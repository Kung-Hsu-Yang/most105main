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35D9" w:rsidRPr="0087005D" w:rsidRDefault="000235D9" w:rsidP="000235D9">
      <w:pPr>
        <w:shd w:val="clear" w:color="auto" w:fill="CCFFCC"/>
        <w:ind w:firstLineChars="0" w:firstLine="0"/>
        <w:jc w:val="center"/>
        <w:rPr>
          <w:b/>
          <w:sz w:val="44"/>
          <w:szCs w:val="32"/>
        </w:rPr>
      </w:pPr>
      <w:bookmarkStart w:id="0" w:name="_Toc483761598"/>
      <w:bookmarkStart w:id="1" w:name="_Toc484188601"/>
      <w:bookmarkStart w:id="2" w:name="_Toc484864119"/>
      <w:bookmarkStart w:id="3" w:name="_Hlk480990324"/>
      <w:bookmarkEnd w:id="3"/>
      <w:r w:rsidRPr="0087005D">
        <w:rPr>
          <w:b/>
          <w:sz w:val="44"/>
          <w:szCs w:val="32"/>
        </w:rPr>
        <w:t>科技部自由軟體專案研究計畫</w:t>
      </w:r>
    </w:p>
    <w:p w:rsidR="000235D9" w:rsidRPr="0087005D" w:rsidRDefault="000235D9" w:rsidP="000235D9">
      <w:pPr>
        <w:shd w:val="clear" w:color="auto" w:fill="CCFFCC"/>
        <w:ind w:firstLineChars="0" w:firstLine="0"/>
        <w:jc w:val="center"/>
        <w:rPr>
          <w:b/>
          <w:sz w:val="32"/>
          <w:szCs w:val="32"/>
        </w:rPr>
      </w:pPr>
      <w:r w:rsidRPr="0087005D">
        <w:rPr>
          <w:b/>
          <w:bCs/>
          <w:sz w:val="44"/>
          <w:szCs w:val="32"/>
        </w:rPr>
        <w:t>『</w:t>
      </w:r>
      <w:r w:rsidRPr="0087005D">
        <w:rPr>
          <w:b/>
          <w:iCs/>
          <w:sz w:val="44"/>
          <w:szCs w:val="32"/>
        </w:rPr>
        <w:t>系統測試</w:t>
      </w:r>
      <w:r w:rsidRPr="0087005D">
        <w:rPr>
          <w:b/>
          <w:sz w:val="44"/>
          <w:szCs w:val="32"/>
        </w:rPr>
        <w:t>報告</w:t>
      </w:r>
      <w:r w:rsidRPr="0087005D">
        <w:rPr>
          <w:b/>
          <w:bCs/>
          <w:sz w:val="44"/>
          <w:szCs w:val="32"/>
        </w:rPr>
        <w:t>』</w:t>
      </w:r>
    </w:p>
    <w:p w:rsidR="000235D9" w:rsidRPr="0087005D" w:rsidRDefault="000235D9" w:rsidP="000235D9">
      <w:pPr>
        <w:shd w:val="clear" w:color="auto" w:fill="CCFFCC"/>
        <w:ind w:firstLineChars="0" w:firstLine="0"/>
        <w:jc w:val="center"/>
        <w:rPr>
          <w:b/>
          <w:bCs/>
          <w:sz w:val="32"/>
          <w:szCs w:val="32"/>
        </w:rPr>
      </w:pPr>
    </w:p>
    <w:p w:rsidR="000235D9" w:rsidRPr="0087005D" w:rsidRDefault="000235D9" w:rsidP="000235D9">
      <w:pPr>
        <w:shd w:val="clear" w:color="auto" w:fill="CCFFCC"/>
        <w:ind w:firstLineChars="0" w:firstLine="0"/>
        <w:jc w:val="center"/>
        <w:rPr>
          <w:b/>
          <w:bCs/>
          <w:sz w:val="32"/>
          <w:szCs w:val="32"/>
        </w:rPr>
      </w:pPr>
      <w:r w:rsidRPr="0087005D">
        <w:rPr>
          <w:b/>
          <w:bCs/>
          <w:sz w:val="44"/>
          <w:szCs w:val="32"/>
        </w:rPr>
        <w:t>System Testing Document</w:t>
      </w:r>
    </w:p>
    <w:p w:rsidR="000235D9" w:rsidRPr="0087005D" w:rsidRDefault="000235D9" w:rsidP="000235D9">
      <w:pPr>
        <w:shd w:val="clear" w:color="auto" w:fill="CCFFCC"/>
        <w:ind w:firstLineChars="0" w:firstLine="0"/>
        <w:jc w:val="center"/>
        <w:rPr>
          <w:b/>
          <w:sz w:val="32"/>
          <w:szCs w:val="32"/>
        </w:rPr>
      </w:pPr>
    </w:p>
    <w:p w:rsidR="000235D9" w:rsidRPr="0087005D" w:rsidRDefault="000235D9" w:rsidP="000235D9">
      <w:pPr>
        <w:shd w:val="clear" w:color="auto" w:fill="CCFFCC"/>
        <w:ind w:firstLineChars="0" w:firstLine="0"/>
        <w:jc w:val="center"/>
        <w:rPr>
          <w:b/>
          <w:sz w:val="32"/>
          <w:szCs w:val="32"/>
        </w:rPr>
      </w:pPr>
      <w:bookmarkStart w:id="4" w:name="OLE_LINK4"/>
      <w:bookmarkStart w:id="5" w:name="OLE_LINK3"/>
      <w:bookmarkStart w:id="6" w:name="OLE_LINK2"/>
      <w:bookmarkStart w:id="7" w:name="OLE_LINK1"/>
      <w:proofErr w:type="gramStart"/>
      <w:r w:rsidRPr="0087005D">
        <w:rPr>
          <w:rFonts w:hint="eastAsia"/>
          <w:b/>
          <w:sz w:val="32"/>
          <w:szCs w:val="32"/>
        </w:rPr>
        <w:t>雲端物聯</w:t>
      </w:r>
      <w:bookmarkEnd w:id="4"/>
      <w:bookmarkEnd w:id="5"/>
      <w:r w:rsidRPr="0087005D">
        <w:rPr>
          <w:rFonts w:hint="eastAsia"/>
          <w:b/>
          <w:sz w:val="32"/>
          <w:szCs w:val="32"/>
        </w:rPr>
        <w:t>技術</w:t>
      </w:r>
      <w:proofErr w:type="gramEnd"/>
      <w:r w:rsidRPr="0087005D">
        <w:rPr>
          <w:rFonts w:hint="eastAsia"/>
          <w:b/>
          <w:sz w:val="32"/>
          <w:szCs w:val="32"/>
        </w:rPr>
        <w:t>與平台</w:t>
      </w:r>
      <w:bookmarkEnd w:id="6"/>
      <w:bookmarkEnd w:id="7"/>
      <w:r w:rsidRPr="0087005D">
        <w:rPr>
          <w:rFonts w:hint="eastAsia"/>
          <w:b/>
          <w:sz w:val="32"/>
          <w:szCs w:val="32"/>
        </w:rPr>
        <w:t>設計：以智慧農業為驗證場域</w:t>
      </w:r>
    </w:p>
    <w:p w:rsidR="000235D9" w:rsidRDefault="000235D9" w:rsidP="000235D9">
      <w:pPr>
        <w:shd w:val="clear" w:color="auto" w:fill="CCFFCC"/>
        <w:ind w:firstLineChars="0" w:firstLine="0"/>
        <w:jc w:val="center"/>
        <w:rPr>
          <w:rFonts w:hint="eastAsia"/>
          <w:b/>
          <w:sz w:val="32"/>
          <w:szCs w:val="32"/>
        </w:rPr>
      </w:pPr>
      <w:r w:rsidRPr="0087005D">
        <w:rPr>
          <w:b/>
          <w:sz w:val="32"/>
          <w:szCs w:val="32"/>
        </w:rPr>
        <w:t>Design of Cloud of IoT Technology and Platform: Intelligent Agricultural Testbed</w:t>
      </w:r>
    </w:p>
    <w:p w:rsidR="0087005D" w:rsidRPr="0087005D" w:rsidRDefault="0087005D" w:rsidP="000235D9">
      <w:pPr>
        <w:shd w:val="clear" w:color="auto" w:fill="CCFFCC"/>
        <w:ind w:firstLineChars="0" w:firstLine="0"/>
        <w:jc w:val="center"/>
        <w:rPr>
          <w:b/>
          <w:sz w:val="32"/>
          <w:szCs w:val="32"/>
        </w:rPr>
      </w:pPr>
    </w:p>
    <w:p w:rsidR="000235D9" w:rsidRPr="0087005D" w:rsidRDefault="000235D9" w:rsidP="000235D9">
      <w:pPr>
        <w:shd w:val="clear" w:color="auto" w:fill="CCFFCC"/>
        <w:ind w:firstLineChars="0" w:firstLine="0"/>
        <w:jc w:val="center"/>
        <w:rPr>
          <w:rFonts w:hint="eastAsia"/>
          <w:b/>
          <w:sz w:val="32"/>
          <w:szCs w:val="32"/>
        </w:rPr>
      </w:pPr>
      <w:r w:rsidRPr="0087005D">
        <w:rPr>
          <w:b/>
          <w:sz w:val="32"/>
          <w:szCs w:val="32"/>
        </w:rPr>
        <w:t>MOST 105-2221-E-020 -024</w:t>
      </w:r>
    </w:p>
    <w:p w:rsidR="000235D9" w:rsidRPr="0087005D" w:rsidRDefault="000235D9" w:rsidP="000235D9">
      <w:pPr>
        <w:shd w:val="clear" w:color="auto" w:fill="CCFFCC"/>
        <w:ind w:firstLineChars="0" w:firstLine="0"/>
        <w:jc w:val="center"/>
        <w:rPr>
          <w:rFonts w:hint="eastAsia"/>
          <w:b/>
          <w:sz w:val="32"/>
          <w:szCs w:val="32"/>
        </w:rPr>
      </w:pPr>
      <w:r w:rsidRPr="0087005D">
        <w:rPr>
          <w:b/>
          <w:sz w:val="32"/>
          <w:szCs w:val="32"/>
        </w:rPr>
        <w:t>MOST 105-2221-E-020 -02</w:t>
      </w:r>
      <w:r w:rsidRPr="0087005D">
        <w:rPr>
          <w:rFonts w:hint="eastAsia"/>
          <w:b/>
          <w:sz w:val="32"/>
          <w:szCs w:val="32"/>
        </w:rPr>
        <w:t>5</w:t>
      </w:r>
    </w:p>
    <w:p w:rsidR="000235D9" w:rsidRPr="0087005D" w:rsidRDefault="000235D9" w:rsidP="000235D9">
      <w:pPr>
        <w:shd w:val="clear" w:color="auto" w:fill="CCFFCC"/>
        <w:ind w:firstLineChars="0" w:firstLine="0"/>
        <w:jc w:val="center"/>
        <w:rPr>
          <w:rFonts w:hint="eastAsia"/>
          <w:b/>
          <w:sz w:val="32"/>
          <w:szCs w:val="32"/>
        </w:rPr>
      </w:pPr>
      <w:r w:rsidRPr="0087005D">
        <w:rPr>
          <w:b/>
          <w:sz w:val="32"/>
          <w:szCs w:val="32"/>
        </w:rPr>
        <w:t>MOST 105-2221-E-020 -02</w:t>
      </w:r>
      <w:r w:rsidRPr="0087005D">
        <w:rPr>
          <w:rFonts w:hint="eastAsia"/>
          <w:b/>
          <w:sz w:val="32"/>
          <w:szCs w:val="32"/>
        </w:rPr>
        <w:t>6</w:t>
      </w:r>
    </w:p>
    <w:p w:rsidR="000235D9" w:rsidRDefault="000235D9" w:rsidP="000235D9">
      <w:pPr>
        <w:shd w:val="clear" w:color="auto" w:fill="CCFFCC"/>
        <w:ind w:firstLineChars="0" w:firstLine="0"/>
        <w:jc w:val="center"/>
        <w:rPr>
          <w:rFonts w:hint="eastAsia"/>
          <w:b/>
          <w:sz w:val="32"/>
          <w:szCs w:val="32"/>
        </w:rPr>
      </w:pPr>
      <w:r w:rsidRPr="0087005D">
        <w:rPr>
          <w:b/>
          <w:sz w:val="32"/>
          <w:szCs w:val="32"/>
        </w:rPr>
        <w:t>MOST 105-2221-E-020 -02</w:t>
      </w:r>
      <w:r w:rsidRPr="0087005D">
        <w:rPr>
          <w:rFonts w:hint="eastAsia"/>
          <w:b/>
          <w:sz w:val="32"/>
          <w:szCs w:val="32"/>
        </w:rPr>
        <w:t>7</w:t>
      </w:r>
    </w:p>
    <w:p w:rsidR="00B201FB" w:rsidRDefault="00B201FB" w:rsidP="000235D9">
      <w:pPr>
        <w:shd w:val="clear" w:color="auto" w:fill="CCFFCC"/>
        <w:ind w:firstLineChars="0" w:firstLine="0"/>
        <w:jc w:val="center"/>
        <w:rPr>
          <w:rFonts w:hint="eastAsia"/>
          <w:b/>
          <w:sz w:val="32"/>
          <w:szCs w:val="32"/>
        </w:rPr>
      </w:pPr>
    </w:p>
    <w:p w:rsidR="000235D9" w:rsidRPr="0087005D" w:rsidRDefault="000235D9" w:rsidP="000235D9">
      <w:pPr>
        <w:shd w:val="clear" w:color="auto" w:fill="CCFFCC"/>
        <w:ind w:firstLineChars="0" w:firstLine="0"/>
        <w:jc w:val="center"/>
        <w:rPr>
          <w:b/>
          <w:sz w:val="32"/>
          <w:szCs w:val="32"/>
        </w:rPr>
      </w:pPr>
      <w:r w:rsidRPr="0087005D">
        <w:rPr>
          <w:b/>
          <w:sz w:val="32"/>
          <w:szCs w:val="32"/>
        </w:rPr>
        <w:t>龔旭陽</w:t>
      </w:r>
    </w:p>
    <w:p w:rsidR="000235D9" w:rsidRPr="0087005D" w:rsidRDefault="000235D9" w:rsidP="000235D9">
      <w:pPr>
        <w:shd w:val="clear" w:color="auto" w:fill="CCFFCC"/>
        <w:ind w:firstLineChars="0" w:firstLine="0"/>
        <w:jc w:val="center"/>
        <w:rPr>
          <w:b/>
          <w:sz w:val="32"/>
          <w:szCs w:val="32"/>
        </w:rPr>
      </w:pPr>
      <w:r w:rsidRPr="0087005D">
        <w:rPr>
          <w:b/>
          <w:sz w:val="32"/>
          <w:szCs w:val="32"/>
        </w:rPr>
        <w:t>國立屏東科技大學</w:t>
      </w:r>
      <w:r w:rsidRPr="0087005D">
        <w:rPr>
          <w:b/>
          <w:sz w:val="32"/>
          <w:szCs w:val="32"/>
        </w:rPr>
        <w:t xml:space="preserve">  </w:t>
      </w:r>
      <w:r w:rsidRPr="0087005D">
        <w:rPr>
          <w:b/>
          <w:sz w:val="32"/>
          <w:szCs w:val="32"/>
        </w:rPr>
        <w:t>資管系</w:t>
      </w:r>
    </w:p>
    <w:p w:rsidR="000235D9" w:rsidRPr="0087005D" w:rsidRDefault="000235D9" w:rsidP="000235D9">
      <w:pPr>
        <w:shd w:val="clear" w:color="auto" w:fill="CCFFCC"/>
        <w:ind w:firstLineChars="0" w:firstLine="0"/>
        <w:jc w:val="center"/>
        <w:rPr>
          <w:rFonts w:hint="eastAsia"/>
          <w:b/>
          <w:sz w:val="32"/>
          <w:szCs w:val="32"/>
        </w:rPr>
      </w:pPr>
      <w:r w:rsidRPr="0087005D">
        <w:rPr>
          <w:b/>
          <w:sz w:val="32"/>
          <w:szCs w:val="32"/>
        </w:rPr>
        <w:t>Department of Engineering and Applied Science</w:t>
      </w:r>
    </w:p>
    <w:p w:rsidR="0087005D" w:rsidRDefault="000235D9" w:rsidP="000235D9">
      <w:pPr>
        <w:shd w:val="clear" w:color="auto" w:fill="CCFFCC"/>
        <w:ind w:firstLineChars="0" w:firstLine="0"/>
        <w:jc w:val="center"/>
        <w:rPr>
          <w:rFonts w:hint="eastAsia"/>
          <w:b/>
          <w:sz w:val="32"/>
          <w:szCs w:val="32"/>
        </w:rPr>
      </w:pPr>
      <w:r w:rsidRPr="0087005D">
        <w:rPr>
          <w:b/>
          <w:sz w:val="32"/>
          <w:szCs w:val="32"/>
        </w:rPr>
        <w:t>National Science Council, Taiwan</w:t>
      </w:r>
    </w:p>
    <w:p w:rsidR="000235D9" w:rsidRPr="000235D9" w:rsidRDefault="0087005D" w:rsidP="000235D9">
      <w:pPr>
        <w:shd w:val="clear" w:color="auto" w:fill="CCFFCC"/>
        <w:ind w:firstLineChars="0" w:firstLine="0"/>
        <w:jc w:val="center"/>
        <w:rPr>
          <w:b/>
          <w:sz w:val="32"/>
          <w:szCs w:val="32"/>
        </w:rPr>
        <w:sectPr w:rsidR="000235D9" w:rsidRPr="000235D9" w:rsidSect="000235D9">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64" w:gutter="0"/>
          <w:cols w:space="425"/>
          <w:docGrid w:type="lines" w:linePitch="360"/>
        </w:sectPr>
      </w:pPr>
      <w:r w:rsidRPr="0070537C">
        <w:rPr>
          <w:b/>
          <w:sz w:val="32"/>
          <w:szCs w:val="32"/>
        </w:rPr>
        <w:t>201</w:t>
      </w:r>
      <w:r>
        <w:rPr>
          <w:b/>
          <w:sz w:val="32"/>
          <w:szCs w:val="32"/>
        </w:rPr>
        <w:t>7</w:t>
      </w:r>
      <w:r w:rsidRPr="0070537C">
        <w:rPr>
          <w:b/>
          <w:sz w:val="32"/>
          <w:szCs w:val="32"/>
        </w:rPr>
        <w:t>/0</w:t>
      </w:r>
      <w:r>
        <w:rPr>
          <w:rFonts w:hint="eastAsia"/>
          <w:b/>
          <w:sz w:val="32"/>
          <w:szCs w:val="32"/>
        </w:rPr>
        <w:t>6</w:t>
      </w:r>
      <w:r w:rsidRPr="0070537C">
        <w:rPr>
          <w:b/>
          <w:sz w:val="32"/>
          <w:szCs w:val="32"/>
        </w:rPr>
        <w:t>/</w:t>
      </w:r>
      <w:r>
        <w:rPr>
          <w:rFonts w:hint="eastAsia"/>
          <w:b/>
          <w:sz w:val="32"/>
          <w:szCs w:val="32"/>
        </w:rPr>
        <w:t>0</w:t>
      </w:r>
      <w:r w:rsidRPr="0070537C">
        <w:rPr>
          <w:b/>
          <w:sz w:val="32"/>
          <w:szCs w:val="32"/>
        </w:rPr>
        <w:t>8</w:t>
      </w:r>
    </w:p>
    <w:p w:rsidR="00CB3DBC" w:rsidRPr="0070537C" w:rsidRDefault="00CB3DBC" w:rsidP="00CB3DBC">
      <w:pPr>
        <w:ind w:firstLineChars="0" w:firstLine="0"/>
        <w:jc w:val="center"/>
        <w:rPr>
          <w:b/>
          <w:kern w:val="0"/>
          <w:sz w:val="63"/>
          <w:szCs w:val="63"/>
          <w:lang w:bidi="hi-IN"/>
        </w:rPr>
      </w:pPr>
      <w:proofErr w:type="gramStart"/>
      <w:r w:rsidRPr="0070537C">
        <w:rPr>
          <w:b/>
          <w:sz w:val="62"/>
          <w:szCs w:val="62"/>
        </w:rPr>
        <w:lastRenderedPageBreak/>
        <w:t>雲端物聯技術</w:t>
      </w:r>
      <w:proofErr w:type="gramEnd"/>
      <w:r w:rsidRPr="0070537C">
        <w:rPr>
          <w:b/>
          <w:sz w:val="62"/>
          <w:szCs w:val="62"/>
        </w:rPr>
        <w:t>與</w:t>
      </w:r>
      <w:r w:rsidRPr="0070537C">
        <w:rPr>
          <w:noProof/>
        </w:rPr>
        <w:drawing>
          <wp:anchor distT="0" distB="0" distL="114300" distR="114300" simplePos="0" relativeHeight="251661312" behindDoc="1" locked="0" layoutInCell="1" allowOverlap="1" wp14:anchorId="5CDF4326" wp14:editId="7C2001A9">
            <wp:simplePos x="0" y="0"/>
            <wp:positionH relativeFrom="column">
              <wp:posOffset>4267200</wp:posOffset>
            </wp:positionH>
            <wp:positionV relativeFrom="paragraph">
              <wp:posOffset>7410450</wp:posOffset>
            </wp:positionV>
            <wp:extent cx="1028700" cy="565785"/>
            <wp:effectExtent l="0" t="0" r="0" b="5715"/>
            <wp:wrapTight wrapText="bothSides">
              <wp:wrapPolygon edited="0">
                <wp:start x="0" y="0"/>
                <wp:lineTo x="0" y="21091"/>
                <wp:lineTo x="21200" y="21091"/>
                <wp:lineTo x="21200" y="0"/>
                <wp:lineTo x="0" y="0"/>
              </wp:wrapPolygon>
            </wp:wrapTight>
            <wp:docPr id="1" name="圖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8700" cy="56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37C">
        <w:rPr>
          <w:b/>
          <w:sz w:val="62"/>
          <w:szCs w:val="62"/>
        </w:rPr>
        <w:t>平台設計：以智慧農業為驗證場域</w:t>
      </w:r>
    </w:p>
    <w:p w:rsidR="00CB3DBC" w:rsidRPr="0034244F" w:rsidRDefault="00CB3DBC" w:rsidP="00CB3DBC">
      <w:pPr>
        <w:ind w:firstLineChars="0" w:firstLine="0"/>
        <w:jc w:val="center"/>
        <w:rPr>
          <w:b/>
          <w:sz w:val="36"/>
          <w:szCs w:val="62"/>
        </w:rPr>
      </w:pPr>
      <w:r w:rsidRPr="0034244F">
        <w:rPr>
          <w:b/>
          <w:sz w:val="36"/>
          <w:szCs w:val="62"/>
        </w:rPr>
        <w:t xml:space="preserve">Design of Cloud </w:t>
      </w:r>
      <w:r>
        <w:rPr>
          <w:b/>
          <w:sz w:val="36"/>
          <w:szCs w:val="62"/>
        </w:rPr>
        <w:t>of IoT</w:t>
      </w:r>
      <w:r w:rsidRPr="0034244F">
        <w:rPr>
          <w:b/>
          <w:sz w:val="36"/>
          <w:szCs w:val="62"/>
        </w:rPr>
        <w:t xml:space="preserve"> Technology and Platform: Intelligent Agricultural Testbed</w:t>
      </w:r>
    </w:p>
    <w:p w:rsidR="00CB3DBC" w:rsidRPr="0070537C" w:rsidRDefault="00CB3DBC" w:rsidP="00CB3DBC">
      <w:pPr>
        <w:ind w:firstLineChars="0" w:firstLine="0"/>
        <w:jc w:val="center"/>
        <w:rPr>
          <w:b/>
          <w:i/>
          <w:sz w:val="52"/>
          <w:szCs w:val="52"/>
        </w:rPr>
      </w:pPr>
      <w:r w:rsidRPr="0070537C">
        <w:rPr>
          <w:b/>
          <w:i/>
          <w:sz w:val="52"/>
          <w:szCs w:val="52"/>
        </w:rPr>
        <w:t>(DDDSW)</w:t>
      </w:r>
    </w:p>
    <w:p w:rsidR="00CB3DBC" w:rsidRPr="0070537C" w:rsidRDefault="00CB3DBC" w:rsidP="00CB3DBC">
      <w:pPr>
        <w:ind w:firstLineChars="0" w:firstLine="0"/>
        <w:jc w:val="center"/>
        <w:rPr>
          <w:b/>
          <w:sz w:val="36"/>
          <w:szCs w:val="36"/>
        </w:rPr>
      </w:pPr>
    </w:p>
    <w:p w:rsidR="00CB3DBC" w:rsidRPr="0070537C" w:rsidRDefault="00CB3DBC" w:rsidP="00CB3DBC">
      <w:pPr>
        <w:ind w:firstLineChars="0" w:firstLine="0"/>
        <w:jc w:val="left"/>
        <w:rPr>
          <w:b/>
          <w:sz w:val="40"/>
          <w:szCs w:val="40"/>
        </w:rPr>
      </w:pPr>
      <w:r w:rsidRPr="0070537C">
        <w:rPr>
          <w:b/>
          <w:sz w:val="40"/>
          <w:szCs w:val="40"/>
        </w:rPr>
        <w:t>執行時間：</w:t>
      </w:r>
      <w:r>
        <w:rPr>
          <w:b/>
          <w:sz w:val="40"/>
          <w:szCs w:val="40"/>
        </w:rPr>
        <w:t>2016</w:t>
      </w:r>
      <w:r w:rsidRPr="0070537C">
        <w:rPr>
          <w:b/>
          <w:sz w:val="40"/>
          <w:szCs w:val="40"/>
        </w:rPr>
        <w:t xml:space="preserve">.08 </w:t>
      </w:r>
      <w:r w:rsidRPr="0070537C">
        <w:rPr>
          <w:b/>
          <w:sz w:val="40"/>
          <w:szCs w:val="40"/>
        </w:rPr>
        <w:t>至</w:t>
      </w:r>
      <w:r w:rsidRPr="0070537C">
        <w:rPr>
          <w:b/>
          <w:sz w:val="40"/>
          <w:szCs w:val="40"/>
        </w:rPr>
        <w:t xml:space="preserve"> 201</w:t>
      </w:r>
      <w:r>
        <w:rPr>
          <w:b/>
          <w:sz w:val="40"/>
          <w:szCs w:val="40"/>
        </w:rPr>
        <w:t>7</w:t>
      </w:r>
      <w:r w:rsidRPr="0070537C">
        <w:rPr>
          <w:b/>
          <w:sz w:val="40"/>
          <w:szCs w:val="40"/>
        </w:rPr>
        <w:t>.07</w:t>
      </w:r>
    </w:p>
    <w:p w:rsidR="00CB3DBC" w:rsidRPr="0070537C" w:rsidRDefault="00CB3DBC" w:rsidP="00CB3DBC">
      <w:pPr>
        <w:ind w:firstLine="561"/>
        <w:jc w:val="right"/>
        <w:rPr>
          <w:sz w:val="28"/>
          <w:szCs w:val="28"/>
        </w:rPr>
      </w:pPr>
      <w:r w:rsidRPr="0070537C">
        <w:rPr>
          <w:b/>
          <w:noProof/>
          <w:sz w:val="28"/>
          <w:szCs w:val="28"/>
        </w:rPr>
        <mc:AlternateContent>
          <mc:Choice Requires="wps">
            <w:drawing>
              <wp:anchor distT="4294967294" distB="4294967294" distL="114300" distR="114300" simplePos="0" relativeHeight="251659264" behindDoc="0" locked="0" layoutInCell="1" allowOverlap="1" wp14:anchorId="72ECB012" wp14:editId="7D2B9028">
                <wp:simplePos x="0" y="0"/>
                <wp:positionH relativeFrom="column">
                  <wp:posOffset>0</wp:posOffset>
                </wp:positionH>
                <wp:positionV relativeFrom="paragraph">
                  <wp:posOffset>-1</wp:posOffset>
                </wp:positionV>
                <wp:extent cx="5372100" cy="0"/>
                <wp:effectExtent l="0" t="0" r="19050" b="19050"/>
                <wp:wrapNone/>
                <wp:docPr id="35870" name="直線接點 35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35870"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0" to="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">
                <v:stroke dashstyle="dash"/>
              </v:line>
            </w:pict>
          </mc:Fallback>
        </mc:AlternateContent>
      </w:r>
      <w:r w:rsidRPr="0070537C">
        <w:rPr>
          <w:b/>
          <w:sz w:val="28"/>
          <w:szCs w:val="28"/>
        </w:rPr>
        <w:t>DDDSW</w:t>
      </w:r>
      <w:r>
        <w:rPr>
          <w:b/>
          <w:sz w:val="28"/>
          <w:szCs w:val="28"/>
        </w:rPr>
        <w:t xml:space="preserve"> </w:t>
      </w:r>
      <w:r w:rsidRPr="0070537C">
        <w:rPr>
          <w:b/>
          <w:sz w:val="28"/>
          <w:szCs w:val="28"/>
        </w:rPr>
        <w:t>Project Execution Plan Document</w:t>
      </w:r>
    </w:p>
    <w:p w:rsidR="00CB3DBC" w:rsidRPr="0070537C" w:rsidRDefault="00CB3DBC" w:rsidP="00CB3DBC">
      <w:pPr>
        <w:ind w:firstLineChars="0" w:firstLine="0"/>
        <w:jc w:val="center"/>
        <w:rPr>
          <w:sz w:val="28"/>
          <w:szCs w:val="28"/>
        </w:rPr>
      </w:pPr>
    </w:p>
    <w:p w:rsidR="00CB3DBC" w:rsidRPr="0070537C" w:rsidRDefault="00CB3DBC" w:rsidP="00CB3DBC">
      <w:pPr>
        <w:ind w:firstLineChars="0" w:firstLine="0"/>
        <w:jc w:val="center"/>
        <w:rPr>
          <w:sz w:val="28"/>
          <w:szCs w:val="28"/>
        </w:rPr>
      </w:pPr>
    </w:p>
    <w:p w:rsidR="00CB3DBC" w:rsidRPr="0070537C" w:rsidRDefault="00CB3DBC" w:rsidP="00CB3DBC">
      <w:pPr>
        <w:ind w:firstLineChars="0" w:firstLine="0"/>
        <w:jc w:val="center"/>
        <w:rPr>
          <w:b/>
          <w:sz w:val="96"/>
          <w:szCs w:val="96"/>
        </w:rPr>
      </w:pPr>
      <w:r w:rsidRPr="0070537C">
        <w:rPr>
          <w:b/>
          <w:sz w:val="96"/>
          <w:szCs w:val="96"/>
        </w:rPr>
        <w:t>版本</w:t>
      </w:r>
      <w:r w:rsidRPr="0070537C">
        <w:rPr>
          <w:b/>
          <w:sz w:val="96"/>
          <w:szCs w:val="96"/>
        </w:rPr>
        <w:t xml:space="preserve"> </w:t>
      </w:r>
      <w:r>
        <w:rPr>
          <w:rFonts w:hint="eastAsia"/>
          <w:b/>
          <w:sz w:val="96"/>
          <w:szCs w:val="96"/>
        </w:rPr>
        <w:t>1</w:t>
      </w:r>
      <w:r w:rsidRPr="0070537C">
        <w:rPr>
          <w:b/>
          <w:sz w:val="96"/>
          <w:szCs w:val="96"/>
        </w:rPr>
        <w:t>.0</w:t>
      </w:r>
    </w:p>
    <w:p w:rsidR="00CB3DBC" w:rsidRPr="0070537C" w:rsidRDefault="00CB3DBC" w:rsidP="00CB3DBC">
      <w:pPr>
        <w:ind w:firstLineChars="0" w:firstLine="0"/>
        <w:jc w:val="center"/>
        <w:rPr>
          <w:b/>
          <w:i/>
          <w:sz w:val="56"/>
          <w:szCs w:val="56"/>
        </w:rPr>
      </w:pPr>
      <w:r w:rsidRPr="0070537C">
        <w:rPr>
          <w:b/>
          <w:i/>
          <w:sz w:val="56"/>
          <w:szCs w:val="56"/>
        </w:rPr>
        <w:t xml:space="preserve">(Version </w:t>
      </w:r>
      <w:r>
        <w:rPr>
          <w:rFonts w:hint="eastAsia"/>
          <w:b/>
          <w:i/>
          <w:sz w:val="56"/>
          <w:szCs w:val="56"/>
        </w:rPr>
        <w:t>1</w:t>
      </w:r>
      <w:r w:rsidRPr="0070537C">
        <w:rPr>
          <w:b/>
          <w:i/>
          <w:sz w:val="56"/>
          <w:szCs w:val="56"/>
        </w:rPr>
        <w:t>.0)</w:t>
      </w:r>
    </w:p>
    <w:p w:rsidR="00CB3DBC" w:rsidRDefault="00CB3DBC" w:rsidP="00CB3DBC">
      <w:pPr>
        <w:ind w:firstLineChars="0" w:firstLine="0"/>
        <w:jc w:val="center"/>
        <w:rPr>
          <w:rFonts w:hint="eastAsia"/>
          <w:b/>
          <w:sz w:val="56"/>
          <w:szCs w:val="56"/>
        </w:rPr>
      </w:pPr>
    </w:p>
    <w:p w:rsidR="00CB3DBC" w:rsidRPr="0070537C" w:rsidRDefault="00CB3DBC" w:rsidP="00CB3DBC">
      <w:pPr>
        <w:ind w:firstLineChars="0" w:firstLine="0"/>
        <w:jc w:val="center"/>
        <w:rPr>
          <w:sz w:val="56"/>
          <w:szCs w:val="56"/>
        </w:rPr>
      </w:pPr>
    </w:p>
    <w:p w:rsidR="0087005D" w:rsidRDefault="0087005D" w:rsidP="0087005D">
      <w:pPr>
        <w:ind w:firstLine="480"/>
        <w:sectPr w:rsidR="0087005D" w:rsidSect="000235D9">
          <w:pgSz w:w="11906" w:h="16838"/>
          <w:pgMar w:top="1440" w:right="1800" w:bottom="1440" w:left="1800" w:header="851" w:footer="964" w:gutter="0"/>
          <w:cols w:space="425"/>
          <w:docGrid w:type="lines" w:linePitch="360"/>
        </w:sectPr>
      </w:pPr>
    </w:p>
    <w:p w:rsidR="00CB3DBC" w:rsidRPr="003E528A" w:rsidRDefault="00CB3DBC" w:rsidP="00CB3DBC">
      <w:pPr>
        <w:ind w:firstLineChars="0" w:firstLine="0"/>
        <w:jc w:val="center"/>
        <w:rPr>
          <w:b/>
          <w:kern w:val="0"/>
          <w:sz w:val="63"/>
          <w:szCs w:val="63"/>
          <w:lang w:bidi="hi-IN"/>
        </w:rPr>
      </w:pPr>
      <w:proofErr w:type="gramStart"/>
      <w:r w:rsidRPr="003E528A">
        <w:rPr>
          <w:b/>
          <w:sz w:val="62"/>
          <w:szCs w:val="62"/>
        </w:rPr>
        <w:lastRenderedPageBreak/>
        <w:t>雲端物聯技術</w:t>
      </w:r>
      <w:proofErr w:type="gramEnd"/>
      <w:r w:rsidRPr="003E528A">
        <w:rPr>
          <w:b/>
          <w:sz w:val="62"/>
          <w:szCs w:val="62"/>
        </w:rPr>
        <w:t>與平台設計：以智慧農業為驗證場域</w:t>
      </w:r>
    </w:p>
    <w:p w:rsidR="00CB3DBC" w:rsidRPr="003E528A" w:rsidRDefault="00CB3DBC" w:rsidP="00CB3DBC">
      <w:pPr>
        <w:ind w:firstLineChars="0" w:firstLine="0"/>
        <w:jc w:val="center"/>
        <w:rPr>
          <w:b/>
          <w:sz w:val="36"/>
          <w:szCs w:val="32"/>
          <w:highlight w:val="yellow"/>
        </w:rPr>
      </w:pPr>
      <w:r w:rsidRPr="003E528A">
        <w:rPr>
          <w:b/>
          <w:kern w:val="0"/>
          <w:sz w:val="36"/>
          <w:szCs w:val="32"/>
          <w:lang w:bidi="hi-IN"/>
        </w:rPr>
        <w:t>Design of Cloud of IoT Technology and Platform: Intelligent Agricultural Testbed</w:t>
      </w:r>
    </w:p>
    <w:p w:rsidR="00CB3DBC" w:rsidRPr="003E528A" w:rsidRDefault="00CB3DBC" w:rsidP="00CB3DBC">
      <w:pPr>
        <w:ind w:firstLineChars="0" w:firstLine="0"/>
        <w:jc w:val="center"/>
        <w:rPr>
          <w:rFonts w:hint="eastAsia"/>
          <w:b/>
          <w:sz w:val="52"/>
          <w:szCs w:val="52"/>
        </w:rPr>
      </w:pPr>
      <w:r w:rsidRPr="003E528A">
        <w:rPr>
          <w:b/>
          <w:sz w:val="52"/>
          <w:szCs w:val="52"/>
        </w:rPr>
        <w:t>(DDDSW)</w:t>
      </w:r>
    </w:p>
    <w:p w:rsidR="00CB3DBC" w:rsidRPr="003E528A" w:rsidRDefault="00CB3DBC" w:rsidP="00CB3DBC">
      <w:pPr>
        <w:ind w:firstLineChars="0" w:firstLine="0"/>
        <w:jc w:val="center"/>
        <w:rPr>
          <w:b/>
          <w:sz w:val="52"/>
          <w:szCs w:val="52"/>
        </w:rPr>
      </w:pPr>
    </w:p>
    <w:p w:rsidR="00CB3DBC" w:rsidRPr="0070537C" w:rsidRDefault="00CB3DBC" w:rsidP="00CB3DBC">
      <w:pPr>
        <w:ind w:firstLineChars="0" w:firstLine="0"/>
        <w:jc w:val="left"/>
        <w:rPr>
          <w:b/>
          <w:sz w:val="40"/>
          <w:szCs w:val="40"/>
        </w:rPr>
      </w:pPr>
      <w:r w:rsidRPr="0070537C">
        <w:rPr>
          <w:b/>
          <w:sz w:val="40"/>
          <w:szCs w:val="40"/>
        </w:rPr>
        <w:t>執行時間：</w:t>
      </w:r>
      <w:r w:rsidRPr="0070537C">
        <w:rPr>
          <w:b/>
          <w:sz w:val="40"/>
          <w:szCs w:val="40"/>
        </w:rPr>
        <w:t>201</w:t>
      </w:r>
      <w:r>
        <w:rPr>
          <w:b/>
          <w:sz w:val="40"/>
          <w:szCs w:val="40"/>
        </w:rPr>
        <w:t>6</w:t>
      </w:r>
      <w:r w:rsidRPr="0070537C">
        <w:rPr>
          <w:b/>
          <w:sz w:val="40"/>
          <w:szCs w:val="40"/>
        </w:rPr>
        <w:t xml:space="preserve">.08 </w:t>
      </w:r>
      <w:r w:rsidRPr="0070537C">
        <w:rPr>
          <w:b/>
          <w:sz w:val="40"/>
          <w:szCs w:val="40"/>
        </w:rPr>
        <w:t>至</w:t>
      </w:r>
      <w:r w:rsidRPr="0070537C">
        <w:rPr>
          <w:b/>
          <w:sz w:val="40"/>
          <w:szCs w:val="40"/>
        </w:rPr>
        <w:t xml:space="preserve"> 201</w:t>
      </w:r>
      <w:r>
        <w:rPr>
          <w:b/>
          <w:sz w:val="40"/>
          <w:szCs w:val="40"/>
        </w:rPr>
        <w:t>7</w:t>
      </w:r>
      <w:r w:rsidRPr="0070537C">
        <w:rPr>
          <w:b/>
          <w:sz w:val="40"/>
          <w:szCs w:val="40"/>
        </w:rPr>
        <w:t>.07</w:t>
      </w:r>
    </w:p>
    <w:p w:rsidR="00CB3DBC" w:rsidRPr="0070537C" w:rsidRDefault="00CB3DBC" w:rsidP="00CB3DBC">
      <w:pPr>
        <w:ind w:firstLine="561"/>
        <w:jc w:val="right"/>
        <w:rPr>
          <w:b/>
          <w:sz w:val="28"/>
          <w:szCs w:val="28"/>
        </w:rPr>
      </w:pPr>
      <w:r w:rsidRPr="0070537C">
        <w:rPr>
          <w:b/>
          <w:noProof/>
          <w:sz w:val="28"/>
          <w:szCs w:val="28"/>
        </w:rPr>
        <mc:AlternateContent>
          <mc:Choice Requires="wps">
            <w:drawing>
              <wp:anchor distT="4294967294" distB="4294967294" distL="114300" distR="114300" simplePos="0" relativeHeight="251664384" behindDoc="0" locked="0" layoutInCell="1" allowOverlap="1" wp14:anchorId="0B4644D9" wp14:editId="21CBE51E">
                <wp:simplePos x="0" y="0"/>
                <wp:positionH relativeFrom="column">
                  <wp:posOffset>0</wp:posOffset>
                </wp:positionH>
                <wp:positionV relativeFrom="paragraph">
                  <wp:posOffset>-1</wp:posOffset>
                </wp:positionV>
                <wp:extent cx="5372100" cy="0"/>
                <wp:effectExtent l="0" t="0" r="19050" b="19050"/>
                <wp:wrapNone/>
                <wp:docPr id="35868" name="直線接點 35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35868" o:spid="_x0000_s1026" style="position:absolute;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0" to="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">
                <v:stroke dashstyle="dash"/>
              </v:line>
            </w:pict>
          </mc:Fallback>
        </mc:AlternateContent>
      </w:r>
      <w:r w:rsidRPr="0070537C">
        <w:rPr>
          <w:b/>
          <w:sz w:val="28"/>
          <w:szCs w:val="28"/>
        </w:rPr>
        <w:t>DDDSW Project Execution Plan Document</w:t>
      </w:r>
    </w:p>
    <w:p w:rsidR="00CB3DBC" w:rsidRPr="0070537C" w:rsidRDefault="00CB3DBC" w:rsidP="00CB3DBC">
      <w:pPr>
        <w:ind w:firstLine="480"/>
        <w:jc w:val="right"/>
      </w:pPr>
    </w:p>
    <w:tbl>
      <w:tblPr>
        <w:tblW w:w="0" w:type="auto"/>
        <w:tblLook w:val="01E0" w:firstRow="1" w:lastRow="1" w:firstColumn="1" w:lastColumn="1" w:noHBand="0" w:noVBand="0"/>
      </w:tblPr>
      <w:tblGrid>
        <w:gridCol w:w="4152"/>
        <w:gridCol w:w="4154"/>
      </w:tblGrid>
      <w:tr w:rsidR="00CB3DBC" w:rsidRPr="0070537C" w:rsidTr="000C40FD">
        <w:tc>
          <w:tcPr>
            <w:tcW w:w="4152" w:type="dxa"/>
          </w:tcPr>
          <w:p w:rsidR="00CB3DBC" w:rsidRPr="0034244F" w:rsidRDefault="00CB3DBC" w:rsidP="000C40FD">
            <w:pPr>
              <w:ind w:firstLine="641"/>
              <w:jc w:val="center"/>
              <w:rPr>
                <w:b/>
                <w:sz w:val="32"/>
                <w:szCs w:val="32"/>
              </w:rPr>
            </w:pPr>
            <w:r>
              <w:rPr>
                <w:b/>
                <w:sz w:val="32"/>
                <w:szCs w:val="32"/>
              </w:rPr>
              <w:t>Prepared by</w:t>
            </w:r>
          </w:p>
          <w:p w:rsidR="00CB3DBC" w:rsidRPr="0070537C" w:rsidRDefault="00CB3DBC" w:rsidP="000C40FD">
            <w:pPr>
              <w:ind w:firstLine="641"/>
              <w:jc w:val="center"/>
              <w:rPr>
                <w:b/>
                <w:sz w:val="32"/>
                <w:szCs w:val="32"/>
                <w:u w:val="single"/>
              </w:rPr>
            </w:pPr>
            <w:r w:rsidRPr="0070537C">
              <w:rPr>
                <w:b/>
                <w:sz w:val="32"/>
                <w:szCs w:val="32"/>
                <w:u w:val="single"/>
              </w:rPr>
              <w:t>郭庭歡</w:t>
            </w:r>
          </w:p>
          <w:p w:rsidR="00CB3DBC" w:rsidRDefault="00CB3DBC" w:rsidP="000C40FD">
            <w:pPr>
              <w:ind w:firstLine="641"/>
              <w:jc w:val="center"/>
              <w:rPr>
                <w:b/>
                <w:sz w:val="32"/>
                <w:szCs w:val="32"/>
                <w:u w:val="single"/>
              </w:rPr>
            </w:pPr>
            <w:r w:rsidRPr="0070537C">
              <w:rPr>
                <w:b/>
                <w:sz w:val="32"/>
                <w:szCs w:val="32"/>
                <w:u w:val="single"/>
              </w:rPr>
              <w:t>張宇鈞</w:t>
            </w:r>
          </w:p>
          <w:p w:rsidR="00CB3DBC" w:rsidRDefault="00CB3DBC" w:rsidP="000C40FD">
            <w:pPr>
              <w:ind w:firstLine="641"/>
              <w:jc w:val="center"/>
              <w:rPr>
                <w:b/>
                <w:sz w:val="32"/>
                <w:szCs w:val="32"/>
                <w:u w:val="single"/>
              </w:rPr>
            </w:pPr>
            <w:r w:rsidRPr="0070537C">
              <w:rPr>
                <w:b/>
                <w:sz w:val="32"/>
                <w:szCs w:val="32"/>
                <w:u w:val="single"/>
              </w:rPr>
              <w:t>張</w:t>
            </w:r>
            <w:proofErr w:type="gramStart"/>
            <w:r w:rsidRPr="0070537C">
              <w:rPr>
                <w:b/>
                <w:sz w:val="32"/>
                <w:szCs w:val="32"/>
                <w:u w:val="single"/>
              </w:rPr>
              <w:t>筑</w:t>
            </w:r>
            <w:proofErr w:type="gramEnd"/>
            <w:r w:rsidRPr="0070537C">
              <w:rPr>
                <w:b/>
                <w:sz w:val="32"/>
                <w:szCs w:val="32"/>
                <w:u w:val="single"/>
              </w:rPr>
              <w:t>鈞</w:t>
            </w:r>
          </w:p>
          <w:p w:rsidR="00CB3DBC" w:rsidRDefault="00CB3DBC" w:rsidP="000C40FD">
            <w:pPr>
              <w:ind w:firstLine="641"/>
              <w:jc w:val="center"/>
              <w:rPr>
                <w:b/>
                <w:sz w:val="32"/>
                <w:szCs w:val="32"/>
                <w:u w:val="single"/>
              </w:rPr>
            </w:pPr>
            <w:r>
              <w:rPr>
                <w:rFonts w:hint="eastAsia"/>
                <w:b/>
                <w:sz w:val="32"/>
                <w:szCs w:val="32"/>
                <w:u w:val="single"/>
              </w:rPr>
              <w:t>呂國豪</w:t>
            </w:r>
          </w:p>
          <w:p w:rsidR="00CB3DBC" w:rsidRPr="0070537C" w:rsidRDefault="00CB3DBC" w:rsidP="000C40FD">
            <w:pPr>
              <w:ind w:firstLine="641"/>
              <w:jc w:val="center"/>
              <w:rPr>
                <w:b/>
                <w:sz w:val="32"/>
                <w:szCs w:val="32"/>
                <w:u w:val="single"/>
              </w:rPr>
            </w:pPr>
            <w:proofErr w:type="gramStart"/>
            <w:r>
              <w:rPr>
                <w:rFonts w:hint="eastAsia"/>
                <w:b/>
                <w:sz w:val="32"/>
                <w:szCs w:val="32"/>
                <w:u w:val="single"/>
              </w:rPr>
              <w:t>游博翔</w:t>
            </w:r>
            <w:proofErr w:type="gramEnd"/>
            <w:r>
              <w:rPr>
                <w:rFonts w:ascii="新細明體" w:eastAsia="新細明體" w:hAnsi="新細明體" w:cs="新細明體"/>
                <w:noProof/>
                <w:kern w:val="0"/>
              </w:rPr>
              <mc:AlternateContent>
                <mc:Choice Requires="wps">
                  <w:drawing>
                    <wp:anchor distT="0" distB="0" distL="114300" distR="114300" simplePos="0" relativeHeight="251666432" behindDoc="0" locked="0" layoutInCell="1" allowOverlap="1" wp14:anchorId="262170CA" wp14:editId="6BF0B465">
                      <wp:simplePos x="0" y="0"/>
                      <wp:positionH relativeFrom="column">
                        <wp:posOffset>3662045</wp:posOffset>
                      </wp:positionH>
                      <wp:positionV relativeFrom="paragraph">
                        <wp:posOffset>7710805</wp:posOffset>
                      </wp:positionV>
                      <wp:extent cx="2971800" cy="1257300"/>
                      <wp:effectExtent l="0" t="0" r="0" b="0"/>
                      <wp:wrapNone/>
                      <wp:docPr id="27" name="文字方塊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2F59" w:rsidRDefault="00792F59" w:rsidP="00CB3DBC">
                                  <w:pPr>
                                    <w:ind w:firstLine="400"/>
                                    <w:rPr>
                                      <w:sz w:val="20"/>
                                      <w:szCs w:val="20"/>
                                    </w:rPr>
                                  </w:pPr>
                                  <w:r>
                                    <w:rPr>
                                      <w:sz w:val="20"/>
                                      <w:szCs w:val="20"/>
                                    </w:rPr>
                                    <w:t>MCFS Project Execution Plan Document Version 1.0</w:t>
                                  </w:r>
                                </w:p>
                                <w:p w:rsidR="00792F59" w:rsidRDefault="00792F59" w:rsidP="00CB3DBC">
                                  <w:pPr>
                                    <w:ind w:firstLine="400"/>
                                    <w:rPr>
                                      <w:sz w:val="20"/>
                                      <w:szCs w:val="20"/>
                                    </w:rPr>
                                  </w:pPr>
                                  <w:r>
                                    <w:rPr>
                                      <w:sz w:val="20"/>
                                      <w:szCs w:val="20"/>
                                    </w:rPr>
                                    <w:t>Date 2016/12/31</w:t>
                                  </w:r>
                                </w:p>
                                <w:p w:rsidR="00792F59" w:rsidRDefault="00792F59" w:rsidP="00CB3DBC">
                                  <w:pPr>
                                    <w:autoSpaceDE w:val="0"/>
                                    <w:autoSpaceDN w:val="0"/>
                                    <w:adjustRightInd w:val="0"/>
                                    <w:ind w:firstLine="400"/>
                                    <w:rPr>
                                      <w:bCs/>
                                      <w:kern w:val="0"/>
                                      <w:sz w:val="20"/>
                                      <w:szCs w:val="20"/>
                                    </w:rPr>
                                  </w:pPr>
                                  <w:r>
                                    <w:rPr>
                                      <w:bCs/>
                                      <w:kern w:val="0"/>
                                      <w:sz w:val="20"/>
                                      <w:szCs w:val="20"/>
                                    </w:rPr>
                                    <w:t xml:space="preserve">National Kaohsiung University </w:t>
                                  </w:r>
                                </w:p>
                                <w:p w:rsidR="00792F59" w:rsidRDefault="00792F59" w:rsidP="00CB3DBC">
                                  <w:pPr>
                                    <w:autoSpaceDE w:val="0"/>
                                    <w:autoSpaceDN w:val="0"/>
                                    <w:adjustRightInd w:val="0"/>
                                    <w:ind w:firstLine="400"/>
                                    <w:rPr>
                                      <w:bCs/>
                                      <w:kern w:val="0"/>
                                      <w:sz w:val="20"/>
                                      <w:szCs w:val="20"/>
                                    </w:rPr>
                                  </w:pPr>
                                  <w:proofErr w:type="gramStart"/>
                                  <w:r>
                                    <w:rPr>
                                      <w:bCs/>
                                      <w:kern w:val="0"/>
                                      <w:sz w:val="20"/>
                                      <w:szCs w:val="20"/>
                                    </w:rPr>
                                    <w:t>of</w:t>
                                  </w:r>
                                  <w:proofErr w:type="gramEnd"/>
                                  <w:r>
                                    <w:rPr>
                                      <w:bCs/>
                                      <w:kern w:val="0"/>
                                      <w:sz w:val="20"/>
                                      <w:szCs w:val="20"/>
                                    </w:rPr>
                                    <w:t xml:space="preserve"> Application Sciences</w:t>
                                  </w:r>
                                </w:p>
                                <w:p w:rsidR="00792F59" w:rsidRDefault="00792F59" w:rsidP="00CB3DBC">
                                  <w:pPr>
                                    <w:ind w:firstLine="400"/>
                                    <w:rPr>
                                      <w:sz w:val="20"/>
                                      <w:szCs w:val="20"/>
                                    </w:rPr>
                                  </w:pPr>
                                  <w:r>
                                    <w:rPr>
                                      <w:bCs/>
                                      <w:kern w:val="0"/>
                                      <w:sz w:val="20"/>
                                      <w:szCs w:val="20"/>
                                    </w:rPr>
                                    <w:t xml:space="preserve">MCFS </w:t>
                                  </w:r>
                                </w:p>
                                <w:p w:rsidR="00792F59" w:rsidRDefault="00792F59" w:rsidP="00CB3DBC">
                                  <w:pPr>
                                    <w:ind w:firstLine="480"/>
                                    <w:rPr>
                                      <w:rFonts w:eastAsia="新細明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27" o:spid="_x0000_s1026" type="#_x0000_t202" style="position:absolute;left:0;text-align:left;margin-left:288.35pt;margin-top:607.15pt;width:234pt;height: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" filled="f" stroked="f">
                      <v:textbox>
                        <w:txbxContent>
                          <w:p w:rsidR="00792F59" w:rsidRDefault="00792F59" w:rsidP="00CB3DBC">
                            <w:pPr>
                              <w:ind w:firstLine="400"/>
                              <w:rPr>
                                <w:sz w:val="20"/>
                                <w:szCs w:val="20"/>
                              </w:rPr>
                            </w:pPr>
                            <w:r>
                              <w:rPr>
                                <w:sz w:val="20"/>
                                <w:szCs w:val="20"/>
                              </w:rPr>
                              <w:t>MCFS Project Execution Plan Document Version 1.0</w:t>
                            </w:r>
                          </w:p>
                          <w:p w:rsidR="00792F59" w:rsidRDefault="00792F59" w:rsidP="00CB3DBC">
                            <w:pPr>
                              <w:ind w:firstLine="400"/>
                              <w:rPr>
                                <w:sz w:val="20"/>
                                <w:szCs w:val="20"/>
                              </w:rPr>
                            </w:pPr>
                            <w:r>
                              <w:rPr>
                                <w:sz w:val="20"/>
                                <w:szCs w:val="20"/>
                              </w:rPr>
                              <w:t>Date 2016/12/31</w:t>
                            </w:r>
                          </w:p>
                          <w:p w:rsidR="00792F59" w:rsidRDefault="00792F59" w:rsidP="00CB3DBC">
                            <w:pPr>
                              <w:autoSpaceDE w:val="0"/>
                              <w:autoSpaceDN w:val="0"/>
                              <w:adjustRightInd w:val="0"/>
                              <w:ind w:firstLine="400"/>
                              <w:rPr>
                                <w:bCs/>
                                <w:kern w:val="0"/>
                                <w:sz w:val="20"/>
                                <w:szCs w:val="20"/>
                              </w:rPr>
                            </w:pPr>
                            <w:r>
                              <w:rPr>
                                <w:bCs/>
                                <w:kern w:val="0"/>
                                <w:sz w:val="20"/>
                                <w:szCs w:val="20"/>
                              </w:rPr>
                              <w:t xml:space="preserve">National Kaohsiung University </w:t>
                            </w:r>
                          </w:p>
                          <w:p w:rsidR="00792F59" w:rsidRDefault="00792F59" w:rsidP="00CB3DBC">
                            <w:pPr>
                              <w:autoSpaceDE w:val="0"/>
                              <w:autoSpaceDN w:val="0"/>
                              <w:adjustRightInd w:val="0"/>
                              <w:ind w:firstLine="400"/>
                              <w:rPr>
                                <w:bCs/>
                                <w:kern w:val="0"/>
                                <w:sz w:val="20"/>
                                <w:szCs w:val="20"/>
                              </w:rPr>
                            </w:pPr>
                            <w:proofErr w:type="gramStart"/>
                            <w:r>
                              <w:rPr>
                                <w:bCs/>
                                <w:kern w:val="0"/>
                                <w:sz w:val="20"/>
                                <w:szCs w:val="20"/>
                              </w:rPr>
                              <w:t>of</w:t>
                            </w:r>
                            <w:proofErr w:type="gramEnd"/>
                            <w:r>
                              <w:rPr>
                                <w:bCs/>
                                <w:kern w:val="0"/>
                                <w:sz w:val="20"/>
                                <w:szCs w:val="20"/>
                              </w:rPr>
                              <w:t xml:space="preserve"> Application Sciences</w:t>
                            </w:r>
                          </w:p>
                          <w:p w:rsidR="00792F59" w:rsidRDefault="00792F59" w:rsidP="00CB3DBC">
                            <w:pPr>
                              <w:ind w:firstLine="400"/>
                              <w:rPr>
                                <w:sz w:val="20"/>
                                <w:szCs w:val="20"/>
                              </w:rPr>
                            </w:pPr>
                            <w:r>
                              <w:rPr>
                                <w:bCs/>
                                <w:kern w:val="0"/>
                                <w:sz w:val="20"/>
                                <w:szCs w:val="20"/>
                              </w:rPr>
                              <w:t xml:space="preserve">MCFS </w:t>
                            </w:r>
                          </w:p>
                          <w:p w:rsidR="00792F59" w:rsidRDefault="00792F59" w:rsidP="00CB3DBC">
                            <w:pPr>
                              <w:ind w:firstLine="480"/>
                              <w:rPr>
                                <w:rFonts w:eastAsia="新細明體"/>
                              </w:rPr>
                            </w:pPr>
                          </w:p>
                        </w:txbxContent>
                      </v:textbox>
                    </v:shape>
                  </w:pict>
                </mc:Fallback>
              </mc:AlternateContent>
            </w:r>
            <w:r>
              <w:rPr>
                <w:rFonts w:ascii="新細明體" w:eastAsia="新細明體" w:hAnsi="新細明體" w:cs="新細明體"/>
                <w:noProof/>
                <w:kern w:val="0"/>
              </w:rPr>
              <mc:AlternateContent>
                <mc:Choice Requires="wps">
                  <w:drawing>
                    <wp:anchor distT="0" distB="0" distL="114300" distR="114300" simplePos="0" relativeHeight="251665408" behindDoc="0" locked="0" layoutInCell="1" allowOverlap="1" wp14:anchorId="0C457DAE" wp14:editId="60F340C5">
                      <wp:simplePos x="0" y="0"/>
                      <wp:positionH relativeFrom="column">
                        <wp:posOffset>3662045</wp:posOffset>
                      </wp:positionH>
                      <wp:positionV relativeFrom="paragraph">
                        <wp:posOffset>7710805</wp:posOffset>
                      </wp:positionV>
                      <wp:extent cx="2971800" cy="1257300"/>
                      <wp:effectExtent l="0" t="0" r="0" b="0"/>
                      <wp:wrapNone/>
                      <wp:docPr id="25" name="文字方塊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2F59" w:rsidRDefault="00792F59" w:rsidP="00CB3DBC">
                                  <w:pPr>
                                    <w:ind w:firstLine="400"/>
                                    <w:rPr>
                                      <w:sz w:val="20"/>
                                      <w:szCs w:val="20"/>
                                    </w:rPr>
                                  </w:pPr>
                                  <w:r>
                                    <w:rPr>
                                      <w:sz w:val="20"/>
                                      <w:szCs w:val="20"/>
                                    </w:rPr>
                                    <w:t>MCFS Project Execution Plan Document Version 1.0</w:t>
                                  </w:r>
                                </w:p>
                                <w:p w:rsidR="00792F59" w:rsidRDefault="00792F59" w:rsidP="00CB3DBC">
                                  <w:pPr>
                                    <w:ind w:firstLine="400"/>
                                    <w:rPr>
                                      <w:sz w:val="20"/>
                                      <w:szCs w:val="20"/>
                                    </w:rPr>
                                  </w:pPr>
                                  <w:r>
                                    <w:rPr>
                                      <w:sz w:val="20"/>
                                      <w:szCs w:val="20"/>
                                    </w:rPr>
                                    <w:t>Date 2016/12/31</w:t>
                                  </w:r>
                                </w:p>
                                <w:p w:rsidR="00792F59" w:rsidRDefault="00792F59" w:rsidP="00CB3DBC">
                                  <w:pPr>
                                    <w:autoSpaceDE w:val="0"/>
                                    <w:autoSpaceDN w:val="0"/>
                                    <w:adjustRightInd w:val="0"/>
                                    <w:ind w:firstLine="400"/>
                                    <w:rPr>
                                      <w:bCs/>
                                      <w:kern w:val="0"/>
                                      <w:sz w:val="20"/>
                                      <w:szCs w:val="20"/>
                                    </w:rPr>
                                  </w:pPr>
                                  <w:r>
                                    <w:rPr>
                                      <w:bCs/>
                                      <w:kern w:val="0"/>
                                      <w:sz w:val="20"/>
                                      <w:szCs w:val="20"/>
                                    </w:rPr>
                                    <w:t xml:space="preserve">National Kaohsiung University </w:t>
                                  </w:r>
                                </w:p>
                                <w:p w:rsidR="00792F59" w:rsidRDefault="00792F59" w:rsidP="00CB3DBC">
                                  <w:pPr>
                                    <w:autoSpaceDE w:val="0"/>
                                    <w:autoSpaceDN w:val="0"/>
                                    <w:adjustRightInd w:val="0"/>
                                    <w:ind w:firstLine="400"/>
                                    <w:rPr>
                                      <w:bCs/>
                                      <w:kern w:val="0"/>
                                      <w:sz w:val="20"/>
                                      <w:szCs w:val="20"/>
                                    </w:rPr>
                                  </w:pPr>
                                  <w:proofErr w:type="gramStart"/>
                                  <w:r>
                                    <w:rPr>
                                      <w:bCs/>
                                      <w:kern w:val="0"/>
                                      <w:sz w:val="20"/>
                                      <w:szCs w:val="20"/>
                                    </w:rPr>
                                    <w:t>of</w:t>
                                  </w:r>
                                  <w:proofErr w:type="gramEnd"/>
                                  <w:r>
                                    <w:rPr>
                                      <w:bCs/>
                                      <w:kern w:val="0"/>
                                      <w:sz w:val="20"/>
                                      <w:szCs w:val="20"/>
                                    </w:rPr>
                                    <w:t xml:space="preserve"> Application Sciences</w:t>
                                  </w:r>
                                </w:p>
                                <w:p w:rsidR="00792F59" w:rsidRDefault="00792F59" w:rsidP="00CB3DBC">
                                  <w:pPr>
                                    <w:ind w:firstLine="400"/>
                                    <w:rPr>
                                      <w:sz w:val="20"/>
                                      <w:szCs w:val="20"/>
                                    </w:rPr>
                                  </w:pPr>
                                  <w:r>
                                    <w:rPr>
                                      <w:bCs/>
                                      <w:kern w:val="0"/>
                                      <w:sz w:val="20"/>
                                      <w:szCs w:val="20"/>
                                    </w:rPr>
                                    <w:t xml:space="preserve">MCFS </w:t>
                                  </w:r>
                                </w:p>
                                <w:p w:rsidR="00792F59" w:rsidRDefault="00792F59" w:rsidP="00CB3DBC">
                                  <w:pPr>
                                    <w:ind w:firstLine="480"/>
                                    <w:rPr>
                                      <w:rFonts w:eastAsia="新細明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25" o:spid="_x0000_s1027" type="#_x0000_t202" style="position:absolute;left:0;text-align:left;margin-left:288.35pt;margin-top:607.15pt;width:234pt;height: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" filled="f" stroked="f">
                      <v:textbox>
                        <w:txbxContent>
                          <w:p w:rsidR="00792F59" w:rsidRDefault="00792F59" w:rsidP="00CB3DBC">
                            <w:pPr>
                              <w:ind w:firstLine="400"/>
                              <w:rPr>
                                <w:sz w:val="20"/>
                                <w:szCs w:val="20"/>
                              </w:rPr>
                            </w:pPr>
                            <w:r>
                              <w:rPr>
                                <w:sz w:val="20"/>
                                <w:szCs w:val="20"/>
                              </w:rPr>
                              <w:t>MCFS Project Execution Plan Document Version 1.0</w:t>
                            </w:r>
                          </w:p>
                          <w:p w:rsidR="00792F59" w:rsidRDefault="00792F59" w:rsidP="00CB3DBC">
                            <w:pPr>
                              <w:ind w:firstLine="400"/>
                              <w:rPr>
                                <w:sz w:val="20"/>
                                <w:szCs w:val="20"/>
                              </w:rPr>
                            </w:pPr>
                            <w:r>
                              <w:rPr>
                                <w:sz w:val="20"/>
                                <w:szCs w:val="20"/>
                              </w:rPr>
                              <w:t>Date 2016/12/31</w:t>
                            </w:r>
                          </w:p>
                          <w:p w:rsidR="00792F59" w:rsidRDefault="00792F59" w:rsidP="00CB3DBC">
                            <w:pPr>
                              <w:autoSpaceDE w:val="0"/>
                              <w:autoSpaceDN w:val="0"/>
                              <w:adjustRightInd w:val="0"/>
                              <w:ind w:firstLine="400"/>
                              <w:rPr>
                                <w:bCs/>
                                <w:kern w:val="0"/>
                                <w:sz w:val="20"/>
                                <w:szCs w:val="20"/>
                              </w:rPr>
                            </w:pPr>
                            <w:r>
                              <w:rPr>
                                <w:bCs/>
                                <w:kern w:val="0"/>
                                <w:sz w:val="20"/>
                                <w:szCs w:val="20"/>
                              </w:rPr>
                              <w:t xml:space="preserve">National Kaohsiung University </w:t>
                            </w:r>
                          </w:p>
                          <w:p w:rsidR="00792F59" w:rsidRDefault="00792F59" w:rsidP="00CB3DBC">
                            <w:pPr>
                              <w:autoSpaceDE w:val="0"/>
                              <w:autoSpaceDN w:val="0"/>
                              <w:adjustRightInd w:val="0"/>
                              <w:ind w:firstLine="400"/>
                              <w:rPr>
                                <w:bCs/>
                                <w:kern w:val="0"/>
                                <w:sz w:val="20"/>
                                <w:szCs w:val="20"/>
                              </w:rPr>
                            </w:pPr>
                            <w:proofErr w:type="gramStart"/>
                            <w:r>
                              <w:rPr>
                                <w:bCs/>
                                <w:kern w:val="0"/>
                                <w:sz w:val="20"/>
                                <w:szCs w:val="20"/>
                              </w:rPr>
                              <w:t>of</w:t>
                            </w:r>
                            <w:proofErr w:type="gramEnd"/>
                            <w:r>
                              <w:rPr>
                                <w:bCs/>
                                <w:kern w:val="0"/>
                                <w:sz w:val="20"/>
                                <w:szCs w:val="20"/>
                              </w:rPr>
                              <w:t xml:space="preserve"> Application Sciences</w:t>
                            </w:r>
                          </w:p>
                          <w:p w:rsidR="00792F59" w:rsidRDefault="00792F59" w:rsidP="00CB3DBC">
                            <w:pPr>
                              <w:ind w:firstLine="400"/>
                              <w:rPr>
                                <w:sz w:val="20"/>
                                <w:szCs w:val="20"/>
                              </w:rPr>
                            </w:pPr>
                            <w:r>
                              <w:rPr>
                                <w:bCs/>
                                <w:kern w:val="0"/>
                                <w:sz w:val="20"/>
                                <w:szCs w:val="20"/>
                              </w:rPr>
                              <w:t xml:space="preserve">MCFS </w:t>
                            </w:r>
                          </w:p>
                          <w:p w:rsidR="00792F59" w:rsidRDefault="00792F59" w:rsidP="00CB3DBC">
                            <w:pPr>
                              <w:ind w:firstLine="480"/>
                              <w:rPr>
                                <w:rFonts w:eastAsia="新細明體"/>
                              </w:rPr>
                            </w:pPr>
                          </w:p>
                        </w:txbxContent>
                      </v:textbox>
                    </v:shape>
                  </w:pict>
                </mc:Fallback>
              </mc:AlternateContent>
            </w:r>
          </w:p>
        </w:tc>
        <w:tc>
          <w:tcPr>
            <w:tcW w:w="4154" w:type="dxa"/>
          </w:tcPr>
          <w:p w:rsidR="00CB3DBC" w:rsidRPr="0070537C" w:rsidRDefault="00CB3DBC" w:rsidP="000C40FD">
            <w:pPr>
              <w:ind w:firstLine="641"/>
              <w:jc w:val="center"/>
              <w:rPr>
                <w:b/>
                <w:sz w:val="32"/>
                <w:szCs w:val="32"/>
              </w:rPr>
            </w:pPr>
            <w:r w:rsidRPr="0070537C">
              <w:rPr>
                <w:b/>
                <w:sz w:val="32"/>
                <w:szCs w:val="32"/>
              </w:rPr>
              <w:t>Approved by</w:t>
            </w:r>
          </w:p>
          <w:p w:rsidR="00CB3DBC" w:rsidRPr="0070537C" w:rsidRDefault="00CB3DBC" w:rsidP="000C40FD">
            <w:pPr>
              <w:ind w:firstLine="480"/>
              <w:jc w:val="center"/>
              <w:rPr>
                <w:b/>
                <w:sz w:val="32"/>
                <w:szCs w:val="32"/>
                <w:u w:val="single"/>
              </w:rPr>
            </w:pPr>
            <w:r>
              <w:rPr>
                <w:rFonts w:ascii="新細明體" w:eastAsia="新細明體" w:hAnsi="新細明體" w:cs="新細明體"/>
                <w:noProof/>
                <w:kern w:val="0"/>
              </w:rPr>
              <mc:AlternateContent>
                <mc:Choice Requires="wps">
                  <w:drawing>
                    <wp:anchor distT="0" distB="0" distL="114300" distR="114300" simplePos="0" relativeHeight="251667456" behindDoc="0" locked="0" layoutInCell="1" allowOverlap="1" wp14:anchorId="6F08A71F" wp14:editId="3A003D22">
                      <wp:simplePos x="0" y="0"/>
                      <wp:positionH relativeFrom="column">
                        <wp:posOffset>-285750</wp:posOffset>
                      </wp:positionH>
                      <wp:positionV relativeFrom="paragraph">
                        <wp:posOffset>1952625</wp:posOffset>
                      </wp:positionV>
                      <wp:extent cx="3676650" cy="1257300"/>
                      <wp:effectExtent l="0" t="0" r="0" b="0"/>
                      <wp:wrapNone/>
                      <wp:docPr id="47" name="文字方塊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2F59" w:rsidRDefault="00792F59" w:rsidP="00CB3DBC">
                                  <w:pPr>
                                    <w:ind w:firstLine="400"/>
                                    <w:rPr>
                                      <w:sz w:val="20"/>
                                      <w:szCs w:val="20"/>
                                    </w:rPr>
                                  </w:pPr>
                                  <w:r>
                                    <w:rPr>
                                      <w:sz w:val="20"/>
                                      <w:szCs w:val="20"/>
                                    </w:rPr>
                                    <w:t>DDDSW Project Execution Plan Document Version 1.0</w:t>
                                  </w:r>
                                </w:p>
                                <w:p w:rsidR="00792F59" w:rsidRDefault="00792F59" w:rsidP="00CB3DBC">
                                  <w:pPr>
                                    <w:ind w:firstLine="400"/>
                                    <w:rPr>
                                      <w:sz w:val="20"/>
                                      <w:szCs w:val="20"/>
                                    </w:rPr>
                                  </w:pPr>
                                  <w:r>
                                    <w:rPr>
                                      <w:sz w:val="20"/>
                                      <w:szCs w:val="20"/>
                                    </w:rPr>
                                    <w:t>Date 2017/</w:t>
                                  </w:r>
                                  <w:r>
                                    <w:rPr>
                                      <w:rFonts w:hint="eastAsia"/>
                                      <w:sz w:val="20"/>
                                      <w:szCs w:val="20"/>
                                    </w:rPr>
                                    <w:t>0</w:t>
                                  </w:r>
                                  <w:r>
                                    <w:rPr>
                                      <w:sz w:val="20"/>
                                      <w:szCs w:val="20"/>
                                    </w:rPr>
                                    <w:t>6/</w:t>
                                  </w:r>
                                  <w:r>
                                    <w:rPr>
                                      <w:rFonts w:hint="eastAsia"/>
                                      <w:sz w:val="20"/>
                                      <w:szCs w:val="20"/>
                                    </w:rPr>
                                    <w:t>0</w:t>
                                  </w:r>
                                  <w:r>
                                    <w:rPr>
                                      <w:sz w:val="20"/>
                                      <w:szCs w:val="20"/>
                                    </w:rPr>
                                    <w:t>5</w:t>
                                  </w:r>
                                </w:p>
                                <w:p w:rsidR="00792F59" w:rsidRPr="007D59FD" w:rsidRDefault="00792F59" w:rsidP="00CB3DBC">
                                  <w:pPr>
                                    <w:ind w:firstLine="400"/>
                                    <w:rPr>
                                      <w:sz w:val="20"/>
                                      <w:szCs w:val="20"/>
                                    </w:rPr>
                                  </w:pPr>
                                  <w:r w:rsidRPr="007D59FD">
                                    <w:rPr>
                                      <w:sz w:val="20"/>
                                      <w:szCs w:val="20"/>
                                    </w:rPr>
                                    <w:t xml:space="preserve">National PingTung University </w:t>
                                  </w:r>
                                </w:p>
                                <w:p w:rsidR="00792F59" w:rsidRPr="00C14D2B" w:rsidRDefault="00792F59" w:rsidP="00CB3DBC">
                                  <w:pPr>
                                    <w:autoSpaceDE w:val="0"/>
                                    <w:autoSpaceDN w:val="0"/>
                                    <w:adjustRightInd w:val="0"/>
                                    <w:ind w:firstLine="400"/>
                                    <w:rPr>
                                      <w:bCs/>
                                      <w:kern w:val="0"/>
                                      <w:sz w:val="20"/>
                                      <w:szCs w:val="20"/>
                                    </w:rPr>
                                  </w:pPr>
                                  <w:proofErr w:type="gramStart"/>
                                  <w:r w:rsidRPr="007D59FD">
                                    <w:rPr>
                                      <w:sz w:val="20"/>
                                      <w:szCs w:val="20"/>
                                    </w:rPr>
                                    <w:t>of</w:t>
                                  </w:r>
                                  <w:proofErr w:type="gramEnd"/>
                                  <w:r w:rsidRPr="007D59FD">
                                    <w:rPr>
                                      <w:sz w:val="20"/>
                                      <w:szCs w:val="20"/>
                                    </w:rPr>
                                    <w:t xml:space="preserve"> Science and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47" o:spid="_x0000_s1028" type="#_x0000_t202" style="position:absolute;left:0;text-align:left;margin-left:-22.5pt;margin-top:153.75pt;width:289.5pt;height: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" filled="f" stroked="f">
                      <v:textbox>
                        <w:txbxContent>
                          <w:p w:rsidR="00792F59" w:rsidRDefault="00792F59" w:rsidP="00CB3DBC">
                            <w:pPr>
                              <w:ind w:firstLine="400"/>
                              <w:rPr>
                                <w:sz w:val="20"/>
                                <w:szCs w:val="20"/>
                              </w:rPr>
                            </w:pPr>
                            <w:r>
                              <w:rPr>
                                <w:sz w:val="20"/>
                                <w:szCs w:val="20"/>
                              </w:rPr>
                              <w:t>DDDSW Project Execution Plan Document Version 1.0</w:t>
                            </w:r>
                          </w:p>
                          <w:p w:rsidR="00792F59" w:rsidRDefault="00792F59" w:rsidP="00CB3DBC">
                            <w:pPr>
                              <w:ind w:firstLine="400"/>
                              <w:rPr>
                                <w:sz w:val="20"/>
                                <w:szCs w:val="20"/>
                              </w:rPr>
                            </w:pPr>
                            <w:r>
                              <w:rPr>
                                <w:sz w:val="20"/>
                                <w:szCs w:val="20"/>
                              </w:rPr>
                              <w:t>Date 2017/</w:t>
                            </w:r>
                            <w:r>
                              <w:rPr>
                                <w:rFonts w:hint="eastAsia"/>
                                <w:sz w:val="20"/>
                                <w:szCs w:val="20"/>
                              </w:rPr>
                              <w:t>0</w:t>
                            </w:r>
                            <w:r>
                              <w:rPr>
                                <w:sz w:val="20"/>
                                <w:szCs w:val="20"/>
                              </w:rPr>
                              <w:t>6/</w:t>
                            </w:r>
                            <w:r>
                              <w:rPr>
                                <w:rFonts w:hint="eastAsia"/>
                                <w:sz w:val="20"/>
                                <w:szCs w:val="20"/>
                              </w:rPr>
                              <w:t>0</w:t>
                            </w:r>
                            <w:r>
                              <w:rPr>
                                <w:sz w:val="20"/>
                                <w:szCs w:val="20"/>
                              </w:rPr>
                              <w:t>5</w:t>
                            </w:r>
                          </w:p>
                          <w:p w:rsidR="00792F59" w:rsidRPr="007D59FD" w:rsidRDefault="00792F59" w:rsidP="00CB3DBC">
                            <w:pPr>
                              <w:ind w:firstLine="400"/>
                              <w:rPr>
                                <w:sz w:val="20"/>
                                <w:szCs w:val="20"/>
                              </w:rPr>
                            </w:pPr>
                            <w:r w:rsidRPr="007D59FD">
                              <w:rPr>
                                <w:sz w:val="20"/>
                                <w:szCs w:val="20"/>
                              </w:rPr>
                              <w:t xml:space="preserve">National PingTung University </w:t>
                            </w:r>
                          </w:p>
                          <w:p w:rsidR="00792F59" w:rsidRPr="00C14D2B" w:rsidRDefault="00792F59" w:rsidP="00CB3DBC">
                            <w:pPr>
                              <w:autoSpaceDE w:val="0"/>
                              <w:autoSpaceDN w:val="0"/>
                              <w:adjustRightInd w:val="0"/>
                              <w:ind w:firstLine="400"/>
                              <w:rPr>
                                <w:bCs/>
                                <w:kern w:val="0"/>
                                <w:sz w:val="20"/>
                                <w:szCs w:val="20"/>
                              </w:rPr>
                            </w:pPr>
                            <w:proofErr w:type="gramStart"/>
                            <w:r w:rsidRPr="007D59FD">
                              <w:rPr>
                                <w:sz w:val="20"/>
                                <w:szCs w:val="20"/>
                              </w:rPr>
                              <w:t>of</w:t>
                            </w:r>
                            <w:proofErr w:type="gramEnd"/>
                            <w:r w:rsidRPr="007D59FD">
                              <w:rPr>
                                <w:sz w:val="20"/>
                                <w:szCs w:val="20"/>
                              </w:rPr>
                              <w:t xml:space="preserve"> Science and Technology</w:t>
                            </w:r>
                          </w:p>
                        </w:txbxContent>
                      </v:textbox>
                    </v:shape>
                  </w:pict>
                </mc:Fallback>
              </mc:AlternateContent>
            </w:r>
            <w:r w:rsidRPr="0070537C">
              <w:rPr>
                <w:noProof/>
              </w:rPr>
              <w:drawing>
                <wp:anchor distT="0" distB="0" distL="114300" distR="114300" simplePos="0" relativeHeight="251663360" behindDoc="1" locked="0" layoutInCell="1" allowOverlap="1" wp14:anchorId="36361858" wp14:editId="5450BD63">
                  <wp:simplePos x="0" y="0"/>
                  <wp:positionH relativeFrom="column">
                    <wp:posOffset>1607820</wp:posOffset>
                  </wp:positionH>
                  <wp:positionV relativeFrom="paragraph">
                    <wp:posOffset>2548255</wp:posOffset>
                  </wp:positionV>
                  <wp:extent cx="1028700" cy="565785"/>
                  <wp:effectExtent l="0" t="0" r="0" b="5715"/>
                  <wp:wrapTight wrapText="bothSides">
                    <wp:wrapPolygon edited="0">
                      <wp:start x="0" y="0"/>
                      <wp:lineTo x="0" y="21091"/>
                      <wp:lineTo x="21200" y="21091"/>
                      <wp:lineTo x="21200" y="0"/>
                      <wp:lineTo x="0" y="0"/>
                    </wp:wrapPolygon>
                  </wp:wrapTight>
                  <wp:docPr id="3" name="圖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14" descr="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8700" cy="56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37C">
              <w:rPr>
                <w:b/>
                <w:sz w:val="32"/>
                <w:szCs w:val="32"/>
                <w:u w:val="single"/>
              </w:rPr>
              <w:t>龔旭陽教授</w:t>
            </w:r>
          </w:p>
        </w:tc>
      </w:tr>
    </w:tbl>
    <w:p w:rsidR="00CB3DBC" w:rsidRDefault="00CB3DBC" w:rsidP="00CB3DBC">
      <w:pPr>
        <w:ind w:firstLine="480"/>
        <w:sectPr w:rsidR="00CB3DBC" w:rsidSect="000235D9">
          <w:pgSz w:w="11906" w:h="16838"/>
          <w:pgMar w:top="1440" w:right="1800" w:bottom="1440" w:left="1800" w:header="851" w:footer="964" w:gutter="0"/>
          <w:cols w:space="425"/>
          <w:docGrid w:type="lines" w:linePitch="360"/>
        </w:sectPr>
      </w:pPr>
    </w:p>
    <w:p w:rsidR="00CB3DBC" w:rsidRPr="008C6DD1" w:rsidRDefault="00CB3DBC" w:rsidP="00CB3DBC">
      <w:pPr>
        <w:widowControl/>
        <w:ind w:firstLineChars="0" w:firstLine="0"/>
        <w:jc w:val="center"/>
        <w:rPr>
          <w:rFonts w:eastAsia="DengXian"/>
          <w:b/>
          <w:kern w:val="0"/>
          <w:sz w:val="62"/>
          <w:szCs w:val="62"/>
          <w:lang w:bidi="hi-IN"/>
        </w:rPr>
      </w:pPr>
      <w:proofErr w:type="gramStart"/>
      <w:r w:rsidRPr="008C6DD1">
        <w:rPr>
          <w:rFonts w:hint="eastAsia"/>
          <w:b/>
          <w:kern w:val="0"/>
          <w:sz w:val="62"/>
          <w:szCs w:val="62"/>
          <w:lang w:bidi="hi-IN"/>
        </w:rPr>
        <w:lastRenderedPageBreak/>
        <w:t>高效能物聯傳輸</w:t>
      </w:r>
      <w:proofErr w:type="gramEnd"/>
      <w:r w:rsidRPr="008C6DD1">
        <w:rPr>
          <w:rFonts w:hint="eastAsia"/>
          <w:b/>
          <w:kern w:val="0"/>
          <w:sz w:val="62"/>
          <w:szCs w:val="62"/>
          <w:lang w:bidi="hi-IN"/>
        </w:rPr>
        <w:t>服務品質系統設計與實作</w:t>
      </w:r>
    </w:p>
    <w:p w:rsidR="00CB3DBC" w:rsidRDefault="00CB3DBC" w:rsidP="00CB3DBC">
      <w:pPr>
        <w:widowControl/>
        <w:ind w:firstLineChars="0" w:firstLine="0"/>
        <w:jc w:val="center"/>
        <w:rPr>
          <w:b/>
          <w:i/>
          <w:sz w:val="36"/>
          <w:szCs w:val="32"/>
          <w:highlight w:val="yellow"/>
        </w:rPr>
      </w:pPr>
      <w:r>
        <w:rPr>
          <w:b/>
          <w:kern w:val="0"/>
          <w:sz w:val="36"/>
          <w:szCs w:val="32"/>
          <w:lang w:bidi="hi-IN"/>
        </w:rPr>
        <w:t>Design and Implementation of a High Performance IoT System for Qos Transmission</w:t>
      </w:r>
    </w:p>
    <w:p w:rsidR="00CB3DBC" w:rsidRDefault="00CB3DBC" w:rsidP="00CB3DBC">
      <w:pPr>
        <w:ind w:firstLineChars="0" w:firstLine="0"/>
        <w:jc w:val="center"/>
        <w:rPr>
          <w:rFonts w:hint="eastAsia"/>
          <w:b/>
          <w:i/>
          <w:sz w:val="52"/>
          <w:szCs w:val="52"/>
        </w:rPr>
      </w:pPr>
      <w:r>
        <w:rPr>
          <w:b/>
          <w:i/>
          <w:sz w:val="52"/>
          <w:szCs w:val="52"/>
        </w:rPr>
        <w:t>(DIHPISQT)</w:t>
      </w:r>
    </w:p>
    <w:p w:rsidR="00CB3DBC" w:rsidRPr="003F2EA7" w:rsidRDefault="00CB3DBC" w:rsidP="00CB3DBC">
      <w:pPr>
        <w:ind w:firstLineChars="0" w:firstLine="0"/>
        <w:jc w:val="center"/>
        <w:rPr>
          <w:b/>
          <w:sz w:val="52"/>
          <w:szCs w:val="52"/>
        </w:rPr>
      </w:pPr>
    </w:p>
    <w:p w:rsidR="00CB3DBC" w:rsidRDefault="00CB3DBC" w:rsidP="00CB3DBC">
      <w:pPr>
        <w:ind w:firstLineChars="0" w:firstLine="0"/>
        <w:rPr>
          <w:b/>
          <w:sz w:val="40"/>
          <w:szCs w:val="40"/>
        </w:rPr>
      </w:pPr>
      <w:r>
        <w:rPr>
          <w:rFonts w:hint="eastAsia"/>
          <w:b/>
          <w:sz w:val="40"/>
          <w:szCs w:val="40"/>
        </w:rPr>
        <w:t>執行時間：</w:t>
      </w:r>
      <w:r>
        <w:rPr>
          <w:b/>
          <w:sz w:val="40"/>
          <w:szCs w:val="40"/>
        </w:rPr>
        <w:t>201</w:t>
      </w:r>
      <w:r>
        <w:rPr>
          <w:rFonts w:hint="eastAsia"/>
          <w:b/>
          <w:sz w:val="40"/>
          <w:szCs w:val="40"/>
        </w:rPr>
        <w:t>6</w:t>
      </w:r>
      <w:r>
        <w:rPr>
          <w:b/>
          <w:sz w:val="40"/>
          <w:szCs w:val="40"/>
        </w:rPr>
        <w:t xml:space="preserve">.08 </w:t>
      </w:r>
      <w:r>
        <w:rPr>
          <w:rFonts w:hint="eastAsia"/>
          <w:b/>
          <w:sz w:val="40"/>
          <w:szCs w:val="40"/>
        </w:rPr>
        <w:t>至</w:t>
      </w:r>
      <w:r>
        <w:rPr>
          <w:b/>
          <w:sz w:val="40"/>
          <w:szCs w:val="40"/>
        </w:rPr>
        <w:t xml:space="preserve"> 201</w:t>
      </w:r>
      <w:r>
        <w:rPr>
          <w:rFonts w:hint="eastAsia"/>
          <w:b/>
          <w:sz w:val="40"/>
          <w:szCs w:val="40"/>
        </w:rPr>
        <w:t>7</w:t>
      </w:r>
      <w:r>
        <w:rPr>
          <w:b/>
          <w:sz w:val="40"/>
          <w:szCs w:val="40"/>
        </w:rPr>
        <w:t>.07</w:t>
      </w:r>
    </w:p>
    <w:p w:rsidR="00CB3DBC" w:rsidRDefault="00CB3DBC" w:rsidP="00CB3DBC">
      <w:pPr>
        <w:ind w:firstLine="480"/>
        <w:jc w:val="right"/>
        <w:rPr>
          <w:b/>
          <w:sz w:val="28"/>
          <w:szCs w:val="28"/>
        </w:rPr>
      </w:pPr>
      <w:r>
        <w:rPr>
          <w:noProof/>
        </w:rPr>
        <mc:AlternateContent>
          <mc:Choice Requires="wps">
            <w:drawing>
              <wp:anchor distT="4294967294" distB="4294967294" distL="114300" distR="114300" simplePos="0" relativeHeight="251669504" behindDoc="0" locked="0" layoutInCell="1" allowOverlap="1" wp14:anchorId="387E5B81" wp14:editId="628923DA">
                <wp:simplePos x="0" y="0"/>
                <wp:positionH relativeFrom="column">
                  <wp:posOffset>0</wp:posOffset>
                </wp:positionH>
                <wp:positionV relativeFrom="paragraph">
                  <wp:posOffset>0</wp:posOffset>
                </wp:positionV>
                <wp:extent cx="5372100" cy="0"/>
                <wp:effectExtent l="0" t="0" r="0" b="0"/>
                <wp:wrapNone/>
                <wp:docPr id="32" name="直線接點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32" o:spid="_x0000_s1026" style="position:absolute;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0" to="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">
                <v:stroke dashstyle="dash"/>
              </v:line>
            </w:pict>
          </mc:Fallback>
        </mc:AlternateContent>
      </w:r>
      <w:r>
        <w:rPr>
          <w:b/>
          <w:sz w:val="28"/>
          <w:szCs w:val="28"/>
        </w:rPr>
        <w:t>DIHPISQT Project Execution Plan Document</w:t>
      </w:r>
    </w:p>
    <w:p w:rsidR="00CB3DBC" w:rsidRDefault="00CB3DBC" w:rsidP="00CB3DBC">
      <w:pPr>
        <w:ind w:firstLine="480"/>
        <w:jc w:val="right"/>
      </w:pPr>
      <w:r>
        <w:rPr>
          <w:rFonts w:ascii="新細明體" w:eastAsia="新細明體" w:hAnsi="新細明體" w:cs="新細明體"/>
          <w:noProof/>
          <w:kern w:val="0"/>
        </w:rPr>
        <mc:AlternateContent>
          <mc:Choice Requires="wps">
            <w:drawing>
              <wp:anchor distT="0" distB="0" distL="114300" distR="114300" simplePos="0" relativeHeight="251671552" behindDoc="0" locked="0" layoutInCell="1" allowOverlap="1" wp14:anchorId="423140AE" wp14:editId="768B2EEC">
                <wp:simplePos x="0" y="0"/>
                <wp:positionH relativeFrom="column">
                  <wp:posOffset>2316480</wp:posOffset>
                </wp:positionH>
                <wp:positionV relativeFrom="paragraph">
                  <wp:posOffset>2861945</wp:posOffset>
                </wp:positionV>
                <wp:extent cx="3676650" cy="1257300"/>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2F59" w:rsidRDefault="00792F59" w:rsidP="00CB3DBC">
                            <w:pPr>
                              <w:ind w:firstLine="400"/>
                              <w:rPr>
                                <w:sz w:val="20"/>
                                <w:szCs w:val="20"/>
                              </w:rPr>
                            </w:pPr>
                            <w:r>
                              <w:rPr>
                                <w:sz w:val="20"/>
                                <w:szCs w:val="20"/>
                              </w:rPr>
                              <w:t>DIHOISQT Project Execution Plan Document Version 1.0</w:t>
                            </w:r>
                          </w:p>
                          <w:p w:rsidR="00792F59" w:rsidRDefault="00792F59" w:rsidP="00CB3DBC">
                            <w:pPr>
                              <w:ind w:firstLine="400"/>
                              <w:rPr>
                                <w:sz w:val="20"/>
                                <w:szCs w:val="20"/>
                              </w:rPr>
                            </w:pPr>
                            <w:r>
                              <w:rPr>
                                <w:sz w:val="20"/>
                                <w:szCs w:val="20"/>
                              </w:rPr>
                              <w:t>Date 2017/6/5</w:t>
                            </w:r>
                          </w:p>
                          <w:p w:rsidR="00792F59" w:rsidRPr="007D59FD" w:rsidRDefault="00792F59" w:rsidP="00CB3DBC">
                            <w:pPr>
                              <w:ind w:firstLine="400"/>
                              <w:rPr>
                                <w:sz w:val="20"/>
                                <w:szCs w:val="20"/>
                              </w:rPr>
                            </w:pPr>
                            <w:r w:rsidRPr="007D59FD">
                              <w:rPr>
                                <w:sz w:val="20"/>
                                <w:szCs w:val="20"/>
                              </w:rPr>
                              <w:t xml:space="preserve">National PingTung University </w:t>
                            </w:r>
                          </w:p>
                          <w:p w:rsidR="00792F59" w:rsidRPr="00C14D2B" w:rsidRDefault="00792F59" w:rsidP="00CB3DBC">
                            <w:pPr>
                              <w:autoSpaceDE w:val="0"/>
                              <w:autoSpaceDN w:val="0"/>
                              <w:adjustRightInd w:val="0"/>
                              <w:ind w:firstLine="400"/>
                              <w:rPr>
                                <w:bCs/>
                                <w:kern w:val="0"/>
                                <w:sz w:val="20"/>
                                <w:szCs w:val="20"/>
                              </w:rPr>
                            </w:pPr>
                            <w:proofErr w:type="gramStart"/>
                            <w:r w:rsidRPr="007D59FD">
                              <w:rPr>
                                <w:sz w:val="20"/>
                                <w:szCs w:val="20"/>
                              </w:rPr>
                              <w:t>of</w:t>
                            </w:r>
                            <w:proofErr w:type="gramEnd"/>
                            <w:r w:rsidRPr="007D59FD">
                              <w:rPr>
                                <w:sz w:val="20"/>
                                <w:szCs w:val="20"/>
                              </w:rPr>
                              <w:t xml:space="preserve"> Science and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48" o:spid="_x0000_s1029" type="#_x0000_t202" style="position:absolute;left:0;text-align:left;margin-left:182.4pt;margin-top:225.35pt;width:289.5pt;height: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" filled="f" stroked="f">
                <v:textbox>
                  <w:txbxContent>
                    <w:p w:rsidR="00792F59" w:rsidRDefault="00792F59" w:rsidP="00CB3DBC">
                      <w:pPr>
                        <w:ind w:firstLine="400"/>
                        <w:rPr>
                          <w:sz w:val="20"/>
                          <w:szCs w:val="20"/>
                        </w:rPr>
                      </w:pPr>
                      <w:r>
                        <w:rPr>
                          <w:sz w:val="20"/>
                          <w:szCs w:val="20"/>
                        </w:rPr>
                        <w:t>DIHOISQT Project Execution Plan Document Version 1.0</w:t>
                      </w:r>
                    </w:p>
                    <w:p w:rsidR="00792F59" w:rsidRDefault="00792F59" w:rsidP="00CB3DBC">
                      <w:pPr>
                        <w:ind w:firstLine="400"/>
                        <w:rPr>
                          <w:sz w:val="20"/>
                          <w:szCs w:val="20"/>
                        </w:rPr>
                      </w:pPr>
                      <w:r>
                        <w:rPr>
                          <w:sz w:val="20"/>
                          <w:szCs w:val="20"/>
                        </w:rPr>
                        <w:t>Date 2017/6/5</w:t>
                      </w:r>
                    </w:p>
                    <w:p w:rsidR="00792F59" w:rsidRPr="007D59FD" w:rsidRDefault="00792F59" w:rsidP="00CB3DBC">
                      <w:pPr>
                        <w:ind w:firstLine="400"/>
                        <w:rPr>
                          <w:sz w:val="20"/>
                          <w:szCs w:val="20"/>
                        </w:rPr>
                      </w:pPr>
                      <w:r w:rsidRPr="007D59FD">
                        <w:rPr>
                          <w:sz w:val="20"/>
                          <w:szCs w:val="20"/>
                        </w:rPr>
                        <w:t xml:space="preserve">National PingTung University </w:t>
                      </w:r>
                    </w:p>
                    <w:p w:rsidR="00792F59" w:rsidRPr="00C14D2B" w:rsidRDefault="00792F59" w:rsidP="00CB3DBC">
                      <w:pPr>
                        <w:autoSpaceDE w:val="0"/>
                        <w:autoSpaceDN w:val="0"/>
                        <w:adjustRightInd w:val="0"/>
                        <w:ind w:firstLine="400"/>
                        <w:rPr>
                          <w:bCs/>
                          <w:kern w:val="0"/>
                          <w:sz w:val="20"/>
                          <w:szCs w:val="20"/>
                        </w:rPr>
                      </w:pPr>
                      <w:proofErr w:type="gramStart"/>
                      <w:r w:rsidRPr="007D59FD">
                        <w:rPr>
                          <w:sz w:val="20"/>
                          <w:szCs w:val="20"/>
                        </w:rPr>
                        <w:t>of</w:t>
                      </w:r>
                      <w:proofErr w:type="gramEnd"/>
                      <w:r w:rsidRPr="007D59FD">
                        <w:rPr>
                          <w:sz w:val="20"/>
                          <w:szCs w:val="20"/>
                        </w:rPr>
                        <w:t xml:space="preserve"> Science and Technology</w:t>
                      </w:r>
                    </w:p>
                  </w:txbxContent>
                </v:textbox>
              </v:shape>
            </w:pict>
          </mc:Fallback>
        </mc:AlternateContent>
      </w:r>
    </w:p>
    <w:tbl>
      <w:tblPr>
        <w:tblW w:w="0" w:type="auto"/>
        <w:tblLook w:val="01E0" w:firstRow="1" w:lastRow="1" w:firstColumn="1" w:lastColumn="1" w:noHBand="0" w:noVBand="0"/>
      </w:tblPr>
      <w:tblGrid>
        <w:gridCol w:w="4181"/>
        <w:gridCol w:w="4181"/>
      </w:tblGrid>
      <w:tr w:rsidR="00CB3DBC" w:rsidTr="000C40FD">
        <w:tc>
          <w:tcPr>
            <w:tcW w:w="4181" w:type="dxa"/>
            <w:hideMark/>
          </w:tcPr>
          <w:p w:rsidR="00CB3DBC" w:rsidRDefault="00CB3DBC" w:rsidP="000C40FD">
            <w:pPr>
              <w:ind w:firstLine="641"/>
              <w:jc w:val="center"/>
              <w:rPr>
                <w:b/>
                <w:sz w:val="32"/>
                <w:szCs w:val="32"/>
              </w:rPr>
            </w:pPr>
            <w:r>
              <w:rPr>
                <w:b/>
                <w:sz w:val="32"/>
                <w:szCs w:val="32"/>
              </w:rPr>
              <w:t>Prepared by</w:t>
            </w:r>
          </w:p>
          <w:p w:rsidR="00CB3DBC" w:rsidRDefault="00CB3DBC" w:rsidP="000C40FD">
            <w:pPr>
              <w:ind w:firstLine="641"/>
              <w:jc w:val="center"/>
              <w:rPr>
                <w:b/>
                <w:sz w:val="32"/>
                <w:szCs w:val="32"/>
                <w:u w:val="single"/>
              </w:rPr>
            </w:pPr>
            <w:r>
              <w:rPr>
                <w:rFonts w:hint="eastAsia"/>
                <w:b/>
                <w:sz w:val="32"/>
                <w:szCs w:val="32"/>
                <w:u w:val="single"/>
              </w:rPr>
              <w:t>黃思淵</w:t>
            </w:r>
          </w:p>
          <w:p w:rsidR="00CB3DBC" w:rsidRDefault="00CB3DBC" w:rsidP="000C40FD">
            <w:pPr>
              <w:ind w:firstLine="641"/>
              <w:jc w:val="center"/>
              <w:rPr>
                <w:b/>
                <w:sz w:val="32"/>
                <w:szCs w:val="32"/>
                <w:u w:val="single"/>
              </w:rPr>
            </w:pPr>
            <w:r>
              <w:rPr>
                <w:rFonts w:hint="eastAsia"/>
                <w:b/>
                <w:sz w:val="32"/>
                <w:szCs w:val="32"/>
                <w:u w:val="single"/>
              </w:rPr>
              <w:t>張宇鈞</w:t>
            </w:r>
          </w:p>
          <w:p w:rsidR="00CB3DBC" w:rsidRDefault="00CB3DBC" w:rsidP="000C40FD">
            <w:pPr>
              <w:ind w:firstLine="641"/>
              <w:jc w:val="center"/>
              <w:rPr>
                <w:b/>
                <w:sz w:val="32"/>
                <w:szCs w:val="32"/>
                <w:u w:val="single"/>
              </w:rPr>
            </w:pPr>
            <w:r>
              <w:rPr>
                <w:rFonts w:hint="eastAsia"/>
                <w:b/>
                <w:sz w:val="32"/>
                <w:szCs w:val="32"/>
                <w:u w:val="single"/>
              </w:rPr>
              <w:t>張</w:t>
            </w:r>
            <w:proofErr w:type="gramStart"/>
            <w:r>
              <w:rPr>
                <w:rFonts w:hint="eastAsia"/>
                <w:b/>
                <w:sz w:val="32"/>
                <w:szCs w:val="32"/>
                <w:u w:val="single"/>
              </w:rPr>
              <w:t>筑</w:t>
            </w:r>
            <w:proofErr w:type="gramEnd"/>
            <w:r>
              <w:rPr>
                <w:rFonts w:hint="eastAsia"/>
                <w:b/>
                <w:sz w:val="32"/>
                <w:szCs w:val="32"/>
                <w:u w:val="single"/>
              </w:rPr>
              <w:t>鈞</w:t>
            </w:r>
          </w:p>
          <w:p w:rsidR="00CB3DBC" w:rsidRDefault="00CB3DBC" w:rsidP="000C40FD">
            <w:pPr>
              <w:ind w:firstLine="641"/>
              <w:jc w:val="center"/>
              <w:rPr>
                <w:b/>
                <w:sz w:val="32"/>
                <w:szCs w:val="32"/>
                <w:u w:val="single"/>
              </w:rPr>
            </w:pPr>
            <w:proofErr w:type="gramStart"/>
            <w:r>
              <w:rPr>
                <w:rFonts w:hint="eastAsia"/>
                <w:b/>
                <w:sz w:val="32"/>
                <w:szCs w:val="32"/>
                <w:u w:val="single"/>
              </w:rPr>
              <w:t>游</w:t>
            </w:r>
            <w:proofErr w:type="gramEnd"/>
            <w:r>
              <w:rPr>
                <w:rFonts w:hint="eastAsia"/>
                <w:b/>
                <w:sz w:val="32"/>
                <w:szCs w:val="32"/>
                <w:u w:val="single"/>
              </w:rPr>
              <w:t>博翔</w:t>
            </w:r>
          </w:p>
          <w:p w:rsidR="00CB3DBC" w:rsidRDefault="00CB3DBC" w:rsidP="000C40FD">
            <w:pPr>
              <w:ind w:firstLine="641"/>
              <w:jc w:val="center"/>
              <w:rPr>
                <w:b/>
                <w:sz w:val="32"/>
                <w:szCs w:val="32"/>
                <w:u w:val="single"/>
              </w:rPr>
            </w:pPr>
            <w:r>
              <w:rPr>
                <w:rFonts w:hint="eastAsia"/>
                <w:b/>
                <w:sz w:val="32"/>
                <w:szCs w:val="32"/>
                <w:u w:val="single"/>
              </w:rPr>
              <w:t>呂國豪</w:t>
            </w:r>
          </w:p>
        </w:tc>
        <w:tc>
          <w:tcPr>
            <w:tcW w:w="4181" w:type="dxa"/>
            <w:hideMark/>
          </w:tcPr>
          <w:p w:rsidR="00CB3DBC" w:rsidRDefault="00CB3DBC" w:rsidP="000C40FD">
            <w:pPr>
              <w:ind w:firstLine="641"/>
              <w:jc w:val="center"/>
              <w:rPr>
                <w:b/>
                <w:sz w:val="32"/>
                <w:szCs w:val="32"/>
              </w:rPr>
            </w:pPr>
            <w:r>
              <w:rPr>
                <w:b/>
                <w:sz w:val="32"/>
                <w:szCs w:val="32"/>
              </w:rPr>
              <w:t>Approved by</w:t>
            </w:r>
          </w:p>
          <w:p w:rsidR="00CB3DBC" w:rsidRDefault="00CB3DBC" w:rsidP="000C40FD">
            <w:pPr>
              <w:ind w:firstLine="480"/>
              <w:jc w:val="center"/>
              <w:rPr>
                <w:b/>
                <w:sz w:val="32"/>
                <w:szCs w:val="32"/>
                <w:u w:val="single"/>
              </w:rPr>
            </w:pPr>
            <w:r>
              <w:rPr>
                <w:noProof/>
              </w:rPr>
              <w:drawing>
                <wp:anchor distT="0" distB="0" distL="114300" distR="114300" simplePos="0" relativeHeight="251670528" behindDoc="1" locked="0" layoutInCell="1" allowOverlap="1" wp14:anchorId="5493FA29" wp14:editId="4BF0DC6C">
                  <wp:simplePos x="0" y="0"/>
                  <wp:positionH relativeFrom="column">
                    <wp:posOffset>1607820</wp:posOffset>
                  </wp:positionH>
                  <wp:positionV relativeFrom="paragraph">
                    <wp:posOffset>2548255</wp:posOffset>
                  </wp:positionV>
                  <wp:extent cx="1028700" cy="565785"/>
                  <wp:effectExtent l="0" t="0" r="0" b="5715"/>
                  <wp:wrapTight wrapText="bothSides">
                    <wp:wrapPolygon edited="0">
                      <wp:start x="0" y="0"/>
                      <wp:lineTo x="0" y="21091"/>
                      <wp:lineTo x="21200" y="21091"/>
                      <wp:lineTo x="21200" y="0"/>
                      <wp:lineTo x="0" y="0"/>
                    </wp:wrapPolygon>
                  </wp:wrapTight>
                  <wp:docPr id="28" name="圖片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28700" cy="56578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b/>
                <w:sz w:val="32"/>
                <w:szCs w:val="32"/>
                <w:u w:val="single"/>
              </w:rPr>
              <w:t>龔旭陽教授</w:t>
            </w:r>
          </w:p>
        </w:tc>
      </w:tr>
    </w:tbl>
    <w:p w:rsidR="00CB3DBC" w:rsidRDefault="00CB3DBC" w:rsidP="00CB3DBC">
      <w:pPr>
        <w:ind w:firstLine="480"/>
        <w:sectPr w:rsidR="00CB3DBC" w:rsidSect="000235D9">
          <w:pgSz w:w="11906" w:h="16838"/>
          <w:pgMar w:top="1440" w:right="1800" w:bottom="1440" w:left="1800" w:header="851" w:footer="964" w:gutter="0"/>
          <w:cols w:space="425"/>
          <w:docGrid w:type="lines" w:linePitch="360"/>
        </w:sectPr>
      </w:pPr>
    </w:p>
    <w:p w:rsidR="00CB3DBC" w:rsidRPr="008C6DD1" w:rsidRDefault="00CB3DBC" w:rsidP="00CB3DBC">
      <w:pPr>
        <w:widowControl/>
        <w:ind w:firstLineChars="0" w:firstLine="0"/>
        <w:jc w:val="center"/>
        <w:rPr>
          <w:b/>
          <w:sz w:val="62"/>
          <w:szCs w:val="62"/>
        </w:rPr>
      </w:pPr>
      <w:r w:rsidRPr="008C6DD1">
        <w:rPr>
          <w:rFonts w:hint="eastAsia"/>
          <w:b/>
          <w:sz w:val="62"/>
          <w:szCs w:val="62"/>
        </w:rPr>
        <w:lastRenderedPageBreak/>
        <w:t>智慧農場之雲端</w:t>
      </w:r>
      <w:proofErr w:type="gramStart"/>
      <w:r w:rsidRPr="008C6DD1">
        <w:rPr>
          <w:rFonts w:hint="eastAsia"/>
          <w:b/>
          <w:sz w:val="62"/>
          <w:szCs w:val="62"/>
        </w:rPr>
        <w:t>物聯網擴增實</w:t>
      </w:r>
      <w:proofErr w:type="gramEnd"/>
      <w:r w:rsidRPr="008C6DD1">
        <w:rPr>
          <w:rFonts w:hint="eastAsia"/>
          <w:b/>
          <w:sz w:val="62"/>
          <w:szCs w:val="62"/>
        </w:rPr>
        <w:t>境互動視頻管理系統之設計與實作</w:t>
      </w:r>
    </w:p>
    <w:p w:rsidR="00CB3DBC" w:rsidRDefault="00CB3DBC" w:rsidP="00CB3DBC">
      <w:pPr>
        <w:ind w:firstLineChars="0" w:firstLine="0"/>
        <w:jc w:val="center"/>
        <w:rPr>
          <w:rFonts w:hint="eastAsia"/>
          <w:b/>
          <w:sz w:val="52"/>
          <w:szCs w:val="62"/>
        </w:rPr>
      </w:pPr>
      <w:r w:rsidRPr="008C6DD1">
        <w:rPr>
          <w:b/>
          <w:sz w:val="36"/>
          <w:szCs w:val="62"/>
        </w:rPr>
        <w:t>Design and implementation of Cloud-based IOT Augmented-Reality Interactive Video Management Systems for intelligent farm</w:t>
      </w:r>
    </w:p>
    <w:p w:rsidR="00CB3DBC" w:rsidRPr="00BD73D9" w:rsidRDefault="00CB3DBC" w:rsidP="00CB3DBC">
      <w:pPr>
        <w:ind w:firstLineChars="0" w:firstLine="0"/>
        <w:jc w:val="center"/>
        <w:rPr>
          <w:b/>
          <w:sz w:val="52"/>
          <w:szCs w:val="62"/>
        </w:rPr>
      </w:pPr>
      <w:r>
        <w:rPr>
          <w:rFonts w:hint="eastAsia"/>
          <w:b/>
          <w:sz w:val="52"/>
          <w:szCs w:val="62"/>
        </w:rPr>
        <w:t>(ARIV-MS)</w:t>
      </w:r>
    </w:p>
    <w:p w:rsidR="00CB3DBC" w:rsidRPr="0070537C" w:rsidRDefault="00CB3DBC" w:rsidP="00CB3DBC">
      <w:pPr>
        <w:ind w:firstLine="1041"/>
        <w:jc w:val="center"/>
        <w:rPr>
          <w:b/>
          <w:i/>
          <w:sz w:val="52"/>
          <w:szCs w:val="52"/>
        </w:rPr>
      </w:pPr>
    </w:p>
    <w:p w:rsidR="00CB3DBC" w:rsidRPr="0070537C" w:rsidRDefault="00CB3DBC" w:rsidP="00CB3DBC">
      <w:pPr>
        <w:ind w:firstLineChars="0" w:firstLine="0"/>
        <w:rPr>
          <w:b/>
          <w:sz w:val="40"/>
          <w:szCs w:val="40"/>
        </w:rPr>
      </w:pPr>
      <w:r w:rsidRPr="0070537C">
        <w:rPr>
          <w:b/>
          <w:sz w:val="40"/>
          <w:szCs w:val="40"/>
        </w:rPr>
        <w:t>執行時間：</w:t>
      </w:r>
      <w:r w:rsidRPr="0070537C">
        <w:rPr>
          <w:b/>
          <w:sz w:val="40"/>
          <w:szCs w:val="40"/>
        </w:rPr>
        <w:t>201</w:t>
      </w:r>
      <w:r>
        <w:rPr>
          <w:rFonts w:hint="eastAsia"/>
          <w:b/>
          <w:sz w:val="40"/>
          <w:szCs w:val="40"/>
        </w:rPr>
        <w:t>6</w:t>
      </w:r>
      <w:r w:rsidRPr="0070537C">
        <w:rPr>
          <w:b/>
          <w:sz w:val="40"/>
          <w:szCs w:val="40"/>
        </w:rPr>
        <w:t xml:space="preserve">.08 </w:t>
      </w:r>
      <w:r w:rsidRPr="0070537C">
        <w:rPr>
          <w:b/>
          <w:sz w:val="40"/>
          <w:szCs w:val="40"/>
        </w:rPr>
        <w:t>至</w:t>
      </w:r>
      <w:r w:rsidRPr="0070537C">
        <w:rPr>
          <w:b/>
          <w:sz w:val="40"/>
          <w:szCs w:val="40"/>
        </w:rPr>
        <w:t xml:space="preserve"> 201</w:t>
      </w:r>
      <w:r>
        <w:rPr>
          <w:rFonts w:hint="eastAsia"/>
          <w:b/>
          <w:sz w:val="40"/>
          <w:szCs w:val="40"/>
        </w:rPr>
        <w:t>7</w:t>
      </w:r>
      <w:r w:rsidRPr="0070537C">
        <w:rPr>
          <w:b/>
          <w:sz w:val="40"/>
          <w:szCs w:val="40"/>
        </w:rPr>
        <w:t>.07</w:t>
      </w:r>
    </w:p>
    <w:p w:rsidR="00CB3DBC" w:rsidRPr="003F2EA7" w:rsidRDefault="00CB3DBC" w:rsidP="00CB3DBC">
      <w:pPr>
        <w:wordWrap w:val="0"/>
        <w:ind w:firstLine="480"/>
        <w:jc w:val="right"/>
        <w:rPr>
          <w:b/>
          <w:sz w:val="28"/>
          <w:szCs w:val="28"/>
        </w:rPr>
      </w:pPr>
      <w:r w:rsidRPr="0070537C">
        <w:rPr>
          <w:noProof/>
        </w:rPr>
        <mc:AlternateContent>
          <mc:Choice Requires="wps">
            <w:drawing>
              <wp:anchor distT="4294967291" distB="4294967291" distL="114300" distR="114300" simplePos="0" relativeHeight="251675648" behindDoc="0" locked="0" layoutInCell="1" allowOverlap="1" wp14:anchorId="7244F9CB" wp14:editId="5B2FC36D">
                <wp:simplePos x="0" y="0"/>
                <wp:positionH relativeFrom="column">
                  <wp:posOffset>0</wp:posOffset>
                </wp:positionH>
                <wp:positionV relativeFrom="paragraph">
                  <wp:posOffset>-1</wp:posOffset>
                </wp:positionV>
                <wp:extent cx="5372100" cy="0"/>
                <wp:effectExtent l="0" t="0" r="0" b="0"/>
                <wp:wrapNone/>
                <wp:docPr id="35853" name="直線接點 35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35853" o:spid="_x0000_s1026" style="position:absolute;z-index:25167564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0" to="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">
                <v:stroke dashstyle="dash"/>
              </v:line>
            </w:pict>
          </mc:Fallback>
        </mc:AlternateContent>
      </w:r>
      <w:r w:rsidRPr="001806DC">
        <w:t xml:space="preserve"> </w:t>
      </w:r>
      <w:r w:rsidRPr="003F2EA7">
        <w:rPr>
          <w:b/>
          <w:noProof/>
        </w:rPr>
        <w:t>ARIV-MS</w:t>
      </w:r>
      <w:r w:rsidRPr="003F2EA7">
        <w:rPr>
          <w:b/>
          <w:sz w:val="28"/>
          <w:szCs w:val="28"/>
        </w:rPr>
        <w:t xml:space="preserve"> System Testing Document</w:t>
      </w:r>
    </w:p>
    <w:p w:rsidR="00CB3DBC" w:rsidRPr="0070537C" w:rsidRDefault="00CB3DBC" w:rsidP="00CB3DBC">
      <w:pPr>
        <w:ind w:firstLine="480"/>
        <w:jc w:val="center"/>
      </w:pPr>
    </w:p>
    <w:tbl>
      <w:tblPr>
        <w:tblW w:w="0" w:type="auto"/>
        <w:tblLook w:val="01E0" w:firstRow="1" w:lastRow="1" w:firstColumn="1" w:lastColumn="1" w:noHBand="0" w:noVBand="0"/>
      </w:tblPr>
      <w:tblGrid>
        <w:gridCol w:w="4181"/>
        <w:gridCol w:w="4181"/>
      </w:tblGrid>
      <w:tr w:rsidR="00CB3DBC" w:rsidRPr="0070537C" w:rsidTr="000C40FD">
        <w:tc>
          <w:tcPr>
            <w:tcW w:w="4181" w:type="dxa"/>
          </w:tcPr>
          <w:p w:rsidR="00CB3DBC" w:rsidRPr="0070537C" w:rsidRDefault="00CB3DBC" w:rsidP="000C40FD">
            <w:pPr>
              <w:ind w:firstLine="641"/>
              <w:rPr>
                <w:b/>
                <w:sz w:val="32"/>
                <w:szCs w:val="32"/>
              </w:rPr>
            </w:pPr>
            <w:r w:rsidRPr="0070537C">
              <w:rPr>
                <w:b/>
                <w:sz w:val="32"/>
                <w:szCs w:val="32"/>
              </w:rPr>
              <w:t xml:space="preserve">  Prepared by</w:t>
            </w:r>
          </w:p>
          <w:p w:rsidR="00CB3DBC" w:rsidRPr="0070537C" w:rsidRDefault="00CB3DBC" w:rsidP="000C40FD">
            <w:pPr>
              <w:ind w:firstLine="641"/>
              <w:rPr>
                <w:b/>
                <w:sz w:val="32"/>
                <w:szCs w:val="32"/>
                <w:u w:val="single"/>
              </w:rPr>
            </w:pPr>
            <w:r>
              <w:rPr>
                <w:b/>
                <w:sz w:val="32"/>
                <w:szCs w:val="32"/>
              </w:rPr>
              <w:t xml:space="preserve"> </w:t>
            </w:r>
            <w:r w:rsidRPr="0070537C">
              <w:rPr>
                <w:b/>
                <w:sz w:val="32"/>
                <w:szCs w:val="32"/>
              </w:rPr>
              <w:t xml:space="preserve"> </w:t>
            </w:r>
            <w:r w:rsidRPr="001806DC">
              <w:rPr>
                <w:rFonts w:hint="eastAsia"/>
                <w:b/>
                <w:sz w:val="32"/>
                <w:szCs w:val="32"/>
                <w:u w:val="single"/>
              </w:rPr>
              <w:t>Pilaiwan P. (</w:t>
            </w:r>
            <w:r w:rsidRPr="001806DC">
              <w:rPr>
                <w:rFonts w:hint="eastAsia"/>
                <w:b/>
                <w:sz w:val="32"/>
                <w:szCs w:val="32"/>
                <w:u w:val="single"/>
              </w:rPr>
              <w:t>符佩玲</w:t>
            </w:r>
            <w:r w:rsidRPr="001806DC">
              <w:rPr>
                <w:rFonts w:hint="eastAsia"/>
                <w:b/>
                <w:sz w:val="32"/>
                <w:szCs w:val="32"/>
                <w:u w:val="single"/>
              </w:rPr>
              <w:t>)</w:t>
            </w:r>
          </w:p>
          <w:p w:rsidR="00CB3DBC" w:rsidRPr="0070537C" w:rsidRDefault="00CB3DBC" w:rsidP="000C40FD">
            <w:pPr>
              <w:ind w:firstLine="641"/>
              <w:rPr>
                <w:b/>
                <w:sz w:val="32"/>
                <w:szCs w:val="32"/>
                <w:u w:val="single"/>
              </w:rPr>
            </w:pPr>
            <w:r w:rsidRPr="0070537C">
              <w:rPr>
                <w:b/>
                <w:sz w:val="32"/>
                <w:szCs w:val="32"/>
              </w:rPr>
              <w:t xml:space="preserve">    </w:t>
            </w:r>
            <w:r>
              <w:rPr>
                <w:rFonts w:hint="eastAsia"/>
                <w:b/>
                <w:sz w:val="32"/>
                <w:szCs w:val="32"/>
                <w:u w:val="single"/>
              </w:rPr>
              <w:t>張文誠</w:t>
            </w:r>
          </w:p>
          <w:p w:rsidR="00CB3DBC" w:rsidRPr="0070537C" w:rsidRDefault="00CB3DBC" w:rsidP="000C40FD">
            <w:pPr>
              <w:ind w:firstLineChars="35" w:firstLine="196"/>
              <w:rPr>
                <w:b/>
                <w:sz w:val="32"/>
                <w:szCs w:val="32"/>
                <w:u w:val="single"/>
              </w:rPr>
            </w:pPr>
            <w:r w:rsidRPr="0070537C">
              <w:rPr>
                <w:noProof/>
                <w:sz w:val="56"/>
                <w:szCs w:val="56"/>
              </w:rPr>
              <mc:AlternateContent>
                <mc:Choice Requires="wps">
                  <w:drawing>
                    <wp:anchor distT="0" distB="0" distL="114300" distR="114300" simplePos="0" relativeHeight="251673600" behindDoc="0" locked="0" layoutInCell="1" allowOverlap="1" wp14:anchorId="52690EFA" wp14:editId="2370799E">
                      <wp:simplePos x="0" y="0"/>
                      <wp:positionH relativeFrom="column">
                        <wp:posOffset>2101850</wp:posOffset>
                      </wp:positionH>
                      <wp:positionV relativeFrom="paragraph">
                        <wp:posOffset>175260</wp:posOffset>
                      </wp:positionV>
                      <wp:extent cx="2971800" cy="1257300"/>
                      <wp:effectExtent l="0" t="0" r="0" b="0"/>
                      <wp:wrapNone/>
                      <wp:docPr id="1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2F59" w:rsidRPr="00045844" w:rsidRDefault="00792F59" w:rsidP="00CB3DBC">
                                  <w:pPr>
                                    <w:ind w:firstLine="400"/>
                                    <w:rPr>
                                      <w:sz w:val="20"/>
                                      <w:szCs w:val="20"/>
                                    </w:rPr>
                                  </w:pPr>
                                  <w:r w:rsidRPr="00436066">
                                    <w:rPr>
                                      <w:sz w:val="20"/>
                                      <w:szCs w:val="20"/>
                                    </w:rPr>
                                    <w:t>ARIV-MS</w:t>
                                  </w:r>
                                  <w:r w:rsidRPr="00045844">
                                    <w:rPr>
                                      <w:sz w:val="20"/>
                                      <w:szCs w:val="20"/>
                                    </w:rPr>
                                    <w:t xml:space="preserve"> </w:t>
                                  </w:r>
                                  <w:r w:rsidRPr="00045844">
                                    <w:rPr>
                                      <w:rFonts w:hint="eastAsia"/>
                                      <w:sz w:val="20"/>
                                      <w:szCs w:val="20"/>
                                    </w:rPr>
                                    <w:t>S</w:t>
                                  </w:r>
                                  <w:r w:rsidRPr="00045844">
                                    <w:rPr>
                                      <w:sz w:val="20"/>
                                      <w:szCs w:val="20"/>
                                    </w:rPr>
                                    <w:t xml:space="preserve">ystem Testing Document </w:t>
                                  </w:r>
                                </w:p>
                                <w:p w:rsidR="00792F59" w:rsidRPr="00045844" w:rsidRDefault="00792F59" w:rsidP="00CB3DBC">
                                  <w:pPr>
                                    <w:ind w:firstLine="400"/>
                                    <w:rPr>
                                      <w:sz w:val="20"/>
                                      <w:szCs w:val="20"/>
                                    </w:rPr>
                                  </w:pPr>
                                  <w:r w:rsidRPr="00045844">
                                    <w:rPr>
                                      <w:sz w:val="20"/>
                                      <w:szCs w:val="20"/>
                                    </w:rPr>
                                    <w:t>Version 1.0</w:t>
                                  </w:r>
                                </w:p>
                                <w:p w:rsidR="00792F59" w:rsidRPr="00045844" w:rsidRDefault="00792F59" w:rsidP="00CB3DBC">
                                  <w:pPr>
                                    <w:ind w:firstLine="400"/>
                                    <w:rPr>
                                      <w:sz w:val="20"/>
                                      <w:szCs w:val="20"/>
                                    </w:rPr>
                                  </w:pPr>
                                  <w:r>
                                    <w:rPr>
                                      <w:sz w:val="20"/>
                                      <w:szCs w:val="20"/>
                                    </w:rPr>
                                    <w:t>Date 201</w:t>
                                  </w:r>
                                  <w:r>
                                    <w:rPr>
                                      <w:rFonts w:hint="eastAsia"/>
                                      <w:sz w:val="20"/>
                                      <w:szCs w:val="20"/>
                                    </w:rPr>
                                    <w:t>7</w:t>
                                  </w:r>
                                  <w:r w:rsidRPr="00045844">
                                    <w:rPr>
                                      <w:sz w:val="20"/>
                                      <w:szCs w:val="20"/>
                                    </w:rPr>
                                    <w:t>/</w:t>
                                  </w:r>
                                  <w:r w:rsidRPr="00045844">
                                    <w:rPr>
                                      <w:rFonts w:hint="eastAsia"/>
                                      <w:sz w:val="20"/>
                                      <w:szCs w:val="20"/>
                                    </w:rPr>
                                    <w:t>05</w:t>
                                  </w:r>
                                  <w:r w:rsidRPr="00045844">
                                    <w:rPr>
                                      <w:sz w:val="20"/>
                                      <w:szCs w:val="20"/>
                                    </w:rPr>
                                    <w:t>/</w:t>
                                  </w:r>
                                  <w:r>
                                    <w:rPr>
                                      <w:rFonts w:hint="eastAsia"/>
                                      <w:sz w:val="20"/>
                                      <w:szCs w:val="20"/>
                                    </w:rPr>
                                    <w:t>29</w:t>
                                  </w:r>
                                </w:p>
                                <w:p w:rsidR="00792F59" w:rsidRPr="007D59FD" w:rsidRDefault="00792F59" w:rsidP="00CB3DBC">
                                  <w:pPr>
                                    <w:ind w:firstLine="400"/>
                                    <w:rPr>
                                      <w:sz w:val="20"/>
                                      <w:szCs w:val="20"/>
                                    </w:rPr>
                                  </w:pPr>
                                  <w:r w:rsidRPr="007D59FD">
                                    <w:rPr>
                                      <w:sz w:val="20"/>
                                      <w:szCs w:val="20"/>
                                    </w:rPr>
                                    <w:t xml:space="preserve">National PingTung University </w:t>
                                  </w:r>
                                </w:p>
                                <w:p w:rsidR="00792F59" w:rsidRPr="007D59FD" w:rsidRDefault="00792F59" w:rsidP="00CB3DBC">
                                  <w:pPr>
                                    <w:ind w:firstLine="400"/>
                                  </w:pPr>
                                  <w:proofErr w:type="gramStart"/>
                                  <w:r w:rsidRPr="007D59FD">
                                    <w:rPr>
                                      <w:sz w:val="20"/>
                                      <w:szCs w:val="20"/>
                                    </w:rPr>
                                    <w:t>of</w:t>
                                  </w:r>
                                  <w:proofErr w:type="gramEnd"/>
                                  <w:r w:rsidRPr="007D59FD">
                                    <w:rPr>
                                      <w:sz w:val="20"/>
                                      <w:szCs w:val="20"/>
                                    </w:rPr>
                                    <w:t xml:space="preserve"> Science and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0" type="#_x0000_t202" style="position:absolute;left:0;text-align:left;margin-left:165.5pt;margin-top:13.8pt;width:234pt;height: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" filled="f" stroked="f">
                      <v:textbox>
                        <w:txbxContent>
                          <w:p w:rsidR="00792F59" w:rsidRPr="00045844" w:rsidRDefault="00792F59" w:rsidP="00CB3DBC">
                            <w:pPr>
                              <w:ind w:firstLine="400"/>
                              <w:rPr>
                                <w:sz w:val="20"/>
                                <w:szCs w:val="20"/>
                              </w:rPr>
                            </w:pPr>
                            <w:r w:rsidRPr="00436066">
                              <w:rPr>
                                <w:sz w:val="20"/>
                                <w:szCs w:val="20"/>
                              </w:rPr>
                              <w:t>ARIV-MS</w:t>
                            </w:r>
                            <w:r w:rsidRPr="00045844">
                              <w:rPr>
                                <w:sz w:val="20"/>
                                <w:szCs w:val="20"/>
                              </w:rPr>
                              <w:t xml:space="preserve"> </w:t>
                            </w:r>
                            <w:r w:rsidRPr="00045844">
                              <w:rPr>
                                <w:rFonts w:hint="eastAsia"/>
                                <w:sz w:val="20"/>
                                <w:szCs w:val="20"/>
                              </w:rPr>
                              <w:t>S</w:t>
                            </w:r>
                            <w:r w:rsidRPr="00045844">
                              <w:rPr>
                                <w:sz w:val="20"/>
                                <w:szCs w:val="20"/>
                              </w:rPr>
                              <w:t xml:space="preserve">ystem Testing Document </w:t>
                            </w:r>
                          </w:p>
                          <w:p w:rsidR="00792F59" w:rsidRPr="00045844" w:rsidRDefault="00792F59" w:rsidP="00CB3DBC">
                            <w:pPr>
                              <w:ind w:firstLine="400"/>
                              <w:rPr>
                                <w:sz w:val="20"/>
                                <w:szCs w:val="20"/>
                              </w:rPr>
                            </w:pPr>
                            <w:r w:rsidRPr="00045844">
                              <w:rPr>
                                <w:sz w:val="20"/>
                                <w:szCs w:val="20"/>
                              </w:rPr>
                              <w:t>Version 1.0</w:t>
                            </w:r>
                          </w:p>
                          <w:p w:rsidR="00792F59" w:rsidRPr="00045844" w:rsidRDefault="00792F59" w:rsidP="00CB3DBC">
                            <w:pPr>
                              <w:ind w:firstLine="400"/>
                              <w:rPr>
                                <w:sz w:val="20"/>
                                <w:szCs w:val="20"/>
                              </w:rPr>
                            </w:pPr>
                            <w:r>
                              <w:rPr>
                                <w:sz w:val="20"/>
                                <w:szCs w:val="20"/>
                              </w:rPr>
                              <w:t>Date 201</w:t>
                            </w:r>
                            <w:r>
                              <w:rPr>
                                <w:rFonts w:hint="eastAsia"/>
                                <w:sz w:val="20"/>
                                <w:szCs w:val="20"/>
                              </w:rPr>
                              <w:t>7</w:t>
                            </w:r>
                            <w:r w:rsidRPr="00045844">
                              <w:rPr>
                                <w:sz w:val="20"/>
                                <w:szCs w:val="20"/>
                              </w:rPr>
                              <w:t>/</w:t>
                            </w:r>
                            <w:r w:rsidRPr="00045844">
                              <w:rPr>
                                <w:rFonts w:hint="eastAsia"/>
                                <w:sz w:val="20"/>
                                <w:szCs w:val="20"/>
                              </w:rPr>
                              <w:t>05</w:t>
                            </w:r>
                            <w:r w:rsidRPr="00045844">
                              <w:rPr>
                                <w:sz w:val="20"/>
                                <w:szCs w:val="20"/>
                              </w:rPr>
                              <w:t>/</w:t>
                            </w:r>
                            <w:r>
                              <w:rPr>
                                <w:rFonts w:hint="eastAsia"/>
                                <w:sz w:val="20"/>
                                <w:szCs w:val="20"/>
                              </w:rPr>
                              <w:t>29</w:t>
                            </w:r>
                          </w:p>
                          <w:p w:rsidR="00792F59" w:rsidRPr="007D59FD" w:rsidRDefault="00792F59" w:rsidP="00CB3DBC">
                            <w:pPr>
                              <w:ind w:firstLine="400"/>
                              <w:rPr>
                                <w:sz w:val="20"/>
                                <w:szCs w:val="20"/>
                              </w:rPr>
                            </w:pPr>
                            <w:r w:rsidRPr="007D59FD">
                              <w:rPr>
                                <w:sz w:val="20"/>
                                <w:szCs w:val="20"/>
                              </w:rPr>
                              <w:t xml:space="preserve">National PingTung University </w:t>
                            </w:r>
                          </w:p>
                          <w:p w:rsidR="00792F59" w:rsidRPr="007D59FD" w:rsidRDefault="00792F59" w:rsidP="00CB3DBC">
                            <w:pPr>
                              <w:ind w:firstLine="400"/>
                            </w:pPr>
                            <w:proofErr w:type="gramStart"/>
                            <w:r w:rsidRPr="007D59FD">
                              <w:rPr>
                                <w:sz w:val="20"/>
                                <w:szCs w:val="20"/>
                              </w:rPr>
                              <w:t>of</w:t>
                            </w:r>
                            <w:proofErr w:type="gramEnd"/>
                            <w:r w:rsidRPr="007D59FD">
                              <w:rPr>
                                <w:sz w:val="20"/>
                                <w:szCs w:val="20"/>
                              </w:rPr>
                              <w:t xml:space="preserve"> Science and Technology</w:t>
                            </w:r>
                          </w:p>
                        </w:txbxContent>
                      </v:textbox>
                    </v:shape>
                  </w:pict>
                </mc:Fallback>
              </mc:AlternateContent>
            </w:r>
            <w:r>
              <w:rPr>
                <w:rFonts w:hint="eastAsia"/>
                <w:b/>
                <w:sz w:val="32"/>
                <w:szCs w:val="32"/>
              </w:rPr>
              <w:t xml:space="preserve">   </w:t>
            </w:r>
            <w:r w:rsidRPr="0070537C">
              <w:rPr>
                <w:b/>
                <w:sz w:val="32"/>
                <w:szCs w:val="32"/>
              </w:rPr>
              <w:t xml:space="preserve">    </w:t>
            </w:r>
            <w:r>
              <w:rPr>
                <w:rFonts w:hint="eastAsia"/>
                <w:b/>
                <w:sz w:val="32"/>
                <w:szCs w:val="32"/>
                <w:u w:val="single"/>
              </w:rPr>
              <w:t>王文智</w:t>
            </w:r>
          </w:p>
          <w:p w:rsidR="00CB3DBC" w:rsidRPr="0070537C" w:rsidRDefault="00CB3DBC" w:rsidP="000C40FD">
            <w:pPr>
              <w:ind w:firstLine="641"/>
              <w:rPr>
                <w:b/>
                <w:sz w:val="32"/>
                <w:szCs w:val="32"/>
                <w:u w:val="single"/>
              </w:rPr>
            </w:pPr>
            <w:r w:rsidRPr="0070537C">
              <w:rPr>
                <w:b/>
                <w:sz w:val="32"/>
                <w:szCs w:val="32"/>
              </w:rPr>
              <w:t xml:space="preserve">    </w:t>
            </w:r>
            <w:r>
              <w:rPr>
                <w:rFonts w:hint="eastAsia"/>
                <w:b/>
                <w:sz w:val="32"/>
                <w:szCs w:val="32"/>
                <w:u w:val="single"/>
              </w:rPr>
              <w:t>林柏翰</w:t>
            </w:r>
          </w:p>
          <w:p w:rsidR="00CB3DBC" w:rsidRPr="0070537C" w:rsidRDefault="00CB3DBC" w:rsidP="000C40FD">
            <w:pPr>
              <w:ind w:firstLine="641"/>
              <w:rPr>
                <w:b/>
                <w:sz w:val="32"/>
                <w:szCs w:val="32"/>
                <w:u w:val="single"/>
              </w:rPr>
            </w:pPr>
            <w:r w:rsidRPr="0070537C">
              <w:rPr>
                <w:b/>
                <w:sz w:val="32"/>
                <w:szCs w:val="32"/>
              </w:rPr>
              <w:t xml:space="preserve">    </w:t>
            </w:r>
          </w:p>
        </w:tc>
        <w:tc>
          <w:tcPr>
            <w:tcW w:w="4181" w:type="dxa"/>
          </w:tcPr>
          <w:p w:rsidR="00CB3DBC" w:rsidRPr="0070537C" w:rsidRDefault="00CB3DBC" w:rsidP="000C40FD">
            <w:pPr>
              <w:ind w:firstLine="641"/>
              <w:rPr>
                <w:b/>
                <w:sz w:val="32"/>
                <w:szCs w:val="32"/>
              </w:rPr>
            </w:pPr>
            <w:r w:rsidRPr="0070537C">
              <w:rPr>
                <w:b/>
                <w:sz w:val="32"/>
                <w:szCs w:val="32"/>
              </w:rPr>
              <w:t xml:space="preserve">      Approved by</w:t>
            </w:r>
          </w:p>
          <w:p w:rsidR="00CB3DBC" w:rsidRPr="0070537C" w:rsidRDefault="00CB3DBC" w:rsidP="000C40FD">
            <w:pPr>
              <w:ind w:firstLine="641"/>
              <w:rPr>
                <w:b/>
                <w:sz w:val="32"/>
                <w:szCs w:val="32"/>
                <w:u w:val="single"/>
              </w:rPr>
            </w:pPr>
            <w:r w:rsidRPr="0070537C">
              <w:rPr>
                <w:b/>
                <w:sz w:val="32"/>
                <w:szCs w:val="32"/>
              </w:rPr>
              <w:t xml:space="preserve">      </w:t>
            </w:r>
            <w:r w:rsidRPr="0070537C">
              <w:rPr>
                <w:b/>
                <w:sz w:val="32"/>
                <w:szCs w:val="32"/>
                <w:u w:val="single"/>
              </w:rPr>
              <w:t>童曉儒</w:t>
            </w:r>
            <w:r w:rsidRPr="0070537C">
              <w:rPr>
                <w:b/>
                <w:sz w:val="32"/>
                <w:szCs w:val="32"/>
                <w:u w:val="single"/>
              </w:rPr>
              <w:t xml:space="preserve"> </w:t>
            </w:r>
            <w:r w:rsidRPr="0070537C">
              <w:rPr>
                <w:b/>
                <w:sz w:val="32"/>
                <w:szCs w:val="32"/>
                <w:u w:val="single"/>
              </w:rPr>
              <w:t>教授</w:t>
            </w:r>
          </w:p>
          <w:p w:rsidR="00CB3DBC" w:rsidRPr="0070537C" w:rsidRDefault="00CB3DBC" w:rsidP="000C40FD">
            <w:pPr>
              <w:wordWrap w:val="0"/>
              <w:ind w:firstLine="480"/>
              <w:jc w:val="right"/>
              <w:rPr>
                <w:b/>
                <w:sz w:val="32"/>
                <w:szCs w:val="32"/>
                <w:u w:val="single"/>
              </w:rPr>
            </w:pPr>
            <w:r w:rsidRPr="0070537C">
              <w:rPr>
                <w:noProof/>
              </w:rPr>
              <w:drawing>
                <wp:anchor distT="0" distB="0" distL="114300" distR="114300" simplePos="0" relativeHeight="251674624" behindDoc="1" locked="0" layoutInCell="1" allowOverlap="1" wp14:anchorId="2CF67259" wp14:editId="058D92E8">
                  <wp:simplePos x="0" y="0"/>
                  <wp:positionH relativeFrom="column">
                    <wp:posOffset>1307465</wp:posOffset>
                  </wp:positionH>
                  <wp:positionV relativeFrom="paragraph">
                    <wp:posOffset>1260475</wp:posOffset>
                  </wp:positionV>
                  <wp:extent cx="1315720" cy="723900"/>
                  <wp:effectExtent l="0" t="0" r="0" b="0"/>
                  <wp:wrapTight wrapText="bothSides">
                    <wp:wrapPolygon edited="0">
                      <wp:start x="0" y="0"/>
                      <wp:lineTo x="0" y="21032"/>
                      <wp:lineTo x="21266" y="21032"/>
                      <wp:lineTo x="21266" y="0"/>
                      <wp:lineTo x="0" y="0"/>
                    </wp:wrapPolygon>
                  </wp:wrapTight>
                  <wp:docPr id="71" name="圖片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572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537C">
              <w:rPr>
                <w:b/>
                <w:sz w:val="32"/>
                <w:szCs w:val="32"/>
              </w:rPr>
              <w:t xml:space="preserve"> </w:t>
            </w:r>
          </w:p>
        </w:tc>
      </w:tr>
    </w:tbl>
    <w:p w:rsidR="00CB3DBC" w:rsidRDefault="00CB3DBC" w:rsidP="00CB3DBC">
      <w:pPr>
        <w:ind w:firstLine="480"/>
        <w:sectPr w:rsidR="00CB3DBC" w:rsidSect="000235D9">
          <w:pgSz w:w="11906" w:h="16838"/>
          <w:pgMar w:top="1440" w:right="1800" w:bottom="1440" w:left="1800" w:header="851" w:footer="964" w:gutter="0"/>
          <w:cols w:space="425"/>
          <w:docGrid w:type="lines" w:linePitch="360"/>
        </w:sectPr>
      </w:pPr>
    </w:p>
    <w:p w:rsidR="00CB3DBC" w:rsidRPr="00371612" w:rsidRDefault="00CB3DBC" w:rsidP="00CB3DBC">
      <w:pPr>
        <w:widowControl/>
        <w:ind w:firstLineChars="0" w:firstLine="0"/>
      </w:pPr>
      <w:r w:rsidRPr="006E20A4">
        <w:rPr>
          <w:rFonts w:hint="eastAsia"/>
          <w:b/>
          <w:sz w:val="62"/>
          <w:szCs w:val="62"/>
        </w:rPr>
        <w:lastRenderedPageBreak/>
        <w:t>智慧農業氣象推估與作物病蟲害特徵探</w:t>
      </w:r>
      <w:proofErr w:type="gramStart"/>
      <w:r w:rsidRPr="006E20A4">
        <w:rPr>
          <w:rFonts w:hint="eastAsia"/>
          <w:b/>
          <w:sz w:val="62"/>
          <w:szCs w:val="62"/>
        </w:rPr>
        <w:t>勘</w:t>
      </w:r>
      <w:proofErr w:type="gramEnd"/>
      <w:r w:rsidRPr="006E20A4">
        <w:rPr>
          <w:rFonts w:hint="eastAsia"/>
          <w:b/>
          <w:sz w:val="62"/>
          <w:szCs w:val="62"/>
        </w:rPr>
        <w:t>平台之設計及實作</w:t>
      </w:r>
    </w:p>
    <w:p w:rsidR="00CB3DBC" w:rsidRPr="006E20A4" w:rsidRDefault="00CB3DBC" w:rsidP="00CB3DBC">
      <w:pPr>
        <w:ind w:firstLineChars="0" w:firstLine="0"/>
        <w:jc w:val="center"/>
        <w:rPr>
          <w:b/>
          <w:kern w:val="0"/>
          <w:sz w:val="36"/>
          <w:szCs w:val="32"/>
          <w:lang w:bidi="hi-IN"/>
        </w:rPr>
      </w:pPr>
      <w:r w:rsidRPr="006E20A4">
        <w:rPr>
          <w:b/>
          <w:kern w:val="0"/>
          <w:sz w:val="36"/>
          <w:szCs w:val="32"/>
          <w:lang w:bidi="hi-IN"/>
        </w:rPr>
        <w:t>An Intelligent Agriculture Platform for Estimating</w:t>
      </w:r>
    </w:p>
    <w:p w:rsidR="00CB3DBC" w:rsidRPr="006E20A4" w:rsidRDefault="00CB3DBC" w:rsidP="00CB3DBC">
      <w:pPr>
        <w:ind w:firstLineChars="0" w:firstLine="0"/>
        <w:jc w:val="center"/>
        <w:rPr>
          <w:b/>
          <w:kern w:val="0"/>
          <w:sz w:val="36"/>
          <w:szCs w:val="32"/>
          <w:lang w:bidi="hi-IN"/>
        </w:rPr>
      </w:pPr>
      <w:r w:rsidRPr="006E20A4">
        <w:rPr>
          <w:b/>
          <w:kern w:val="0"/>
          <w:sz w:val="36"/>
          <w:szCs w:val="32"/>
          <w:lang w:bidi="hi-IN"/>
        </w:rPr>
        <w:t>Agrometeorological and Mining Plant Diseases and Pests Features:</w:t>
      </w:r>
    </w:p>
    <w:p w:rsidR="00CB3DBC" w:rsidRDefault="00CB3DBC" w:rsidP="00CB3DBC">
      <w:pPr>
        <w:ind w:firstLineChars="0" w:firstLine="0"/>
        <w:jc w:val="center"/>
        <w:rPr>
          <w:b/>
          <w:kern w:val="0"/>
          <w:sz w:val="36"/>
          <w:szCs w:val="32"/>
          <w:lang w:bidi="hi-IN"/>
        </w:rPr>
      </w:pPr>
      <w:r w:rsidRPr="006E20A4">
        <w:rPr>
          <w:b/>
          <w:kern w:val="0"/>
          <w:sz w:val="36"/>
          <w:szCs w:val="32"/>
          <w:lang w:bidi="hi-IN"/>
        </w:rPr>
        <w:t>Design and Implementation</w:t>
      </w:r>
    </w:p>
    <w:p w:rsidR="00CB3DBC" w:rsidRPr="008C6DD1" w:rsidRDefault="00CB3DBC" w:rsidP="00CB3DBC">
      <w:pPr>
        <w:ind w:firstLineChars="0" w:firstLine="0"/>
        <w:jc w:val="center"/>
        <w:rPr>
          <w:b/>
          <w:sz w:val="52"/>
          <w:szCs w:val="52"/>
        </w:rPr>
      </w:pPr>
      <w:r w:rsidRPr="008C6DD1">
        <w:rPr>
          <w:b/>
          <w:sz w:val="52"/>
          <w:szCs w:val="52"/>
        </w:rPr>
        <w:t>(EAM)</w:t>
      </w:r>
    </w:p>
    <w:p w:rsidR="00CB3DBC" w:rsidRPr="00313F19" w:rsidRDefault="00CB3DBC" w:rsidP="00CB3DBC">
      <w:pPr>
        <w:ind w:firstLineChars="0" w:firstLine="0"/>
        <w:rPr>
          <w:b/>
          <w:sz w:val="40"/>
          <w:szCs w:val="40"/>
        </w:rPr>
      </w:pPr>
      <w:r w:rsidRPr="00313F19">
        <w:rPr>
          <w:b/>
          <w:sz w:val="40"/>
          <w:szCs w:val="40"/>
        </w:rPr>
        <w:t>執行時間：</w:t>
      </w:r>
      <w:r w:rsidRPr="00313F19">
        <w:rPr>
          <w:b/>
          <w:sz w:val="40"/>
          <w:szCs w:val="40"/>
        </w:rPr>
        <w:t>201</w:t>
      </w:r>
      <w:r w:rsidRPr="00313F19">
        <w:rPr>
          <w:rFonts w:hint="eastAsia"/>
          <w:b/>
          <w:sz w:val="40"/>
          <w:szCs w:val="40"/>
        </w:rPr>
        <w:t>6</w:t>
      </w:r>
      <w:r w:rsidRPr="00313F19">
        <w:rPr>
          <w:b/>
          <w:sz w:val="40"/>
          <w:szCs w:val="40"/>
        </w:rPr>
        <w:t xml:space="preserve">.08 </w:t>
      </w:r>
      <w:r w:rsidRPr="00313F19">
        <w:rPr>
          <w:b/>
          <w:sz w:val="40"/>
          <w:szCs w:val="40"/>
        </w:rPr>
        <w:t>至</w:t>
      </w:r>
      <w:r w:rsidRPr="00313F19">
        <w:rPr>
          <w:b/>
          <w:sz w:val="40"/>
          <w:szCs w:val="40"/>
        </w:rPr>
        <w:t xml:space="preserve"> 201</w:t>
      </w:r>
      <w:r w:rsidRPr="00313F19">
        <w:rPr>
          <w:rFonts w:hint="eastAsia"/>
          <w:b/>
          <w:sz w:val="40"/>
          <w:szCs w:val="40"/>
        </w:rPr>
        <w:t>8</w:t>
      </w:r>
      <w:r w:rsidRPr="00313F19">
        <w:rPr>
          <w:b/>
          <w:sz w:val="40"/>
          <w:szCs w:val="40"/>
        </w:rPr>
        <w:t>.07</w:t>
      </w:r>
    </w:p>
    <w:p w:rsidR="00CB3DBC" w:rsidRPr="00313F19" w:rsidRDefault="00CB3DBC" w:rsidP="00CB3DBC">
      <w:pPr>
        <w:ind w:firstLine="480"/>
        <w:jc w:val="right"/>
        <w:rPr>
          <w:b/>
          <w:sz w:val="28"/>
          <w:szCs w:val="28"/>
        </w:rPr>
      </w:pPr>
      <w:r w:rsidRPr="00313F19">
        <w:rPr>
          <w:noProof/>
        </w:rPr>
        <mc:AlternateContent>
          <mc:Choice Requires="wps">
            <w:drawing>
              <wp:anchor distT="4294967295" distB="4294967295" distL="114300" distR="114300" simplePos="0" relativeHeight="251678720" behindDoc="0" locked="0" layoutInCell="1" allowOverlap="1" wp14:anchorId="23498834" wp14:editId="56FAF606">
                <wp:simplePos x="0" y="0"/>
                <wp:positionH relativeFrom="column">
                  <wp:posOffset>0</wp:posOffset>
                </wp:positionH>
                <wp:positionV relativeFrom="paragraph">
                  <wp:posOffset>0</wp:posOffset>
                </wp:positionV>
                <wp:extent cx="5372100" cy="0"/>
                <wp:effectExtent l="9525" t="10160" r="9525" b="8890"/>
                <wp:wrapNone/>
                <wp:docPr id="6"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0"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0" to="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">
                <v:stroke dashstyle="dash"/>
              </v:line>
            </w:pict>
          </mc:Fallback>
        </mc:AlternateContent>
      </w:r>
      <w:r w:rsidRPr="00313F19">
        <w:rPr>
          <w:b/>
          <w:noProof/>
        </w:rPr>
        <w:t xml:space="preserve"> EAM</w:t>
      </w:r>
      <w:r w:rsidRPr="00313F19">
        <w:rPr>
          <w:b/>
          <w:noProof/>
          <w:sz w:val="28"/>
          <w:szCs w:val="28"/>
        </w:rPr>
        <w:t xml:space="preserve"> </w:t>
      </w:r>
      <w:r w:rsidRPr="00313F19">
        <w:rPr>
          <w:b/>
          <w:sz w:val="28"/>
          <w:szCs w:val="28"/>
        </w:rPr>
        <w:t>Project Execution Plan Document</w:t>
      </w:r>
    </w:p>
    <w:tbl>
      <w:tblPr>
        <w:tblW w:w="0" w:type="auto"/>
        <w:tblLook w:val="01E0" w:firstRow="1" w:lastRow="1" w:firstColumn="1" w:lastColumn="1" w:noHBand="0" w:noVBand="0"/>
      </w:tblPr>
      <w:tblGrid>
        <w:gridCol w:w="4181"/>
        <w:gridCol w:w="4181"/>
      </w:tblGrid>
      <w:tr w:rsidR="00CB3DBC" w:rsidRPr="00313F19" w:rsidTr="000C40FD">
        <w:tc>
          <w:tcPr>
            <w:tcW w:w="4181" w:type="dxa"/>
          </w:tcPr>
          <w:p w:rsidR="00CB3DBC" w:rsidRPr="00313F19" w:rsidRDefault="00CB3DBC" w:rsidP="000C40FD">
            <w:pPr>
              <w:ind w:firstLine="641"/>
              <w:rPr>
                <w:b/>
                <w:sz w:val="32"/>
                <w:szCs w:val="32"/>
              </w:rPr>
            </w:pPr>
            <w:r w:rsidRPr="00313F19">
              <w:rPr>
                <w:b/>
                <w:sz w:val="32"/>
                <w:szCs w:val="32"/>
              </w:rPr>
              <w:t xml:space="preserve">  Prepared by</w:t>
            </w:r>
          </w:p>
          <w:p w:rsidR="00CB3DBC" w:rsidRPr="00313F19" w:rsidRDefault="00CB3DBC" w:rsidP="000C40FD">
            <w:pPr>
              <w:ind w:firstLine="641"/>
              <w:rPr>
                <w:b/>
                <w:sz w:val="32"/>
                <w:szCs w:val="32"/>
              </w:rPr>
            </w:pPr>
            <w:r w:rsidRPr="00313F19">
              <w:rPr>
                <w:b/>
                <w:sz w:val="32"/>
                <w:szCs w:val="32"/>
              </w:rPr>
              <w:t xml:space="preserve">    </w:t>
            </w:r>
            <w:r w:rsidRPr="00313F19">
              <w:rPr>
                <w:b/>
                <w:sz w:val="32"/>
                <w:szCs w:val="32"/>
              </w:rPr>
              <w:t>傅柏</w:t>
            </w:r>
            <w:proofErr w:type="gramStart"/>
            <w:r w:rsidRPr="00313F19">
              <w:rPr>
                <w:b/>
                <w:sz w:val="32"/>
                <w:szCs w:val="32"/>
              </w:rPr>
              <w:t>荏</w:t>
            </w:r>
            <w:proofErr w:type="gramEnd"/>
            <w:r w:rsidRPr="00313F19">
              <w:rPr>
                <w:b/>
                <w:sz w:val="32"/>
                <w:szCs w:val="32"/>
              </w:rPr>
              <w:t> </w:t>
            </w:r>
          </w:p>
          <w:p w:rsidR="00CB3DBC" w:rsidRPr="00313F19" w:rsidRDefault="00CB3DBC" w:rsidP="000C40FD">
            <w:pPr>
              <w:ind w:firstLine="641"/>
              <w:rPr>
                <w:b/>
                <w:sz w:val="32"/>
                <w:szCs w:val="32"/>
              </w:rPr>
            </w:pPr>
            <w:r w:rsidRPr="00313F19">
              <w:rPr>
                <w:b/>
                <w:sz w:val="32"/>
                <w:szCs w:val="32"/>
              </w:rPr>
              <w:t xml:space="preserve">    </w:t>
            </w:r>
            <w:r w:rsidRPr="00313F19">
              <w:rPr>
                <w:b/>
                <w:sz w:val="32"/>
                <w:szCs w:val="32"/>
              </w:rPr>
              <w:t>陳耀國</w:t>
            </w:r>
          </w:p>
          <w:p w:rsidR="00CB3DBC" w:rsidRPr="00313F19" w:rsidRDefault="00CB3DBC" w:rsidP="000C40FD">
            <w:pPr>
              <w:ind w:firstLine="641"/>
              <w:rPr>
                <w:b/>
                <w:sz w:val="32"/>
                <w:szCs w:val="32"/>
              </w:rPr>
            </w:pPr>
            <w:r w:rsidRPr="00313F19">
              <w:rPr>
                <w:b/>
                <w:sz w:val="32"/>
                <w:szCs w:val="32"/>
              </w:rPr>
              <w:t xml:space="preserve">    </w:t>
            </w:r>
            <w:r w:rsidRPr="00313F19">
              <w:rPr>
                <w:b/>
                <w:sz w:val="32"/>
                <w:szCs w:val="32"/>
              </w:rPr>
              <w:t>黃俞凱</w:t>
            </w:r>
          </w:p>
          <w:p w:rsidR="00CB3DBC" w:rsidRPr="00313F19" w:rsidRDefault="00CB3DBC" w:rsidP="000C40FD">
            <w:pPr>
              <w:ind w:firstLine="641"/>
              <w:rPr>
                <w:b/>
                <w:sz w:val="32"/>
                <w:szCs w:val="32"/>
              </w:rPr>
            </w:pPr>
            <w:r w:rsidRPr="00313F19">
              <w:rPr>
                <w:b/>
                <w:sz w:val="32"/>
                <w:szCs w:val="32"/>
              </w:rPr>
              <w:t xml:space="preserve">    </w:t>
            </w:r>
            <w:r w:rsidRPr="00313F19">
              <w:rPr>
                <w:b/>
                <w:sz w:val="32"/>
                <w:szCs w:val="32"/>
              </w:rPr>
              <w:t>廖威綸</w:t>
            </w:r>
          </w:p>
          <w:p w:rsidR="00CB3DBC" w:rsidRPr="00313F19" w:rsidRDefault="00CB3DBC" w:rsidP="000C40FD">
            <w:pPr>
              <w:ind w:firstLine="641"/>
              <w:rPr>
                <w:b/>
                <w:sz w:val="32"/>
                <w:szCs w:val="32"/>
              </w:rPr>
            </w:pPr>
            <w:r w:rsidRPr="00313F19">
              <w:rPr>
                <w:rFonts w:hint="eastAsia"/>
                <w:b/>
                <w:sz w:val="32"/>
                <w:szCs w:val="32"/>
              </w:rPr>
              <w:t xml:space="preserve">    </w:t>
            </w:r>
            <w:r w:rsidRPr="00313F19">
              <w:rPr>
                <w:b/>
                <w:sz w:val="32"/>
                <w:szCs w:val="32"/>
              </w:rPr>
              <w:t>林</w:t>
            </w:r>
            <w:proofErr w:type="gramStart"/>
            <w:r w:rsidRPr="00313F19">
              <w:rPr>
                <w:b/>
                <w:sz w:val="32"/>
                <w:szCs w:val="32"/>
              </w:rPr>
              <w:t>宥</w:t>
            </w:r>
            <w:proofErr w:type="gramEnd"/>
            <w:r w:rsidRPr="00313F19">
              <w:rPr>
                <w:b/>
                <w:sz w:val="32"/>
                <w:szCs w:val="32"/>
              </w:rPr>
              <w:t>豪</w:t>
            </w:r>
          </w:p>
          <w:p w:rsidR="00CB3DBC" w:rsidRPr="00313F19" w:rsidRDefault="00CB3DBC" w:rsidP="000C40FD">
            <w:pPr>
              <w:ind w:firstLine="641"/>
              <w:rPr>
                <w:b/>
                <w:sz w:val="32"/>
                <w:szCs w:val="32"/>
              </w:rPr>
            </w:pPr>
            <w:r w:rsidRPr="00313F19">
              <w:rPr>
                <w:rFonts w:hint="eastAsia"/>
                <w:b/>
                <w:sz w:val="32"/>
                <w:szCs w:val="32"/>
              </w:rPr>
              <w:t xml:space="preserve">    </w:t>
            </w:r>
            <w:r w:rsidRPr="00313F19">
              <w:rPr>
                <w:b/>
                <w:sz w:val="32"/>
                <w:szCs w:val="32"/>
              </w:rPr>
              <w:t>邱鴻全</w:t>
            </w:r>
          </w:p>
          <w:p w:rsidR="00CB3DBC" w:rsidRPr="00313F19" w:rsidRDefault="00CB3DBC" w:rsidP="000C40FD">
            <w:pPr>
              <w:ind w:firstLine="641"/>
              <w:rPr>
                <w:b/>
                <w:sz w:val="32"/>
                <w:szCs w:val="32"/>
                <w:u w:val="single"/>
              </w:rPr>
            </w:pPr>
            <w:r w:rsidRPr="00313F19">
              <w:rPr>
                <w:rFonts w:hint="eastAsia"/>
                <w:b/>
                <w:sz w:val="32"/>
                <w:szCs w:val="32"/>
              </w:rPr>
              <w:t xml:space="preserve">    </w:t>
            </w:r>
            <w:r w:rsidRPr="00313F19">
              <w:rPr>
                <w:b/>
                <w:sz w:val="32"/>
                <w:szCs w:val="32"/>
              </w:rPr>
              <w:t>蔡承</w:t>
            </w:r>
            <w:proofErr w:type="gramStart"/>
            <w:r w:rsidRPr="00313F19">
              <w:rPr>
                <w:b/>
                <w:sz w:val="32"/>
                <w:szCs w:val="32"/>
              </w:rPr>
              <w:t>祐</w:t>
            </w:r>
            <w:proofErr w:type="gramEnd"/>
          </w:p>
        </w:tc>
        <w:tc>
          <w:tcPr>
            <w:tcW w:w="4181" w:type="dxa"/>
          </w:tcPr>
          <w:p w:rsidR="00CB3DBC" w:rsidRPr="00313F19" w:rsidRDefault="00CB3DBC" w:rsidP="000C40FD">
            <w:pPr>
              <w:ind w:firstLine="641"/>
              <w:rPr>
                <w:b/>
                <w:sz w:val="32"/>
                <w:szCs w:val="32"/>
              </w:rPr>
            </w:pPr>
            <w:r w:rsidRPr="00313F19">
              <w:rPr>
                <w:b/>
                <w:sz w:val="32"/>
                <w:szCs w:val="32"/>
              </w:rPr>
              <w:t xml:space="preserve">      Approved by</w:t>
            </w:r>
          </w:p>
          <w:p w:rsidR="00CB3DBC" w:rsidRPr="00313F19" w:rsidRDefault="00CB3DBC" w:rsidP="000C40FD">
            <w:pPr>
              <w:ind w:firstLine="641"/>
              <w:rPr>
                <w:b/>
                <w:sz w:val="32"/>
                <w:szCs w:val="32"/>
                <w:u w:val="single"/>
              </w:rPr>
            </w:pPr>
            <w:r w:rsidRPr="00313F19">
              <w:rPr>
                <w:b/>
                <w:sz w:val="32"/>
                <w:szCs w:val="32"/>
              </w:rPr>
              <w:t xml:space="preserve">      </w:t>
            </w:r>
            <w:r w:rsidRPr="00313F19">
              <w:rPr>
                <w:b/>
                <w:sz w:val="32"/>
                <w:szCs w:val="32"/>
                <w:u w:val="single"/>
              </w:rPr>
              <w:t>蔡玉娟</w:t>
            </w:r>
            <w:r w:rsidRPr="00313F19">
              <w:rPr>
                <w:b/>
                <w:sz w:val="32"/>
                <w:szCs w:val="32"/>
                <w:u w:val="single"/>
              </w:rPr>
              <w:t xml:space="preserve"> </w:t>
            </w:r>
            <w:r w:rsidRPr="00313F19">
              <w:rPr>
                <w:b/>
                <w:sz w:val="32"/>
                <w:szCs w:val="32"/>
                <w:u w:val="single"/>
              </w:rPr>
              <w:t>教授</w:t>
            </w:r>
          </w:p>
          <w:p w:rsidR="00CB3DBC" w:rsidRPr="00313F19" w:rsidRDefault="00CB3DBC" w:rsidP="000C40FD">
            <w:pPr>
              <w:wordWrap w:val="0"/>
              <w:ind w:firstLine="480"/>
              <w:jc w:val="right"/>
              <w:rPr>
                <w:b/>
                <w:sz w:val="32"/>
                <w:szCs w:val="32"/>
                <w:u w:val="single"/>
              </w:rPr>
            </w:pPr>
            <w:r>
              <w:rPr>
                <w:rFonts w:ascii="新細明體" w:eastAsia="新細明體" w:hAnsi="新細明體" w:cs="新細明體"/>
                <w:noProof/>
                <w:kern w:val="0"/>
              </w:rPr>
              <mc:AlternateContent>
                <mc:Choice Requires="wps">
                  <w:drawing>
                    <wp:anchor distT="0" distB="0" distL="114300" distR="114300" simplePos="0" relativeHeight="251679744" behindDoc="0" locked="0" layoutInCell="1" allowOverlap="1" wp14:anchorId="74BD3ACA" wp14:editId="1A8545D4">
                      <wp:simplePos x="0" y="0"/>
                      <wp:positionH relativeFrom="column">
                        <wp:posOffset>-690880</wp:posOffset>
                      </wp:positionH>
                      <wp:positionV relativeFrom="paragraph">
                        <wp:posOffset>899795</wp:posOffset>
                      </wp:positionV>
                      <wp:extent cx="3676650" cy="1257300"/>
                      <wp:effectExtent l="0" t="0" r="0" b="0"/>
                      <wp:wrapNone/>
                      <wp:docPr id="49" name="文字方塊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2F59" w:rsidRDefault="00792F59" w:rsidP="00CB3DBC">
                                  <w:pPr>
                                    <w:ind w:firstLine="400"/>
                                    <w:rPr>
                                      <w:sz w:val="20"/>
                                      <w:szCs w:val="20"/>
                                    </w:rPr>
                                  </w:pPr>
                                  <w:r>
                                    <w:rPr>
                                      <w:sz w:val="20"/>
                                      <w:szCs w:val="20"/>
                                    </w:rPr>
                                    <w:t>EAM Project Execution Plan Document Version 1.0</w:t>
                                  </w:r>
                                </w:p>
                                <w:p w:rsidR="00792F59" w:rsidRDefault="00792F59" w:rsidP="00CB3DBC">
                                  <w:pPr>
                                    <w:ind w:firstLine="400"/>
                                    <w:rPr>
                                      <w:sz w:val="20"/>
                                      <w:szCs w:val="20"/>
                                    </w:rPr>
                                  </w:pPr>
                                  <w:r>
                                    <w:rPr>
                                      <w:sz w:val="20"/>
                                      <w:szCs w:val="20"/>
                                    </w:rPr>
                                    <w:t>Date 2017/6/5</w:t>
                                  </w:r>
                                </w:p>
                                <w:p w:rsidR="00792F59" w:rsidRPr="007D59FD" w:rsidRDefault="00792F59" w:rsidP="00CB3DBC">
                                  <w:pPr>
                                    <w:ind w:firstLine="400"/>
                                    <w:rPr>
                                      <w:sz w:val="20"/>
                                      <w:szCs w:val="20"/>
                                    </w:rPr>
                                  </w:pPr>
                                  <w:r w:rsidRPr="007D59FD">
                                    <w:rPr>
                                      <w:sz w:val="20"/>
                                      <w:szCs w:val="20"/>
                                    </w:rPr>
                                    <w:t xml:space="preserve">National PingTung University </w:t>
                                  </w:r>
                                </w:p>
                                <w:p w:rsidR="00792F59" w:rsidRPr="00C14D2B" w:rsidRDefault="00792F59" w:rsidP="00CB3DBC">
                                  <w:pPr>
                                    <w:autoSpaceDE w:val="0"/>
                                    <w:autoSpaceDN w:val="0"/>
                                    <w:adjustRightInd w:val="0"/>
                                    <w:ind w:firstLine="400"/>
                                    <w:rPr>
                                      <w:bCs/>
                                      <w:kern w:val="0"/>
                                      <w:sz w:val="20"/>
                                      <w:szCs w:val="20"/>
                                    </w:rPr>
                                  </w:pPr>
                                  <w:proofErr w:type="gramStart"/>
                                  <w:r w:rsidRPr="007D59FD">
                                    <w:rPr>
                                      <w:sz w:val="20"/>
                                      <w:szCs w:val="20"/>
                                    </w:rPr>
                                    <w:t>of</w:t>
                                  </w:r>
                                  <w:proofErr w:type="gramEnd"/>
                                  <w:r w:rsidRPr="007D59FD">
                                    <w:rPr>
                                      <w:sz w:val="20"/>
                                      <w:szCs w:val="20"/>
                                    </w:rPr>
                                    <w:t xml:space="preserve"> Science and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49" o:spid="_x0000_s1031" type="#_x0000_t202" style="position:absolute;left:0;text-align:left;margin-left:-54.4pt;margin-top:70.85pt;width:289.5pt;height:9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" filled="f" stroked="f">
                      <v:textbox>
                        <w:txbxContent>
                          <w:p w:rsidR="00792F59" w:rsidRDefault="00792F59" w:rsidP="00CB3DBC">
                            <w:pPr>
                              <w:ind w:firstLine="400"/>
                              <w:rPr>
                                <w:sz w:val="20"/>
                                <w:szCs w:val="20"/>
                              </w:rPr>
                            </w:pPr>
                            <w:r>
                              <w:rPr>
                                <w:sz w:val="20"/>
                                <w:szCs w:val="20"/>
                              </w:rPr>
                              <w:t>EAM Project Execution Plan Document Version 1.0</w:t>
                            </w:r>
                          </w:p>
                          <w:p w:rsidR="00792F59" w:rsidRDefault="00792F59" w:rsidP="00CB3DBC">
                            <w:pPr>
                              <w:ind w:firstLine="400"/>
                              <w:rPr>
                                <w:sz w:val="20"/>
                                <w:szCs w:val="20"/>
                              </w:rPr>
                            </w:pPr>
                            <w:r>
                              <w:rPr>
                                <w:sz w:val="20"/>
                                <w:szCs w:val="20"/>
                              </w:rPr>
                              <w:t>Date 2017/6/5</w:t>
                            </w:r>
                          </w:p>
                          <w:p w:rsidR="00792F59" w:rsidRPr="007D59FD" w:rsidRDefault="00792F59" w:rsidP="00CB3DBC">
                            <w:pPr>
                              <w:ind w:firstLine="400"/>
                              <w:rPr>
                                <w:sz w:val="20"/>
                                <w:szCs w:val="20"/>
                              </w:rPr>
                            </w:pPr>
                            <w:r w:rsidRPr="007D59FD">
                              <w:rPr>
                                <w:sz w:val="20"/>
                                <w:szCs w:val="20"/>
                              </w:rPr>
                              <w:t xml:space="preserve">National PingTung University </w:t>
                            </w:r>
                          </w:p>
                          <w:p w:rsidR="00792F59" w:rsidRPr="00C14D2B" w:rsidRDefault="00792F59" w:rsidP="00CB3DBC">
                            <w:pPr>
                              <w:autoSpaceDE w:val="0"/>
                              <w:autoSpaceDN w:val="0"/>
                              <w:adjustRightInd w:val="0"/>
                              <w:ind w:firstLine="400"/>
                              <w:rPr>
                                <w:bCs/>
                                <w:kern w:val="0"/>
                                <w:sz w:val="20"/>
                                <w:szCs w:val="20"/>
                              </w:rPr>
                            </w:pPr>
                            <w:proofErr w:type="gramStart"/>
                            <w:r w:rsidRPr="007D59FD">
                              <w:rPr>
                                <w:sz w:val="20"/>
                                <w:szCs w:val="20"/>
                              </w:rPr>
                              <w:t>of</w:t>
                            </w:r>
                            <w:proofErr w:type="gramEnd"/>
                            <w:r w:rsidRPr="007D59FD">
                              <w:rPr>
                                <w:sz w:val="20"/>
                                <w:szCs w:val="20"/>
                              </w:rPr>
                              <w:t xml:space="preserve"> Science and Technology</w:t>
                            </w:r>
                          </w:p>
                        </w:txbxContent>
                      </v:textbox>
                    </v:shape>
                  </w:pict>
                </mc:Fallback>
              </mc:AlternateContent>
            </w:r>
            <w:r w:rsidRPr="00313F19">
              <w:rPr>
                <w:noProof/>
              </w:rPr>
              <w:drawing>
                <wp:anchor distT="0" distB="0" distL="114300" distR="114300" simplePos="0" relativeHeight="251677696" behindDoc="1" locked="0" layoutInCell="1" allowOverlap="1" wp14:anchorId="05D4A5D1" wp14:editId="49EA078F">
                  <wp:simplePos x="0" y="0"/>
                  <wp:positionH relativeFrom="column">
                    <wp:posOffset>1307465</wp:posOffset>
                  </wp:positionH>
                  <wp:positionV relativeFrom="paragraph">
                    <wp:posOffset>1260475</wp:posOffset>
                  </wp:positionV>
                  <wp:extent cx="1315720" cy="723900"/>
                  <wp:effectExtent l="0" t="0" r="0" b="0"/>
                  <wp:wrapTight wrapText="bothSides">
                    <wp:wrapPolygon edited="0">
                      <wp:start x="0" y="0"/>
                      <wp:lineTo x="0" y="21032"/>
                      <wp:lineTo x="21266" y="21032"/>
                      <wp:lineTo x="21266" y="0"/>
                      <wp:lineTo x="0" y="0"/>
                    </wp:wrapPolygon>
                  </wp:wrapTight>
                  <wp:docPr id="36" name="圖片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572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3F19">
              <w:rPr>
                <w:b/>
                <w:sz w:val="32"/>
                <w:szCs w:val="32"/>
              </w:rPr>
              <w:t xml:space="preserve"> </w:t>
            </w:r>
          </w:p>
        </w:tc>
      </w:tr>
    </w:tbl>
    <w:p w:rsidR="00CB3DBC" w:rsidRDefault="00CB3DBC" w:rsidP="00CB3DBC">
      <w:pPr>
        <w:ind w:firstLine="480"/>
        <w:sectPr w:rsidR="00CB3DBC" w:rsidSect="000235D9">
          <w:pgSz w:w="11906" w:h="16838"/>
          <w:pgMar w:top="1440" w:right="1800" w:bottom="1440" w:left="1800" w:header="851" w:footer="964" w:gutter="0"/>
          <w:cols w:space="425"/>
          <w:docGrid w:type="lines" w:linePitch="360"/>
        </w:sectPr>
      </w:pPr>
    </w:p>
    <w:p w:rsidR="00CB3DBC" w:rsidRPr="001937FE" w:rsidRDefault="00CB3DBC" w:rsidP="00CB3DBC">
      <w:pPr>
        <w:widowControl/>
        <w:ind w:firstLineChars="0" w:firstLine="0"/>
        <w:jc w:val="center"/>
      </w:pPr>
      <w:r>
        <w:rPr>
          <w:rFonts w:hAnsi="標楷體" w:hint="eastAsia"/>
          <w:b/>
          <w:kern w:val="0"/>
          <w:sz w:val="63"/>
          <w:szCs w:val="63"/>
          <w:lang w:bidi="hi-IN"/>
        </w:rPr>
        <w:lastRenderedPageBreak/>
        <w:t>環境自動化控制服務</w:t>
      </w:r>
    </w:p>
    <w:p w:rsidR="00CB3DBC" w:rsidRDefault="00CB3DBC" w:rsidP="00CB3DBC">
      <w:pPr>
        <w:ind w:firstLineChars="0" w:firstLine="0"/>
        <w:jc w:val="center"/>
        <w:rPr>
          <w:b/>
          <w:kern w:val="0"/>
          <w:sz w:val="63"/>
          <w:szCs w:val="63"/>
          <w:lang w:bidi="hi-IN"/>
        </w:rPr>
      </w:pPr>
      <w:r>
        <w:rPr>
          <w:rFonts w:hAnsi="標楷體" w:hint="eastAsia"/>
          <w:b/>
          <w:kern w:val="0"/>
          <w:sz w:val="63"/>
          <w:szCs w:val="63"/>
          <w:lang w:bidi="hi-IN"/>
        </w:rPr>
        <w:t>與場域保全</w:t>
      </w:r>
    </w:p>
    <w:p w:rsidR="00CB3DBC" w:rsidRDefault="00CB3DBC" w:rsidP="00CB3DBC">
      <w:pPr>
        <w:ind w:firstLineChars="0" w:firstLine="0"/>
        <w:jc w:val="center"/>
        <w:rPr>
          <w:b/>
          <w:i/>
          <w:color w:val="000000"/>
          <w:sz w:val="52"/>
          <w:szCs w:val="52"/>
        </w:rPr>
      </w:pPr>
      <w:r>
        <w:rPr>
          <w:b/>
          <w:kern w:val="0"/>
          <w:sz w:val="30"/>
          <w:szCs w:val="30"/>
          <w:lang w:eastAsia="zh-CN" w:bidi="hi-IN"/>
        </w:rPr>
        <w:t xml:space="preserve">Micro-Climate Automatic Control and Field Security </w:t>
      </w:r>
      <w:r>
        <w:rPr>
          <w:b/>
          <w:i/>
          <w:color w:val="000000"/>
          <w:sz w:val="52"/>
          <w:szCs w:val="52"/>
        </w:rPr>
        <w:t>(MCFS)</w:t>
      </w:r>
    </w:p>
    <w:p w:rsidR="00CB3DBC" w:rsidRDefault="00CB3DBC" w:rsidP="00CB3DBC">
      <w:pPr>
        <w:ind w:firstLineChars="0" w:firstLine="0"/>
        <w:jc w:val="center"/>
        <w:rPr>
          <w:b/>
          <w:i/>
          <w:color w:val="000000"/>
          <w:sz w:val="52"/>
          <w:szCs w:val="52"/>
        </w:rPr>
      </w:pPr>
    </w:p>
    <w:p w:rsidR="00CB3DBC" w:rsidRDefault="00CB3DBC" w:rsidP="00CB3DBC">
      <w:pPr>
        <w:ind w:firstLineChars="0" w:firstLine="0"/>
        <w:rPr>
          <w:b/>
          <w:color w:val="000000"/>
          <w:sz w:val="40"/>
          <w:szCs w:val="40"/>
        </w:rPr>
      </w:pPr>
      <w:r>
        <w:rPr>
          <w:rFonts w:hAnsi="標楷體" w:hint="eastAsia"/>
          <w:b/>
          <w:color w:val="000000"/>
          <w:sz w:val="40"/>
          <w:szCs w:val="40"/>
        </w:rPr>
        <w:t>執行時間：</w:t>
      </w:r>
      <w:r>
        <w:rPr>
          <w:b/>
          <w:color w:val="000000"/>
          <w:sz w:val="40"/>
          <w:szCs w:val="40"/>
        </w:rPr>
        <w:t xml:space="preserve">2016.08 </w:t>
      </w:r>
      <w:r>
        <w:rPr>
          <w:rFonts w:hAnsi="標楷體" w:hint="eastAsia"/>
          <w:b/>
          <w:color w:val="000000"/>
          <w:sz w:val="40"/>
          <w:szCs w:val="40"/>
        </w:rPr>
        <w:t>至</w:t>
      </w:r>
      <w:r>
        <w:rPr>
          <w:b/>
          <w:color w:val="000000"/>
          <w:sz w:val="40"/>
          <w:szCs w:val="40"/>
        </w:rPr>
        <w:t xml:space="preserve"> 2017.07</w:t>
      </w:r>
    </w:p>
    <w:p w:rsidR="00CB3DBC" w:rsidRDefault="00CB3DBC" w:rsidP="00CB3DBC">
      <w:pPr>
        <w:ind w:firstLine="480"/>
        <w:jc w:val="right"/>
        <w:rPr>
          <w:b/>
          <w:color w:val="000000"/>
          <w:sz w:val="28"/>
          <w:szCs w:val="28"/>
        </w:rPr>
      </w:pPr>
      <w:r>
        <w:rPr>
          <w:rFonts w:eastAsia="新細明體"/>
          <w:noProof/>
        </w:rPr>
        <mc:AlternateContent>
          <mc:Choice Requires="wps">
            <w:drawing>
              <wp:anchor distT="0" distB="0" distL="114300" distR="114300" simplePos="0" relativeHeight="251681792" behindDoc="0" locked="0" layoutInCell="1" allowOverlap="1" wp14:anchorId="3230E17A" wp14:editId="1846C7B6">
                <wp:simplePos x="0" y="0"/>
                <wp:positionH relativeFrom="column">
                  <wp:posOffset>0</wp:posOffset>
                </wp:positionH>
                <wp:positionV relativeFrom="paragraph">
                  <wp:posOffset>0</wp:posOffset>
                </wp:positionV>
                <wp:extent cx="5372100" cy="0"/>
                <wp:effectExtent l="0" t="0" r="0" b="0"/>
                <wp:wrapNone/>
                <wp:docPr id="53" name="直線接點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53"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">
                <v:stroke dashstyle="dash"/>
              </v:line>
            </w:pict>
          </mc:Fallback>
        </mc:AlternateContent>
      </w:r>
      <w:r>
        <w:rPr>
          <w:b/>
          <w:color w:val="000000"/>
          <w:sz w:val="28"/>
          <w:szCs w:val="28"/>
        </w:rPr>
        <w:t>MCFS Requirement Specification Document</w:t>
      </w:r>
    </w:p>
    <w:p w:rsidR="00CB3DBC" w:rsidRDefault="00CB3DBC" w:rsidP="00CB3DBC">
      <w:pPr>
        <w:ind w:firstLine="480"/>
        <w:jc w:val="right"/>
        <w:rPr>
          <w:color w:val="000000"/>
        </w:rPr>
      </w:pPr>
    </w:p>
    <w:tbl>
      <w:tblPr>
        <w:tblW w:w="0" w:type="auto"/>
        <w:tblLook w:val="01E0" w:firstRow="1" w:lastRow="1" w:firstColumn="1" w:lastColumn="1" w:noHBand="0" w:noVBand="0"/>
      </w:tblPr>
      <w:tblGrid>
        <w:gridCol w:w="4181"/>
        <w:gridCol w:w="4181"/>
      </w:tblGrid>
      <w:tr w:rsidR="00CB3DBC" w:rsidTr="000C40FD">
        <w:tc>
          <w:tcPr>
            <w:tcW w:w="4181" w:type="dxa"/>
            <w:hideMark/>
          </w:tcPr>
          <w:p w:rsidR="00CB3DBC" w:rsidRDefault="00CB3DBC" w:rsidP="000C40FD">
            <w:pPr>
              <w:ind w:firstLine="641"/>
              <w:rPr>
                <w:b/>
                <w:sz w:val="32"/>
                <w:szCs w:val="32"/>
              </w:rPr>
            </w:pPr>
            <w:r>
              <w:rPr>
                <w:b/>
                <w:sz w:val="32"/>
                <w:szCs w:val="32"/>
              </w:rPr>
              <w:t xml:space="preserve">  Prepared by</w:t>
            </w:r>
          </w:p>
          <w:p w:rsidR="00CB3DBC" w:rsidRDefault="00CB3DBC" w:rsidP="000C40FD">
            <w:pPr>
              <w:ind w:firstLine="641"/>
              <w:rPr>
                <w:b/>
                <w:sz w:val="32"/>
                <w:szCs w:val="32"/>
                <w:u w:val="single"/>
              </w:rPr>
            </w:pPr>
            <w:r>
              <w:rPr>
                <w:b/>
                <w:sz w:val="32"/>
                <w:szCs w:val="32"/>
              </w:rPr>
              <w:t xml:space="preserve">    </w:t>
            </w:r>
            <w:r>
              <w:rPr>
                <w:rFonts w:hint="eastAsia"/>
                <w:b/>
                <w:sz w:val="32"/>
                <w:szCs w:val="32"/>
                <w:u w:val="single"/>
              </w:rPr>
              <w:t>楊炎萍</w:t>
            </w:r>
          </w:p>
          <w:p w:rsidR="00CB3DBC" w:rsidRDefault="00CB3DBC" w:rsidP="000C40FD">
            <w:pPr>
              <w:ind w:firstLine="641"/>
              <w:rPr>
                <w:b/>
                <w:sz w:val="32"/>
                <w:szCs w:val="32"/>
                <w:u w:val="single"/>
              </w:rPr>
            </w:pPr>
            <w:r>
              <w:rPr>
                <w:b/>
                <w:sz w:val="32"/>
                <w:szCs w:val="32"/>
              </w:rPr>
              <w:t xml:space="preserve">    </w:t>
            </w:r>
            <w:r>
              <w:rPr>
                <w:rFonts w:hint="eastAsia"/>
                <w:b/>
                <w:sz w:val="32"/>
                <w:szCs w:val="32"/>
                <w:u w:val="single"/>
              </w:rPr>
              <w:t>洪祥恩</w:t>
            </w:r>
          </w:p>
          <w:p w:rsidR="00CB3DBC" w:rsidRDefault="00CB3DBC" w:rsidP="000C40FD">
            <w:pPr>
              <w:ind w:firstLine="641"/>
              <w:rPr>
                <w:b/>
                <w:sz w:val="32"/>
                <w:szCs w:val="32"/>
                <w:u w:val="single"/>
              </w:rPr>
            </w:pPr>
            <w:r>
              <w:rPr>
                <w:b/>
                <w:sz w:val="32"/>
                <w:szCs w:val="32"/>
              </w:rPr>
              <w:t xml:space="preserve">    </w:t>
            </w:r>
            <w:r>
              <w:rPr>
                <w:rFonts w:hint="eastAsia"/>
                <w:b/>
                <w:sz w:val="32"/>
                <w:szCs w:val="32"/>
                <w:u w:val="single"/>
              </w:rPr>
              <w:t>顧皓翔</w:t>
            </w:r>
          </w:p>
          <w:p w:rsidR="00CB3DBC" w:rsidRDefault="00CB3DBC" w:rsidP="000C40FD">
            <w:pPr>
              <w:ind w:firstLine="480"/>
              <w:rPr>
                <w:b/>
                <w:sz w:val="32"/>
                <w:szCs w:val="32"/>
                <w:u w:val="single"/>
              </w:rPr>
            </w:pPr>
            <w:r>
              <w:rPr>
                <w:rFonts w:eastAsia="新細明體"/>
                <w:noProof/>
              </w:rPr>
              <mc:AlternateContent>
                <mc:Choice Requires="wps">
                  <w:drawing>
                    <wp:anchor distT="0" distB="0" distL="114300" distR="114300" simplePos="0" relativeHeight="251682816" behindDoc="0" locked="0" layoutInCell="1" allowOverlap="1" wp14:anchorId="6E68420B" wp14:editId="30BA914A">
                      <wp:simplePos x="0" y="0"/>
                      <wp:positionH relativeFrom="column">
                        <wp:posOffset>2265045</wp:posOffset>
                      </wp:positionH>
                      <wp:positionV relativeFrom="paragraph">
                        <wp:posOffset>800100</wp:posOffset>
                      </wp:positionV>
                      <wp:extent cx="3390900" cy="1257300"/>
                      <wp:effectExtent l="0" t="0" r="0" b="0"/>
                      <wp:wrapNone/>
                      <wp:docPr id="52" name="文字方塊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2F59" w:rsidRDefault="00792F59" w:rsidP="00CB3DBC">
                                  <w:pPr>
                                    <w:ind w:firstLine="400"/>
                                    <w:rPr>
                                      <w:sz w:val="20"/>
                                      <w:szCs w:val="20"/>
                                    </w:rPr>
                                  </w:pPr>
                                  <w:r>
                                    <w:rPr>
                                      <w:sz w:val="20"/>
                                      <w:szCs w:val="20"/>
                                    </w:rPr>
                                    <w:t>MCFS Project Execution Plan Document Version 1.0</w:t>
                                  </w:r>
                                </w:p>
                                <w:p w:rsidR="00792F59" w:rsidRDefault="00792F59" w:rsidP="00CB3DBC">
                                  <w:pPr>
                                    <w:ind w:firstLine="400"/>
                                    <w:rPr>
                                      <w:sz w:val="20"/>
                                      <w:szCs w:val="20"/>
                                    </w:rPr>
                                  </w:pPr>
                                  <w:r>
                                    <w:rPr>
                                      <w:sz w:val="20"/>
                                      <w:szCs w:val="20"/>
                                    </w:rPr>
                                    <w:t>Date 2016/12/31</w:t>
                                  </w:r>
                                </w:p>
                                <w:p w:rsidR="00792F59" w:rsidRDefault="00792F59" w:rsidP="00CB3DBC">
                                  <w:pPr>
                                    <w:autoSpaceDE w:val="0"/>
                                    <w:autoSpaceDN w:val="0"/>
                                    <w:adjustRightInd w:val="0"/>
                                    <w:ind w:firstLine="400"/>
                                    <w:rPr>
                                      <w:bCs/>
                                      <w:kern w:val="0"/>
                                      <w:sz w:val="20"/>
                                      <w:szCs w:val="20"/>
                                    </w:rPr>
                                  </w:pPr>
                                  <w:r>
                                    <w:rPr>
                                      <w:bCs/>
                                      <w:kern w:val="0"/>
                                      <w:sz w:val="20"/>
                                      <w:szCs w:val="20"/>
                                    </w:rPr>
                                    <w:t xml:space="preserve">National Kaohsiung University </w:t>
                                  </w:r>
                                </w:p>
                                <w:p w:rsidR="00792F59" w:rsidRDefault="00792F59" w:rsidP="00CB3DBC">
                                  <w:pPr>
                                    <w:autoSpaceDE w:val="0"/>
                                    <w:autoSpaceDN w:val="0"/>
                                    <w:adjustRightInd w:val="0"/>
                                    <w:ind w:firstLine="400"/>
                                    <w:rPr>
                                      <w:bCs/>
                                      <w:kern w:val="0"/>
                                      <w:sz w:val="20"/>
                                      <w:szCs w:val="20"/>
                                    </w:rPr>
                                  </w:pPr>
                                  <w:proofErr w:type="gramStart"/>
                                  <w:r>
                                    <w:rPr>
                                      <w:bCs/>
                                      <w:kern w:val="0"/>
                                      <w:sz w:val="20"/>
                                      <w:szCs w:val="20"/>
                                    </w:rPr>
                                    <w:t>of</w:t>
                                  </w:r>
                                  <w:proofErr w:type="gramEnd"/>
                                  <w:r>
                                    <w:rPr>
                                      <w:bCs/>
                                      <w:kern w:val="0"/>
                                      <w:sz w:val="20"/>
                                      <w:szCs w:val="20"/>
                                    </w:rPr>
                                    <w:t xml:space="preserve"> Application Sciences</w:t>
                                  </w:r>
                                </w:p>
                                <w:p w:rsidR="00792F59" w:rsidRDefault="00792F59" w:rsidP="00CB3DBC">
                                  <w:pPr>
                                    <w:ind w:firstLine="400"/>
                                    <w:rPr>
                                      <w:sz w:val="20"/>
                                      <w:szCs w:val="20"/>
                                    </w:rPr>
                                  </w:pPr>
                                  <w:r>
                                    <w:rPr>
                                      <w:bCs/>
                                      <w:kern w:val="0"/>
                                      <w:sz w:val="20"/>
                                      <w:szCs w:val="20"/>
                                    </w:rPr>
                                    <w:t>MCFS Architecture Design Team</w:t>
                                  </w:r>
                                </w:p>
                                <w:p w:rsidR="00792F59" w:rsidRDefault="00792F59" w:rsidP="00CB3DBC">
                                  <w:pPr>
                                    <w:ind w:firstLine="480"/>
                                    <w:rPr>
                                      <w:rFonts w:eastAsia="新細明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52" o:spid="_x0000_s1032" type="#_x0000_t202" style="position:absolute;left:0;text-align:left;margin-left:178.35pt;margin-top:63pt;width:267pt;height:9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" filled="f" stroked="f">
                      <v:textbox>
                        <w:txbxContent>
                          <w:p w:rsidR="00792F59" w:rsidRDefault="00792F59" w:rsidP="00CB3DBC">
                            <w:pPr>
                              <w:ind w:firstLine="400"/>
                              <w:rPr>
                                <w:sz w:val="20"/>
                                <w:szCs w:val="20"/>
                              </w:rPr>
                            </w:pPr>
                            <w:r>
                              <w:rPr>
                                <w:sz w:val="20"/>
                                <w:szCs w:val="20"/>
                              </w:rPr>
                              <w:t>MCFS Project Execution Plan Document Version 1.0</w:t>
                            </w:r>
                          </w:p>
                          <w:p w:rsidR="00792F59" w:rsidRDefault="00792F59" w:rsidP="00CB3DBC">
                            <w:pPr>
                              <w:ind w:firstLine="400"/>
                              <w:rPr>
                                <w:sz w:val="20"/>
                                <w:szCs w:val="20"/>
                              </w:rPr>
                            </w:pPr>
                            <w:r>
                              <w:rPr>
                                <w:sz w:val="20"/>
                                <w:szCs w:val="20"/>
                              </w:rPr>
                              <w:t>Date 2016/12/31</w:t>
                            </w:r>
                          </w:p>
                          <w:p w:rsidR="00792F59" w:rsidRDefault="00792F59" w:rsidP="00CB3DBC">
                            <w:pPr>
                              <w:autoSpaceDE w:val="0"/>
                              <w:autoSpaceDN w:val="0"/>
                              <w:adjustRightInd w:val="0"/>
                              <w:ind w:firstLine="400"/>
                              <w:rPr>
                                <w:bCs/>
                                <w:kern w:val="0"/>
                                <w:sz w:val="20"/>
                                <w:szCs w:val="20"/>
                              </w:rPr>
                            </w:pPr>
                            <w:r>
                              <w:rPr>
                                <w:bCs/>
                                <w:kern w:val="0"/>
                                <w:sz w:val="20"/>
                                <w:szCs w:val="20"/>
                              </w:rPr>
                              <w:t xml:space="preserve">National Kaohsiung University </w:t>
                            </w:r>
                          </w:p>
                          <w:p w:rsidR="00792F59" w:rsidRDefault="00792F59" w:rsidP="00CB3DBC">
                            <w:pPr>
                              <w:autoSpaceDE w:val="0"/>
                              <w:autoSpaceDN w:val="0"/>
                              <w:adjustRightInd w:val="0"/>
                              <w:ind w:firstLine="400"/>
                              <w:rPr>
                                <w:bCs/>
                                <w:kern w:val="0"/>
                                <w:sz w:val="20"/>
                                <w:szCs w:val="20"/>
                              </w:rPr>
                            </w:pPr>
                            <w:proofErr w:type="gramStart"/>
                            <w:r>
                              <w:rPr>
                                <w:bCs/>
                                <w:kern w:val="0"/>
                                <w:sz w:val="20"/>
                                <w:szCs w:val="20"/>
                              </w:rPr>
                              <w:t>of</w:t>
                            </w:r>
                            <w:proofErr w:type="gramEnd"/>
                            <w:r>
                              <w:rPr>
                                <w:bCs/>
                                <w:kern w:val="0"/>
                                <w:sz w:val="20"/>
                                <w:szCs w:val="20"/>
                              </w:rPr>
                              <w:t xml:space="preserve"> Application Sciences</w:t>
                            </w:r>
                          </w:p>
                          <w:p w:rsidR="00792F59" w:rsidRDefault="00792F59" w:rsidP="00CB3DBC">
                            <w:pPr>
                              <w:ind w:firstLine="400"/>
                              <w:rPr>
                                <w:sz w:val="20"/>
                                <w:szCs w:val="20"/>
                              </w:rPr>
                            </w:pPr>
                            <w:r>
                              <w:rPr>
                                <w:bCs/>
                                <w:kern w:val="0"/>
                                <w:sz w:val="20"/>
                                <w:szCs w:val="20"/>
                              </w:rPr>
                              <w:t>MCFS Architecture Design Team</w:t>
                            </w:r>
                          </w:p>
                          <w:p w:rsidR="00792F59" w:rsidRDefault="00792F59" w:rsidP="00CB3DBC">
                            <w:pPr>
                              <w:ind w:firstLine="480"/>
                              <w:rPr>
                                <w:rFonts w:eastAsia="新細明體"/>
                              </w:rPr>
                            </w:pPr>
                          </w:p>
                        </w:txbxContent>
                      </v:textbox>
                    </v:shape>
                  </w:pict>
                </mc:Fallback>
              </mc:AlternateContent>
            </w:r>
            <w:r>
              <w:rPr>
                <w:b/>
                <w:sz w:val="32"/>
                <w:szCs w:val="32"/>
              </w:rPr>
              <w:t xml:space="preserve">    </w:t>
            </w:r>
            <w:r>
              <w:rPr>
                <w:rFonts w:hint="eastAsia"/>
                <w:b/>
                <w:sz w:val="32"/>
                <w:szCs w:val="32"/>
              </w:rPr>
              <w:t xml:space="preserve"> </w:t>
            </w:r>
            <w:r>
              <w:rPr>
                <w:rFonts w:hint="eastAsia"/>
                <w:b/>
                <w:sz w:val="32"/>
                <w:szCs w:val="32"/>
                <w:u w:val="single"/>
              </w:rPr>
              <w:t>顏志穎</w:t>
            </w:r>
          </w:p>
        </w:tc>
        <w:tc>
          <w:tcPr>
            <w:tcW w:w="4181" w:type="dxa"/>
            <w:hideMark/>
          </w:tcPr>
          <w:p w:rsidR="00CB3DBC" w:rsidRDefault="00CB3DBC" w:rsidP="000C40FD">
            <w:pPr>
              <w:ind w:firstLine="641"/>
              <w:rPr>
                <w:b/>
                <w:sz w:val="32"/>
                <w:szCs w:val="32"/>
              </w:rPr>
            </w:pPr>
            <w:r>
              <w:rPr>
                <w:b/>
                <w:sz w:val="32"/>
                <w:szCs w:val="32"/>
              </w:rPr>
              <w:t xml:space="preserve">     Approved by</w:t>
            </w:r>
          </w:p>
          <w:p w:rsidR="00CB3DBC" w:rsidRDefault="00CB3DBC" w:rsidP="000C40FD">
            <w:pPr>
              <w:ind w:firstLine="641"/>
              <w:rPr>
                <w:b/>
                <w:sz w:val="32"/>
                <w:szCs w:val="32"/>
                <w:u w:val="single"/>
              </w:rPr>
            </w:pPr>
            <w:r>
              <w:rPr>
                <w:b/>
                <w:sz w:val="32"/>
                <w:szCs w:val="32"/>
              </w:rPr>
              <w:t xml:space="preserve">   </w:t>
            </w:r>
            <w:r>
              <w:rPr>
                <w:rFonts w:hint="eastAsia"/>
                <w:b/>
                <w:sz w:val="32"/>
                <w:szCs w:val="32"/>
                <w:u w:val="single"/>
              </w:rPr>
              <w:t>陳聰毅</w:t>
            </w:r>
            <w:r>
              <w:rPr>
                <w:b/>
                <w:sz w:val="32"/>
                <w:szCs w:val="32"/>
                <w:u w:val="single"/>
              </w:rPr>
              <w:t xml:space="preserve"> </w:t>
            </w:r>
            <w:r>
              <w:rPr>
                <w:rFonts w:hint="eastAsia"/>
                <w:b/>
                <w:sz w:val="32"/>
                <w:szCs w:val="32"/>
                <w:u w:val="single"/>
              </w:rPr>
              <w:t>助理教授</w:t>
            </w:r>
          </w:p>
          <w:p w:rsidR="00CB3DBC" w:rsidRDefault="00CB3DBC" w:rsidP="000C40FD">
            <w:pPr>
              <w:ind w:firstLine="641"/>
              <w:rPr>
                <w:b/>
                <w:sz w:val="32"/>
                <w:szCs w:val="32"/>
                <w:u w:val="single"/>
              </w:rPr>
            </w:pPr>
            <w:r>
              <w:rPr>
                <w:b/>
                <w:sz w:val="32"/>
                <w:szCs w:val="32"/>
              </w:rPr>
              <w:t xml:space="preserve">   </w:t>
            </w:r>
            <w:proofErr w:type="gramStart"/>
            <w:r>
              <w:rPr>
                <w:rFonts w:hint="eastAsia"/>
                <w:b/>
                <w:sz w:val="32"/>
                <w:szCs w:val="32"/>
                <w:u w:val="single"/>
              </w:rPr>
              <w:t>洪盟峰</w:t>
            </w:r>
            <w:proofErr w:type="gramEnd"/>
            <w:r>
              <w:rPr>
                <w:b/>
                <w:sz w:val="32"/>
                <w:szCs w:val="32"/>
                <w:u w:val="single"/>
              </w:rPr>
              <w:t xml:space="preserve"> </w:t>
            </w:r>
            <w:r>
              <w:rPr>
                <w:rFonts w:hint="eastAsia"/>
                <w:b/>
                <w:sz w:val="32"/>
                <w:szCs w:val="32"/>
                <w:u w:val="single"/>
              </w:rPr>
              <w:t>教授</w:t>
            </w:r>
          </w:p>
          <w:p w:rsidR="00CB3DBC" w:rsidRDefault="00CB3DBC" w:rsidP="000C40FD">
            <w:pPr>
              <w:wordWrap w:val="0"/>
              <w:ind w:right="3520" w:firstLine="480"/>
              <w:jc w:val="right"/>
              <w:rPr>
                <w:b/>
                <w:sz w:val="32"/>
                <w:szCs w:val="32"/>
                <w:u w:val="single"/>
              </w:rPr>
            </w:pPr>
            <w:r>
              <w:rPr>
                <w:rFonts w:eastAsia="新細明體"/>
                <w:noProof/>
              </w:rPr>
              <w:drawing>
                <wp:anchor distT="0" distB="0" distL="114300" distR="114300" simplePos="0" relativeHeight="251683840" behindDoc="1" locked="0" layoutInCell="1" allowOverlap="1" wp14:anchorId="00648FF0" wp14:editId="2CF2ABAD">
                  <wp:simplePos x="0" y="0"/>
                  <wp:positionH relativeFrom="column">
                    <wp:posOffset>1717675</wp:posOffset>
                  </wp:positionH>
                  <wp:positionV relativeFrom="paragraph">
                    <wp:posOffset>1993265</wp:posOffset>
                  </wp:positionV>
                  <wp:extent cx="1129030" cy="977900"/>
                  <wp:effectExtent l="0" t="0" r="0" b="0"/>
                  <wp:wrapThrough wrapText="bothSides">
                    <wp:wrapPolygon edited="0">
                      <wp:start x="0" y="0"/>
                      <wp:lineTo x="0" y="21039"/>
                      <wp:lineTo x="21138" y="21039"/>
                      <wp:lineTo x="21138" y="0"/>
                      <wp:lineTo x="0" y="0"/>
                    </wp:wrapPolygon>
                  </wp:wrapThrough>
                  <wp:docPr id="51" name="圖片 51" descr="KUA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3" descr="KUAS_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29030" cy="977900"/>
                          </a:xfrm>
                          <a:prstGeom prst="rect">
                            <a:avLst/>
                          </a:prstGeom>
                          <a:noFill/>
                        </pic:spPr>
                      </pic:pic>
                    </a:graphicData>
                  </a:graphic>
                  <wp14:sizeRelH relativeFrom="page">
                    <wp14:pctWidth>0</wp14:pctWidth>
                  </wp14:sizeRelH>
                  <wp14:sizeRelV relativeFrom="page">
                    <wp14:pctHeight>0</wp14:pctHeight>
                  </wp14:sizeRelV>
                </wp:anchor>
              </w:drawing>
            </w:r>
          </w:p>
        </w:tc>
      </w:tr>
    </w:tbl>
    <w:p w:rsidR="00CB3DBC" w:rsidRDefault="00CB3DBC" w:rsidP="00CB3DBC">
      <w:pPr>
        <w:ind w:firstLine="480"/>
        <w:sectPr w:rsidR="00CB3DBC" w:rsidSect="000235D9">
          <w:pgSz w:w="11906" w:h="16838"/>
          <w:pgMar w:top="1440" w:right="1800" w:bottom="1440" w:left="1800" w:header="851" w:footer="964" w:gutter="0"/>
          <w:cols w:space="425"/>
          <w:docGrid w:type="lines" w:linePitch="360"/>
        </w:sectPr>
      </w:pPr>
    </w:p>
    <w:sdt>
      <w:sdtPr>
        <w:rPr>
          <w:lang w:val="zh-TW"/>
        </w:rPr>
        <w:id w:val="-1790126885"/>
        <w:docPartObj>
          <w:docPartGallery w:val="Table of Contents"/>
          <w:docPartUnique/>
        </w:docPartObj>
      </w:sdtPr>
      <w:sdtEndPr>
        <w:rPr>
          <w:b/>
          <w:bCs/>
        </w:rPr>
      </w:sdtEndPr>
      <w:sdtContent>
        <w:p w:rsidR="00CB3DBC" w:rsidRDefault="00CB3DBC" w:rsidP="00875673">
          <w:pPr>
            <w:pStyle w:val="a4"/>
          </w:pPr>
          <w:r w:rsidRPr="00875673">
            <w:rPr>
              <w:rFonts w:hint="eastAsia"/>
              <w:b/>
              <w:sz w:val="56"/>
              <w:lang w:val="zh-TW"/>
            </w:rPr>
            <w:t>目錄</w:t>
          </w:r>
        </w:p>
        <w:p w:rsidR="00875673" w:rsidRDefault="00CB3DBC">
          <w:pPr>
            <w:pStyle w:val="11"/>
            <w:rPr>
              <w:rFonts w:asciiTheme="minorHAnsi" w:eastAsiaTheme="minorEastAsia" w:hAnsiTheme="minorHAnsi"/>
              <w:noProof/>
            </w:rPr>
          </w:pPr>
          <w:r>
            <w:fldChar w:fldCharType="begin"/>
          </w:r>
          <w:r>
            <w:instrText xml:space="preserve"> TOC \o "1-3" \h \z \u </w:instrText>
          </w:r>
          <w:r>
            <w:fldChar w:fldCharType="separate"/>
          </w:r>
          <w:hyperlink w:anchor="_Toc485140103" w:history="1">
            <w:r w:rsidR="00875673" w:rsidRPr="002D1150">
              <w:rPr>
                <w:rStyle w:val="a8"/>
                <w:rFonts w:cs="Times New Roman" w:hint="eastAsia"/>
                <w:noProof/>
              </w:rPr>
              <w:t>第</w:t>
            </w:r>
            <w:r w:rsidR="00875673" w:rsidRPr="002D1150">
              <w:rPr>
                <w:rStyle w:val="a8"/>
                <w:rFonts w:cs="Times New Roman" w:hint="eastAsia"/>
                <w:noProof/>
              </w:rPr>
              <w:t>1</w:t>
            </w:r>
            <w:r w:rsidR="00875673" w:rsidRPr="002D1150">
              <w:rPr>
                <w:rStyle w:val="a8"/>
                <w:rFonts w:cs="Times New Roman" w:hint="eastAsia"/>
                <w:noProof/>
              </w:rPr>
              <w:t>章</w:t>
            </w:r>
            <w:r w:rsidR="00875673">
              <w:rPr>
                <w:rFonts w:asciiTheme="minorHAnsi" w:eastAsiaTheme="minorEastAsia" w:hAnsiTheme="minorHAnsi"/>
                <w:noProof/>
              </w:rPr>
              <w:tab/>
            </w:r>
            <w:r w:rsidR="00875673" w:rsidRPr="002D1150">
              <w:rPr>
                <w:rStyle w:val="a8"/>
                <w:rFonts w:hint="eastAsia"/>
                <w:noProof/>
              </w:rPr>
              <w:t>簡介</w:t>
            </w:r>
            <w:r w:rsidR="00875673" w:rsidRPr="002D1150">
              <w:rPr>
                <w:rStyle w:val="a8"/>
                <w:noProof/>
              </w:rPr>
              <w:t>(Introduction)</w:t>
            </w:r>
            <w:r w:rsidR="00875673">
              <w:rPr>
                <w:noProof/>
                <w:webHidden/>
              </w:rPr>
              <w:tab/>
            </w:r>
            <w:r w:rsidR="00875673">
              <w:rPr>
                <w:noProof/>
                <w:webHidden/>
              </w:rPr>
              <w:fldChar w:fldCharType="begin"/>
            </w:r>
            <w:r w:rsidR="00875673">
              <w:rPr>
                <w:noProof/>
                <w:webHidden/>
              </w:rPr>
              <w:instrText xml:space="preserve"> PAGEREF _Toc485140103 \h </w:instrText>
            </w:r>
            <w:r w:rsidR="00875673">
              <w:rPr>
                <w:noProof/>
                <w:webHidden/>
              </w:rPr>
            </w:r>
            <w:r w:rsidR="00875673">
              <w:rPr>
                <w:noProof/>
                <w:webHidden/>
              </w:rPr>
              <w:fldChar w:fldCharType="separate"/>
            </w:r>
            <w:r w:rsidR="00AB3D39">
              <w:rPr>
                <w:noProof/>
                <w:webHidden/>
              </w:rPr>
              <w:t>1</w:t>
            </w:r>
            <w:r w:rsidR="00875673">
              <w:rPr>
                <w:noProof/>
                <w:webHidden/>
              </w:rPr>
              <w:fldChar w:fldCharType="end"/>
            </w:r>
          </w:hyperlink>
        </w:p>
        <w:p w:rsidR="00875673" w:rsidRDefault="00875673">
          <w:pPr>
            <w:pStyle w:val="21"/>
            <w:rPr>
              <w:rFonts w:asciiTheme="minorHAnsi" w:eastAsiaTheme="minorEastAsia" w:hAnsiTheme="minorHAnsi"/>
              <w:noProof/>
            </w:rPr>
          </w:pPr>
          <w:hyperlink w:anchor="_Toc485140104" w:history="1">
            <w:r w:rsidRPr="002D1150">
              <w:rPr>
                <w:rStyle w:val="a8"/>
                <w:noProof/>
              </w:rPr>
              <w:t>1.1</w:t>
            </w:r>
            <w:r>
              <w:rPr>
                <w:rFonts w:asciiTheme="minorHAnsi" w:eastAsiaTheme="minorEastAsia" w:hAnsiTheme="minorHAnsi"/>
                <w:noProof/>
              </w:rPr>
              <w:tab/>
            </w:r>
            <w:r w:rsidRPr="002D1150">
              <w:rPr>
                <w:rStyle w:val="a8"/>
                <w:rFonts w:hint="eastAsia"/>
                <w:noProof/>
              </w:rPr>
              <w:t>測試目的</w:t>
            </w:r>
            <w:r w:rsidRPr="002D1150">
              <w:rPr>
                <w:rStyle w:val="a8"/>
                <w:noProof/>
              </w:rPr>
              <w:t xml:space="preserve"> (Scope of Testing)</w:t>
            </w:r>
            <w:r>
              <w:rPr>
                <w:noProof/>
                <w:webHidden/>
              </w:rPr>
              <w:tab/>
            </w:r>
            <w:r>
              <w:rPr>
                <w:noProof/>
                <w:webHidden/>
              </w:rPr>
              <w:fldChar w:fldCharType="begin"/>
            </w:r>
            <w:r>
              <w:rPr>
                <w:noProof/>
                <w:webHidden/>
              </w:rPr>
              <w:instrText xml:space="preserve"> PAGEREF _Toc485140104 \h </w:instrText>
            </w:r>
            <w:r>
              <w:rPr>
                <w:noProof/>
                <w:webHidden/>
              </w:rPr>
            </w:r>
            <w:r>
              <w:rPr>
                <w:noProof/>
                <w:webHidden/>
              </w:rPr>
              <w:fldChar w:fldCharType="separate"/>
            </w:r>
            <w:r w:rsidR="00AB3D39">
              <w:rPr>
                <w:noProof/>
                <w:webHidden/>
              </w:rPr>
              <w:t>7</w:t>
            </w:r>
            <w:r>
              <w:rPr>
                <w:noProof/>
                <w:webHidden/>
              </w:rPr>
              <w:fldChar w:fldCharType="end"/>
            </w:r>
          </w:hyperlink>
        </w:p>
        <w:p w:rsidR="00875673" w:rsidRDefault="00875673">
          <w:pPr>
            <w:pStyle w:val="21"/>
            <w:rPr>
              <w:rFonts w:asciiTheme="minorHAnsi" w:eastAsiaTheme="minorEastAsia" w:hAnsiTheme="minorHAnsi"/>
              <w:noProof/>
            </w:rPr>
          </w:pPr>
          <w:hyperlink w:anchor="_Toc485140105" w:history="1">
            <w:r w:rsidRPr="002D1150">
              <w:rPr>
                <w:rStyle w:val="a8"/>
                <w:noProof/>
              </w:rPr>
              <w:t>1.2</w:t>
            </w:r>
            <w:r>
              <w:rPr>
                <w:rFonts w:asciiTheme="minorHAnsi" w:eastAsiaTheme="minorEastAsia" w:hAnsiTheme="minorHAnsi"/>
                <w:noProof/>
              </w:rPr>
              <w:tab/>
            </w:r>
            <w:r w:rsidRPr="002D1150">
              <w:rPr>
                <w:rStyle w:val="a8"/>
                <w:rFonts w:hint="eastAsia"/>
                <w:noProof/>
              </w:rPr>
              <w:t>接受準則</w:t>
            </w:r>
            <w:r w:rsidRPr="002D1150">
              <w:rPr>
                <w:rStyle w:val="a8"/>
                <w:noProof/>
              </w:rPr>
              <w:t xml:space="preserve"> (Acceptance Criteria)</w:t>
            </w:r>
            <w:r>
              <w:rPr>
                <w:noProof/>
                <w:webHidden/>
              </w:rPr>
              <w:tab/>
            </w:r>
            <w:r>
              <w:rPr>
                <w:noProof/>
                <w:webHidden/>
              </w:rPr>
              <w:fldChar w:fldCharType="begin"/>
            </w:r>
            <w:r>
              <w:rPr>
                <w:noProof/>
                <w:webHidden/>
              </w:rPr>
              <w:instrText xml:space="preserve"> PAGEREF _Toc485140105 \h </w:instrText>
            </w:r>
            <w:r>
              <w:rPr>
                <w:noProof/>
                <w:webHidden/>
              </w:rPr>
            </w:r>
            <w:r>
              <w:rPr>
                <w:noProof/>
                <w:webHidden/>
              </w:rPr>
              <w:fldChar w:fldCharType="separate"/>
            </w:r>
            <w:r w:rsidR="00AB3D39">
              <w:rPr>
                <w:noProof/>
                <w:webHidden/>
              </w:rPr>
              <w:t>7</w:t>
            </w:r>
            <w:r>
              <w:rPr>
                <w:noProof/>
                <w:webHidden/>
              </w:rPr>
              <w:fldChar w:fldCharType="end"/>
            </w:r>
          </w:hyperlink>
        </w:p>
        <w:p w:rsidR="00875673" w:rsidRDefault="00875673">
          <w:pPr>
            <w:pStyle w:val="11"/>
            <w:rPr>
              <w:rFonts w:asciiTheme="minorHAnsi" w:eastAsiaTheme="minorEastAsia" w:hAnsiTheme="minorHAnsi"/>
              <w:noProof/>
            </w:rPr>
          </w:pPr>
          <w:hyperlink w:anchor="_Toc485140106" w:history="1">
            <w:r w:rsidRPr="002D1150">
              <w:rPr>
                <w:rStyle w:val="a8"/>
                <w:rFonts w:cs="Times New Roman" w:hint="eastAsia"/>
                <w:noProof/>
              </w:rPr>
              <w:t>第</w:t>
            </w:r>
            <w:r w:rsidRPr="002D1150">
              <w:rPr>
                <w:rStyle w:val="a8"/>
                <w:rFonts w:cs="Times New Roman" w:hint="eastAsia"/>
                <w:noProof/>
              </w:rPr>
              <w:t>2</w:t>
            </w:r>
            <w:r w:rsidRPr="002D1150">
              <w:rPr>
                <w:rStyle w:val="a8"/>
                <w:rFonts w:cs="Times New Roman" w:hint="eastAsia"/>
                <w:noProof/>
              </w:rPr>
              <w:t>章</w:t>
            </w:r>
            <w:r>
              <w:rPr>
                <w:rFonts w:asciiTheme="minorHAnsi" w:eastAsiaTheme="minorEastAsia" w:hAnsiTheme="minorHAnsi"/>
                <w:noProof/>
              </w:rPr>
              <w:tab/>
            </w:r>
            <w:r w:rsidRPr="002D1150">
              <w:rPr>
                <w:rStyle w:val="a8"/>
                <w:rFonts w:hint="eastAsia"/>
                <w:noProof/>
              </w:rPr>
              <w:t>測試環境</w:t>
            </w:r>
            <w:r w:rsidRPr="002D1150">
              <w:rPr>
                <w:rStyle w:val="a8"/>
                <w:noProof/>
              </w:rPr>
              <w:t>(Testing Environment)</w:t>
            </w:r>
            <w:r>
              <w:rPr>
                <w:noProof/>
                <w:webHidden/>
              </w:rPr>
              <w:tab/>
            </w:r>
            <w:r>
              <w:rPr>
                <w:noProof/>
                <w:webHidden/>
              </w:rPr>
              <w:fldChar w:fldCharType="begin"/>
            </w:r>
            <w:r>
              <w:rPr>
                <w:noProof/>
                <w:webHidden/>
              </w:rPr>
              <w:instrText xml:space="preserve"> PAGEREF _Toc485140106 \h </w:instrText>
            </w:r>
            <w:r>
              <w:rPr>
                <w:noProof/>
                <w:webHidden/>
              </w:rPr>
            </w:r>
            <w:r>
              <w:rPr>
                <w:noProof/>
                <w:webHidden/>
              </w:rPr>
              <w:fldChar w:fldCharType="separate"/>
            </w:r>
            <w:r w:rsidR="00AB3D39">
              <w:rPr>
                <w:noProof/>
                <w:webHidden/>
              </w:rPr>
              <w:t>8</w:t>
            </w:r>
            <w:r>
              <w:rPr>
                <w:noProof/>
                <w:webHidden/>
              </w:rPr>
              <w:fldChar w:fldCharType="end"/>
            </w:r>
          </w:hyperlink>
        </w:p>
        <w:p w:rsidR="00875673" w:rsidRDefault="00875673">
          <w:pPr>
            <w:pStyle w:val="21"/>
            <w:rPr>
              <w:rFonts w:asciiTheme="minorHAnsi" w:eastAsiaTheme="minorEastAsia" w:hAnsiTheme="minorHAnsi"/>
              <w:noProof/>
            </w:rPr>
          </w:pPr>
          <w:hyperlink w:anchor="_Toc485140107" w:history="1">
            <w:r w:rsidRPr="002D1150">
              <w:rPr>
                <w:rStyle w:val="a8"/>
                <w:noProof/>
              </w:rPr>
              <w:t>2.1</w:t>
            </w:r>
            <w:r>
              <w:rPr>
                <w:rFonts w:asciiTheme="minorHAnsi" w:eastAsiaTheme="minorEastAsia" w:hAnsiTheme="minorHAnsi"/>
                <w:noProof/>
              </w:rPr>
              <w:tab/>
            </w:r>
            <w:r w:rsidRPr="002D1150">
              <w:rPr>
                <w:rStyle w:val="a8"/>
                <w:rFonts w:hint="eastAsia"/>
                <w:noProof/>
              </w:rPr>
              <w:t>硬體規格</w:t>
            </w:r>
            <w:r w:rsidRPr="002D1150">
              <w:rPr>
                <w:rStyle w:val="a8"/>
                <w:noProof/>
              </w:rPr>
              <w:t xml:space="preserve"> (Hardware Specification)</w:t>
            </w:r>
            <w:r>
              <w:rPr>
                <w:noProof/>
                <w:webHidden/>
              </w:rPr>
              <w:tab/>
            </w:r>
            <w:r>
              <w:rPr>
                <w:noProof/>
                <w:webHidden/>
              </w:rPr>
              <w:fldChar w:fldCharType="begin"/>
            </w:r>
            <w:r>
              <w:rPr>
                <w:noProof/>
                <w:webHidden/>
              </w:rPr>
              <w:instrText xml:space="preserve"> PAGEREF _Toc485140107 \h </w:instrText>
            </w:r>
            <w:r>
              <w:rPr>
                <w:noProof/>
                <w:webHidden/>
              </w:rPr>
            </w:r>
            <w:r>
              <w:rPr>
                <w:noProof/>
                <w:webHidden/>
              </w:rPr>
              <w:fldChar w:fldCharType="separate"/>
            </w:r>
            <w:r w:rsidR="00AB3D39">
              <w:rPr>
                <w:noProof/>
                <w:webHidden/>
              </w:rPr>
              <w:t>16</w:t>
            </w:r>
            <w:r>
              <w:rPr>
                <w:noProof/>
                <w:webHidden/>
              </w:rPr>
              <w:fldChar w:fldCharType="end"/>
            </w:r>
          </w:hyperlink>
        </w:p>
        <w:p w:rsidR="00875673" w:rsidRDefault="00875673">
          <w:pPr>
            <w:pStyle w:val="21"/>
            <w:rPr>
              <w:rFonts w:asciiTheme="minorHAnsi" w:eastAsiaTheme="minorEastAsia" w:hAnsiTheme="minorHAnsi"/>
              <w:noProof/>
            </w:rPr>
          </w:pPr>
          <w:hyperlink w:anchor="_Toc485140108" w:history="1">
            <w:r w:rsidRPr="002D1150">
              <w:rPr>
                <w:rStyle w:val="a8"/>
                <w:noProof/>
              </w:rPr>
              <w:t>2.2</w:t>
            </w:r>
            <w:r>
              <w:rPr>
                <w:rFonts w:asciiTheme="minorHAnsi" w:eastAsiaTheme="minorEastAsia" w:hAnsiTheme="minorHAnsi"/>
                <w:noProof/>
              </w:rPr>
              <w:tab/>
            </w:r>
            <w:r w:rsidRPr="002D1150">
              <w:rPr>
                <w:rStyle w:val="a8"/>
                <w:rFonts w:hint="eastAsia"/>
                <w:noProof/>
              </w:rPr>
              <w:t>軟體規格</w:t>
            </w:r>
            <w:r w:rsidRPr="002D1150">
              <w:rPr>
                <w:rStyle w:val="a8"/>
                <w:noProof/>
              </w:rPr>
              <w:t xml:space="preserve"> (Software Specification)</w:t>
            </w:r>
            <w:r>
              <w:rPr>
                <w:noProof/>
                <w:webHidden/>
              </w:rPr>
              <w:tab/>
            </w:r>
            <w:r>
              <w:rPr>
                <w:noProof/>
                <w:webHidden/>
              </w:rPr>
              <w:fldChar w:fldCharType="begin"/>
            </w:r>
            <w:r>
              <w:rPr>
                <w:noProof/>
                <w:webHidden/>
              </w:rPr>
              <w:instrText xml:space="preserve"> PAGEREF _Toc485140108 \h </w:instrText>
            </w:r>
            <w:r>
              <w:rPr>
                <w:noProof/>
                <w:webHidden/>
              </w:rPr>
            </w:r>
            <w:r>
              <w:rPr>
                <w:noProof/>
                <w:webHidden/>
              </w:rPr>
              <w:fldChar w:fldCharType="separate"/>
            </w:r>
            <w:r w:rsidR="00AB3D39">
              <w:rPr>
                <w:noProof/>
                <w:webHidden/>
              </w:rPr>
              <w:t>19</w:t>
            </w:r>
            <w:r>
              <w:rPr>
                <w:noProof/>
                <w:webHidden/>
              </w:rPr>
              <w:fldChar w:fldCharType="end"/>
            </w:r>
          </w:hyperlink>
        </w:p>
        <w:p w:rsidR="00875673" w:rsidRDefault="00875673">
          <w:pPr>
            <w:pStyle w:val="21"/>
            <w:rPr>
              <w:rFonts w:asciiTheme="minorHAnsi" w:eastAsiaTheme="minorEastAsia" w:hAnsiTheme="minorHAnsi"/>
              <w:noProof/>
            </w:rPr>
          </w:pPr>
          <w:hyperlink w:anchor="_Toc485140109" w:history="1">
            <w:r w:rsidRPr="002D1150">
              <w:rPr>
                <w:rStyle w:val="a8"/>
                <w:noProof/>
              </w:rPr>
              <w:t>2.3</w:t>
            </w:r>
            <w:r>
              <w:rPr>
                <w:rFonts w:asciiTheme="minorHAnsi" w:eastAsiaTheme="minorEastAsia" w:hAnsiTheme="minorHAnsi"/>
                <w:noProof/>
              </w:rPr>
              <w:tab/>
            </w:r>
            <w:r w:rsidRPr="002D1150">
              <w:rPr>
                <w:rStyle w:val="a8"/>
                <w:rFonts w:hint="eastAsia"/>
                <w:noProof/>
              </w:rPr>
              <w:t>測試資料來源</w:t>
            </w:r>
            <w:r w:rsidRPr="002D1150">
              <w:rPr>
                <w:rStyle w:val="a8"/>
                <w:noProof/>
              </w:rPr>
              <w:t xml:space="preserve"> (Test Data Sources)</w:t>
            </w:r>
            <w:r>
              <w:rPr>
                <w:noProof/>
                <w:webHidden/>
              </w:rPr>
              <w:tab/>
            </w:r>
            <w:r>
              <w:rPr>
                <w:noProof/>
                <w:webHidden/>
              </w:rPr>
              <w:fldChar w:fldCharType="begin"/>
            </w:r>
            <w:r>
              <w:rPr>
                <w:noProof/>
                <w:webHidden/>
              </w:rPr>
              <w:instrText xml:space="preserve"> PAGEREF _Toc485140109 \h </w:instrText>
            </w:r>
            <w:r>
              <w:rPr>
                <w:noProof/>
                <w:webHidden/>
              </w:rPr>
            </w:r>
            <w:r>
              <w:rPr>
                <w:noProof/>
                <w:webHidden/>
              </w:rPr>
              <w:fldChar w:fldCharType="separate"/>
            </w:r>
            <w:r w:rsidR="00AB3D39">
              <w:rPr>
                <w:noProof/>
                <w:webHidden/>
              </w:rPr>
              <w:t>21</w:t>
            </w:r>
            <w:r>
              <w:rPr>
                <w:noProof/>
                <w:webHidden/>
              </w:rPr>
              <w:fldChar w:fldCharType="end"/>
            </w:r>
          </w:hyperlink>
        </w:p>
        <w:p w:rsidR="00875673" w:rsidRDefault="00875673">
          <w:pPr>
            <w:pStyle w:val="11"/>
            <w:rPr>
              <w:rFonts w:asciiTheme="minorHAnsi" w:eastAsiaTheme="minorEastAsia" w:hAnsiTheme="minorHAnsi"/>
              <w:noProof/>
            </w:rPr>
          </w:pPr>
          <w:hyperlink w:anchor="_Toc485140110" w:history="1">
            <w:r w:rsidRPr="002D1150">
              <w:rPr>
                <w:rStyle w:val="a8"/>
                <w:rFonts w:cs="Times New Roman" w:hint="eastAsia"/>
                <w:noProof/>
              </w:rPr>
              <w:t>第</w:t>
            </w:r>
            <w:r w:rsidRPr="002D1150">
              <w:rPr>
                <w:rStyle w:val="a8"/>
                <w:rFonts w:cs="Times New Roman" w:hint="eastAsia"/>
                <w:noProof/>
              </w:rPr>
              <w:t>3</w:t>
            </w:r>
            <w:r w:rsidRPr="002D1150">
              <w:rPr>
                <w:rStyle w:val="a8"/>
                <w:rFonts w:cs="Times New Roman" w:hint="eastAsia"/>
                <w:noProof/>
              </w:rPr>
              <w:t>章</w:t>
            </w:r>
            <w:r>
              <w:rPr>
                <w:rFonts w:asciiTheme="minorHAnsi" w:eastAsiaTheme="minorEastAsia" w:hAnsiTheme="minorHAnsi"/>
                <w:noProof/>
              </w:rPr>
              <w:tab/>
            </w:r>
            <w:r w:rsidRPr="002D1150">
              <w:rPr>
                <w:rStyle w:val="a8"/>
                <w:rFonts w:hint="eastAsia"/>
                <w:noProof/>
              </w:rPr>
              <w:t>測試時程、程序與責任</w:t>
            </w:r>
            <w:r w:rsidRPr="002D1150">
              <w:rPr>
                <w:rStyle w:val="a8"/>
                <w:noProof/>
              </w:rPr>
              <w:t>(Testing Schedule, Procedure, and Responsibility)</w:t>
            </w:r>
            <w:r>
              <w:rPr>
                <w:noProof/>
                <w:webHidden/>
              </w:rPr>
              <w:tab/>
            </w:r>
            <w:r>
              <w:rPr>
                <w:noProof/>
                <w:webHidden/>
              </w:rPr>
              <w:fldChar w:fldCharType="begin"/>
            </w:r>
            <w:r>
              <w:rPr>
                <w:noProof/>
                <w:webHidden/>
              </w:rPr>
              <w:instrText xml:space="preserve"> PAGEREF _Toc485140110 \h </w:instrText>
            </w:r>
            <w:r>
              <w:rPr>
                <w:noProof/>
                <w:webHidden/>
              </w:rPr>
            </w:r>
            <w:r>
              <w:rPr>
                <w:noProof/>
                <w:webHidden/>
              </w:rPr>
              <w:fldChar w:fldCharType="separate"/>
            </w:r>
            <w:r w:rsidR="00AB3D39">
              <w:rPr>
                <w:noProof/>
                <w:webHidden/>
              </w:rPr>
              <w:t>24</w:t>
            </w:r>
            <w:r>
              <w:rPr>
                <w:noProof/>
                <w:webHidden/>
              </w:rPr>
              <w:fldChar w:fldCharType="end"/>
            </w:r>
          </w:hyperlink>
        </w:p>
        <w:p w:rsidR="00875673" w:rsidRDefault="00875673">
          <w:pPr>
            <w:pStyle w:val="21"/>
            <w:rPr>
              <w:rFonts w:asciiTheme="minorHAnsi" w:eastAsiaTheme="minorEastAsia" w:hAnsiTheme="minorHAnsi"/>
              <w:noProof/>
            </w:rPr>
          </w:pPr>
          <w:hyperlink w:anchor="_Toc485140111" w:history="1">
            <w:r w:rsidRPr="002D1150">
              <w:rPr>
                <w:rStyle w:val="a8"/>
                <w:noProof/>
              </w:rPr>
              <w:t>3.1</w:t>
            </w:r>
            <w:r>
              <w:rPr>
                <w:rFonts w:asciiTheme="minorHAnsi" w:eastAsiaTheme="minorEastAsia" w:hAnsiTheme="minorHAnsi"/>
                <w:noProof/>
              </w:rPr>
              <w:tab/>
            </w:r>
            <w:r w:rsidRPr="002D1150">
              <w:rPr>
                <w:rStyle w:val="a8"/>
                <w:rFonts w:hint="eastAsia"/>
                <w:noProof/>
              </w:rPr>
              <w:t>測試時程</w:t>
            </w:r>
            <w:r w:rsidRPr="002D1150">
              <w:rPr>
                <w:rStyle w:val="a8"/>
                <w:noProof/>
              </w:rPr>
              <w:t xml:space="preserve"> (Testing Schedule)</w:t>
            </w:r>
            <w:r>
              <w:rPr>
                <w:noProof/>
                <w:webHidden/>
              </w:rPr>
              <w:tab/>
            </w:r>
            <w:r>
              <w:rPr>
                <w:noProof/>
                <w:webHidden/>
              </w:rPr>
              <w:fldChar w:fldCharType="begin"/>
            </w:r>
            <w:r>
              <w:rPr>
                <w:noProof/>
                <w:webHidden/>
              </w:rPr>
              <w:instrText xml:space="preserve"> PAGEREF _Toc485140111 \h </w:instrText>
            </w:r>
            <w:r>
              <w:rPr>
                <w:noProof/>
                <w:webHidden/>
              </w:rPr>
            </w:r>
            <w:r>
              <w:rPr>
                <w:noProof/>
                <w:webHidden/>
              </w:rPr>
              <w:fldChar w:fldCharType="separate"/>
            </w:r>
            <w:r w:rsidR="00AB3D39">
              <w:rPr>
                <w:noProof/>
                <w:webHidden/>
              </w:rPr>
              <w:t>24</w:t>
            </w:r>
            <w:r>
              <w:rPr>
                <w:noProof/>
                <w:webHidden/>
              </w:rPr>
              <w:fldChar w:fldCharType="end"/>
            </w:r>
          </w:hyperlink>
        </w:p>
        <w:p w:rsidR="00875673" w:rsidRDefault="00875673">
          <w:pPr>
            <w:pStyle w:val="31"/>
            <w:rPr>
              <w:rFonts w:asciiTheme="minorHAnsi" w:eastAsiaTheme="minorEastAsia" w:hAnsiTheme="minorHAnsi"/>
              <w:noProof/>
            </w:rPr>
          </w:pPr>
          <w:hyperlink w:anchor="_Toc485140112" w:history="1">
            <w:r w:rsidRPr="002D1150">
              <w:rPr>
                <w:rStyle w:val="a8"/>
                <w:noProof/>
              </w:rPr>
              <w:t>3.1.1</w:t>
            </w:r>
            <w:r>
              <w:rPr>
                <w:rFonts w:asciiTheme="minorHAnsi" w:eastAsiaTheme="minorEastAsia" w:hAnsiTheme="minorHAnsi"/>
                <w:noProof/>
              </w:rPr>
              <w:tab/>
            </w:r>
            <w:r w:rsidRPr="002D1150">
              <w:rPr>
                <w:rStyle w:val="a8"/>
                <w:rFonts w:hint="eastAsia"/>
                <w:noProof/>
              </w:rPr>
              <w:t>時程</w:t>
            </w:r>
            <w:r>
              <w:rPr>
                <w:noProof/>
                <w:webHidden/>
              </w:rPr>
              <w:tab/>
            </w:r>
            <w:r>
              <w:rPr>
                <w:noProof/>
                <w:webHidden/>
              </w:rPr>
              <w:fldChar w:fldCharType="begin"/>
            </w:r>
            <w:r>
              <w:rPr>
                <w:noProof/>
                <w:webHidden/>
              </w:rPr>
              <w:instrText xml:space="preserve"> PAGEREF _Toc485140112 \h </w:instrText>
            </w:r>
            <w:r>
              <w:rPr>
                <w:noProof/>
                <w:webHidden/>
              </w:rPr>
            </w:r>
            <w:r>
              <w:rPr>
                <w:noProof/>
                <w:webHidden/>
              </w:rPr>
              <w:fldChar w:fldCharType="separate"/>
            </w:r>
            <w:r w:rsidR="00AB3D39">
              <w:rPr>
                <w:noProof/>
                <w:webHidden/>
              </w:rPr>
              <w:t>24</w:t>
            </w:r>
            <w:r>
              <w:rPr>
                <w:noProof/>
                <w:webHidden/>
              </w:rPr>
              <w:fldChar w:fldCharType="end"/>
            </w:r>
          </w:hyperlink>
        </w:p>
        <w:p w:rsidR="00875673" w:rsidRDefault="00875673">
          <w:pPr>
            <w:pStyle w:val="31"/>
            <w:rPr>
              <w:rFonts w:asciiTheme="minorHAnsi" w:eastAsiaTheme="minorEastAsia" w:hAnsiTheme="minorHAnsi"/>
              <w:noProof/>
            </w:rPr>
          </w:pPr>
          <w:hyperlink w:anchor="_Toc485140113" w:history="1">
            <w:r w:rsidRPr="002D1150">
              <w:rPr>
                <w:rStyle w:val="a8"/>
                <w:noProof/>
              </w:rPr>
              <w:t>3.1.2</w:t>
            </w:r>
            <w:r>
              <w:rPr>
                <w:rFonts w:asciiTheme="minorHAnsi" w:eastAsiaTheme="minorEastAsia" w:hAnsiTheme="minorHAnsi"/>
                <w:noProof/>
              </w:rPr>
              <w:tab/>
            </w:r>
            <w:r w:rsidRPr="002D1150">
              <w:rPr>
                <w:rStyle w:val="a8"/>
                <w:rFonts w:hint="eastAsia"/>
                <w:noProof/>
              </w:rPr>
              <w:t>里程碑</w:t>
            </w:r>
            <w:r>
              <w:rPr>
                <w:noProof/>
                <w:webHidden/>
              </w:rPr>
              <w:tab/>
            </w:r>
            <w:r>
              <w:rPr>
                <w:noProof/>
                <w:webHidden/>
              </w:rPr>
              <w:fldChar w:fldCharType="begin"/>
            </w:r>
            <w:r>
              <w:rPr>
                <w:noProof/>
                <w:webHidden/>
              </w:rPr>
              <w:instrText xml:space="preserve"> PAGEREF _Toc485140113 \h </w:instrText>
            </w:r>
            <w:r>
              <w:rPr>
                <w:noProof/>
                <w:webHidden/>
              </w:rPr>
            </w:r>
            <w:r>
              <w:rPr>
                <w:noProof/>
                <w:webHidden/>
              </w:rPr>
              <w:fldChar w:fldCharType="separate"/>
            </w:r>
            <w:r w:rsidR="00AB3D39">
              <w:rPr>
                <w:noProof/>
                <w:webHidden/>
              </w:rPr>
              <w:t>25</w:t>
            </w:r>
            <w:r>
              <w:rPr>
                <w:noProof/>
                <w:webHidden/>
              </w:rPr>
              <w:fldChar w:fldCharType="end"/>
            </w:r>
          </w:hyperlink>
        </w:p>
        <w:p w:rsidR="00875673" w:rsidRDefault="00875673">
          <w:pPr>
            <w:pStyle w:val="21"/>
            <w:rPr>
              <w:rFonts w:asciiTheme="minorHAnsi" w:eastAsiaTheme="minorEastAsia" w:hAnsiTheme="minorHAnsi"/>
              <w:noProof/>
            </w:rPr>
          </w:pPr>
          <w:hyperlink w:anchor="_Toc485140114" w:history="1">
            <w:r w:rsidRPr="002D1150">
              <w:rPr>
                <w:rStyle w:val="a8"/>
                <w:noProof/>
              </w:rPr>
              <w:t>3.2</w:t>
            </w:r>
            <w:r>
              <w:rPr>
                <w:rFonts w:asciiTheme="minorHAnsi" w:eastAsiaTheme="minorEastAsia" w:hAnsiTheme="minorHAnsi"/>
                <w:noProof/>
              </w:rPr>
              <w:tab/>
            </w:r>
            <w:r w:rsidRPr="002D1150">
              <w:rPr>
                <w:rStyle w:val="a8"/>
                <w:rFonts w:hint="eastAsia"/>
                <w:noProof/>
              </w:rPr>
              <w:t>測試程序</w:t>
            </w:r>
            <w:r w:rsidRPr="002D1150">
              <w:rPr>
                <w:rStyle w:val="a8"/>
                <w:noProof/>
              </w:rPr>
              <w:t xml:space="preserve"> (Testing Procedure)</w:t>
            </w:r>
            <w:r>
              <w:rPr>
                <w:noProof/>
                <w:webHidden/>
              </w:rPr>
              <w:tab/>
            </w:r>
            <w:r>
              <w:rPr>
                <w:noProof/>
                <w:webHidden/>
              </w:rPr>
              <w:fldChar w:fldCharType="begin"/>
            </w:r>
            <w:r>
              <w:rPr>
                <w:noProof/>
                <w:webHidden/>
              </w:rPr>
              <w:instrText xml:space="preserve"> PAGEREF _Toc485140114 \h </w:instrText>
            </w:r>
            <w:r>
              <w:rPr>
                <w:noProof/>
                <w:webHidden/>
              </w:rPr>
            </w:r>
            <w:r>
              <w:rPr>
                <w:noProof/>
                <w:webHidden/>
              </w:rPr>
              <w:fldChar w:fldCharType="separate"/>
            </w:r>
            <w:r w:rsidR="00AB3D39">
              <w:rPr>
                <w:noProof/>
                <w:webHidden/>
              </w:rPr>
              <w:t>26</w:t>
            </w:r>
            <w:r>
              <w:rPr>
                <w:noProof/>
                <w:webHidden/>
              </w:rPr>
              <w:fldChar w:fldCharType="end"/>
            </w:r>
          </w:hyperlink>
        </w:p>
        <w:p w:rsidR="00875673" w:rsidRDefault="00875673">
          <w:pPr>
            <w:pStyle w:val="31"/>
            <w:rPr>
              <w:rFonts w:asciiTheme="minorHAnsi" w:eastAsiaTheme="minorEastAsia" w:hAnsiTheme="minorHAnsi"/>
              <w:noProof/>
            </w:rPr>
          </w:pPr>
          <w:hyperlink w:anchor="_Toc485140115" w:history="1">
            <w:r w:rsidRPr="002D1150">
              <w:rPr>
                <w:rStyle w:val="a8"/>
                <w:noProof/>
              </w:rPr>
              <w:t>3.2.1</w:t>
            </w:r>
            <w:r>
              <w:rPr>
                <w:rFonts w:asciiTheme="minorHAnsi" w:eastAsiaTheme="minorEastAsia" w:hAnsiTheme="minorHAnsi"/>
                <w:noProof/>
              </w:rPr>
              <w:tab/>
            </w:r>
            <w:r w:rsidRPr="002D1150">
              <w:rPr>
                <w:rStyle w:val="a8"/>
                <w:rFonts w:hint="eastAsia"/>
                <w:noProof/>
              </w:rPr>
              <w:t>整合測試</w:t>
            </w:r>
            <w:r w:rsidRPr="002D1150">
              <w:rPr>
                <w:rStyle w:val="a8"/>
                <w:noProof/>
              </w:rPr>
              <w:t xml:space="preserve"> (Integration Testing)</w:t>
            </w:r>
            <w:r>
              <w:rPr>
                <w:noProof/>
                <w:webHidden/>
              </w:rPr>
              <w:tab/>
            </w:r>
            <w:r>
              <w:rPr>
                <w:noProof/>
                <w:webHidden/>
              </w:rPr>
              <w:fldChar w:fldCharType="begin"/>
            </w:r>
            <w:r>
              <w:rPr>
                <w:noProof/>
                <w:webHidden/>
              </w:rPr>
              <w:instrText xml:space="preserve"> PAGEREF _Toc485140115 \h </w:instrText>
            </w:r>
            <w:r>
              <w:rPr>
                <w:noProof/>
                <w:webHidden/>
              </w:rPr>
            </w:r>
            <w:r>
              <w:rPr>
                <w:noProof/>
                <w:webHidden/>
              </w:rPr>
              <w:fldChar w:fldCharType="separate"/>
            </w:r>
            <w:r w:rsidR="00AB3D39">
              <w:rPr>
                <w:noProof/>
                <w:webHidden/>
              </w:rPr>
              <w:t>36</w:t>
            </w:r>
            <w:r>
              <w:rPr>
                <w:noProof/>
                <w:webHidden/>
              </w:rPr>
              <w:fldChar w:fldCharType="end"/>
            </w:r>
          </w:hyperlink>
        </w:p>
        <w:p w:rsidR="00875673" w:rsidRDefault="00875673">
          <w:pPr>
            <w:pStyle w:val="31"/>
            <w:rPr>
              <w:rFonts w:asciiTheme="minorHAnsi" w:eastAsiaTheme="minorEastAsia" w:hAnsiTheme="minorHAnsi"/>
              <w:noProof/>
            </w:rPr>
          </w:pPr>
          <w:hyperlink w:anchor="_Toc485140116" w:history="1">
            <w:r w:rsidRPr="002D1150">
              <w:rPr>
                <w:rStyle w:val="a8"/>
                <w:noProof/>
              </w:rPr>
              <w:t>3.2.2</w:t>
            </w:r>
            <w:r>
              <w:rPr>
                <w:rFonts w:asciiTheme="minorHAnsi" w:eastAsiaTheme="minorEastAsia" w:hAnsiTheme="minorHAnsi"/>
                <w:noProof/>
              </w:rPr>
              <w:tab/>
            </w:r>
            <w:r w:rsidRPr="002D1150">
              <w:rPr>
                <w:rStyle w:val="a8"/>
                <w:rFonts w:hint="eastAsia"/>
                <w:noProof/>
              </w:rPr>
              <w:t>接受測試</w:t>
            </w:r>
            <w:r w:rsidRPr="002D1150">
              <w:rPr>
                <w:rStyle w:val="a8"/>
                <w:noProof/>
              </w:rPr>
              <w:t xml:space="preserve"> (Acceptance Testing)</w:t>
            </w:r>
            <w:r>
              <w:rPr>
                <w:noProof/>
                <w:webHidden/>
              </w:rPr>
              <w:tab/>
            </w:r>
            <w:r>
              <w:rPr>
                <w:noProof/>
                <w:webHidden/>
              </w:rPr>
              <w:fldChar w:fldCharType="begin"/>
            </w:r>
            <w:r>
              <w:rPr>
                <w:noProof/>
                <w:webHidden/>
              </w:rPr>
              <w:instrText xml:space="preserve"> PAGEREF _Toc485140116 \h </w:instrText>
            </w:r>
            <w:r>
              <w:rPr>
                <w:noProof/>
                <w:webHidden/>
              </w:rPr>
            </w:r>
            <w:r>
              <w:rPr>
                <w:noProof/>
                <w:webHidden/>
              </w:rPr>
              <w:fldChar w:fldCharType="separate"/>
            </w:r>
            <w:r w:rsidR="00AB3D39">
              <w:rPr>
                <w:noProof/>
                <w:webHidden/>
              </w:rPr>
              <w:t>39</w:t>
            </w:r>
            <w:r>
              <w:rPr>
                <w:noProof/>
                <w:webHidden/>
              </w:rPr>
              <w:fldChar w:fldCharType="end"/>
            </w:r>
          </w:hyperlink>
        </w:p>
        <w:p w:rsidR="00875673" w:rsidRDefault="00875673">
          <w:pPr>
            <w:pStyle w:val="21"/>
            <w:rPr>
              <w:rFonts w:asciiTheme="minorHAnsi" w:eastAsiaTheme="minorEastAsia" w:hAnsiTheme="minorHAnsi"/>
              <w:noProof/>
            </w:rPr>
          </w:pPr>
          <w:hyperlink w:anchor="_Toc485140117" w:history="1">
            <w:r w:rsidRPr="002D1150">
              <w:rPr>
                <w:rStyle w:val="a8"/>
                <w:noProof/>
              </w:rPr>
              <w:t>3.3</w:t>
            </w:r>
            <w:r>
              <w:rPr>
                <w:rFonts w:asciiTheme="minorHAnsi" w:eastAsiaTheme="minorEastAsia" w:hAnsiTheme="minorHAnsi"/>
                <w:noProof/>
              </w:rPr>
              <w:tab/>
            </w:r>
            <w:r w:rsidRPr="002D1150">
              <w:rPr>
                <w:rStyle w:val="a8"/>
                <w:rFonts w:hint="eastAsia"/>
                <w:noProof/>
              </w:rPr>
              <w:t>人員職責分配</w:t>
            </w:r>
            <w:r w:rsidRPr="002D1150">
              <w:rPr>
                <w:rStyle w:val="a8"/>
                <w:noProof/>
              </w:rPr>
              <w:t>(Personnel Responsibilities Assignment)</w:t>
            </w:r>
            <w:r>
              <w:rPr>
                <w:noProof/>
                <w:webHidden/>
              </w:rPr>
              <w:tab/>
            </w:r>
            <w:r>
              <w:rPr>
                <w:noProof/>
                <w:webHidden/>
              </w:rPr>
              <w:fldChar w:fldCharType="begin"/>
            </w:r>
            <w:r>
              <w:rPr>
                <w:noProof/>
                <w:webHidden/>
              </w:rPr>
              <w:instrText xml:space="preserve"> PAGEREF _Toc485140117 \h </w:instrText>
            </w:r>
            <w:r>
              <w:rPr>
                <w:noProof/>
                <w:webHidden/>
              </w:rPr>
            </w:r>
            <w:r>
              <w:rPr>
                <w:noProof/>
                <w:webHidden/>
              </w:rPr>
              <w:fldChar w:fldCharType="separate"/>
            </w:r>
            <w:r w:rsidR="00AB3D39">
              <w:rPr>
                <w:noProof/>
                <w:webHidden/>
              </w:rPr>
              <w:t>49</w:t>
            </w:r>
            <w:r>
              <w:rPr>
                <w:noProof/>
                <w:webHidden/>
              </w:rPr>
              <w:fldChar w:fldCharType="end"/>
            </w:r>
          </w:hyperlink>
        </w:p>
        <w:p w:rsidR="00875673" w:rsidRDefault="00875673">
          <w:pPr>
            <w:pStyle w:val="11"/>
            <w:rPr>
              <w:rFonts w:asciiTheme="minorHAnsi" w:eastAsiaTheme="minorEastAsia" w:hAnsiTheme="minorHAnsi"/>
              <w:noProof/>
            </w:rPr>
          </w:pPr>
          <w:hyperlink w:anchor="_Toc485140118" w:history="1">
            <w:r w:rsidRPr="002D1150">
              <w:rPr>
                <w:rStyle w:val="a8"/>
                <w:rFonts w:cs="Times New Roman" w:hint="eastAsia"/>
                <w:noProof/>
              </w:rPr>
              <w:t>第</w:t>
            </w:r>
            <w:r w:rsidRPr="002D1150">
              <w:rPr>
                <w:rStyle w:val="a8"/>
                <w:rFonts w:cs="Times New Roman" w:hint="eastAsia"/>
                <w:noProof/>
              </w:rPr>
              <w:t>4</w:t>
            </w:r>
            <w:r w:rsidRPr="002D1150">
              <w:rPr>
                <w:rStyle w:val="a8"/>
                <w:rFonts w:cs="Times New Roman" w:hint="eastAsia"/>
                <w:noProof/>
              </w:rPr>
              <w:t>章</w:t>
            </w:r>
            <w:r>
              <w:rPr>
                <w:rFonts w:asciiTheme="minorHAnsi" w:eastAsiaTheme="minorEastAsia" w:hAnsiTheme="minorHAnsi"/>
                <w:noProof/>
              </w:rPr>
              <w:tab/>
            </w:r>
            <w:r w:rsidRPr="002D1150">
              <w:rPr>
                <w:rStyle w:val="a8"/>
                <w:rFonts w:hint="eastAsia"/>
                <w:noProof/>
              </w:rPr>
              <w:t>測試案例</w:t>
            </w:r>
            <w:r w:rsidRPr="002D1150">
              <w:rPr>
                <w:rStyle w:val="a8"/>
                <w:noProof/>
              </w:rPr>
              <w:t xml:space="preserve"> (Test Cases)</w:t>
            </w:r>
            <w:r>
              <w:rPr>
                <w:noProof/>
                <w:webHidden/>
              </w:rPr>
              <w:tab/>
            </w:r>
            <w:r>
              <w:rPr>
                <w:noProof/>
                <w:webHidden/>
              </w:rPr>
              <w:fldChar w:fldCharType="begin"/>
            </w:r>
            <w:r>
              <w:rPr>
                <w:noProof/>
                <w:webHidden/>
              </w:rPr>
              <w:instrText xml:space="preserve"> PAGEREF _Toc485140118 \h </w:instrText>
            </w:r>
            <w:r>
              <w:rPr>
                <w:noProof/>
                <w:webHidden/>
              </w:rPr>
            </w:r>
            <w:r>
              <w:rPr>
                <w:noProof/>
                <w:webHidden/>
              </w:rPr>
              <w:fldChar w:fldCharType="separate"/>
            </w:r>
            <w:r w:rsidR="00AB3D39">
              <w:rPr>
                <w:noProof/>
                <w:webHidden/>
              </w:rPr>
              <w:t>55</w:t>
            </w:r>
            <w:r>
              <w:rPr>
                <w:noProof/>
                <w:webHidden/>
              </w:rPr>
              <w:fldChar w:fldCharType="end"/>
            </w:r>
          </w:hyperlink>
        </w:p>
        <w:p w:rsidR="00875673" w:rsidRDefault="00875673">
          <w:pPr>
            <w:pStyle w:val="21"/>
            <w:rPr>
              <w:rFonts w:asciiTheme="minorHAnsi" w:eastAsiaTheme="minorEastAsia" w:hAnsiTheme="minorHAnsi"/>
              <w:noProof/>
            </w:rPr>
          </w:pPr>
          <w:hyperlink w:anchor="_Toc485140119" w:history="1">
            <w:r w:rsidRPr="002D1150">
              <w:rPr>
                <w:rStyle w:val="a8"/>
                <w:noProof/>
              </w:rPr>
              <w:t>4.1</w:t>
            </w:r>
            <w:r>
              <w:rPr>
                <w:rFonts w:asciiTheme="minorHAnsi" w:eastAsiaTheme="minorEastAsia" w:hAnsiTheme="minorHAnsi"/>
                <w:noProof/>
              </w:rPr>
              <w:tab/>
            </w:r>
            <w:r w:rsidRPr="002D1150">
              <w:rPr>
                <w:rStyle w:val="a8"/>
                <w:rFonts w:hint="eastAsia"/>
                <w:noProof/>
              </w:rPr>
              <w:t>整合測試案例</w:t>
            </w:r>
            <w:r w:rsidRPr="002D1150">
              <w:rPr>
                <w:rStyle w:val="a8"/>
                <w:noProof/>
              </w:rPr>
              <w:t xml:space="preserve"> (Integration Testing Cases)</w:t>
            </w:r>
            <w:r>
              <w:rPr>
                <w:noProof/>
                <w:webHidden/>
              </w:rPr>
              <w:tab/>
            </w:r>
            <w:r>
              <w:rPr>
                <w:noProof/>
                <w:webHidden/>
              </w:rPr>
              <w:fldChar w:fldCharType="begin"/>
            </w:r>
            <w:r>
              <w:rPr>
                <w:noProof/>
                <w:webHidden/>
              </w:rPr>
              <w:instrText xml:space="preserve"> PAGEREF _Toc485140119 \h </w:instrText>
            </w:r>
            <w:r>
              <w:rPr>
                <w:noProof/>
                <w:webHidden/>
              </w:rPr>
            </w:r>
            <w:r>
              <w:rPr>
                <w:noProof/>
                <w:webHidden/>
              </w:rPr>
              <w:fldChar w:fldCharType="separate"/>
            </w:r>
            <w:r w:rsidR="00AB3D39">
              <w:rPr>
                <w:noProof/>
                <w:webHidden/>
              </w:rPr>
              <w:t>55</w:t>
            </w:r>
            <w:r>
              <w:rPr>
                <w:noProof/>
                <w:webHidden/>
              </w:rPr>
              <w:fldChar w:fldCharType="end"/>
            </w:r>
          </w:hyperlink>
        </w:p>
        <w:p w:rsidR="00875673" w:rsidRDefault="00875673">
          <w:pPr>
            <w:pStyle w:val="31"/>
            <w:rPr>
              <w:rFonts w:asciiTheme="minorHAnsi" w:eastAsiaTheme="minorEastAsia" w:hAnsiTheme="minorHAnsi"/>
              <w:noProof/>
            </w:rPr>
          </w:pPr>
          <w:hyperlink w:anchor="_Toc485140120" w:history="1">
            <w:r w:rsidRPr="002D1150">
              <w:rPr>
                <w:rStyle w:val="a8"/>
                <w:noProof/>
              </w:rPr>
              <w:t>4.1.1</w:t>
            </w:r>
            <w:r>
              <w:rPr>
                <w:rFonts w:asciiTheme="minorHAnsi" w:eastAsiaTheme="minorEastAsia" w:hAnsiTheme="minorHAnsi"/>
                <w:noProof/>
              </w:rPr>
              <w:tab/>
            </w:r>
            <w:r w:rsidRPr="002D1150">
              <w:rPr>
                <w:rStyle w:val="a8"/>
                <w:noProof/>
              </w:rPr>
              <w:t>IT1 Test Case</w:t>
            </w:r>
            <w:r>
              <w:rPr>
                <w:noProof/>
                <w:webHidden/>
              </w:rPr>
              <w:tab/>
            </w:r>
            <w:r>
              <w:rPr>
                <w:noProof/>
                <w:webHidden/>
              </w:rPr>
              <w:fldChar w:fldCharType="begin"/>
            </w:r>
            <w:r>
              <w:rPr>
                <w:noProof/>
                <w:webHidden/>
              </w:rPr>
              <w:instrText xml:space="preserve"> PAGEREF _Toc485140120 \h </w:instrText>
            </w:r>
            <w:r>
              <w:rPr>
                <w:noProof/>
                <w:webHidden/>
              </w:rPr>
            </w:r>
            <w:r>
              <w:rPr>
                <w:noProof/>
                <w:webHidden/>
              </w:rPr>
              <w:fldChar w:fldCharType="separate"/>
            </w:r>
            <w:r w:rsidR="00AB3D39">
              <w:rPr>
                <w:noProof/>
                <w:webHidden/>
              </w:rPr>
              <w:t>55</w:t>
            </w:r>
            <w:r>
              <w:rPr>
                <w:noProof/>
                <w:webHidden/>
              </w:rPr>
              <w:fldChar w:fldCharType="end"/>
            </w:r>
          </w:hyperlink>
        </w:p>
        <w:p w:rsidR="00875673" w:rsidRDefault="00875673">
          <w:pPr>
            <w:pStyle w:val="31"/>
            <w:rPr>
              <w:rFonts w:asciiTheme="minorHAnsi" w:eastAsiaTheme="minorEastAsia" w:hAnsiTheme="minorHAnsi"/>
              <w:noProof/>
            </w:rPr>
          </w:pPr>
          <w:hyperlink w:anchor="_Toc485140121" w:history="1">
            <w:r w:rsidRPr="002D1150">
              <w:rPr>
                <w:rStyle w:val="a8"/>
                <w:noProof/>
              </w:rPr>
              <w:t>4.1.2</w:t>
            </w:r>
            <w:r>
              <w:rPr>
                <w:rFonts w:asciiTheme="minorHAnsi" w:eastAsiaTheme="minorEastAsia" w:hAnsiTheme="minorHAnsi"/>
                <w:noProof/>
              </w:rPr>
              <w:tab/>
            </w:r>
            <w:r w:rsidRPr="002D1150">
              <w:rPr>
                <w:rStyle w:val="a8"/>
                <w:noProof/>
              </w:rPr>
              <w:t>IT2 Test Case</w:t>
            </w:r>
            <w:r>
              <w:rPr>
                <w:noProof/>
                <w:webHidden/>
              </w:rPr>
              <w:tab/>
            </w:r>
            <w:r>
              <w:rPr>
                <w:noProof/>
                <w:webHidden/>
              </w:rPr>
              <w:fldChar w:fldCharType="begin"/>
            </w:r>
            <w:r>
              <w:rPr>
                <w:noProof/>
                <w:webHidden/>
              </w:rPr>
              <w:instrText xml:space="preserve"> PAGEREF _Toc485140121 \h </w:instrText>
            </w:r>
            <w:r>
              <w:rPr>
                <w:noProof/>
                <w:webHidden/>
              </w:rPr>
            </w:r>
            <w:r>
              <w:rPr>
                <w:noProof/>
                <w:webHidden/>
              </w:rPr>
              <w:fldChar w:fldCharType="separate"/>
            </w:r>
            <w:r w:rsidR="00AB3D39">
              <w:rPr>
                <w:noProof/>
                <w:webHidden/>
              </w:rPr>
              <w:t>59</w:t>
            </w:r>
            <w:r>
              <w:rPr>
                <w:noProof/>
                <w:webHidden/>
              </w:rPr>
              <w:fldChar w:fldCharType="end"/>
            </w:r>
          </w:hyperlink>
        </w:p>
        <w:p w:rsidR="00875673" w:rsidRDefault="00875673">
          <w:pPr>
            <w:pStyle w:val="31"/>
            <w:rPr>
              <w:rFonts w:asciiTheme="minorHAnsi" w:eastAsiaTheme="minorEastAsia" w:hAnsiTheme="minorHAnsi"/>
              <w:noProof/>
            </w:rPr>
          </w:pPr>
          <w:hyperlink w:anchor="_Toc485140122" w:history="1">
            <w:r w:rsidRPr="002D1150">
              <w:rPr>
                <w:rStyle w:val="a8"/>
                <w:noProof/>
              </w:rPr>
              <w:t>4.1.3</w:t>
            </w:r>
            <w:r>
              <w:rPr>
                <w:rFonts w:asciiTheme="minorHAnsi" w:eastAsiaTheme="minorEastAsia" w:hAnsiTheme="minorHAnsi"/>
                <w:noProof/>
              </w:rPr>
              <w:tab/>
            </w:r>
            <w:r w:rsidRPr="002D1150">
              <w:rPr>
                <w:rStyle w:val="a8"/>
                <w:noProof/>
              </w:rPr>
              <w:t>IT3 Test Case</w:t>
            </w:r>
            <w:r>
              <w:rPr>
                <w:noProof/>
                <w:webHidden/>
              </w:rPr>
              <w:tab/>
            </w:r>
            <w:r>
              <w:rPr>
                <w:noProof/>
                <w:webHidden/>
              </w:rPr>
              <w:fldChar w:fldCharType="begin"/>
            </w:r>
            <w:r>
              <w:rPr>
                <w:noProof/>
                <w:webHidden/>
              </w:rPr>
              <w:instrText xml:space="preserve"> PAGEREF _Toc485140122 \h </w:instrText>
            </w:r>
            <w:r>
              <w:rPr>
                <w:noProof/>
                <w:webHidden/>
              </w:rPr>
            </w:r>
            <w:r>
              <w:rPr>
                <w:noProof/>
                <w:webHidden/>
              </w:rPr>
              <w:fldChar w:fldCharType="separate"/>
            </w:r>
            <w:r w:rsidR="00AB3D39">
              <w:rPr>
                <w:noProof/>
                <w:webHidden/>
              </w:rPr>
              <w:t>63</w:t>
            </w:r>
            <w:r>
              <w:rPr>
                <w:noProof/>
                <w:webHidden/>
              </w:rPr>
              <w:fldChar w:fldCharType="end"/>
            </w:r>
          </w:hyperlink>
        </w:p>
        <w:p w:rsidR="00875673" w:rsidRDefault="00875673">
          <w:pPr>
            <w:pStyle w:val="31"/>
            <w:rPr>
              <w:rFonts w:asciiTheme="minorHAnsi" w:eastAsiaTheme="minorEastAsia" w:hAnsiTheme="minorHAnsi"/>
              <w:noProof/>
            </w:rPr>
          </w:pPr>
          <w:hyperlink w:anchor="_Toc485140123" w:history="1">
            <w:r w:rsidRPr="002D1150">
              <w:rPr>
                <w:rStyle w:val="a8"/>
                <w:noProof/>
              </w:rPr>
              <w:t>4.1.4</w:t>
            </w:r>
            <w:r>
              <w:rPr>
                <w:rFonts w:asciiTheme="minorHAnsi" w:eastAsiaTheme="minorEastAsia" w:hAnsiTheme="minorHAnsi"/>
                <w:noProof/>
              </w:rPr>
              <w:tab/>
            </w:r>
            <w:r w:rsidRPr="002D1150">
              <w:rPr>
                <w:rStyle w:val="a8"/>
                <w:noProof/>
              </w:rPr>
              <w:t>IT4 Test Case</w:t>
            </w:r>
            <w:r>
              <w:rPr>
                <w:noProof/>
                <w:webHidden/>
              </w:rPr>
              <w:tab/>
            </w:r>
            <w:r>
              <w:rPr>
                <w:noProof/>
                <w:webHidden/>
              </w:rPr>
              <w:fldChar w:fldCharType="begin"/>
            </w:r>
            <w:r>
              <w:rPr>
                <w:noProof/>
                <w:webHidden/>
              </w:rPr>
              <w:instrText xml:space="preserve"> PAGEREF _Toc485140123 \h </w:instrText>
            </w:r>
            <w:r>
              <w:rPr>
                <w:noProof/>
                <w:webHidden/>
              </w:rPr>
            </w:r>
            <w:r>
              <w:rPr>
                <w:noProof/>
                <w:webHidden/>
              </w:rPr>
              <w:fldChar w:fldCharType="separate"/>
            </w:r>
            <w:r w:rsidR="00AB3D39">
              <w:rPr>
                <w:noProof/>
                <w:webHidden/>
              </w:rPr>
              <w:t>68</w:t>
            </w:r>
            <w:r>
              <w:rPr>
                <w:noProof/>
                <w:webHidden/>
              </w:rPr>
              <w:fldChar w:fldCharType="end"/>
            </w:r>
          </w:hyperlink>
        </w:p>
        <w:p w:rsidR="00875673" w:rsidRDefault="00875673">
          <w:pPr>
            <w:pStyle w:val="31"/>
            <w:rPr>
              <w:rFonts w:asciiTheme="minorHAnsi" w:eastAsiaTheme="minorEastAsia" w:hAnsiTheme="minorHAnsi"/>
              <w:noProof/>
            </w:rPr>
          </w:pPr>
          <w:hyperlink w:anchor="_Toc485140124" w:history="1">
            <w:r w:rsidRPr="002D1150">
              <w:rPr>
                <w:rStyle w:val="a8"/>
                <w:noProof/>
              </w:rPr>
              <w:t>4.1.5</w:t>
            </w:r>
            <w:r>
              <w:rPr>
                <w:rFonts w:asciiTheme="minorHAnsi" w:eastAsiaTheme="minorEastAsia" w:hAnsiTheme="minorHAnsi"/>
                <w:noProof/>
              </w:rPr>
              <w:tab/>
            </w:r>
            <w:r w:rsidRPr="002D1150">
              <w:rPr>
                <w:rStyle w:val="a8"/>
                <w:noProof/>
              </w:rPr>
              <w:t>IT5 Test Case</w:t>
            </w:r>
            <w:r>
              <w:rPr>
                <w:noProof/>
                <w:webHidden/>
              </w:rPr>
              <w:tab/>
            </w:r>
            <w:r>
              <w:rPr>
                <w:noProof/>
                <w:webHidden/>
              </w:rPr>
              <w:fldChar w:fldCharType="begin"/>
            </w:r>
            <w:r>
              <w:rPr>
                <w:noProof/>
                <w:webHidden/>
              </w:rPr>
              <w:instrText xml:space="preserve"> PAGEREF _Toc485140124 \h </w:instrText>
            </w:r>
            <w:r>
              <w:rPr>
                <w:noProof/>
                <w:webHidden/>
              </w:rPr>
            </w:r>
            <w:r>
              <w:rPr>
                <w:noProof/>
                <w:webHidden/>
              </w:rPr>
              <w:fldChar w:fldCharType="separate"/>
            </w:r>
            <w:r w:rsidR="00AB3D39">
              <w:rPr>
                <w:noProof/>
                <w:webHidden/>
              </w:rPr>
              <w:t>72</w:t>
            </w:r>
            <w:r>
              <w:rPr>
                <w:noProof/>
                <w:webHidden/>
              </w:rPr>
              <w:fldChar w:fldCharType="end"/>
            </w:r>
          </w:hyperlink>
        </w:p>
        <w:p w:rsidR="00875673" w:rsidRDefault="00875673">
          <w:pPr>
            <w:pStyle w:val="21"/>
            <w:rPr>
              <w:rFonts w:asciiTheme="minorHAnsi" w:eastAsiaTheme="minorEastAsia" w:hAnsiTheme="minorHAnsi"/>
              <w:noProof/>
            </w:rPr>
          </w:pPr>
          <w:hyperlink w:anchor="_Toc485140125" w:history="1">
            <w:r w:rsidRPr="002D1150">
              <w:rPr>
                <w:rStyle w:val="a8"/>
                <w:noProof/>
              </w:rPr>
              <w:t>4.2</w:t>
            </w:r>
            <w:r>
              <w:rPr>
                <w:rFonts w:asciiTheme="minorHAnsi" w:eastAsiaTheme="minorEastAsia" w:hAnsiTheme="minorHAnsi"/>
                <w:noProof/>
              </w:rPr>
              <w:tab/>
            </w:r>
            <w:r w:rsidRPr="002D1150">
              <w:rPr>
                <w:rStyle w:val="a8"/>
                <w:rFonts w:hint="eastAsia"/>
                <w:noProof/>
              </w:rPr>
              <w:t>接受測試案例</w:t>
            </w:r>
            <w:r w:rsidRPr="002D1150">
              <w:rPr>
                <w:rStyle w:val="a8"/>
                <w:noProof/>
              </w:rPr>
              <w:t xml:space="preserve"> (Acceptance Testing Cases)</w:t>
            </w:r>
            <w:r>
              <w:rPr>
                <w:noProof/>
                <w:webHidden/>
              </w:rPr>
              <w:tab/>
            </w:r>
            <w:r>
              <w:rPr>
                <w:noProof/>
                <w:webHidden/>
              </w:rPr>
              <w:fldChar w:fldCharType="begin"/>
            </w:r>
            <w:r>
              <w:rPr>
                <w:noProof/>
                <w:webHidden/>
              </w:rPr>
              <w:instrText xml:space="preserve"> PAGEREF _Toc485140125 \h </w:instrText>
            </w:r>
            <w:r>
              <w:rPr>
                <w:noProof/>
                <w:webHidden/>
              </w:rPr>
            </w:r>
            <w:r>
              <w:rPr>
                <w:noProof/>
                <w:webHidden/>
              </w:rPr>
              <w:fldChar w:fldCharType="separate"/>
            </w:r>
            <w:r w:rsidR="00AB3D39">
              <w:rPr>
                <w:noProof/>
                <w:webHidden/>
              </w:rPr>
              <w:t>72</w:t>
            </w:r>
            <w:r>
              <w:rPr>
                <w:noProof/>
                <w:webHidden/>
              </w:rPr>
              <w:fldChar w:fldCharType="end"/>
            </w:r>
          </w:hyperlink>
        </w:p>
        <w:p w:rsidR="00875673" w:rsidRDefault="00875673">
          <w:pPr>
            <w:pStyle w:val="31"/>
            <w:rPr>
              <w:rFonts w:asciiTheme="minorHAnsi" w:eastAsiaTheme="minorEastAsia" w:hAnsiTheme="minorHAnsi"/>
              <w:noProof/>
            </w:rPr>
          </w:pPr>
          <w:hyperlink w:anchor="_Toc485140126" w:history="1">
            <w:r w:rsidRPr="002D1150">
              <w:rPr>
                <w:rStyle w:val="a8"/>
                <w:noProof/>
              </w:rPr>
              <w:t>4.2.1</w:t>
            </w:r>
            <w:r>
              <w:rPr>
                <w:rFonts w:asciiTheme="minorHAnsi" w:eastAsiaTheme="minorEastAsia" w:hAnsiTheme="minorHAnsi"/>
                <w:noProof/>
              </w:rPr>
              <w:tab/>
            </w:r>
            <w:r w:rsidRPr="002D1150">
              <w:rPr>
                <w:rStyle w:val="a8"/>
                <w:noProof/>
              </w:rPr>
              <w:t>AT1 Test Case</w:t>
            </w:r>
            <w:r>
              <w:rPr>
                <w:noProof/>
                <w:webHidden/>
              </w:rPr>
              <w:tab/>
            </w:r>
            <w:r>
              <w:rPr>
                <w:noProof/>
                <w:webHidden/>
              </w:rPr>
              <w:fldChar w:fldCharType="begin"/>
            </w:r>
            <w:r>
              <w:rPr>
                <w:noProof/>
                <w:webHidden/>
              </w:rPr>
              <w:instrText xml:space="preserve"> PAGEREF _Toc485140126 \h </w:instrText>
            </w:r>
            <w:r>
              <w:rPr>
                <w:noProof/>
                <w:webHidden/>
              </w:rPr>
            </w:r>
            <w:r>
              <w:rPr>
                <w:noProof/>
                <w:webHidden/>
              </w:rPr>
              <w:fldChar w:fldCharType="separate"/>
            </w:r>
            <w:r w:rsidR="00AB3D39">
              <w:rPr>
                <w:noProof/>
                <w:webHidden/>
              </w:rPr>
              <w:t>72</w:t>
            </w:r>
            <w:r>
              <w:rPr>
                <w:noProof/>
                <w:webHidden/>
              </w:rPr>
              <w:fldChar w:fldCharType="end"/>
            </w:r>
          </w:hyperlink>
        </w:p>
        <w:p w:rsidR="00875673" w:rsidRDefault="00875673">
          <w:pPr>
            <w:pStyle w:val="31"/>
            <w:rPr>
              <w:rFonts w:asciiTheme="minorHAnsi" w:eastAsiaTheme="minorEastAsia" w:hAnsiTheme="minorHAnsi"/>
              <w:noProof/>
            </w:rPr>
          </w:pPr>
          <w:hyperlink w:anchor="_Toc485140127" w:history="1">
            <w:r w:rsidRPr="002D1150">
              <w:rPr>
                <w:rStyle w:val="a8"/>
                <w:noProof/>
              </w:rPr>
              <w:t>4.2.2</w:t>
            </w:r>
            <w:r>
              <w:rPr>
                <w:rFonts w:asciiTheme="minorHAnsi" w:eastAsiaTheme="minorEastAsia" w:hAnsiTheme="minorHAnsi"/>
                <w:noProof/>
              </w:rPr>
              <w:tab/>
            </w:r>
            <w:r w:rsidRPr="002D1150">
              <w:rPr>
                <w:rStyle w:val="a8"/>
                <w:noProof/>
              </w:rPr>
              <w:t>AT2 Test Case</w:t>
            </w:r>
            <w:r>
              <w:rPr>
                <w:noProof/>
                <w:webHidden/>
              </w:rPr>
              <w:tab/>
            </w:r>
            <w:r>
              <w:rPr>
                <w:noProof/>
                <w:webHidden/>
              </w:rPr>
              <w:fldChar w:fldCharType="begin"/>
            </w:r>
            <w:r>
              <w:rPr>
                <w:noProof/>
                <w:webHidden/>
              </w:rPr>
              <w:instrText xml:space="preserve"> PAGEREF _Toc485140127 \h </w:instrText>
            </w:r>
            <w:r>
              <w:rPr>
                <w:noProof/>
                <w:webHidden/>
              </w:rPr>
            </w:r>
            <w:r>
              <w:rPr>
                <w:noProof/>
                <w:webHidden/>
              </w:rPr>
              <w:fldChar w:fldCharType="separate"/>
            </w:r>
            <w:r w:rsidR="00AB3D39">
              <w:rPr>
                <w:noProof/>
                <w:webHidden/>
              </w:rPr>
              <w:t>77</w:t>
            </w:r>
            <w:r>
              <w:rPr>
                <w:noProof/>
                <w:webHidden/>
              </w:rPr>
              <w:fldChar w:fldCharType="end"/>
            </w:r>
          </w:hyperlink>
        </w:p>
        <w:p w:rsidR="00875673" w:rsidRDefault="00875673">
          <w:pPr>
            <w:pStyle w:val="31"/>
            <w:rPr>
              <w:rFonts w:asciiTheme="minorHAnsi" w:eastAsiaTheme="minorEastAsia" w:hAnsiTheme="minorHAnsi"/>
              <w:noProof/>
            </w:rPr>
          </w:pPr>
          <w:hyperlink w:anchor="_Toc485140128" w:history="1">
            <w:r w:rsidRPr="002D1150">
              <w:rPr>
                <w:rStyle w:val="a8"/>
                <w:noProof/>
              </w:rPr>
              <w:t>4.2.3</w:t>
            </w:r>
            <w:r>
              <w:rPr>
                <w:rFonts w:asciiTheme="minorHAnsi" w:eastAsiaTheme="minorEastAsia" w:hAnsiTheme="minorHAnsi"/>
                <w:noProof/>
              </w:rPr>
              <w:tab/>
            </w:r>
            <w:r w:rsidRPr="002D1150">
              <w:rPr>
                <w:rStyle w:val="a8"/>
                <w:noProof/>
              </w:rPr>
              <w:t>AT3 Test Case</w:t>
            </w:r>
            <w:r>
              <w:rPr>
                <w:noProof/>
                <w:webHidden/>
              </w:rPr>
              <w:tab/>
            </w:r>
            <w:r>
              <w:rPr>
                <w:noProof/>
                <w:webHidden/>
              </w:rPr>
              <w:fldChar w:fldCharType="begin"/>
            </w:r>
            <w:r>
              <w:rPr>
                <w:noProof/>
                <w:webHidden/>
              </w:rPr>
              <w:instrText xml:space="preserve"> PAGEREF _Toc485140128 \h </w:instrText>
            </w:r>
            <w:r>
              <w:rPr>
                <w:noProof/>
                <w:webHidden/>
              </w:rPr>
            </w:r>
            <w:r>
              <w:rPr>
                <w:noProof/>
                <w:webHidden/>
              </w:rPr>
              <w:fldChar w:fldCharType="separate"/>
            </w:r>
            <w:r w:rsidR="00AB3D39">
              <w:rPr>
                <w:noProof/>
                <w:webHidden/>
              </w:rPr>
              <w:t>83</w:t>
            </w:r>
            <w:r>
              <w:rPr>
                <w:noProof/>
                <w:webHidden/>
              </w:rPr>
              <w:fldChar w:fldCharType="end"/>
            </w:r>
          </w:hyperlink>
        </w:p>
        <w:p w:rsidR="00875673" w:rsidRDefault="00875673">
          <w:pPr>
            <w:pStyle w:val="31"/>
            <w:rPr>
              <w:rFonts w:asciiTheme="minorHAnsi" w:eastAsiaTheme="minorEastAsia" w:hAnsiTheme="minorHAnsi"/>
              <w:noProof/>
            </w:rPr>
          </w:pPr>
          <w:hyperlink w:anchor="_Toc485140129" w:history="1">
            <w:r w:rsidRPr="002D1150">
              <w:rPr>
                <w:rStyle w:val="a8"/>
                <w:noProof/>
              </w:rPr>
              <w:t>4.2.4</w:t>
            </w:r>
            <w:r>
              <w:rPr>
                <w:rFonts w:asciiTheme="minorHAnsi" w:eastAsiaTheme="minorEastAsia" w:hAnsiTheme="minorHAnsi"/>
                <w:noProof/>
              </w:rPr>
              <w:tab/>
            </w:r>
            <w:r w:rsidRPr="002D1150">
              <w:rPr>
                <w:rStyle w:val="a8"/>
                <w:noProof/>
              </w:rPr>
              <w:t>AT4 Test Case</w:t>
            </w:r>
            <w:r>
              <w:rPr>
                <w:noProof/>
                <w:webHidden/>
              </w:rPr>
              <w:tab/>
            </w:r>
            <w:r>
              <w:rPr>
                <w:noProof/>
                <w:webHidden/>
              </w:rPr>
              <w:fldChar w:fldCharType="begin"/>
            </w:r>
            <w:r>
              <w:rPr>
                <w:noProof/>
                <w:webHidden/>
              </w:rPr>
              <w:instrText xml:space="preserve"> PAGEREF _Toc485140129 \h </w:instrText>
            </w:r>
            <w:r>
              <w:rPr>
                <w:noProof/>
                <w:webHidden/>
              </w:rPr>
            </w:r>
            <w:r>
              <w:rPr>
                <w:noProof/>
                <w:webHidden/>
              </w:rPr>
              <w:fldChar w:fldCharType="separate"/>
            </w:r>
            <w:r w:rsidR="00AB3D39">
              <w:rPr>
                <w:noProof/>
                <w:webHidden/>
              </w:rPr>
              <w:t>86</w:t>
            </w:r>
            <w:r>
              <w:rPr>
                <w:noProof/>
                <w:webHidden/>
              </w:rPr>
              <w:fldChar w:fldCharType="end"/>
            </w:r>
          </w:hyperlink>
        </w:p>
        <w:p w:rsidR="00875673" w:rsidRDefault="00875673">
          <w:pPr>
            <w:pStyle w:val="11"/>
            <w:rPr>
              <w:rFonts w:asciiTheme="minorHAnsi" w:eastAsiaTheme="minorEastAsia" w:hAnsiTheme="minorHAnsi"/>
              <w:noProof/>
            </w:rPr>
          </w:pPr>
          <w:hyperlink w:anchor="_Toc485140130" w:history="1">
            <w:r w:rsidRPr="002D1150">
              <w:rPr>
                <w:rStyle w:val="a8"/>
                <w:rFonts w:cs="Times New Roman" w:hint="eastAsia"/>
                <w:noProof/>
              </w:rPr>
              <w:t>第</w:t>
            </w:r>
            <w:r w:rsidRPr="002D1150">
              <w:rPr>
                <w:rStyle w:val="a8"/>
                <w:rFonts w:cs="Times New Roman" w:hint="eastAsia"/>
                <w:noProof/>
              </w:rPr>
              <w:t>5</w:t>
            </w:r>
            <w:r w:rsidRPr="002D1150">
              <w:rPr>
                <w:rStyle w:val="a8"/>
                <w:rFonts w:cs="Times New Roman" w:hint="eastAsia"/>
                <w:noProof/>
              </w:rPr>
              <w:t>章</w:t>
            </w:r>
            <w:r>
              <w:rPr>
                <w:rFonts w:asciiTheme="minorHAnsi" w:eastAsiaTheme="minorEastAsia" w:hAnsiTheme="minorHAnsi"/>
                <w:noProof/>
              </w:rPr>
              <w:tab/>
            </w:r>
            <w:r w:rsidRPr="002D1150">
              <w:rPr>
                <w:rStyle w:val="a8"/>
                <w:rFonts w:hint="eastAsia"/>
                <w:noProof/>
              </w:rPr>
              <w:t>測試結果與分析</w:t>
            </w:r>
            <w:r w:rsidRPr="002D1150">
              <w:rPr>
                <w:rStyle w:val="a8"/>
                <w:noProof/>
              </w:rPr>
              <w:t xml:space="preserve"> (Test Results and Analysis)</w:t>
            </w:r>
            <w:r>
              <w:rPr>
                <w:noProof/>
                <w:webHidden/>
              </w:rPr>
              <w:tab/>
            </w:r>
            <w:r>
              <w:rPr>
                <w:noProof/>
                <w:webHidden/>
              </w:rPr>
              <w:fldChar w:fldCharType="begin"/>
            </w:r>
            <w:r>
              <w:rPr>
                <w:noProof/>
                <w:webHidden/>
              </w:rPr>
              <w:instrText xml:space="preserve"> PAGEREF _Toc485140130 \h </w:instrText>
            </w:r>
            <w:r>
              <w:rPr>
                <w:noProof/>
                <w:webHidden/>
              </w:rPr>
            </w:r>
            <w:r>
              <w:rPr>
                <w:noProof/>
                <w:webHidden/>
              </w:rPr>
              <w:fldChar w:fldCharType="separate"/>
            </w:r>
            <w:r w:rsidR="00AB3D39">
              <w:rPr>
                <w:noProof/>
                <w:webHidden/>
              </w:rPr>
              <w:t>89</w:t>
            </w:r>
            <w:r>
              <w:rPr>
                <w:noProof/>
                <w:webHidden/>
              </w:rPr>
              <w:fldChar w:fldCharType="end"/>
            </w:r>
          </w:hyperlink>
        </w:p>
        <w:p w:rsidR="00875673" w:rsidRDefault="00875673">
          <w:pPr>
            <w:pStyle w:val="21"/>
            <w:rPr>
              <w:rFonts w:asciiTheme="minorHAnsi" w:eastAsiaTheme="minorEastAsia" w:hAnsiTheme="minorHAnsi"/>
              <w:noProof/>
            </w:rPr>
          </w:pPr>
          <w:hyperlink w:anchor="_Toc485140131" w:history="1">
            <w:r w:rsidRPr="002D1150">
              <w:rPr>
                <w:rStyle w:val="a8"/>
                <w:noProof/>
              </w:rPr>
              <w:t>5.1</w:t>
            </w:r>
            <w:r>
              <w:rPr>
                <w:rFonts w:asciiTheme="minorHAnsi" w:eastAsiaTheme="minorEastAsia" w:hAnsiTheme="minorHAnsi"/>
                <w:noProof/>
              </w:rPr>
              <w:tab/>
            </w:r>
            <w:r w:rsidRPr="002D1150">
              <w:rPr>
                <w:rStyle w:val="a8"/>
                <w:rFonts w:hint="eastAsia"/>
                <w:noProof/>
              </w:rPr>
              <w:t>雲端物聯技術與平台設計：以智慧農業為驗證場域描述</w:t>
            </w:r>
            <w:r w:rsidRPr="002D1150">
              <w:rPr>
                <w:rStyle w:val="a8"/>
                <w:noProof/>
              </w:rPr>
              <w:t>(DDDSW)</w:t>
            </w:r>
            <w:r>
              <w:rPr>
                <w:noProof/>
                <w:webHidden/>
              </w:rPr>
              <w:tab/>
            </w:r>
            <w:r>
              <w:rPr>
                <w:noProof/>
                <w:webHidden/>
              </w:rPr>
              <w:fldChar w:fldCharType="begin"/>
            </w:r>
            <w:r>
              <w:rPr>
                <w:noProof/>
                <w:webHidden/>
              </w:rPr>
              <w:instrText xml:space="preserve"> PAGEREF _Toc485140131 \h </w:instrText>
            </w:r>
            <w:r>
              <w:rPr>
                <w:noProof/>
                <w:webHidden/>
              </w:rPr>
            </w:r>
            <w:r>
              <w:rPr>
                <w:noProof/>
                <w:webHidden/>
              </w:rPr>
              <w:fldChar w:fldCharType="separate"/>
            </w:r>
            <w:r w:rsidR="00AB3D39">
              <w:rPr>
                <w:noProof/>
                <w:webHidden/>
              </w:rPr>
              <w:t>89</w:t>
            </w:r>
            <w:r>
              <w:rPr>
                <w:noProof/>
                <w:webHidden/>
              </w:rPr>
              <w:fldChar w:fldCharType="end"/>
            </w:r>
          </w:hyperlink>
        </w:p>
        <w:p w:rsidR="00875673" w:rsidRDefault="00875673">
          <w:pPr>
            <w:pStyle w:val="31"/>
            <w:rPr>
              <w:rFonts w:asciiTheme="minorHAnsi" w:eastAsiaTheme="minorEastAsia" w:hAnsiTheme="minorHAnsi"/>
              <w:noProof/>
            </w:rPr>
          </w:pPr>
          <w:hyperlink w:anchor="_Toc485140132" w:history="1">
            <w:r w:rsidRPr="002D1150">
              <w:rPr>
                <w:rStyle w:val="a8"/>
                <w:noProof/>
              </w:rPr>
              <w:t>5.1.1</w:t>
            </w:r>
            <w:r>
              <w:rPr>
                <w:rFonts w:asciiTheme="minorHAnsi" w:eastAsiaTheme="minorEastAsia" w:hAnsiTheme="minorHAnsi"/>
                <w:noProof/>
              </w:rPr>
              <w:tab/>
            </w:r>
            <w:r w:rsidRPr="002D1150">
              <w:rPr>
                <w:rStyle w:val="a8"/>
                <w:rFonts w:hint="eastAsia"/>
                <w:noProof/>
              </w:rPr>
              <w:t>環境感測層收集資料分析評估</w:t>
            </w:r>
            <w:r>
              <w:rPr>
                <w:noProof/>
                <w:webHidden/>
              </w:rPr>
              <w:tab/>
            </w:r>
            <w:r>
              <w:rPr>
                <w:noProof/>
                <w:webHidden/>
              </w:rPr>
              <w:fldChar w:fldCharType="begin"/>
            </w:r>
            <w:r>
              <w:rPr>
                <w:noProof/>
                <w:webHidden/>
              </w:rPr>
              <w:instrText xml:space="preserve"> PAGEREF _Toc485140132 \h </w:instrText>
            </w:r>
            <w:r>
              <w:rPr>
                <w:noProof/>
                <w:webHidden/>
              </w:rPr>
            </w:r>
            <w:r>
              <w:rPr>
                <w:noProof/>
                <w:webHidden/>
              </w:rPr>
              <w:fldChar w:fldCharType="separate"/>
            </w:r>
            <w:r w:rsidR="00AB3D39">
              <w:rPr>
                <w:noProof/>
                <w:webHidden/>
              </w:rPr>
              <w:t>89</w:t>
            </w:r>
            <w:r>
              <w:rPr>
                <w:noProof/>
                <w:webHidden/>
              </w:rPr>
              <w:fldChar w:fldCharType="end"/>
            </w:r>
          </w:hyperlink>
        </w:p>
        <w:p w:rsidR="00875673" w:rsidRDefault="00875673">
          <w:pPr>
            <w:pStyle w:val="31"/>
            <w:rPr>
              <w:rFonts w:asciiTheme="minorHAnsi" w:eastAsiaTheme="minorEastAsia" w:hAnsiTheme="minorHAnsi"/>
              <w:noProof/>
            </w:rPr>
          </w:pPr>
          <w:hyperlink w:anchor="_Toc485140133" w:history="1">
            <w:r w:rsidRPr="002D1150">
              <w:rPr>
                <w:rStyle w:val="a8"/>
                <w:noProof/>
              </w:rPr>
              <w:t>5.1.2</w:t>
            </w:r>
            <w:r>
              <w:rPr>
                <w:rFonts w:asciiTheme="minorHAnsi" w:eastAsiaTheme="minorEastAsia" w:hAnsiTheme="minorHAnsi"/>
                <w:noProof/>
              </w:rPr>
              <w:tab/>
            </w:r>
            <w:r w:rsidRPr="002D1150">
              <w:rPr>
                <w:rStyle w:val="a8"/>
                <w:rFonts w:hint="eastAsia"/>
                <w:noProof/>
              </w:rPr>
              <w:t>語意感測設計評估</w:t>
            </w:r>
            <w:r>
              <w:rPr>
                <w:noProof/>
                <w:webHidden/>
              </w:rPr>
              <w:tab/>
            </w:r>
            <w:r>
              <w:rPr>
                <w:noProof/>
                <w:webHidden/>
              </w:rPr>
              <w:fldChar w:fldCharType="begin"/>
            </w:r>
            <w:r>
              <w:rPr>
                <w:noProof/>
                <w:webHidden/>
              </w:rPr>
              <w:instrText xml:space="preserve"> PAGEREF _Toc485140133 \h </w:instrText>
            </w:r>
            <w:r>
              <w:rPr>
                <w:noProof/>
                <w:webHidden/>
              </w:rPr>
            </w:r>
            <w:r>
              <w:rPr>
                <w:noProof/>
                <w:webHidden/>
              </w:rPr>
              <w:fldChar w:fldCharType="separate"/>
            </w:r>
            <w:r w:rsidR="00AB3D39">
              <w:rPr>
                <w:noProof/>
                <w:webHidden/>
              </w:rPr>
              <w:t>90</w:t>
            </w:r>
            <w:r>
              <w:rPr>
                <w:noProof/>
                <w:webHidden/>
              </w:rPr>
              <w:fldChar w:fldCharType="end"/>
            </w:r>
          </w:hyperlink>
        </w:p>
        <w:p w:rsidR="00875673" w:rsidRDefault="00875673">
          <w:pPr>
            <w:pStyle w:val="31"/>
            <w:rPr>
              <w:rFonts w:asciiTheme="minorHAnsi" w:eastAsiaTheme="minorEastAsia" w:hAnsiTheme="minorHAnsi"/>
              <w:noProof/>
            </w:rPr>
          </w:pPr>
          <w:hyperlink w:anchor="_Toc485140134" w:history="1">
            <w:r w:rsidRPr="002D1150">
              <w:rPr>
                <w:rStyle w:val="a8"/>
                <w:noProof/>
              </w:rPr>
              <w:t>5.1.3</w:t>
            </w:r>
            <w:r>
              <w:rPr>
                <w:rFonts w:asciiTheme="minorHAnsi" w:eastAsiaTheme="minorEastAsia" w:hAnsiTheme="minorHAnsi"/>
                <w:noProof/>
              </w:rPr>
              <w:tab/>
            </w:r>
            <w:r w:rsidRPr="002D1150">
              <w:rPr>
                <w:rStyle w:val="a8"/>
                <w:rFonts w:hint="eastAsia"/>
                <w:noProof/>
              </w:rPr>
              <w:t>影響腎藥蘭生長環境因子的權重</w:t>
            </w:r>
            <w:r>
              <w:rPr>
                <w:noProof/>
                <w:webHidden/>
              </w:rPr>
              <w:tab/>
            </w:r>
            <w:r>
              <w:rPr>
                <w:noProof/>
                <w:webHidden/>
              </w:rPr>
              <w:fldChar w:fldCharType="begin"/>
            </w:r>
            <w:r>
              <w:rPr>
                <w:noProof/>
                <w:webHidden/>
              </w:rPr>
              <w:instrText xml:space="preserve"> PAGEREF _Toc485140134 \h </w:instrText>
            </w:r>
            <w:r>
              <w:rPr>
                <w:noProof/>
                <w:webHidden/>
              </w:rPr>
            </w:r>
            <w:r>
              <w:rPr>
                <w:noProof/>
                <w:webHidden/>
              </w:rPr>
              <w:fldChar w:fldCharType="separate"/>
            </w:r>
            <w:r w:rsidR="00AB3D39">
              <w:rPr>
                <w:noProof/>
                <w:webHidden/>
              </w:rPr>
              <w:t>91</w:t>
            </w:r>
            <w:r>
              <w:rPr>
                <w:noProof/>
                <w:webHidden/>
              </w:rPr>
              <w:fldChar w:fldCharType="end"/>
            </w:r>
          </w:hyperlink>
        </w:p>
        <w:p w:rsidR="00875673" w:rsidRDefault="00875673">
          <w:pPr>
            <w:pStyle w:val="31"/>
            <w:rPr>
              <w:rFonts w:asciiTheme="minorHAnsi" w:eastAsiaTheme="minorEastAsia" w:hAnsiTheme="minorHAnsi"/>
              <w:noProof/>
            </w:rPr>
          </w:pPr>
          <w:hyperlink w:anchor="_Toc485140135" w:history="1">
            <w:r w:rsidRPr="002D1150">
              <w:rPr>
                <w:rStyle w:val="a8"/>
                <w:noProof/>
              </w:rPr>
              <w:t>5.1.4</w:t>
            </w:r>
            <w:r>
              <w:rPr>
                <w:rFonts w:asciiTheme="minorHAnsi" w:eastAsiaTheme="minorEastAsia" w:hAnsiTheme="minorHAnsi"/>
                <w:noProof/>
              </w:rPr>
              <w:tab/>
            </w:r>
            <w:r w:rsidRPr="002D1150">
              <w:rPr>
                <w:rStyle w:val="a8"/>
                <w:rFonts w:hint="eastAsia"/>
                <w:noProof/>
              </w:rPr>
              <w:t>規則制定驗證</w:t>
            </w:r>
            <w:r>
              <w:rPr>
                <w:noProof/>
                <w:webHidden/>
              </w:rPr>
              <w:tab/>
            </w:r>
            <w:r>
              <w:rPr>
                <w:noProof/>
                <w:webHidden/>
              </w:rPr>
              <w:fldChar w:fldCharType="begin"/>
            </w:r>
            <w:r>
              <w:rPr>
                <w:noProof/>
                <w:webHidden/>
              </w:rPr>
              <w:instrText xml:space="preserve"> PAGEREF _Toc485140135 \h </w:instrText>
            </w:r>
            <w:r>
              <w:rPr>
                <w:noProof/>
                <w:webHidden/>
              </w:rPr>
            </w:r>
            <w:r>
              <w:rPr>
                <w:noProof/>
                <w:webHidden/>
              </w:rPr>
              <w:fldChar w:fldCharType="separate"/>
            </w:r>
            <w:r w:rsidR="00AB3D39">
              <w:rPr>
                <w:noProof/>
                <w:webHidden/>
              </w:rPr>
              <w:t>92</w:t>
            </w:r>
            <w:r>
              <w:rPr>
                <w:noProof/>
                <w:webHidden/>
              </w:rPr>
              <w:fldChar w:fldCharType="end"/>
            </w:r>
          </w:hyperlink>
        </w:p>
        <w:p w:rsidR="00875673" w:rsidRDefault="00875673">
          <w:pPr>
            <w:pStyle w:val="31"/>
            <w:rPr>
              <w:rFonts w:asciiTheme="minorHAnsi" w:eastAsiaTheme="minorEastAsia" w:hAnsiTheme="minorHAnsi"/>
              <w:noProof/>
            </w:rPr>
          </w:pPr>
          <w:hyperlink w:anchor="_Toc485140136" w:history="1">
            <w:r w:rsidRPr="002D1150">
              <w:rPr>
                <w:rStyle w:val="a8"/>
                <w:noProof/>
              </w:rPr>
              <w:t>5.1.5</w:t>
            </w:r>
            <w:r>
              <w:rPr>
                <w:rFonts w:asciiTheme="minorHAnsi" w:eastAsiaTheme="minorEastAsia" w:hAnsiTheme="minorHAnsi"/>
                <w:noProof/>
              </w:rPr>
              <w:tab/>
            </w:r>
            <w:r w:rsidRPr="002D1150">
              <w:rPr>
                <w:rStyle w:val="a8"/>
                <w:rFonts w:hint="eastAsia"/>
                <w:noProof/>
              </w:rPr>
              <w:t>農業服務呈現端系統畫面</w:t>
            </w:r>
            <w:r>
              <w:rPr>
                <w:noProof/>
                <w:webHidden/>
              </w:rPr>
              <w:tab/>
            </w:r>
            <w:r>
              <w:rPr>
                <w:noProof/>
                <w:webHidden/>
              </w:rPr>
              <w:fldChar w:fldCharType="begin"/>
            </w:r>
            <w:r>
              <w:rPr>
                <w:noProof/>
                <w:webHidden/>
              </w:rPr>
              <w:instrText xml:space="preserve"> PAGEREF _Toc485140136 \h </w:instrText>
            </w:r>
            <w:r>
              <w:rPr>
                <w:noProof/>
                <w:webHidden/>
              </w:rPr>
            </w:r>
            <w:r>
              <w:rPr>
                <w:noProof/>
                <w:webHidden/>
              </w:rPr>
              <w:fldChar w:fldCharType="separate"/>
            </w:r>
            <w:r w:rsidR="00AB3D39">
              <w:rPr>
                <w:noProof/>
                <w:webHidden/>
              </w:rPr>
              <w:t>95</w:t>
            </w:r>
            <w:r>
              <w:rPr>
                <w:noProof/>
                <w:webHidden/>
              </w:rPr>
              <w:fldChar w:fldCharType="end"/>
            </w:r>
          </w:hyperlink>
        </w:p>
        <w:p w:rsidR="00875673" w:rsidRDefault="00875673">
          <w:pPr>
            <w:pStyle w:val="21"/>
            <w:rPr>
              <w:rFonts w:asciiTheme="minorHAnsi" w:eastAsiaTheme="minorEastAsia" w:hAnsiTheme="minorHAnsi"/>
              <w:noProof/>
            </w:rPr>
          </w:pPr>
          <w:hyperlink w:anchor="_Toc485140137" w:history="1">
            <w:r w:rsidRPr="002D1150">
              <w:rPr>
                <w:rStyle w:val="a8"/>
                <w:noProof/>
              </w:rPr>
              <w:t>5.2</w:t>
            </w:r>
            <w:r>
              <w:rPr>
                <w:rFonts w:asciiTheme="minorHAnsi" w:eastAsiaTheme="minorEastAsia" w:hAnsiTheme="minorHAnsi"/>
                <w:noProof/>
              </w:rPr>
              <w:tab/>
            </w:r>
            <w:r w:rsidRPr="002D1150">
              <w:rPr>
                <w:rStyle w:val="a8"/>
                <w:rFonts w:hint="eastAsia"/>
                <w:noProof/>
              </w:rPr>
              <w:t>高效能物聯傳輸服務品質系統設計與實作</w:t>
            </w:r>
            <w:r w:rsidRPr="002D1150">
              <w:rPr>
                <w:rStyle w:val="a8"/>
                <w:noProof/>
              </w:rPr>
              <w:t>(DIHPISQT)</w:t>
            </w:r>
            <w:r>
              <w:rPr>
                <w:noProof/>
                <w:webHidden/>
              </w:rPr>
              <w:tab/>
            </w:r>
            <w:r>
              <w:rPr>
                <w:noProof/>
                <w:webHidden/>
              </w:rPr>
              <w:fldChar w:fldCharType="begin"/>
            </w:r>
            <w:r>
              <w:rPr>
                <w:noProof/>
                <w:webHidden/>
              </w:rPr>
              <w:instrText xml:space="preserve"> PAGEREF _Toc485140137 \h </w:instrText>
            </w:r>
            <w:r>
              <w:rPr>
                <w:noProof/>
                <w:webHidden/>
              </w:rPr>
            </w:r>
            <w:r>
              <w:rPr>
                <w:noProof/>
                <w:webHidden/>
              </w:rPr>
              <w:fldChar w:fldCharType="separate"/>
            </w:r>
            <w:r w:rsidR="00AB3D39">
              <w:rPr>
                <w:noProof/>
                <w:webHidden/>
              </w:rPr>
              <w:t>97</w:t>
            </w:r>
            <w:r>
              <w:rPr>
                <w:noProof/>
                <w:webHidden/>
              </w:rPr>
              <w:fldChar w:fldCharType="end"/>
            </w:r>
          </w:hyperlink>
        </w:p>
        <w:p w:rsidR="00875673" w:rsidRDefault="00875673">
          <w:pPr>
            <w:pStyle w:val="31"/>
            <w:rPr>
              <w:rFonts w:asciiTheme="minorHAnsi" w:eastAsiaTheme="minorEastAsia" w:hAnsiTheme="minorHAnsi"/>
              <w:noProof/>
            </w:rPr>
          </w:pPr>
          <w:hyperlink w:anchor="_Toc485140138" w:history="1">
            <w:r w:rsidRPr="002D1150">
              <w:rPr>
                <w:rStyle w:val="a8"/>
                <w:noProof/>
              </w:rPr>
              <w:t>5.2.1</w:t>
            </w:r>
            <w:r>
              <w:rPr>
                <w:rFonts w:asciiTheme="minorHAnsi" w:eastAsiaTheme="minorEastAsia" w:hAnsiTheme="minorHAnsi"/>
                <w:noProof/>
              </w:rPr>
              <w:tab/>
            </w:r>
            <w:r w:rsidRPr="002D1150">
              <w:rPr>
                <w:rStyle w:val="a8"/>
                <w:rFonts w:hint="eastAsia"/>
                <w:noProof/>
              </w:rPr>
              <w:t>效能分析</w:t>
            </w:r>
            <w:r>
              <w:rPr>
                <w:noProof/>
                <w:webHidden/>
              </w:rPr>
              <w:tab/>
            </w:r>
            <w:r>
              <w:rPr>
                <w:noProof/>
                <w:webHidden/>
              </w:rPr>
              <w:fldChar w:fldCharType="begin"/>
            </w:r>
            <w:r>
              <w:rPr>
                <w:noProof/>
                <w:webHidden/>
              </w:rPr>
              <w:instrText xml:space="preserve"> PAGEREF _Toc485140138 \h </w:instrText>
            </w:r>
            <w:r>
              <w:rPr>
                <w:noProof/>
                <w:webHidden/>
              </w:rPr>
            </w:r>
            <w:r>
              <w:rPr>
                <w:noProof/>
                <w:webHidden/>
              </w:rPr>
              <w:fldChar w:fldCharType="separate"/>
            </w:r>
            <w:r w:rsidR="00AB3D39">
              <w:rPr>
                <w:noProof/>
                <w:webHidden/>
              </w:rPr>
              <w:t>97</w:t>
            </w:r>
            <w:r>
              <w:rPr>
                <w:noProof/>
                <w:webHidden/>
              </w:rPr>
              <w:fldChar w:fldCharType="end"/>
            </w:r>
          </w:hyperlink>
        </w:p>
        <w:p w:rsidR="00875673" w:rsidRDefault="00875673">
          <w:pPr>
            <w:pStyle w:val="31"/>
            <w:rPr>
              <w:rFonts w:asciiTheme="minorHAnsi" w:eastAsiaTheme="minorEastAsia" w:hAnsiTheme="minorHAnsi"/>
              <w:noProof/>
            </w:rPr>
          </w:pPr>
          <w:hyperlink w:anchor="_Toc485140139" w:history="1">
            <w:r w:rsidRPr="002D1150">
              <w:rPr>
                <w:rStyle w:val="a8"/>
                <w:noProof/>
              </w:rPr>
              <w:t>5.2.2</w:t>
            </w:r>
            <w:r>
              <w:rPr>
                <w:rFonts w:asciiTheme="minorHAnsi" w:eastAsiaTheme="minorEastAsia" w:hAnsiTheme="minorHAnsi"/>
                <w:noProof/>
              </w:rPr>
              <w:tab/>
            </w:r>
            <w:r w:rsidRPr="002D1150">
              <w:rPr>
                <w:rStyle w:val="a8"/>
                <w:rFonts w:hint="eastAsia"/>
                <w:noProof/>
              </w:rPr>
              <w:t>感測器電力生命週期</w:t>
            </w:r>
            <w:r>
              <w:rPr>
                <w:noProof/>
                <w:webHidden/>
              </w:rPr>
              <w:tab/>
            </w:r>
            <w:r>
              <w:rPr>
                <w:noProof/>
                <w:webHidden/>
              </w:rPr>
              <w:fldChar w:fldCharType="begin"/>
            </w:r>
            <w:r>
              <w:rPr>
                <w:noProof/>
                <w:webHidden/>
              </w:rPr>
              <w:instrText xml:space="preserve"> PAGEREF _Toc485140139 \h </w:instrText>
            </w:r>
            <w:r>
              <w:rPr>
                <w:noProof/>
                <w:webHidden/>
              </w:rPr>
            </w:r>
            <w:r>
              <w:rPr>
                <w:noProof/>
                <w:webHidden/>
              </w:rPr>
              <w:fldChar w:fldCharType="separate"/>
            </w:r>
            <w:r w:rsidR="00AB3D39">
              <w:rPr>
                <w:noProof/>
                <w:webHidden/>
              </w:rPr>
              <w:t>97</w:t>
            </w:r>
            <w:r>
              <w:rPr>
                <w:noProof/>
                <w:webHidden/>
              </w:rPr>
              <w:fldChar w:fldCharType="end"/>
            </w:r>
          </w:hyperlink>
        </w:p>
        <w:p w:rsidR="00875673" w:rsidRDefault="00875673">
          <w:pPr>
            <w:pStyle w:val="31"/>
            <w:rPr>
              <w:rFonts w:asciiTheme="minorHAnsi" w:eastAsiaTheme="minorEastAsia" w:hAnsiTheme="minorHAnsi"/>
              <w:noProof/>
            </w:rPr>
          </w:pPr>
          <w:hyperlink w:anchor="_Toc485140140" w:history="1">
            <w:r w:rsidRPr="002D1150">
              <w:rPr>
                <w:rStyle w:val="a8"/>
                <w:noProof/>
              </w:rPr>
              <w:t>5.2.3</w:t>
            </w:r>
            <w:r>
              <w:rPr>
                <w:rFonts w:asciiTheme="minorHAnsi" w:eastAsiaTheme="minorEastAsia" w:hAnsiTheme="minorHAnsi"/>
                <w:noProof/>
              </w:rPr>
              <w:tab/>
            </w:r>
            <w:r w:rsidRPr="002D1150">
              <w:rPr>
                <w:rStyle w:val="a8"/>
                <w:rFonts w:hint="eastAsia"/>
                <w:noProof/>
              </w:rPr>
              <w:t>服務往返時間</w:t>
            </w:r>
            <w:r w:rsidRPr="002D1150">
              <w:rPr>
                <w:rStyle w:val="a8"/>
                <w:noProof/>
              </w:rPr>
              <w:t>(Round-Trip Time)</w:t>
            </w:r>
            <w:r>
              <w:rPr>
                <w:noProof/>
                <w:webHidden/>
              </w:rPr>
              <w:tab/>
            </w:r>
            <w:r>
              <w:rPr>
                <w:noProof/>
                <w:webHidden/>
              </w:rPr>
              <w:fldChar w:fldCharType="begin"/>
            </w:r>
            <w:r>
              <w:rPr>
                <w:noProof/>
                <w:webHidden/>
              </w:rPr>
              <w:instrText xml:space="preserve"> PAGEREF _Toc485140140 \h </w:instrText>
            </w:r>
            <w:r>
              <w:rPr>
                <w:noProof/>
                <w:webHidden/>
              </w:rPr>
            </w:r>
            <w:r>
              <w:rPr>
                <w:noProof/>
                <w:webHidden/>
              </w:rPr>
              <w:fldChar w:fldCharType="separate"/>
            </w:r>
            <w:r w:rsidR="00AB3D39">
              <w:rPr>
                <w:noProof/>
                <w:webHidden/>
              </w:rPr>
              <w:t>100</w:t>
            </w:r>
            <w:r>
              <w:rPr>
                <w:noProof/>
                <w:webHidden/>
              </w:rPr>
              <w:fldChar w:fldCharType="end"/>
            </w:r>
          </w:hyperlink>
        </w:p>
        <w:p w:rsidR="00875673" w:rsidRDefault="00875673">
          <w:pPr>
            <w:pStyle w:val="21"/>
            <w:rPr>
              <w:rFonts w:asciiTheme="minorHAnsi" w:eastAsiaTheme="minorEastAsia" w:hAnsiTheme="minorHAnsi"/>
              <w:noProof/>
            </w:rPr>
          </w:pPr>
          <w:hyperlink w:anchor="_Toc485140141" w:history="1">
            <w:r w:rsidRPr="002D1150">
              <w:rPr>
                <w:rStyle w:val="a8"/>
                <w:noProof/>
              </w:rPr>
              <w:t>5.3</w:t>
            </w:r>
            <w:r>
              <w:rPr>
                <w:rFonts w:asciiTheme="minorHAnsi" w:eastAsiaTheme="minorEastAsia" w:hAnsiTheme="minorHAnsi"/>
                <w:noProof/>
              </w:rPr>
              <w:tab/>
            </w:r>
            <w:r w:rsidRPr="002D1150">
              <w:rPr>
                <w:rStyle w:val="a8"/>
                <w:rFonts w:hint="eastAsia"/>
                <w:noProof/>
              </w:rPr>
              <w:t>物聯網擴增實境互動視頻管理子系統之設計與實作</w:t>
            </w:r>
            <w:r w:rsidRPr="002D1150">
              <w:rPr>
                <w:rStyle w:val="a8"/>
                <w:noProof/>
              </w:rPr>
              <w:t>(ARIVMS)</w:t>
            </w:r>
            <w:r>
              <w:rPr>
                <w:noProof/>
                <w:webHidden/>
              </w:rPr>
              <w:tab/>
            </w:r>
            <w:r>
              <w:rPr>
                <w:noProof/>
                <w:webHidden/>
              </w:rPr>
              <w:fldChar w:fldCharType="begin"/>
            </w:r>
            <w:r>
              <w:rPr>
                <w:noProof/>
                <w:webHidden/>
              </w:rPr>
              <w:instrText xml:space="preserve"> PAGEREF _Toc485140141 \h </w:instrText>
            </w:r>
            <w:r>
              <w:rPr>
                <w:noProof/>
                <w:webHidden/>
              </w:rPr>
            </w:r>
            <w:r>
              <w:rPr>
                <w:noProof/>
                <w:webHidden/>
              </w:rPr>
              <w:fldChar w:fldCharType="separate"/>
            </w:r>
            <w:r w:rsidR="00AB3D39">
              <w:rPr>
                <w:noProof/>
                <w:webHidden/>
              </w:rPr>
              <w:t>112</w:t>
            </w:r>
            <w:r>
              <w:rPr>
                <w:noProof/>
                <w:webHidden/>
              </w:rPr>
              <w:fldChar w:fldCharType="end"/>
            </w:r>
          </w:hyperlink>
        </w:p>
        <w:p w:rsidR="00875673" w:rsidRDefault="00875673">
          <w:pPr>
            <w:pStyle w:val="31"/>
            <w:rPr>
              <w:rFonts w:asciiTheme="minorHAnsi" w:eastAsiaTheme="minorEastAsia" w:hAnsiTheme="minorHAnsi"/>
              <w:noProof/>
            </w:rPr>
          </w:pPr>
          <w:hyperlink w:anchor="_Toc485140142" w:history="1">
            <w:r w:rsidRPr="002D1150">
              <w:rPr>
                <w:rStyle w:val="a8"/>
                <w:noProof/>
              </w:rPr>
              <w:t>5.3.1</w:t>
            </w:r>
            <w:r>
              <w:rPr>
                <w:rFonts w:asciiTheme="minorHAnsi" w:eastAsiaTheme="minorEastAsia" w:hAnsiTheme="minorHAnsi"/>
                <w:noProof/>
              </w:rPr>
              <w:tab/>
            </w:r>
            <w:r w:rsidRPr="002D1150">
              <w:rPr>
                <w:rStyle w:val="a8"/>
                <w:noProof/>
              </w:rPr>
              <w:t>ARIVMS</w:t>
            </w:r>
            <w:r w:rsidRPr="002D1150">
              <w:rPr>
                <w:rStyle w:val="a8"/>
                <w:rFonts w:hint="eastAsia"/>
                <w:noProof/>
              </w:rPr>
              <w:t>擴增實境互動視頻管理系統分析</w:t>
            </w:r>
            <w:r>
              <w:rPr>
                <w:noProof/>
                <w:webHidden/>
              </w:rPr>
              <w:tab/>
            </w:r>
            <w:r>
              <w:rPr>
                <w:noProof/>
                <w:webHidden/>
              </w:rPr>
              <w:fldChar w:fldCharType="begin"/>
            </w:r>
            <w:r>
              <w:rPr>
                <w:noProof/>
                <w:webHidden/>
              </w:rPr>
              <w:instrText xml:space="preserve"> PAGEREF _Toc485140142 \h </w:instrText>
            </w:r>
            <w:r>
              <w:rPr>
                <w:noProof/>
                <w:webHidden/>
              </w:rPr>
            </w:r>
            <w:r>
              <w:rPr>
                <w:noProof/>
                <w:webHidden/>
              </w:rPr>
              <w:fldChar w:fldCharType="separate"/>
            </w:r>
            <w:r w:rsidR="00AB3D39">
              <w:rPr>
                <w:noProof/>
                <w:webHidden/>
              </w:rPr>
              <w:t>112</w:t>
            </w:r>
            <w:r>
              <w:rPr>
                <w:noProof/>
                <w:webHidden/>
              </w:rPr>
              <w:fldChar w:fldCharType="end"/>
            </w:r>
          </w:hyperlink>
        </w:p>
        <w:p w:rsidR="00875673" w:rsidRDefault="00875673">
          <w:pPr>
            <w:pStyle w:val="31"/>
            <w:rPr>
              <w:rFonts w:asciiTheme="minorHAnsi" w:eastAsiaTheme="minorEastAsia" w:hAnsiTheme="minorHAnsi"/>
              <w:noProof/>
            </w:rPr>
          </w:pPr>
          <w:hyperlink w:anchor="_Toc485140143" w:history="1">
            <w:r w:rsidRPr="002D1150">
              <w:rPr>
                <w:rStyle w:val="a8"/>
                <w:noProof/>
              </w:rPr>
              <w:t>5.3.2</w:t>
            </w:r>
            <w:r>
              <w:rPr>
                <w:rFonts w:asciiTheme="minorHAnsi" w:eastAsiaTheme="minorEastAsia" w:hAnsiTheme="minorHAnsi"/>
                <w:noProof/>
              </w:rPr>
              <w:tab/>
            </w:r>
            <w:r w:rsidRPr="002D1150">
              <w:rPr>
                <w:rStyle w:val="a8"/>
                <w:noProof/>
              </w:rPr>
              <w:t>ARIVMS</w:t>
            </w:r>
            <w:r w:rsidRPr="002D1150">
              <w:rPr>
                <w:rStyle w:val="a8"/>
                <w:rFonts w:hint="eastAsia"/>
                <w:noProof/>
              </w:rPr>
              <w:t>擴增實境互動視頻管理系統畫面</w:t>
            </w:r>
            <w:r>
              <w:rPr>
                <w:noProof/>
                <w:webHidden/>
              </w:rPr>
              <w:tab/>
            </w:r>
            <w:r>
              <w:rPr>
                <w:noProof/>
                <w:webHidden/>
              </w:rPr>
              <w:fldChar w:fldCharType="begin"/>
            </w:r>
            <w:r>
              <w:rPr>
                <w:noProof/>
                <w:webHidden/>
              </w:rPr>
              <w:instrText xml:space="preserve"> PAGEREF _Toc485140143 \h </w:instrText>
            </w:r>
            <w:r>
              <w:rPr>
                <w:noProof/>
                <w:webHidden/>
              </w:rPr>
            </w:r>
            <w:r>
              <w:rPr>
                <w:noProof/>
                <w:webHidden/>
              </w:rPr>
              <w:fldChar w:fldCharType="separate"/>
            </w:r>
            <w:r w:rsidR="00AB3D39">
              <w:rPr>
                <w:noProof/>
                <w:webHidden/>
              </w:rPr>
              <w:t>128</w:t>
            </w:r>
            <w:r>
              <w:rPr>
                <w:noProof/>
                <w:webHidden/>
              </w:rPr>
              <w:fldChar w:fldCharType="end"/>
            </w:r>
          </w:hyperlink>
        </w:p>
        <w:p w:rsidR="00875673" w:rsidRDefault="00875673">
          <w:pPr>
            <w:pStyle w:val="21"/>
            <w:rPr>
              <w:rFonts w:asciiTheme="minorHAnsi" w:eastAsiaTheme="minorEastAsia" w:hAnsiTheme="minorHAnsi"/>
              <w:noProof/>
            </w:rPr>
          </w:pPr>
          <w:hyperlink w:anchor="_Toc485140144" w:history="1">
            <w:r w:rsidRPr="002D1150">
              <w:rPr>
                <w:rStyle w:val="a8"/>
                <w:noProof/>
              </w:rPr>
              <w:t>5.4</w:t>
            </w:r>
            <w:r>
              <w:rPr>
                <w:rFonts w:asciiTheme="minorHAnsi" w:eastAsiaTheme="minorEastAsia" w:hAnsiTheme="minorHAnsi"/>
                <w:noProof/>
              </w:rPr>
              <w:tab/>
            </w:r>
            <w:r w:rsidRPr="002D1150">
              <w:rPr>
                <w:rStyle w:val="a8"/>
                <w:rFonts w:hint="eastAsia"/>
                <w:noProof/>
              </w:rPr>
              <w:t>智慧農業氣象推估與作物病蟲害特徵探勘平台之設計及實作</w:t>
            </w:r>
            <w:r w:rsidRPr="002D1150">
              <w:rPr>
                <w:rStyle w:val="a8"/>
                <w:noProof/>
              </w:rPr>
              <w:t>(EAM)</w:t>
            </w:r>
            <w:r>
              <w:rPr>
                <w:noProof/>
                <w:webHidden/>
              </w:rPr>
              <w:tab/>
            </w:r>
            <w:r>
              <w:rPr>
                <w:noProof/>
                <w:webHidden/>
              </w:rPr>
              <w:fldChar w:fldCharType="begin"/>
            </w:r>
            <w:r>
              <w:rPr>
                <w:noProof/>
                <w:webHidden/>
              </w:rPr>
              <w:instrText xml:space="preserve"> PAGEREF _Toc485140144 \h </w:instrText>
            </w:r>
            <w:r>
              <w:rPr>
                <w:noProof/>
                <w:webHidden/>
              </w:rPr>
            </w:r>
            <w:r>
              <w:rPr>
                <w:noProof/>
                <w:webHidden/>
              </w:rPr>
              <w:fldChar w:fldCharType="separate"/>
            </w:r>
            <w:r w:rsidR="00AB3D39">
              <w:rPr>
                <w:noProof/>
                <w:webHidden/>
              </w:rPr>
              <w:t>133</w:t>
            </w:r>
            <w:r>
              <w:rPr>
                <w:noProof/>
                <w:webHidden/>
              </w:rPr>
              <w:fldChar w:fldCharType="end"/>
            </w:r>
          </w:hyperlink>
        </w:p>
        <w:p w:rsidR="00875673" w:rsidRDefault="00875673">
          <w:pPr>
            <w:pStyle w:val="31"/>
            <w:rPr>
              <w:rFonts w:asciiTheme="minorHAnsi" w:eastAsiaTheme="minorEastAsia" w:hAnsiTheme="minorHAnsi"/>
              <w:noProof/>
            </w:rPr>
          </w:pPr>
          <w:hyperlink w:anchor="_Toc485140145" w:history="1">
            <w:r w:rsidRPr="002D1150">
              <w:rPr>
                <w:rStyle w:val="a8"/>
                <w:noProof/>
              </w:rPr>
              <w:t>5.4.1</w:t>
            </w:r>
            <w:r>
              <w:rPr>
                <w:rFonts w:asciiTheme="minorHAnsi" w:eastAsiaTheme="minorEastAsia" w:hAnsiTheme="minorHAnsi"/>
                <w:noProof/>
              </w:rPr>
              <w:tab/>
            </w:r>
            <w:r w:rsidRPr="002D1150">
              <w:rPr>
                <w:rStyle w:val="a8"/>
                <w:rFonts w:hint="eastAsia"/>
                <w:noProof/>
              </w:rPr>
              <w:t>微氣候預測分析</w:t>
            </w:r>
            <w:r>
              <w:rPr>
                <w:noProof/>
                <w:webHidden/>
              </w:rPr>
              <w:tab/>
            </w:r>
            <w:r>
              <w:rPr>
                <w:noProof/>
                <w:webHidden/>
              </w:rPr>
              <w:fldChar w:fldCharType="begin"/>
            </w:r>
            <w:r>
              <w:rPr>
                <w:noProof/>
                <w:webHidden/>
              </w:rPr>
              <w:instrText xml:space="preserve"> PAGEREF _Toc485140145 \h </w:instrText>
            </w:r>
            <w:r>
              <w:rPr>
                <w:noProof/>
                <w:webHidden/>
              </w:rPr>
            </w:r>
            <w:r>
              <w:rPr>
                <w:noProof/>
                <w:webHidden/>
              </w:rPr>
              <w:fldChar w:fldCharType="separate"/>
            </w:r>
            <w:r w:rsidR="00AB3D39">
              <w:rPr>
                <w:noProof/>
                <w:webHidden/>
              </w:rPr>
              <w:t>134</w:t>
            </w:r>
            <w:r>
              <w:rPr>
                <w:noProof/>
                <w:webHidden/>
              </w:rPr>
              <w:fldChar w:fldCharType="end"/>
            </w:r>
          </w:hyperlink>
        </w:p>
        <w:p w:rsidR="00875673" w:rsidRDefault="00875673">
          <w:pPr>
            <w:pStyle w:val="31"/>
            <w:rPr>
              <w:rFonts w:asciiTheme="minorHAnsi" w:eastAsiaTheme="minorEastAsia" w:hAnsiTheme="minorHAnsi"/>
              <w:noProof/>
            </w:rPr>
          </w:pPr>
          <w:hyperlink w:anchor="_Toc485140146" w:history="1">
            <w:r w:rsidRPr="002D1150">
              <w:rPr>
                <w:rStyle w:val="a8"/>
                <w:noProof/>
              </w:rPr>
              <w:t>5.4.2</w:t>
            </w:r>
            <w:r>
              <w:rPr>
                <w:rFonts w:asciiTheme="minorHAnsi" w:eastAsiaTheme="minorEastAsia" w:hAnsiTheme="minorHAnsi"/>
                <w:noProof/>
              </w:rPr>
              <w:tab/>
            </w:r>
            <w:r w:rsidRPr="002D1150">
              <w:rPr>
                <w:rStyle w:val="a8"/>
                <w:rFonts w:hint="eastAsia"/>
                <w:noProof/>
              </w:rPr>
              <w:t>農業氣象網格分群分析</w:t>
            </w:r>
            <w:r>
              <w:rPr>
                <w:noProof/>
                <w:webHidden/>
              </w:rPr>
              <w:tab/>
            </w:r>
            <w:r>
              <w:rPr>
                <w:noProof/>
                <w:webHidden/>
              </w:rPr>
              <w:fldChar w:fldCharType="begin"/>
            </w:r>
            <w:r>
              <w:rPr>
                <w:noProof/>
                <w:webHidden/>
              </w:rPr>
              <w:instrText xml:space="preserve"> PAGEREF _Toc485140146 \h </w:instrText>
            </w:r>
            <w:r>
              <w:rPr>
                <w:noProof/>
                <w:webHidden/>
              </w:rPr>
            </w:r>
            <w:r>
              <w:rPr>
                <w:noProof/>
                <w:webHidden/>
              </w:rPr>
              <w:fldChar w:fldCharType="separate"/>
            </w:r>
            <w:r w:rsidR="00AB3D39">
              <w:rPr>
                <w:noProof/>
                <w:webHidden/>
              </w:rPr>
              <w:t>134</w:t>
            </w:r>
            <w:r>
              <w:rPr>
                <w:noProof/>
                <w:webHidden/>
              </w:rPr>
              <w:fldChar w:fldCharType="end"/>
            </w:r>
          </w:hyperlink>
        </w:p>
        <w:p w:rsidR="00875673" w:rsidRDefault="00875673">
          <w:pPr>
            <w:pStyle w:val="31"/>
            <w:rPr>
              <w:rFonts w:asciiTheme="minorHAnsi" w:eastAsiaTheme="minorEastAsia" w:hAnsiTheme="minorHAnsi"/>
              <w:noProof/>
            </w:rPr>
          </w:pPr>
          <w:hyperlink w:anchor="_Toc485140147" w:history="1">
            <w:r w:rsidRPr="002D1150">
              <w:rPr>
                <w:rStyle w:val="a8"/>
                <w:noProof/>
              </w:rPr>
              <w:t>5.4.3</w:t>
            </w:r>
            <w:r>
              <w:rPr>
                <w:rFonts w:asciiTheme="minorHAnsi" w:eastAsiaTheme="minorEastAsia" w:hAnsiTheme="minorHAnsi"/>
                <w:noProof/>
              </w:rPr>
              <w:tab/>
            </w:r>
            <w:r w:rsidRPr="002D1150">
              <w:rPr>
                <w:rStyle w:val="a8"/>
                <w:rFonts w:hint="eastAsia"/>
                <w:noProof/>
              </w:rPr>
              <w:t>農業氣象群集分析</w:t>
            </w:r>
            <w:r>
              <w:rPr>
                <w:noProof/>
                <w:webHidden/>
              </w:rPr>
              <w:tab/>
            </w:r>
            <w:r>
              <w:rPr>
                <w:noProof/>
                <w:webHidden/>
              </w:rPr>
              <w:fldChar w:fldCharType="begin"/>
            </w:r>
            <w:r>
              <w:rPr>
                <w:noProof/>
                <w:webHidden/>
              </w:rPr>
              <w:instrText xml:space="preserve"> PAGEREF _Toc485140147 \h </w:instrText>
            </w:r>
            <w:r>
              <w:rPr>
                <w:noProof/>
                <w:webHidden/>
              </w:rPr>
            </w:r>
            <w:r>
              <w:rPr>
                <w:noProof/>
                <w:webHidden/>
              </w:rPr>
              <w:fldChar w:fldCharType="separate"/>
            </w:r>
            <w:r w:rsidR="00AB3D39">
              <w:rPr>
                <w:noProof/>
                <w:webHidden/>
              </w:rPr>
              <w:t>136</w:t>
            </w:r>
            <w:r>
              <w:rPr>
                <w:noProof/>
                <w:webHidden/>
              </w:rPr>
              <w:fldChar w:fldCharType="end"/>
            </w:r>
          </w:hyperlink>
        </w:p>
        <w:p w:rsidR="00875673" w:rsidRDefault="00875673">
          <w:pPr>
            <w:pStyle w:val="21"/>
            <w:rPr>
              <w:rFonts w:asciiTheme="minorHAnsi" w:eastAsiaTheme="minorEastAsia" w:hAnsiTheme="minorHAnsi"/>
              <w:noProof/>
            </w:rPr>
          </w:pPr>
          <w:hyperlink w:anchor="_Toc485140148" w:history="1">
            <w:r w:rsidRPr="002D1150">
              <w:rPr>
                <w:rStyle w:val="a8"/>
                <w:noProof/>
              </w:rPr>
              <w:t>5.5</w:t>
            </w:r>
            <w:r>
              <w:rPr>
                <w:rFonts w:asciiTheme="minorHAnsi" w:eastAsiaTheme="minorEastAsia" w:hAnsiTheme="minorHAnsi"/>
                <w:noProof/>
              </w:rPr>
              <w:tab/>
            </w:r>
            <w:r w:rsidRPr="002D1150">
              <w:rPr>
                <w:rStyle w:val="a8"/>
                <w:rFonts w:hint="eastAsia"/>
                <w:noProof/>
              </w:rPr>
              <w:t>設計與實作環境自動化控制服務與場域保全</w:t>
            </w:r>
            <w:r w:rsidRPr="002D1150">
              <w:rPr>
                <w:rStyle w:val="a8"/>
                <w:noProof/>
              </w:rPr>
              <w:t>(MCFS)</w:t>
            </w:r>
            <w:r>
              <w:rPr>
                <w:noProof/>
                <w:webHidden/>
              </w:rPr>
              <w:tab/>
            </w:r>
            <w:r>
              <w:rPr>
                <w:noProof/>
                <w:webHidden/>
              </w:rPr>
              <w:fldChar w:fldCharType="begin"/>
            </w:r>
            <w:r>
              <w:rPr>
                <w:noProof/>
                <w:webHidden/>
              </w:rPr>
              <w:instrText xml:space="preserve"> PAGEREF _Toc485140148 \h </w:instrText>
            </w:r>
            <w:r>
              <w:rPr>
                <w:noProof/>
                <w:webHidden/>
              </w:rPr>
            </w:r>
            <w:r>
              <w:rPr>
                <w:noProof/>
                <w:webHidden/>
              </w:rPr>
              <w:fldChar w:fldCharType="separate"/>
            </w:r>
            <w:r w:rsidR="00AB3D39">
              <w:rPr>
                <w:noProof/>
                <w:webHidden/>
              </w:rPr>
              <w:t>137</w:t>
            </w:r>
            <w:r>
              <w:rPr>
                <w:noProof/>
                <w:webHidden/>
              </w:rPr>
              <w:fldChar w:fldCharType="end"/>
            </w:r>
          </w:hyperlink>
        </w:p>
        <w:p w:rsidR="00875673" w:rsidRDefault="00875673">
          <w:pPr>
            <w:pStyle w:val="31"/>
            <w:rPr>
              <w:rFonts w:asciiTheme="minorHAnsi" w:eastAsiaTheme="minorEastAsia" w:hAnsiTheme="minorHAnsi"/>
              <w:noProof/>
            </w:rPr>
          </w:pPr>
          <w:hyperlink w:anchor="_Toc485140149" w:history="1">
            <w:r w:rsidRPr="002D1150">
              <w:rPr>
                <w:rStyle w:val="a8"/>
                <w:noProof/>
              </w:rPr>
              <w:t>5.5.1</w:t>
            </w:r>
            <w:r>
              <w:rPr>
                <w:rFonts w:asciiTheme="minorHAnsi" w:eastAsiaTheme="minorEastAsia" w:hAnsiTheme="minorHAnsi"/>
                <w:noProof/>
              </w:rPr>
              <w:tab/>
            </w:r>
            <w:r w:rsidRPr="002D1150">
              <w:rPr>
                <w:rStyle w:val="a8"/>
                <w:rFonts w:hint="eastAsia"/>
                <w:noProof/>
              </w:rPr>
              <w:t>環境感測模組分析程式</w:t>
            </w:r>
            <w:r>
              <w:rPr>
                <w:noProof/>
                <w:webHidden/>
              </w:rPr>
              <w:tab/>
            </w:r>
            <w:r>
              <w:rPr>
                <w:noProof/>
                <w:webHidden/>
              </w:rPr>
              <w:fldChar w:fldCharType="begin"/>
            </w:r>
            <w:r>
              <w:rPr>
                <w:noProof/>
                <w:webHidden/>
              </w:rPr>
              <w:instrText xml:space="preserve"> PAGEREF _Toc485140149 \h </w:instrText>
            </w:r>
            <w:r>
              <w:rPr>
                <w:noProof/>
                <w:webHidden/>
              </w:rPr>
            </w:r>
            <w:r>
              <w:rPr>
                <w:noProof/>
                <w:webHidden/>
              </w:rPr>
              <w:fldChar w:fldCharType="separate"/>
            </w:r>
            <w:r w:rsidR="00AB3D39">
              <w:rPr>
                <w:noProof/>
                <w:webHidden/>
              </w:rPr>
              <w:t>137</w:t>
            </w:r>
            <w:r>
              <w:rPr>
                <w:noProof/>
                <w:webHidden/>
              </w:rPr>
              <w:fldChar w:fldCharType="end"/>
            </w:r>
          </w:hyperlink>
        </w:p>
        <w:p w:rsidR="00875673" w:rsidRDefault="00875673">
          <w:pPr>
            <w:pStyle w:val="31"/>
            <w:rPr>
              <w:rFonts w:asciiTheme="minorHAnsi" w:eastAsiaTheme="minorEastAsia" w:hAnsiTheme="minorHAnsi"/>
              <w:noProof/>
            </w:rPr>
          </w:pPr>
          <w:hyperlink w:anchor="_Toc485140150" w:history="1">
            <w:r w:rsidRPr="002D1150">
              <w:rPr>
                <w:rStyle w:val="a8"/>
                <w:noProof/>
              </w:rPr>
              <w:t>5.5.2</w:t>
            </w:r>
            <w:r>
              <w:rPr>
                <w:rFonts w:asciiTheme="minorHAnsi" w:eastAsiaTheme="minorEastAsia" w:hAnsiTheme="minorHAnsi"/>
                <w:noProof/>
              </w:rPr>
              <w:tab/>
            </w:r>
            <w:r w:rsidRPr="002D1150">
              <w:rPr>
                <w:rStyle w:val="a8"/>
                <w:rFonts w:hint="eastAsia"/>
                <w:noProof/>
              </w:rPr>
              <w:t>環境控制分析程式</w:t>
            </w:r>
            <w:r>
              <w:rPr>
                <w:noProof/>
                <w:webHidden/>
              </w:rPr>
              <w:tab/>
            </w:r>
            <w:r>
              <w:rPr>
                <w:noProof/>
                <w:webHidden/>
              </w:rPr>
              <w:fldChar w:fldCharType="begin"/>
            </w:r>
            <w:r>
              <w:rPr>
                <w:noProof/>
                <w:webHidden/>
              </w:rPr>
              <w:instrText xml:space="preserve"> PAGEREF _Toc485140150 \h </w:instrText>
            </w:r>
            <w:r>
              <w:rPr>
                <w:noProof/>
                <w:webHidden/>
              </w:rPr>
            </w:r>
            <w:r>
              <w:rPr>
                <w:noProof/>
                <w:webHidden/>
              </w:rPr>
              <w:fldChar w:fldCharType="separate"/>
            </w:r>
            <w:r w:rsidR="00AB3D39">
              <w:rPr>
                <w:noProof/>
                <w:webHidden/>
              </w:rPr>
              <w:t>138</w:t>
            </w:r>
            <w:r>
              <w:rPr>
                <w:noProof/>
                <w:webHidden/>
              </w:rPr>
              <w:fldChar w:fldCharType="end"/>
            </w:r>
          </w:hyperlink>
        </w:p>
        <w:p w:rsidR="00875673" w:rsidRDefault="00875673">
          <w:pPr>
            <w:pStyle w:val="31"/>
            <w:rPr>
              <w:rFonts w:asciiTheme="minorHAnsi" w:eastAsiaTheme="minorEastAsia" w:hAnsiTheme="minorHAnsi"/>
              <w:noProof/>
            </w:rPr>
          </w:pPr>
          <w:hyperlink w:anchor="_Toc485140151" w:history="1">
            <w:r w:rsidRPr="002D1150">
              <w:rPr>
                <w:rStyle w:val="a8"/>
                <w:noProof/>
              </w:rPr>
              <w:t>5.5.3</w:t>
            </w:r>
            <w:r>
              <w:rPr>
                <w:rFonts w:asciiTheme="minorHAnsi" w:eastAsiaTheme="minorEastAsia" w:hAnsiTheme="minorHAnsi"/>
                <w:noProof/>
              </w:rPr>
              <w:tab/>
            </w:r>
            <w:r w:rsidRPr="002D1150">
              <w:rPr>
                <w:rStyle w:val="a8"/>
                <w:rFonts w:hint="eastAsia"/>
                <w:noProof/>
              </w:rPr>
              <w:t>影像擷取程式</w:t>
            </w:r>
            <w:r>
              <w:rPr>
                <w:noProof/>
                <w:webHidden/>
              </w:rPr>
              <w:tab/>
            </w:r>
            <w:r>
              <w:rPr>
                <w:noProof/>
                <w:webHidden/>
              </w:rPr>
              <w:fldChar w:fldCharType="begin"/>
            </w:r>
            <w:r>
              <w:rPr>
                <w:noProof/>
                <w:webHidden/>
              </w:rPr>
              <w:instrText xml:space="preserve"> PAGEREF _Toc485140151 \h </w:instrText>
            </w:r>
            <w:r>
              <w:rPr>
                <w:noProof/>
                <w:webHidden/>
              </w:rPr>
            </w:r>
            <w:r>
              <w:rPr>
                <w:noProof/>
                <w:webHidden/>
              </w:rPr>
              <w:fldChar w:fldCharType="separate"/>
            </w:r>
            <w:r w:rsidR="00AB3D39">
              <w:rPr>
                <w:noProof/>
                <w:webHidden/>
              </w:rPr>
              <w:t>139</w:t>
            </w:r>
            <w:r>
              <w:rPr>
                <w:noProof/>
                <w:webHidden/>
              </w:rPr>
              <w:fldChar w:fldCharType="end"/>
            </w:r>
          </w:hyperlink>
        </w:p>
        <w:p w:rsidR="00875673" w:rsidRDefault="00875673">
          <w:pPr>
            <w:pStyle w:val="31"/>
            <w:rPr>
              <w:rFonts w:asciiTheme="minorHAnsi" w:eastAsiaTheme="minorEastAsia" w:hAnsiTheme="minorHAnsi"/>
              <w:noProof/>
            </w:rPr>
          </w:pPr>
          <w:hyperlink w:anchor="_Toc485140152" w:history="1">
            <w:r w:rsidRPr="002D1150">
              <w:rPr>
                <w:rStyle w:val="a8"/>
                <w:noProof/>
              </w:rPr>
              <w:t>5.5.4</w:t>
            </w:r>
            <w:r>
              <w:rPr>
                <w:rFonts w:asciiTheme="minorHAnsi" w:eastAsiaTheme="minorEastAsia" w:hAnsiTheme="minorHAnsi"/>
                <w:noProof/>
              </w:rPr>
              <w:tab/>
            </w:r>
            <w:r w:rsidRPr="002D1150">
              <w:rPr>
                <w:rStyle w:val="a8"/>
                <w:rFonts w:hint="eastAsia"/>
                <w:noProof/>
              </w:rPr>
              <w:t>影像分析程式</w:t>
            </w:r>
            <w:r>
              <w:rPr>
                <w:noProof/>
                <w:webHidden/>
              </w:rPr>
              <w:tab/>
            </w:r>
            <w:r>
              <w:rPr>
                <w:noProof/>
                <w:webHidden/>
              </w:rPr>
              <w:fldChar w:fldCharType="begin"/>
            </w:r>
            <w:r>
              <w:rPr>
                <w:noProof/>
                <w:webHidden/>
              </w:rPr>
              <w:instrText xml:space="preserve"> PAGEREF _Toc485140152 \h </w:instrText>
            </w:r>
            <w:r>
              <w:rPr>
                <w:noProof/>
                <w:webHidden/>
              </w:rPr>
            </w:r>
            <w:r>
              <w:rPr>
                <w:noProof/>
                <w:webHidden/>
              </w:rPr>
              <w:fldChar w:fldCharType="separate"/>
            </w:r>
            <w:r w:rsidR="00AB3D39">
              <w:rPr>
                <w:noProof/>
                <w:webHidden/>
              </w:rPr>
              <w:t>140</w:t>
            </w:r>
            <w:r>
              <w:rPr>
                <w:noProof/>
                <w:webHidden/>
              </w:rPr>
              <w:fldChar w:fldCharType="end"/>
            </w:r>
          </w:hyperlink>
        </w:p>
        <w:p w:rsidR="00875673" w:rsidRDefault="00875673">
          <w:pPr>
            <w:pStyle w:val="21"/>
            <w:rPr>
              <w:rFonts w:asciiTheme="minorHAnsi" w:eastAsiaTheme="minorEastAsia" w:hAnsiTheme="minorHAnsi"/>
              <w:noProof/>
            </w:rPr>
          </w:pPr>
          <w:hyperlink w:anchor="_Toc485140153" w:history="1">
            <w:r w:rsidRPr="002D1150">
              <w:rPr>
                <w:rStyle w:val="a8"/>
                <w:noProof/>
              </w:rPr>
              <w:t>5.6</w:t>
            </w:r>
            <w:r>
              <w:rPr>
                <w:rFonts w:asciiTheme="minorHAnsi" w:eastAsiaTheme="minorEastAsia" w:hAnsiTheme="minorHAnsi"/>
                <w:noProof/>
              </w:rPr>
              <w:tab/>
            </w:r>
            <w:r w:rsidRPr="002D1150">
              <w:rPr>
                <w:rStyle w:val="a8"/>
                <w:rFonts w:hint="eastAsia"/>
                <w:noProof/>
              </w:rPr>
              <w:t>整合測試案例</w:t>
            </w:r>
            <w:r w:rsidRPr="002D1150">
              <w:rPr>
                <w:rStyle w:val="a8"/>
                <w:noProof/>
              </w:rPr>
              <w:t xml:space="preserve"> (Integration Testing Cases)</w:t>
            </w:r>
            <w:r>
              <w:rPr>
                <w:noProof/>
                <w:webHidden/>
              </w:rPr>
              <w:tab/>
            </w:r>
            <w:r>
              <w:rPr>
                <w:noProof/>
                <w:webHidden/>
              </w:rPr>
              <w:fldChar w:fldCharType="begin"/>
            </w:r>
            <w:r>
              <w:rPr>
                <w:noProof/>
                <w:webHidden/>
              </w:rPr>
              <w:instrText xml:space="preserve"> PAGEREF _Toc485140153 \h </w:instrText>
            </w:r>
            <w:r>
              <w:rPr>
                <w:noProof/>
                <w:webHidden/>
              </w:rPr>
            </w:r>
            <w:r>
              <w:rPr>
                <w:noProof/>
                <w:webHidden/>
              </w:rPr>
              <w:fldChar w:fldCharType="separate"/>
            </w:r>
            <w:r w:rsidR="00AB3D39">
              <w:rPr>
                <w:noProof/>
                <w:webHidden/>
              </w:rPr>
              <w:t>141</w:t>
            </w:r>
            <w:r>
              <w:rPr>
                <w:noProof/>
                <w:webHidden/>
              </w:rPr>
              <w:fldChar w:fldCharType="end"/>
            </w:r>
          </w:hyperlink>
        </w:p>
        <w:p w:rsidR="00875673" w:rsidRDefault="00875673">
          <w:pPr>
            <w:pStyle w:val="21"/>
            <w:rPr>
              <w:rFonts w:asciiTheme="minorHAnsi" w:eastAsiaTheme="minorEastAsia" w:hAnsiTheme="minorHAnsi"/>
              <w:noProof/>
            </w:rPr>
          </w:pPr>
          <w:hyperlink w:anchor="_Toc485140154" w:history="1">
            <w:r w:rsidRPr="002D1150">
              <w:rPr>
                <w:rStyle w:val="a8"/>
                <w:noProof/>
              </w:rPr>
              <w:t>5.7</w:t>
            </w:r>
            <w:r>
              <w:rPr>
                <w:rFonts w:asciiTheme="minorHAnsi" w:eastAsiaTheme="minorEastAsia" w:hAnsiTheme="minorHAnsi"/>
                <w:noProof/>
              </w:rPr>
              <w:tab/>
            </w:r>
            <w:r w:rsidRPr="002D1150">
              <w:rPr>
                <w:rStyle w:val="a8"/>
                <w:rFonts w:hint="eastAsia"/>
                <w:noProof/>
              </w:rPr>
              <w:t>接受測試案例</w:t>
            </w:r>
            <w:r w:rsidRPr="002D1150">
              <w:rPr>
                <w:rStyle w:val="a8"/>
                <w:noProof/>
              </w:rPr>
              <w:t xml:space="preserve"> (Acceptance Testing Cases)</w:t>
            </w:r>
            <w:r>
              <w:rPr>
                <w:noProof/>
                <w:webHidden/>
              </w:rPr>
              <w:tab/>
            </w:r>
            <w:r>
              <w:rPr>
                <w:noProof/>
                <w:webHidden/>
              </w:rPr>
              <w:fldChar w:fldCharType="begin"/>
            </w:r>
            <w:r>
              <w:rPr>
                <w:noProof/>
                <w:webHidden/>
              </w:rPr>
              <w:instrText xml:space="preserve"> PAGEREF _Toc485140154 \h </w:instrText>
            </w:r>
            <w:r>
              <w:rPr>
                <w:noProof/>
                <w:webHidden/>
              </w:rPr>
            </w:r>
            <w:r>
              <w:rPr>
                <w:noProof/>
                <w:webHidden/>
              </w:rPr>
              <w:fldChar w:fldCharType="separate"/>
            </w:r>
            <w:r w:rsidR="00AB3D39">
              <w:rPr>
                <w:noProof/>
                <w:webHidden/>
              </w:rPr>
              <w:t>144</w:t>
            </w:r>
            <w:r>
              <w:rPr>
                <w:noProof/>
                <w:webHidden/>
              </w:rPr>
              <w:fldChar w:fldCharType="end"/>
            </w:r>
          </w:hyperlink>
        </w:p>
        <w:p w:rsidR="00875673" w:rsidRDefault="00875673">
          <w:pPr>
            <w:pStyle w:val="11"/>
            <w:rPr>
              <w:rFonts w:asciiTheme="minorHAnsi" w:eastAsiaTheme="minorEastAsia" w:hAnsiTheme="minorHAnsi"/>
              <w:noProof/>
            </w:rPr>
          </w:pPr>
          <w:hyperlink w:anchor="_Toc485140155" w:history="1">
            <w:r w:rsidRPr="002D1150">
              <w:rPr>
                <w:rStyle w:val="a8"/>
                <w:rFonts w:cs="Times New Roman" w:hint="eastAsia"/>
                <w:noProof/>
              </w:rPr>
              <w:t>第</w:t>
            </w:r>
            <w:r w:rsidRPr="002D1150">
              <w:rPr>
                <w:rStyle w:val="a8"/>
                <w:rFonts w:cs="Times New Roman" w:hint="eastAsia"/>
                <w:noProof/>
              </w:rPr>
              <w:t>6</w:t>
            </w:r>
            <w:r w:rsidRPr="002D1150">
              <w:rPr>
                <w:rStyle w:val="a8"/>
                <w:rFonts w:cs="Times New Roman" w:hint="eastAsia"/>
                <w:noProof/>
              </w:rPr>
              <w:t>章</w:t>
            </w:r>
            <w:r>
              <w:rPr>
                <w:rFonts w:asciiTheme="minorHAnsi" w:eastAsiaTheme="minorEastAsia" w:hAnsiTheme="minorHAnsi"/>
                <w:noProof/>
              </w:rPr>
              <w:tab/>
            </w:r>
            <w:r w:rsidRPr="002D1150">
              <w:rPr>
                <w:rStyle w:val="a8"/>
                <w:noProof/>
              </w:rPr>
              <w:t>Appendix A</w:t>
            </w:r>
            <w:r w:rsidRPr="002D1150">
              <w:rPr>
                <w:rStyle w:val="a8"/>
                <w:rFonts w:hint="eastAsia"/>
                <w:noProof/>
              </w:rPr>
              <w:t>：追朔表</w:t>
            </w:r>
            <w:r w:rsidRPr="002D1150">
              <w:rPr>
                <w:rStyle w:val="a8"/>
                <w:noProof/>
              </w:rPr>
              <w:t>Traceability</w:t>
            </w:r>
            <w:r>
              <w:rPr>
                <w:noProof/>
                <w:webHidden/>
              </w:rPr>
              <w:tab/>
            </w:r>
            <w:r>
              <w:rPr>
                <w:noProof/>
                <w:webHidden/>
              </w:rPr>
              <w:fldChar w:fldCharType="begin"/>
            </w:r>
            <w:r>
              <w:rPr>
                <w:noProof/>
                <w:webHidden/>
              </w:rPr>
              <w:instrText xml:space="preserve"> PAGEREF _Toc485140155 \h </w:instrText>
            </w:r>
            <w:r>
              <w:rPr>
                <w:noProof/>
                <w:webHidden/>
              </w:rPr>
            </w:r>
            <w:r>
              <w:rPr>
                <w:noProof/>
                <w:webHidden/>
              </w:rPr>
              <w:fldChar w:fldCharType="separate"/>
            </w:r>
            <w:r w:rsidR="00AB3D39">
              <w:rPr>
                <w:noProof/>
                <w:webHidden/>
              </w:rPr>
              <w:t>146</w:t>
            </w:r>
            <w:r>
              <w:rPr>
                <w:noProof/>
                <w:webHidden/>
              </w:rPr>
              <w:fldChar w:fldCharType="end"/>
            </w:r>
          </w:hyperlink>
        </w:p>
        <w:p w:rsidR="00875673" w:rsidRDefault="00875673">
          <w:pPr>
            <w:pStyle w:val="21"/>
            <w:rPr>
              <w:rFonts w:asciiTheme="minorHAnsi" w:eastAsiaTheme="minorEastAsia" w:hAnsiTheme="minorHAnsi"/>
              <w:noProof/>
            </w:rPr>
          </w:pPr>
          <w:hyperlink w:anchor="_Toc485140156" w:history="1">
            <w:r w:rsidRPr="002D1150">
              <w:rPr>
                <w:rStyle w:val="a8"/>
                <w:noProof/>
              </w:rPr>
              <w:t>6.1</w:t>
            </w:r>
            <w:r>
              <w:rPr>
                <w:rFonts w:asciiTheme="minorHAnsi" w:eastAsiaTheme="minorEastAsia" w:hAnsiTheme="minorHAnsi"/>
                <w:noProof/>
              </w:rPr>
              <w:tab/>
            </w:r>
            <w:r w:rsidRPr="002D1150">
              <w:rPr>
                <w:rStyle w:val="a8"/>
                <w:rFonts w:hint="eastAsia"/>
                <w:noProof/>
              </w:rPr>
              <w:t>子系統</w:t>
            </w:r>
            <w:r w:rsidRPr="002D1150">
              <w:rPr>
                <w:rStyle w:val="a8"/>
                <w:noProof/>
              </w:rPr>
              <w:t xml:space="preserve"> vs. </w:t>
            </w:r>
            <w:r w:rsidRPr="002D1150">
              <w:rPr>
                <w:rStyle w:val="a8"/>
                <w:rFonts w:hint="eastAsia"/>
                <w:noProof/>
              </w:rPr>
              <w:t>測試案例</w:t>
            </w:r>
            <w:r w:rsidRPr="002D1150">
              <w:rPr>
                <w:rStyle w:val="a8"/>
                <w:noProof/>
              </w:rPr>
              <w:t xml:space="preserve"> (Subsystems vs. Test Cases)</w:t>
            </w:r>
            <w:r>
              <w:rPr>
                <w:noProof/>
                <w:webHidden/>
              </w:rPr>
              <w:tab/>
            </w:r>
            <w:r>
              <w:rPr>
                <w:noProof/>
                <w:webHidden/>
              </w:rPr>
              <w:fldChar w:fldCharType="begin"/>
            </w:r>
            <w:r>
              <w:rPr>
                <w:noProof/>
                <w:webHidden/>
              </w:rPr>
              <w:instrText xml:space="preserve"> PAGEREF _Toc485140156 \h </w:instrText>
            </w:r>
            <w:r>
              <w:rPr>
                <w:noProof/>
                <w:webHidden/>
              </w:rPr>
            </w:r>
            <w:r>
              <w:rPr>
                <w:noProof/>
                <w:webHidden/>
              </w:rPr>
              <w:fldChar w:fldCharType="separate"/>
            </w:r>
            <w:r w:rsidR="00AB3D39">
              <w:rPr>
                <w:noProof/>
                <w:webHidden/>
              </w:rPr>
              <w:t>146</w:t>
            </w:r>
            <w:r>
              <w:rPr>
                <w:noProof/>
                <w:webHidden/>
              </w:rPr>
              <w:fldChar w:fldCharType="end"/>
            </w:r>
          </w:hyperlink>
        </w:p>
        <w:p w:rsidR="00875673" w:rsidRDefault="00875673">
          <w:pPr>
            <w:pStyle w:val="31"/>
            <w:rPr>
              <w:rFonts w:asciiTheme="minorHAnsi" w:eastAsiaTheme="minorEastAsia" w:hAnsiTheme="minorHAnsi"/>
              <w:noProof/>
            </w:rPr>
          </w:pPr>
          <w:hyperlink w:anchor="_Toc485140157" w:history="1">
            <w:r w:rsidRPr="002D1150">
              <w:rPr>
                <w:rStyle w:val="a8"/>
                <w:noProof/>
              </w:rPr>
              <w:t>6.1.1</w:t>
            </w:r>
            <w:r>
              <w:rPr>
                <w:rFonts w:asciiTheme="minorHAnsi" w:eastAsiaTheme="minorEastAsia" w:hAnsiTheme="minorHAnsi"/>
                <w:noProof/>
              </w:rPr>
              <w:tab/>
            </w:r>
            <w:r w:rsidRPr="002D1150">
              <w:rPr>
                <w:rStyle w:val="a8"/>
                <w:rFonts w:hint="eastAsia"/>
                <w:noProof/>
              </w:rPr>
              <w:t>總計畫</w:t>
            </w:r>
            <w:r>
              <w:rPr>
                <w:noProof/>
                <w:webHidden/>
              </w:rPr>
              <w:tab/>
            </w:r>
            <w:r>
              <w:rPr>
                <w:noProof/>
                <w:webHidden/>
              </w:rPr>
              <w:fldChar w:fldCharType="begin"/>
            </w:r>
            <w:r>
              <w:rPr>
                <w:noProof/>
                <w:webHidden/>
              </w:rPr>
              <w:instrText xml:space="preserve"> PAGEREF _Toc485140157 \h </w:instrText>
            </w:r>
            <w:r>
              <w:rPr>
                <w:noProof/>
                <w:webHidden/>
              </w:rPr>
            </w:r>
            <w:r>
              <w:rPr>
                <w:noProof/>
                <w:webHidden/>
              </w:rPr>
              <w:fldChar w:fldCharType="separate"/>
            </w:r>
            <w:r w:rsidR="00AB3D39">
              <w:rPr>
                <w:noProof/>
                <w:webHidden/>
              </w:rPr>
              <w:t>146</w:t>
            </w:r>
            <w:r>
              <w:rPr>
                <w:noProof/>
                <w:webHidden/>
              </w:rPr>
              <w:fldChar w:fldCharType="end"/>
            </w:r>
          </w:hyperlink>
        </w:p>
        <w:p w:rsidR="00875673" w:rsidRDefault="00875673">
          <w:pPr>
            <w:pStyle w:val="31"/>
            <w:rPr>
              <w:rFonts w:asciiTheme="minorHAnsi" w:eastAsiaTheme="minorEastAsia" w:hAnsiTheme="minorHAnsi"/>
              <w:noProof/>
            </w:rPr>
          </w:pPr>
          <w:hyperlink w:anchor="_Toc485140158" w:history="1">
            <w:r w:rsidRPr="002D1150">
              <w:rPr>
                <w:rStyle w:val="a8"/>
                <w:noProof/>
              </w:rPr>
              <w:t>6.1.2</w:t>
            </w:r>
            <w:r>
              <w:rPr>
                <w:rFonts w:asciiTheme="minorHAnsi" w:eastAsiaTheme="minorEastAsia" w:hAnsiTheme="minorHAnsi"/>
                <w:noProof/>
              </w:rPr>
              <w:tab/>
            </w:r>
            <w:r w:rsidRPr="002D1150">
              <w:rPr>
                <w:rStyle w:val="a8"/>
                <w:rFonts w:hint="eastAsia"/>
                <w:noProof/>
              </w:rPr>
              <w:t>子計畫一</w:t>
            </w:r>
            <w:r>
              <w:rPr>
                <w:noProof/>
                <w:webHidden/>
              </w:rPr>
              <w:tab/>
            </w:r>
            <w:r>
              <w:rPr>
                <w:noProof/>
                <w:webHidden/>
              </w:rPr>
              <w:fldChar w:fldCharType="begin"/>
            </w:r>
            <w:r>
              <w:rPr>
                <w:noProof/>
                <w:webHidden/>
              </w:rPr>
              <w:instrText xml:space="preserve"> PAGEREF _Toc485140158 \h </w:instrText>
            </w:r>
            <w:r>
              <w:rPr>
                <w:noProof/>
                <w:webHidden/>
              </w:rPr>
            </w:r>
            <w:r>
              <w:rPr>
                <w:noProof/>
                <w:webHidden/>
              </w:rPr>
              <w:fldChar w:fldCharType="separate"/>
            </w:r>
            <w:r w:rsidR="00AB3D39">
              <w:rPr>
                <w:noProof/>
                <w:webHidden/>
              </w:rPr>
              <w:t>146</w:t>
            </w:r>
            <w:r>
              <w:rPr>
                <w:noProof/>
                <w:webHidden/>
              </w:rPr>
              <w:fldChar w:fldCharType="end"/>
            </w:r>
          </w:hyperlink>
        </w:p>
        <w:p w:rsidR="00875673" w:rsidRDefault="00875673">
          <w:pPr>
            <w:pStyle w:val="31"/>
            <w:rPr>
              <w:rFonts w:asciiTheme="minorHAnsi" w:eastAsiaTheme="minorEastAsia" w:hAnsiTheme="minorHAnsi"/>
              <w:noProof/>
            </w:rPr>
          </w:pPr>
          <w:hyperlink w:anchor="_Toc485140159" w:history="1">
            <w:r w:rsidRPr="002D1150">
              <w:rPr>
                <w:rStyle w:val="a8"/>
                <w:noProof/>
              </w:rPr>
              <w:t>6.1.3</w:t>
            </w:r>
            <w:r>
              <w:rPr>
                <w:rFonts w:asciiTheme="minorHAnsi" w:eastAsiaTheme="minorEastAsia" w:hAnsiTheme="minorHAnsi"/>
                <w:noProof/>
              </w:rPr>
              <w:tab/>
            </w:r>
            <w:r w:rsidRPr="002D1150">
              <w:rPr>
                <w:rStyle w:val="a8"/>
                <w:rFonts w:hint="eastAsia"/>
                <w:noProof/>
                <w:shd w:val="clear" w:color="auto" w:fill="FFFFFF" w:themeFill="background1"/>
              </w:rPr>
              <w:t>子計畫二</w:t>
            </w:r>
            <w:r>
              <w:rPr>
                <w:noProof/>
                <w:webHidden/>
              </w:rPr>
              <w:tab/>
            </w:r>
            <w:r>
              <w:rPr>
                <w:noProof/>
                <w:webHidden/>
              </w:rPr>
              <w:fldChar w:fldCharType="begin"/>
            </w:r>
            <w:r>
              <w:rPr>
                <w:noProof/>
                <w:webHidden/>
              </w:rPr>
              <w:instrText xml:space="preserve"> PAGEREF _Toc485140159 \h </w:instrText>
            </w:r>
            <w:r>
              <w:rPr>
                <w:noProof/>
                <w:webHidden/>
              </w:rPr>
            </w:r>
            <w:r>
              <w:rPr>
                <w:noProof/>
                <w:webHidden/>
              </w:rPr>
              <w:fldChar w:fldCharType="separate"/>
            </w:r>
            <w:r w:rsidR="00AB3D39">
              <w:rPr>
                <w:noProof/>
                <w:webHidden/>
              </w:rPr>
              <w:t>147</w:t>
            </w:r>
            <w:r>
              <w:rPr>
                <w:noProof/>
                <w:webHidden/>
              </w:rPr>
              <w:fldChar w:fldCharType="end"/>
            </w:r>
          </w:hyperlink>
        </w:p>
        <w:p w:rsidR="00875673" w:rsidRDefault="00875673">
          <w:pPr>
            <w:pStyle w:val="31"/>
            <w:rPr>
              <w:rFonts w:asciiTheme="minorHAnsi" w:eastAsiaTheme="minorEastAsia" w:hAnsiTheme="minorHAnsi"/>
              <w:noProof/>
            </w:rPr>
          </w:pPr>
          <w:hyperlink w:anchor="_Toc485140160" w:history="1">
            <w:r w:rsidRPr="002D1150">
              <w:rPr>
                <w:rStyle w:val="a8"/>
                <w:noProof/>
              </w:rPr>
              <w:t>6.1.4</w:t>
            </w:r>
            <w:r>
              <w:rPr>
                <w:rFonts w:asciiTheme="minorHAnsi" w:eastAsiaTheme="minorEastAsia" w:hAnsiTheme="minorHAnsi"/>
                <w:noProof/>
              </w:rPr>
              <w:tab/>
            </w:r>
            <w:r w:rsidRPr="002D1150">
              <w:rPr>
                <w:rStyle w:val="a8"/>
                <w:rFonts w:hint="eastAsia"/>
                <w:noProof/>
              </w:rPr>
              <w:t>子計畫三</w:t>
            </w:r>
            <w:r>
              <w:rPr>
                <w:noProof/>
                <w:webHidden/>
              </w:rPr>
              <w:tab/>
            </w:r>
            <w:r>
              <w:rPr>
                <w:noProof/>
                <w:webHidden/>
              </w:rPr>
              <w:fldChar w:fldCharType="begin"/>
            </w:r>
            <w:r>
              <w:rPr>
                <w:noProof/>
                <w:webHidden/>
              </w:rPr>
              <w:instrText xml:space="preserve"> PAGEREF _Toc485140160 \h </w:instrText>
            </w:r>
            <w:r>
              <w:rPr>
                <w:noProof/>
                <w:webHidden/>
              </w:rPr>
            </w:r>
            <w:r>
              <w:rPr>
                <w:noProof/>
                <w:webHidden/>
              </w:rPr>
              <w:fldChar w:fldCharType="separate"/>
            </w:r>
            <w:r w:rsidR="00AB3D39">
              <w:rPr>
                <w:noProof/>
                <w:webHidden/>
              </w:rPr>
              <w:t>147</w:t>
            </w:r>
            <w:r>
              <w:rPr>
                <w:noProof/>
                <w:webHidden/>
              </w:rPr>
              <w:fldChar w:fldCharType="end"/>
            </w:r>
          </w:hyperlink>
        </w:p>
        <w:p w:rsidR="00875673" w:rsidRDefault="00875673">
          <w:pPr>
            <w:pStyle w:val="31"/>
            <w:rPr>
              <w:rFonts w:asciiTheme="minorHAnsi" w:eastAsiaTheme="minorEastAsia" w:hAnsiTheme="minorHAnsi"/>
              <w:noProof/>
            </w:rPr>
          </w:pPr>
          <w:hyperlink w:anchor="_Toc485140161" w:history="1">
            <w:r w:rsidRPr="002D1150">
              <w:rPr>
                <w:rStyle w:val="a8"/>
                <w:noProof/>
              </w:rPr>
              <w:t>6.1.5</w:t>
            </w:r>
            <w:r>
              <w:rPr>
                <w:rFonts w:asciiTheme="minorHAnsi" w:eastAsiaTheme="minorEastAsia" w:hAnsiTheme="minorHAnsi"/>
                <w:noProof/>
              </w:rPr>
              <w:tab/>
            </w:r>
            <w:r w:rsidRPr="002D1150">
              <w:rPr>
                <w:rStyle w:val="a8"/>
                <w:rFonts w:hint="eastAsia"/>
                <w:noProof/>
              </w:rPr>
              <w:t>子計畫四</w:t>
            </w:r>
            <w:r>
              <w:rPr>
                <w:noProof/>
                <w:webHidden/>
              </w:rPr>
              <w:tab/>
            </w:r>
            <w:r>
              <w:rPr>
                <w:noProof/>
                <w:webHidden/>
              </w:rPr>
              <w:fldChar w:fldCharType="begin"/>
            </w:r>
            <w:r>
              <w:rPr>
                <w:noProof/>
                <w:webHidden/>
              </w:rPr>
              <w:instrText xml:space="preserve"> PAGEREF _Toc485140161 \h </w:instrText>
            </w:r>
            <w:r>
              <w:rPr>
                <w:noProof/>
                <w:webHidden/>
              </w:rPr>
            </w:r>
            <w:r>
              <w:rPr>
                <w:noProof/>
                <w:webHidden/>
              </w:rPr>
              <w:fldChar w:fldCharType="separate"/>
            </w:r>
            <w:r w:rsidR="00AB3D39">
              <w:rPr>
                <w:noProof/>
                <w:webHidden/>
              </w:rPr>
              <w:t>148</w:t>
            </w:r>
            <w:r>
              <w:rPr>
                <w:noProof/>
                <w:webHidden/>
              </w:rPr>
              <w:fldChar w:fldCharType="end"/>
            </w:r>
          </w:hyperlink>
        </w:p>
        <w:p w:rsidR="00875673" w:rsidRDefault="00875673">
          <w:pPr>
            <w:pStyle w:val="21"/>
            <w:rPr>
              <w:rFonts w:asciiTheme="minorHAnsi" w:eastAsiaTheme="minorEastAsia" w:hAnsiTheme="minorHAnsi"/>
              <w:noProof/>
            </w:rPr>
          </w:pPr>
          <w:hyperlink w:anchor="_Toc485140162" w:history="1">
            <w:r w:rsidRPr="002D1150">
              <w:rPr>
                <w:rStyle w:val="a8"/>
                <w:noProof/>
              </w:rPr>
              <w:t>6.2</w:t>
            </w:r>
            <w:r>
              <w:rPr>
                <w:rFonts w:asciiTheme="minorHAnsi" w:eastAsiaTheme="minorEastAsia" w:hAnsiTheme="minorHAnsi"/>
                <w:noProof/>
              </w:rPr>
              <w:tab/>
            </w:r>
            <w:r w:rsidRPr="002D1150">
              <w:rPr>
                <w:rStyle w:val="a8"/>
                <w:rFonts w:hint="eastAsia"/>
                <w:noProof/>
              </w:rPr>
              <w:t>需求</w:t>
            </w:r>
            <w:r w:rsidRPr="002D1150">
              <w:rPr>
                <w:rStyle w:val="a8"/>
                <w:noProof/>
              </w:rPr>
              <w:t xml:space="preserve"> vs. </w:t>
            </w:r>
            <w:r w:rsidRPr="002D1150">
              <w:rPr>
                <w:rStyle w:val="a8"/>
                <w:rFonts w:hint="eastAsia"/>
                <w:noProof/>
              </w:rPr>
              <w:t>測試案例</w:t>
            </w:r>
            <w:r w:rsidRPr="002D1150">
              <w:rPr>
                <w:rStyle w:val="a8"/>
                <w:noProof/>
              </w:rPr>
              <w:t xml:space="preserve"> (Requirements vs. Test Cases)</w:t>
            </w:r>
            <w:r>
              <w:rPr>
                <w:noProof/>
                <w:webHidden/>
              </w:rPr>
              <w:tab/>
            </w:r>
            <w:r>
              <w:rPr>
                <w:noProof/>
                <w:webHidden/>
              </w:rPr>
              <w:fldChar w:fldCharType="begin"/>
            </w:r>
            <w:r>
              <w:rPr>
                <w:noProof/>
                <w:webHidden/>
              </w:rPr>
              <w:instrText xml:space="preserve"> PAGEREF _Toc485140162 \h </w:instrText>
            </w:r>
            <w:r>
              <w:rPr>
                <w:noProof/>
                <w:webHidden/>
              </w:rPr>
            </w:r>
            <w:r>
              <w:rPr>
                <w:noProof/>
                <w:webHidden/>
              </w:rPr>
              <w:fldChar w:fldCharType="separate"/>
            </w:r>
            <w:r w:rsidR="00AB3D39">
              <w:rPr>
                <w:noProof/>
                <w:webHidden/>
              </w:rPr>
              <w:t>148</w:t>
            </w:r>
            <w:r>
              <w:rPr>
                <w:noProof/>
                <w:webHidden/>
              </w:rPr>
              <w:fldChar w:fldCharType="end"/>
            </w:r>
          </w:hyperlink>
        </w:p>
        <w:p w:rsidR="00875673" w:rsidRDefault="00875673">
          <w:pPr>
            <w:pStyle w:val="31"/>
            <w:rPr>
              <w:rFonts w:asciiTheme="minorHAnsi" w:eastAsiaTheme="minorEastAsia" w:hAnsiTheme="minorHAnsi"/>
              <w:noProof/>
            </w:rPr>
          </w:pPr>
          <w:hyperlink w:anchor="_Toc485140163" w:history="1">
            <w:r w:rsidRPr="002D1150">
              <w:rPr>
                <w:rStyle w:val="a8"/>
                <w:noProof/>
              </w:rPr>
              <w:t>6.2.1</w:t>
            </w:r>
            <w:r>
              <w:rPr>
                <w:rFonts w:asciiTheme="minorHAnsi" w:eastAsiaTheme="minorEastAsia" w:hAnsiTheme="minorHAnsi"/>
                <w:noProof/>
              </w:rPr>
              <w:tab/>
            </w:r>
            <w:r w:rsidRPr="002D1150">
              <w:rPr>
                <w:rStyle w:val="a8"/>
                <w:rFonts w:hint="eastAsia"/>
                <w:noProof/>
              </w:rPr>
              <w:t>總計畫</w:t>
            </w:r>
            <w:r>
              <w:rPr>
                <w:noProof/>
                <w:webHidden/>
              </w:rPr>
              <w:tab/>
            </w:r>
            <w:r>
              <w:rPr>
                <w:noProof/>
                <w:webHidden/>
              </w:rPr>
              <w:fldChar w:fldCharType="begin"/>
            </w:r>
            <w:r>
              <w:rPr>
                <w:noProof/>
                <w:webHidden/>
              </w:rPr>
              <w:instrText xml:space="preserve"> PAGEREF _Toc485140163 \h </w:instrText>
            </w:r>
            <w:r>
              <w:rPr>
                <w:noProof/>
                <w:webHidden/>
              </w:rPr>
            </w:r>
            <w:r>
              <w:rPr>
                <w:noProof/>
                <w:webHidden/>
              </w:rPr>
              <w:fldChar w:fldCharType="separate"/>
            </w:r>
            <w:r w:rsidR="00AB3D39">
              <w:rPr>
                <w:noProof/>
                <w:webHidden/>
              </w:rPr>
              <w:t>148</w:t>
            </w:r>
            <w:r>
              <w:rPr>
                <w:noProof/>
                <w:webHidden/>
              </w:rPr>
              <w:fldChar w:fldCharType="end"/>
            </w:r>
          </w:hyperlink>
        </w:p>
        <w:p w:rsidR="00875673" w:rsidRDefault="00875673">
          <w:pPr>
            <w:pStyle w:val="31"/>
            <w:rPr>
              <w:rFonts w:asciiTheme="minorHAnsi" w:eastAsiaTheme="minorEastAsia" w:hAnsiTheme="minorHAnsi"/>
              <w:noProof/>
            </w:rPr>
          </w:pPr>
          <w:hyperlink w:anchor="_Toc485140164" w:history="1">
            <w:r w:rsidRPr="002D1150">
              <w:rPr>
                <w:rStyle w:val="a8"/>
                <w:noProof/>
              </w:rPr>
              <w:t>6.2.2</w:t>
            </w:r>
            <w:r>
              <w:rPr>
                <w:rFonts w:asciiTheme="minorHAnsi" w:eastAsiaTheme="minorEastAsia" w:hAnsiTheme="minorHAnsi"/>
                <w:noProof/>
              </w:rPr>
              <w:tab/>
            </w:r>
            <w:r w:rsidRPr="002D1150">
              <w:rPr>
                <w:rStyle w:val="a8"/>
                <w:rFonts w:hint="eastAsia"/>
                <w:noProof/>
              </w:rPr>
              <w:t>子計畫一</w:t>
            </w:r>
            <w:r>
              <w:rPr>
                <w:noProof/>
                <w:webHidden/>
              </w:rPr>
              <w:tab/>
            </w:r>
            <w:r>
              <w:rPr>
                <w:noProof/>
                <w:webHidden/>
              </w:rPr>
              <w:fldChar w:fldCharType="begin"/>
            </w:r>
            <w:r>
              <w:rPr>
                <w:noProof/>
                <w:webHidden/>
              </w:rPr>
              <w:instrText xml:space="preserve"> PAGEREF _Toc485140164 \h </w:instrText>
            </w:r>
            <w:r>
              <w:rPr>
                <w:noProof/>
                <w:webHidden/>
              </w:rPr>
            </w:r>
            <w:r>
              <w:rPr>
                <w:noProof/>
                <w:webHidden/>
              </w:rPr>
              <w:fldChar w:fldCharType="separate"/>
            </w:r>
            <w:r w:rsidR="00AB3D39">
              <w:rPr>
                <w:noProof/>
                <w:webHidden/>
              </w:rPr>
              <w:t>150</w:t>
            </w:r>
            <w:r>
              <w:rPr>
                <w:noProof/>
                <w:webHidden/>
              </w:rPr>
              <w:fldChar w:fldCharType="end"/>
            </w:r>
          </w:hyperlink>
        </w:p>
        <w:p w:rsidR="00875673" w:rsidRDefault="00875673">
          <w:pPr>
            <w:pStyle w:val="31"/>
            <w:rPr>
              <w:rFonts w:asciiTheme="minorHAnsi" w:eastAsiaTheme="minorEastAsia" w:hAnsiTheme="minorHAnsi"/>
              <w:noProof/>
            </w:rPr>
          </w:pPr>
          <w:hyperlink w:anchor="_Toc485140165" w:history="1">
            <w:r w:rsidRPr="002D1150">
              <w:rPr>
                <w:rStyle w:val="a8"/>
                <w:noProof/>
              </w:rPr>
              <w:t>6.2.3</w:t>
            </w:r>
            <w:r>
              <w:rPr>
                <w:rFonts w:asciiTheme="minorHAnsi" w:eastAsiaTheme="minorEastAsia" w:hAnsiTheme="minorHAnsi"/>
                <w:noProof/>
              </w:rPr>
              <w:tab/>
            </w:r>
            <w:r w:rsidRPr="002D1150">
              <w:rPr>
                <w:rStyle w:val="a8"/>
                <w:rFonts w:hint="eastAsia"/>
                <w:noProof/>
              </w:rPr>
              <w:t>子計畫二</w:t>
            </w:r>
            <w:r>
              <w:rPr>
                <w:noProof/>
                <w:webHidden/>
              </w:rPr>
              <w:tab/>
            </w:r>
            <w:r>
              <w:rPr>
                <w:noProof/>
                <w:webHidden/>
              </w:rPr>
              <w:fldChar w:fldCharType="begin"/>
            </w:r>
            <w:r>
              <w:rPr>
                <w:noProof/>
                <w:webHidden/>
              </w:rPr>
              <w:instrText xml:space="preserve"> PAGEREF _Toc485140165 \h </w:instrText>
            </w:r>
            <w:r>
              <w:rPr>
                <w:noProof/>
                <w:webHidden/>
              </w:rPr>
            </w:r>
            <w:r>
              <w:rPr>
                <w:noProof/>
                <w:webHidden/>
              </w:rPr>
              <w:fldChar w:fldCharType="separate"/>
            </w:r>
            <w:r w:rsidR="00AB3D39">
              <w:rPr>
                <w:noProof/>
                <w:webHidden/>
              </w:rPr>
              <w:t>157</w:t>
            </w:r>
            <w:r>
              <w:rPr>
                <w:noProof/>
                <w:webHidden/>
              </w:rPr>
              <w:fldChar w:fldCharType="end"/>
            </w:r>
          </w:hyperlink>
        </w:p>
        <w:p w:rsidR="00875673" w:rsidRDefault="00875673">
          <w:pPr>
            <w:pStyle w:val="31"/>
            <w:rPr>
              <w:rFonts w:asciiTheme="minorHAnsi" w:eastAsiaTheme="minorEastAsia" w:hAnsiTheme="minorHAnsi"/>
              <w:noProof/>
            </w:rPr>
          </w:pPr>
          <w:hyperlink w:anchor="_Toc485140166" w:history="1">
            <w:r w:rsidRPr="002D1150">
              <w:rPr>
                <w:rStyle w:val="a8"/>
                <w:noProof/>
              </w:rPr>
              <w:t>6.2.4</w:t>
            </w:r>
            <w:r>
              <w:rPr>
                <w:rFonts w:asciiTheme="minorHAnsi" w:eastAsiaTheme="minorEastAsia" w:hAnsiTheme="minorHAnsi"/>
                <w:noProof/>
              </w:rPr>
              <w:tab/>
            </w:r>
            <w:r w:rsidRPr="002D1150">
              <w:rPr>
                <w:rStyle w:val="a8"/>
                <w:rFonts w:hint="eastAsia"/>
                <w:noProof/>
              </w:rPr>
              <w:t>子計畫三</w:t>
            </w:r>
            <w:r>
              <w:rPr>
                <w:noProof/>
                <w:webHidden/>
              </w:rPr>
              <w:tab/>
            </w:r>
            <w:r>
              <w:rPr>
                <w:noProof/>
                <w:webHidden/>
              </w:rPr>
              <w:fldChar w:fldCharType="begin"/>
            </w:r>
            <w:r>
              <w:rPr>
                <w:noProof/>
                <w:webHidden/>
              </w:rPr>
              <w:instrText xml:space="preserve"> PAGEREF _Toc485140166 \h </w:instrText>
            </w:r>
            <w:r>
              <w:rPr>
                <w:noProof/>
                <w:webHidden/>
              </w:rPr>
            </w:r>
            <w:r>
              <w:rPr>
                <w:noProof/>
                <w:webHidden/>
              </w:rPr>
              <w:fldChar w:fldCharType="separate"/>
            </w:r>
            <w:r w:rsidR="00AB3D39">
              <w:rPr>
                <w:noProof/>
                <w:webHidden/>
              </w:rPr>
              <w:t>158</w:t>
            </w:r>
            <w:r>
              <w:rPr>
                <w:noProof/>
                <w:webHidden/>
              </w:rPr>
              <w:fldChar w:fldCharType="end"/>
            </w:r>
          </w:hyperlink>
        </w:p>
        <w:p w:rsidR="00875673" w:rsidRDefault="00875673">
          <w:pPr>
            <w:pStyle w:val="31"/>
            <w:rPr>
              <w:rFonts w:asciiTheme="minorHAnsi" w:eastAsiaTheme="minorEastAsia" w:hAnsiTheme="minorHAnsi"/>
              <w:noProof/>
            </w:rPr>
          </w:pPr>
          <w:hyperlink w:anchor="_Toc485140167" w:history="1">
            <w:r w:rsidRPr="002D1150">
              <w:rPr>
                <w:rStyle w:val="a8"/>
                <w:noProof/>
              </w:rPr>
              <w:t>6.2.5</w:t>
            </w:r>
            <w:r>
              <w:rPr>
                <w:rFonts w:asciiTheme="minorHAnsi" w:eastAsiaTheme="minorEastAsia" w:hAnsiTheme="minorHAnsi"/>
                <w:noProof/>
              </w:rPr>
              <w:tab/>
            </w:r>
            <w:r w:rsidRPr="002D1150">
              <w:rPr>
                <w:rStyle w:val="a8"/>
                <w:rFonts w:hint="eastAsia"/>
                <w:noProof/>
              </w:rPr>
              <w:t>子計畫四</w:t>
            </w:r>
            <w:r>
              <w:rPr>
                <w:noProof/>
                <w:webHidden/>
              </w:rPr>
              <w:tab/>
            </w:r>
            <w:r>
              <w:rPr>
                <w:noProof/>
                <w:webHidden/>
              </w:rPr>
              <w:fldChar w:fldCharType="begin"/>
            </w:r>
            <w:r>
              <w:rPr>
                <w:noProof/>
                <w:webHidden/>
              </w:rPr>
              <w:instrText xml:space="preserve"> PAGEREF _Toc485140167 \h </w:instrText>
            </w:r>
            <w:r>
              <w:rPr>
                <w:noProof/>
                <w:webHidden/>
              </w:rPr>
            </w:r>
            <w:r>
              <w:rPr>
                <w:noProof/>
                <w:webHidden/>
              </w:rPr>
              <w:fldChar w:fldCharType="separate"/>
            </w:r>
            <w:r w:rsidR="00AB3D39">
              <w:rPr>
                <w:noProof/>
                <w:webHidden/>
              </w:rPr>
              <w:t>159</w:t>
            </w:r>
            <w:r>
              <w:rPr>
                <w:noProof/>
                <w:webHidden/>
              </w:rPr>
              <w:fldChar w:fldCharType="end"/>
            </w:r>
          </w:hyperlink>
        </w:p>
        <w:p w:rsidR="00875673" w:rsidRDefault="00875673">
          <w:pPr>
            <w:pStyle w:val="11"/>
            <w:rPr>
              <w:rFonts w:asciiTheme="minorHAnsi" w:eastAsiaTheme="minorEastAsia" w:hAnsiTheme="minorHAnsi"/>
              <w:noProof/>
            </w:rPr>
          </w:pPr>
          <w:hyperlink w:anchor="_Toc485140168" w:history="1">
            <w:r w:rsidRPr="002D1150">
              <w:rPr>
                <w:rStyle w:val="a8"/>
                <w:rFonts w:cs="Times New Roman" w:hint="eastAsia"/>
                <w:noProof/>
              </w:rPr>
              <w:t>第</w:t>
            </w:r>
            <w:r w:rsidRPr="002D1150">
              <w:rPr>
                <w:rStyle w:val="a8"/>
                <w:rFonts w:cs="Times New Roman" w:hint="eastAsia"/>
                <w:noProof/>
              </w:rPr>
              <w:t>7</w:t>
            </w:r>
            <w:r w:rsidRPr="002D1150">
              <w:rPr>
                <w:rStyle w:val="a8"/>
                <w:rFonts w:cs="Times New Roman" w:hint="eastAsia"/>
                <w:noProof/>
              </w:rPr>
              <w:t>章</w:t>
            </w:r>
            <w:r>
              <w:rPr>
                <w:rFonts w:asciiTheme="minorHAnsi" w:eastAsiaTheme="minorEastAsia" w:hAnsiTheme="minorHAnsi"/>
                <w:noProof/>
              </w:rPr>
              <w:tab/>
            </w:r>
            <w:r w:rsidRPr="002D1150">
              <w:rPr>
                <w:rStyle w:val="a8"/>
                <w:noProof/>
              </w:rPr>
              <w:t>Appendix B</w:t>
            </w:r>
            <w:r w:rsidRPr="002D1150">
              <w:rPr>
                <w:rStyle w:val="a8"/>
                <w:rFonts w:hint="eastAsia"/>
                <w:noProof/>
              </w:rPr>
              <w:t>：</w:t>
            </w:r>
            <w:r w:rsidRPr="002D1150">
              <w:rPr>
                <w:rStyle w:val="a8"/>
                <w:noProof/>
              </w:rPr>
              <w:t>Glossary</w:t>
            </w:r>
            <w:r>
              <w:rPr>
                <w:noProof/>
                <w:webHidden/>
              </w:rPr>
              <w:tab/>
            </w:r>
            <w:r>
              <w:rPr>
                <w:noProof/>
                <w:webHidden/>
              </w:rPr>
              <w:fldChar w:fldCharType="begin"/>
            </w:r>
            <w:r>
              <w:rPr>
                <w:noProof/>
                <w:webHidden/>
              </w:rPr>
              <w:instrText xml:space="preserve"> PAGEREF _Toc485140168 \h </w:instrText>
            </w:r>
            <w:r>
              <w:rPr>
                <w:noProof/>
                <w:webHidden/>
              </w:rPr>
            </w:r>
            <w:r>
              <w:rPr>
                <w:noProof/>
                <w:webHidden/>
              </w:rPr>
              <w:fldChar w:fldCharType="separate"/>
            </w:r>
            <w:r w:rsidR="00AB3D39">
              <w:rPr>
                <w:noProof/>
                <w:webHidden/>
              </w:rPr>
              <w:t>164</w:t>
            </w:r>
            <w:r>
              <w:rPr>
                <w:noProof/>
                <w:webHidden/>
              </w:rPr>
              <w:fldChar w:fldCharType="end"/>
            </w:r>
          </w:hyperlink>
        </w:p>
        <w:p w:rsidR="00875673" w:rsidRDefault="00875673">
          <w:pPr>
            <w:pStyle w:val="11"/>
            <w:rPr>
              <w:rFonts w:asciiTheme="minorHAnsi" w:eastAsiaTheme="minorEastAsia" w:hAnsiTheme="minorHAnsi"/>
              <w:noProof/>
            </w:rPr>
          </w:pPr>
          <w:hyperlink w:anchor="_Toc485140169" w:history="1">
            <w:r w:rsidRPr="002D1150">
              <w:rPr>
                <w:rStyle w:val="a8"/>
                <w:rFonts w:cs="Times New Roman" w:hint="eastAsia"/>
                <w:noProof/>
              </w:rPr>
              <w:t>第</w:t>
            </w:r>
            <w:r w:rsidRPr="002D1150">
              <w:rPr>
                <w:rStyle w:val="a8"/>
                <w:rFonts w:cs="Times New Roman" w:hint="eastAsia"/>
                <w:noProof/>
              </w:rPr>
              <w:t>8</w:t>
            </w:r>
            <w:r w:rsidRPr="002D1150">
              <w:rPr>
                <w:rStyle w:val="a8"/>
                <w:rFonts w:cs="Times New Roman" w:hint="eastAsia"/>
                <w:noProof/>
              </w:rPr>
              <w:t>章</w:t>
            </w:r>
            <w:r>
              <w:rPr>
                <w:rFonts w:asciiTheme="minorHAnsi" w:eastAsiaTheme="minorEastAsia" w:hAnsiTheme="minorHAnsi"/>
                <w:noProof/>
              </w:rPr>
              <w:tab/>
            </w:r>
            <w:r w:rsidRPr="002D1150">
              <w:rPr>
                <w:rStyle w:val="a8"/>
                <w:noProof/>
              </w:rPr>
              <w:t>Appendix C</w:t>
            </w:r>
            <w:r w:rsidRPr="002D1150">
              <w:rPr>
                <w:rStyle w:val="a8"/>
                <w:rFonts w:hint="eastAsia"/>
                <w:noProof/>
              </w:rPr>
              <w:t>：</w:t>
            </w:r>
            <w:r w:rsidRPr="002D1150">
              <w:rPr>
                <w:rStyle w:val="a8"/>
                <w:noProof/>
              </w:rPr>
              <w:t>References</w:t>
            </w:r>
            <w:r>
              <w:rPr>
                <w:noProof/>
                <w:webHidden/>
              </w:rPr>
              <w:tab/>
            </w:r>
            <w:r>
              <w:rPr>
                <w:noProof/>
                <w:webHidden/>
              </w:rPr>
              <w:fldChar w:fldCharType="begin"/>
            </w:r>
            <w:r>
              <w:rPr>
                <w:noProof/>
                <w:webHidden/>
              </w:rPr>
              <w:instrText xml:space="preserve"> PAGEREF _Toc485140169 \h </w:instrText>
            </w:r>
            <w:r>
              <w:rPr>
                <w:noProof/>
                <w:webHidden/>
              </w:rPr>
            </w:r>
            <w:r>
              <w:rPr>
                <w:noProof/>
                <w:webHidden/>
              </w:rPr>
              <w:fldChar w:fldCharType="separate"/>
            </w:r>
            <w:r w:rsidR="00AB3D39">
              <w:rPr>
                <w:noProof/>
                <w:webHidden/>
              </w:rPr>
              <w:t>166</w:t>
            </w:r>
            <w:r>
              <w:rPr>
                <w:noProof/>
                <w:webHidden/>
              </w:rPr>
              <w:fldChar w:fldCharType="end"/>
            </w:r>
          </w:hyperlink>
        </w:p>
        <w:p w:rsidR="00CB3DBC" w:rsidRDefault="00CB3DBC" w:rsidP="00CB3DBC">
          <w:pPr>
            <w:ind w:firstLineChars="0" w:firstLine="0"/>
          </w:pPr>
          <w:r>
            <w:rPr>
              <w:b/>
              <w:bCs/>
              <w:lang w:val="zh-TW"/>
            </w:rPr>
            <w:fldChar w:fldCharType="end"/>
          </w:r>
        </w:p>
      </w:sdtContent>
    </w:sdt>
    <w:p w:rsidR="00CB3DBC" w:rsidRDefault="00CB3DBC" w:rsidP="00CB3DBC">
      <w:pPr>
        <w:ind w:firstLine="480"/>
        <w:sectPr w:rsidR="00CB3DBC" w:rsidSect="00CB3DBC">
          <w:headerReference w:type="default" r:id="rId18"/>
          <w:pgSz w:w="11906" w:h="16838"/>
          <w:pgMar w:top="1440" w:right="1985" w:bottom="1440" w:left="1985" w:header="851" w:footer="964" w:gutter="0"/>
          <w:cols w:space="425"/>
          <w:docGrid w:type="lines" w:linePitch="360"/>
        </w:sectPr>
      </w:pPr>
    </w:p>
    <w:p w:rsidR="001767A5" w:rsidRDefault="001767A5" w:rsidP="00875673">
      <w:pPr>
        <w:ind w:firstLineChars="0" w:firstLine="0"/>
        <w:jc w:val="center"/>
        <w:rPr>
          <w:rFonts w:hint="eastAsia"/>
        </w:rPr>
      </w:pPr>
      <w:r w:rsidRPr="00875673">
        <w:rPr>
          <w:rFonts w:cstheme="majorBidi"/>
          <w:b/>
          <w:kern w:val="0"/>
          <w:sz w:val="56"/>
          <w:szCs w:val="32"/>
          <w:lang w:val="zh-TW"/>
        </w:rPr>
        <w:lastRenderedPageBreak/>
        <w:t>版本變更記錄</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4469"/>
        <w:gridCol w:w="2304"/>
      </w:tblGrid>
      <w:tr w:rsidR="001767A5" w:rsidRPr="0070537C" w:rsidTr="001767A5">
        <w:trPr>
          <w:jc w:val="center"/>
        </w:trPr>
        <w:tc>
          <w:tcPr>
            <w:tcW w:w="1026" w:type="pct"/>
            <w:tcBorders>
              <w:bottom w:val="single" w:sz="4" w:space="0" w:color="auto"/>
            </w:tcBorders>
            <w:shd w:val="clear" w:color="auto" w:fill="BFBFBF" w:themeFill="background1" w:themeFillShade="BF"/>
            <w:vAlign w:val="center"/>
          </w:tcPr>
          <w:p w:rsidR="001767A5" w:rsidRPr="001767A5" w:rsidRDefault="001767A5" w:rsidP="001767A5">
            <w:pPr>
              <w:ind w:firstLineChars="0" w:firstLine="0"/>
              <w:jc w:val="center"/>
              <w:rPr>
                <w:b/>
              </w:rPr>
            </w:pPr>
            <w:r w:rsidRPr="001767A5">
              <w:rPr>
                <w:b/>
              </w:rPr>
              <w:t>版本</w:t>
            </w:r>
          </w:p>
        </w:tc>
        <w:tc>
          <w:tcPr>
            <w:tcW w:w="2622" w:type="pct"/>
            <w:tcBorders>
              <w:bottom w:val="single" w:sz="4" w:space="0" w:color="auto"/>
            </w:tcBorders>
            <w:shd w:val="clear" w:color="auto" w:fill="BFBFBF" w:themeFill="background1" w:themeFillShade="BF"/>
            <w:vAlign w:val="center"/>
          </w:tcPr>
          <w:p w:rsidR="001767A5" w:rsidRPr="001767A5" w:rsidRDefault="001767A5" w:rsidP="001767A5">
            <w:pPr>
              <w:ind w:firstLineChars="0" w:firstLine="0"/>
              <w:jc w:val="center"/>
              <w:rPr>
                <w:b/>
              </w:rPr>
            </w:pPr>
            <w:r w:rsidRPr="001767A5">
              <w:rPr>
                <w:b/>
              </w:rPr>
              <w:t>變更項目</w:t>
            </w:r>
          </w:p>
        </w:tc>
        <w:tc>
          <w:tcPr>
            <w:tcW w:w="1352" w:type="pct"/>
            <w:tcBorders>
              <w:bottom w:val="single" w:sz="4" w:space="0" w:color="auto"/>
            </w:tcBorders>
            <w:shd w:val="clear" w:color="auto" w:fill="BFBFBF" w:themeFill="background1" w:themeFillShade="BF"/>
            <w:vAlign w:val="center"/>
          </w:tcPr>
          <w:p w:rsidR="001767A5" w:rsidRPr="001767A5" w:rsidRDefault="001767A5" w:rsidP="001767A5">
            <w:pPr>
              <w:ind w:firstLineChars="0" w:firstLine="0"/>
              <w:jc w:val="center"/>
              <w:rPr>
                <w:b/>
              </w:rPr>
            </w:pPr>
            <w:r w:rsidRPr="001767A5">
              <w:rPr>
                <w:b/>
              </w:rPr>
              <w:t>變更日期</w:t>
            </w:r>
          </w:p>
        </w:tc>
      </w:tr>
      <w:tr w:rsidR="001767A5" w:rsidRPr="0070537C" w:rsidTr="001767A5">
        <w:trPr>
          <w:jc w:val="center"/>
        </w:trPr>
        <w:tc>
          <w:tcPr>
            <w:tcW w:w="1026" w:type="pct"/>
            <w:shd w:val="clear" w:color="auto" w:fill="FFFFFF"/>
            <w:vAlign w:val="center"/>
          </w:tcPr>
          <w:p w:rsidR="001767A5" w:rsidRPr="0070537C" w:rsidRDefault="001767A5" w:rsidP="001767A5">
            <w:pPr>
              <w:ind w:firstLineChars="0" w:firstLine="0"/>
            </w:pPr>
            <w:r w:rsidRPr="0070537C">
              <w:t>V1.0</w:t>
            </w:r>
          </w:p>
        </w:tc>
        <w:tc>
          <w:tcPr>
            <w:tcW w:w="2622" w:type="pct"/>
            <w:shd w:val="clear" w:color="auto" w:fill="FFFFFF"/>
            <w:vAlign w:val="center"/>
          </w:tcPr>
          <w:p w:rsidR="001767A5" w:rsidRPr="0070537C" w:rsidRDefault="001767A5" w:rsidP="001767A5">
            <w:pPr>
              <w:ind w:firstLineChars="0" w:firstLine="0"/>
            </w:pPr>
            <w:r w:rsidRPr="0070537C">
              <w:t>第一版</w:t>
            </w:r>
          </w:p>
        </w:tc>
        <w:tc>
          <w:tcPr>
            <w:tcW w:w="1352" w:type="pct"/>
            <w:shd w:val="clear" w:color="auto" w:fill="FFFFFF"/>
            <w:vAlign w:val="center"/>
          </w:tcPr>
          <w:p w:rsidR="001767A5" w:rsidRPr="0070537C" w:rsidRDefault="001767A5" w:rsidP="001767A5">
            <w:pPr>
              <w:ind w:firstLineChars="0" w:firstLine="0"/>
            </w:pPr>
            <w:r w:rsidRPr="0070537C">
              <w:t>201</w:t>
            </w:r>
            <w:r>
              <w:rPr>
                <w:rFonts w:hint="eastAsia"/>
              </w:rPr>
              <w:t>7.06.08</w:t>
            </w:r>
          </w:p>
        </w:tc>
      </w:tr>
      <w:tr w:rsidR="001767A5" w:rsidRPr="0070537C" w:rsidTr="001767A5">
        <w:trPr>
          <w:jc w:val="center"/>
        </w:trPr>
        <w:tc>
          <w:tcPr>
            <w:tcW w:w="1026" w:type="pct"/>
            <w:shd w:val="clear" w:color="auto" w:fill="FFFFFF"/>
            <w:vAlign w:val="center"/>
          </w:tcPr>
          <w:p w:rsidR="001767A5" w:rsidRPr="0070537C" w:rsidRDefault="001767A5" w:rsidP="001767A5">
            <w:pPr>
              <w:ind w:firstLineChars="0" w:firstLine="0"/>
            </w:pPr>
          </w:p>
        </w:tc>
        <w:tc>
          <w:tcPr>
            <w:tcW w:w="2622" w:type="pct"/>
            <w:shd w:val="clear" w:color="auto" w:fill="FFFFFF"/>
            <w:vAlign w:val="center"/>
          </w:tcPr>
          <w:p w:rsidR="001767A5" w:rsidRPr="0070537C" w:rsidRDefault="001767A5" w:rsidP="001767A5">
            <w:pPr>
              <w:ind w:firstLineChars="0" w:firstLine="0"/>
            </w:pPr>
          </w:p>
        </w:tc>
        <w:tc>
          <w:tcPr>
            <w:tcW w:w="1352" w:type="pct"/>
            <w:shd w:val="clear" w:color="auto" w:fill="FFFFFF"/>
            <w:vAlign w:val="center"/>
          </w:tcPr>
          <w:p w:rsidR="001767A5" w:rsidRPr="0070537C" w:rsidRDefault="001767A5" w:rsidP="001767A5">
            <w:pPr>
              <w:ind w:firstLineChars="0" w:firstLine="0"/>
            </w:pPr>
          </w:p>
        </w:tc>
      </w:tr>
      <w:tr w:rsidR="001767A5" w:rsidRPr="0070537C" w:rsidTr="001767A5">
        <w:trPr>
          <w:jc w:val="center"/>
        </w:trPr>
        <w:tc>
          <w:tcPr>
            <w:tcW w:w="1026" w:type="pct"/>
            <w:vAlign w:val="center"/>
          </w:tcPr>
          <w:p w:rsidR="001767A5" w:rsidRPr="0070537C" w:rsidRDefault="001767A5" w:rsidP="001767A5">
            <w:pPr>
              <w:ind w:firstLineChars="0" w:firstLine="0"/>
            </w:pPr>
          </w:p>
        </w:tc>
        <w:tc>
          <w:tcPr>
            <w:tcW w:w="2622" w:type="pct"/>
            <w:vAlign w:val="center"/>
          </w:tcPr>
          <w:p w:rsidR="001767A5" w:rsidRPr="0070537C" w:rsidRDefault="001767A5" w:rsidP="001767A5">
            <w:pPr>
              <w:ind w:firstLineChars="0" w:firstLine="0"/>
            </w:pPr>
          </w:p>
        </w:tc>
        <w:tc>
          <w:tcPr>
            <w:tcW w:w="1352" w:type="pct"/>
            <w:vAlign w:val="center"/>
          </w:tcPr>
          <w:p w:rsidR="001767A5" w:rsidRPr="0070537C" w:rsidRDefault="001767A5" w:rsidP="001767A5">
            <w:pPr>
              <w:ind w:firstLineChars="0" w:firstLine="0"/>
            </w:pPr>
          </w:p>
        </w:tc>
      </w:tr>
      <w:tr w:rsidR="001767A5" w:rsidRPr="0070537C" w:rsidTr="001767A5">
        <w:trPr>
          <w:jc w:val="center"/>
        </w:trPr>
        <w:tc>
          <w:tcPr>
            <w:tcW w:w="1026" w:type="pct"/>
            <w:vAlign w:val="center"/>
          </w:tcPr>
          <w:p w:rsidR="001767A5" w:rsidRPr="0070537C" w:rsidRDefault="001767A5" w:rsidP="001767A5">
            <w:pPr>
              <w:ind w:firstLineChars="0" w:firstLine="0"/>
            </w:pPr>
          </w:p>
        </w:tc>
        <w:tc>
          <w:tcPr>
            <w:tcW w:w="2622" w:type="pct"/>
            <w:vAlign w:val="center"/>
          </w:tcPr>
          <w:p w:rsidR="001767A5" w:rsidRPr="0070537C" w:rsidRDefault="001767A5" w:rsidP="001767A5">
            <w:pPr>
              <w:ind w:firstLineChars="0" w:firstLine="0"/>
            </w:pPr>
          </w:p>
        </w:tc>
        <w:tc>
          <w:tcPr>
            <w:tcW w:w="1352" w:type="pct"/>
            <w:vAlign w:val="center"/>
          </w:tcPr>
          <w:p w:rsidR="001767A5" w:rsidRPr="0070537C" w:rsidRDefault="001767A5" w:rsidP="001767A5">
            <w:pPr>
              <w:ind w:firstLineChars="0" w:firstLine="0"/>
            </w:pPr>
          </w:p>
        </w:tc>
      </w:tr>
      <w:tr w:rsidR="001767A5" w:rsidRPr="0070537C" w:rsidTr="001767A5">
        <w:trPr>
          <w:jc w:val="center"/>
        </w:trPr>
        <w:tc>
          <w:tcPr>
            <w:tcW w:w="1026" w:type="pct"/>
            <w:vAlign w:val="center"/>
          </w:tcPr>
          <w:p w:rsidR="001767A5" w:rsidRPr="0070537C" w:rsidRDefault="001767A5" w:rsidP="001767A5">
            <w:pPr>
              <w:ind w:firstLineChars="0" w:firstLine="0"/>
            </w:pPr>
          </w:p>
        </w:tc>
        <w:tc>
          <w:tcPr>
            <w:tcW w:w="2622" w:type="pct"/>
            <w:vAlign w:val="center"/>
          </w:tcPr>
          <w:p w:rsidR="001767A5" w:rsidRPr="0070537C" w:rsidRDefault="001767A5" w:rsidP="001767A5">
            <w:pPr>
              <w:ind w:firstLineChars="0" w:firstLine="0"/>
            </w:pPr>
          </w:p>
        </w:tc>
        <w:tc>
          <w:tcPr>
            <w:tcW w:w="1352" w:type="pct"/>
            <w:vAlign w:val="center"/>
          </w:tcPr>
          <w:p w:rsidR="001767A5" w:rsidRPr="0070537C" w:rsidRDefault="001767A5" w:rsidP="001767A5">
            <w:pPr>
              <w:ind w:firstLineChars="0" w:firstLine="0"/>
            </w:pPr>
          </w:p>
        </w:tc>
      </w:tr>
    </w:tbl>
    <w:p w:rsidR="001767A5" w:rsidRPr="001767A5" w:rsidRDefault="001767A5" w:rsidP="001767A5">
      <w:pPr>
        <w:ind w:firstLine="480"/>
        <w:sectPr w:rsidR="001767A5" w:rsidRPr="001767A5" w:rsidSect="000235D9">
          <w:headerReference w:type="default" r:id="rId19"/>
          <w:pgSz w:w="11906" w:h="16838"/>
          <w:pgMar w:top="1440" w:right="1800" w:bottom="1440" w:left="1800" w:header="851" w:footer="964" w:gutter="0"/>
          <w:cols w:space="425"/>
          <w:docGrid w:type="lines" w:linePitch="360"/>
        </w:sectPr>
      </w:pPr>
    </w:p>
    <w:p w:rsidR="00AF5D82" w:rsidRDefault="008119A4" w:rsidP="00CD78EB">
      <w:pPr>
        <w:pStyle w:val="1"/>
        <w:rPr>
          <w:rFonts w:hint="eastAsia"/>
        </w:rPr>
      </w:pPr>
      <w:bookmarkStart w:id="9" w:name="_Toc485140103"/>
      <w:r w:rsidRPr="00CD78EB">
        <w:lastRenderedPageBreak/>
        <w:t>簡介</w:t>
      </w:r>
      <w:r w:rsidRPr="00CD78EB">
        <w:t>(Introduction)</w:t>
      </w:r>
      <w:bookmarkEnd w:id="0"/>
      <w:bookmarkEnd w:id="1"/>
      <w:bookmarkEnd w:id="2"/>
      <w:bookmarkEnd w:id="9"/>
    </w:p>
    <w:p w:rsidR="00AA5BDB" w:rsidRPr="00050313" w:rsidRDefault="00AA5BDB" w:rsidP="00AA5BDB">
      <w:pPr>
        <w:ind w:firstLine="480"/>
      </w:pPr>
      <w:r w:rsidRPr="008B227E">
        <w:t>本計畫「</w:t>
      </w:r>
      <w:proofErr w:type="gramStart"/>
      <w:r w:rsidRPr="008B227E">
        <w:t>雲端物聯技術</w:t>
      </w:r>
      <w:proofErr w:type="gramEnd"/>
      <w:r w:rsidRPr="008B227E">
        <w:t>與平台設計：以智慧農業為驗證場域</w:t>
      </w:r>
      <w:r w:rsidRPr="008B227E">
        <w:t xml:space="preserve"> (Design of Cloud of IoT Technology and Platform: Intelligent Agricultural Testbed)</w:t>
      </w:r>
      <w:r w:rsidRPr="008B227E">
        <w:t>」，計畫目的為研究</w:t>
      </w:r>
      <w:proofErr w:type="gramStart"/>
      <w:r w:rsidRPr="008B227E">
        <w:t>以物聯網</w:t>
      </w:r>
      <w:proofErr w:type="gramEnd"/>
      <w:r w:rsidRPr="008B227E">
        <w:t>與雲端技術發展</w:t>
      </w:r>
      <w:proofErr w:type="gramStart"/>
      <w:r w:rsidRPr="008B227E">
        <w:t>一</w:t>
      </w:r>
      <w:proofErr w:type="gramEnd"/>
      <w:r w:rsidRPr="008B227E">
        <w:t>智慧型農業雲端平台，期望能透過最新資通訊技術的創新應用來提升傳統農業生產管理技術，</w:t>
      </w:r>
      <w:r w:rsidRPr="00615D89">
        <w:rPr>
          <w:rFonts w:hint="eastAsia"/>
        </w:rPr>
        <w:t>第一年度建置農業</w:t>
      </w:r>
      <w:proofErr w:type="gramStart"/>
      <w:r w:rsidRPr="00615D89">
        <w:rPr>
          <w:rFonts w:hint="eastAsia"/>
        </w:rPr>
        <w:t>場域感測</w:t>
      </w:r>
      <w:proofErr w:type="gramEnd"/>
      <w:r w:rsidRPr="00615D89">
        <w:rPr>
          <w:rFonts w:hint="eastAsia"/>
        </w:rPr>
        <w:t>器並進行強化，透過語意網技術建置各場域環境事件描述，像是環境溫度、環境濕度或環境緊急事件等</w:t>
      </w:r>
      <w:r>
        <w:rPr>
          <w:rFonts w:hint="eastAsia"/>
        </w:rPr>
        <w:t>，</w:t>
      </w:r>
      <w:r w:rsidRPr="008B227E">
        <w:t>助益農業以更有效率以及</w:t>
      </w:r>
      <w:r>
        <w:rPr>
          <w:rFonts w:hint="eastAsia"/>
        </w:rPr>
        <w:t>智慧</w:t>
      </w:r>
      <w:r w:rsidRPr="008B227E">
        <w:t>的方式生產農產品，協助其精進產業升級與創造新商機。</w:t>
      </w:r>
    </w:p>
    <w:p w:rsidR="00AA5BDB" w:rsidRPr="008B227E" w:rsidRDefault="00AA5BDB" w:rsidP="00AA5BDB">
      <w:pPr>
        <w:ind w:firstLine="480"/>
      </w:pPr>
      <w:r w:rsidRPr="008B227E">
        <w:t>以</w:t>
      </w:r>
      <w:r w:rsidRPr="00EB52EF">
        <w:rPr>
          <w:rFonts w:hint="eastAsia"/>
        </w:rPr>
        <w:t>溫室作物生長環境中</w:t>
      </w:r>
      <w:proofErr w:type="gramStart"/>
      <w:r w:rsidRPr="00EB52EF">
        <w:rPr>
          <w:rFonts w:hint="eastAsia"/>
        </w:rPr>
        <w:t>之</w:t>
      </w:r>
      <w:proofErr w:type="gramEnd"/>
      <w:r w:rsidRPr="00EB52EF">
        <w:rPr>
          <w:rFonts w:hint="eastAsia"/>
        </w:rPr>
        <w:t>感測器所接收到的微環境感測數據</w:t>
      </w:r>
      <w:r w:rsidRPr="00EB52EF">
        <w:t>設計</w:t>
      </w:r>
      <w:proofErr w:type="gramStart"/>
      <w:r w:rsidRPr="00EB52EF">
        <w:t>一</w:t>
      </w:r>
      <w:proofErr w:type="gramEnd"/>
      <w:r w:rsidRPr="00EB52EF">
        <w:rPr>
          <w:rFonts w:hint="eastAsia"/>
        </w:rPr>
        <w:t>語意網</w:t>
      </w:r>
      <w:r w:rsidRPr="00EB52EF">
        <w:rPr>
          <w:rFonts w:hint="eastAsia"/>
        </w:rPr>
        <w:t>(Semantic Web)</w:t>
      </w:r>
      <w:r w:rsidRPr="00EB52EF">
        <w:t>，進行資料動作屬性分析，實現有效率之雲端運算與雲端儲存</w:t>
      </w:r>
      <w:r w:rsidRPr="00EB52EF">
        <w:t>(Cloud Storage)</w:t>
      </w:r>
      <w:r w:rsidRPr="00EB52EF">
        <w:t>，並找出適合植栽作物生長之環境情境組合，同時透過平台收集巨量資訊以</w:t>
      </w:r>
      <w:r w:rsidRPr="00EB52EF">
        <w:rPr>
          <w:rFonts w:hint="eastAsia"/>
        </w:rPr>
        <w:t>供農民生產者適當的作物生產建議</w:t>
      </w:r>
      <w:r w:rsidRPr="00EB52EF">
        <w:t>。</w:t>
      </w:r>
    </w:p>
    <w:p w:rsidR="00AA5BDB" w:rsidRPr="004B4512" w:rsidRDefault="00AA5BDB" w:rsidP="00AA5BDB">
      <w:pPr>
        <w:ind w:firstLine="480"/>
      </w:pPr>
      <w:r w:rsidRPr="008B227E">
        <w:t>本整合型計畫之目標將提供一個具強大分析運算與儲存能力的雲端環境，</w:t>
      </w:r>
      <w:r w:rsidRPr="00050313">
        <w:rPr>
          <w:rFonts w:hint="eastAsia"/>
        </w:rPr>
        <w:t>主動地提供農業生產者有用的資訊，利用農業生產知識管理系統讓作物的經營管理更加精進，精</w:t>
      </w:r>
      <w:proofErr w:type="gramStart"/>
      <w:r w:rsidRPr="00050313">
        <w:rPr>
          <w:rFonts w:hint="eastAsia"/>
        </w:rPr>
        <w:t>準</w:t>
      </w:r>
      <w:proofErr w:type="gramEnd"/>
      <w:r w:rsidRPr="00050313">
        <w:rPr>
          <w:rFonts w:hint="eastAsia"/>
        </w:rPr>
        <w:t>的管控栽種時間與產量</w:t>
      </w:r>
      <w:r>
        <w:rPr>
          <w:rFonts w:hint="eastAsia"/>
        </w:rPr>
        <w:t>，</w:t>
      </w:r>
      <w:r w:rsidRPr="008B227E">
        <w:t>並結合本體論與</w:t>
      </w:r>
      <w:proofErr w:type="gramStart"/>
      <w:r w:rsidRPr="008B227E">
        <w:rPr>
          <w:rFonts w:hint="eastAsia"/>
        </w:rPr>
        <w:t>複迴</w:t>
      </w:r>
      <w:proofErr w:type="gramEnd"/>
      <w:r w:rsidRPr="008B227E">
        <w:rPr>
          <w:rFonts w:hint="eastAsia"/>
        </w:rPr>
        <w:t>歸分析</w:t>
      </w:r>
      <w:r w:rsidRPr="008B227E">
        <w:t>對植栽作物進行</w:t>
      </w:r>
      <w:r w:rsidRPr="006908C1">
        <w:rPr>
          <w:rFonts w:hint="eastAsia"/>
        </w:rPr>
        <w:t>作物生產建議</w:t>
      </w:r>
      <w:r w:rsidRPr="008B227E">
        <w:t>設計出適合不同植物栽種環境之</w:t>
      </w:r>
      <w:proofErr w:type="gramStart"/>
      <w:r w:rsidRPr="008B227E">
        <w:t>最</w:t>
      </w:r>
      <w:proofErr w:type="gramEnd"/>
      <w:r w:rsidRPr="008B227E">
        <w:t>適生產管理模式，建立智慧農業雲端平台與技術。</w:t>
      </w:r>
    </w:p>
    <w:p w:rsidR="00AA5BDB" w:rsidRDefault="00AA5BDB" w:rsidP="00AA5BDB">
      <w:pPr>
        <w:ind w:firstLine="480"/>
      </w:pPr>
      <w:r w:rsidRPr="0070537C">
        <w:rPr>
          <w:rFonts w:hint="eastAsia"/>
        </w:rPr>
        <w:t>總</w:t>
      </w:r>
      <w:r>
        <w:t>計畫包含</w:t>
      </w:r>
      <w:r>
        <w:rPr>
          <w:rFonts w:hint="eastAsia"/>
        </w:rPr>
        <w:t>三</w:t>
      </w:r>
      <w:r w:rsidRPr="0070537C">
        <w:t>大機制模組如</w:t>
      </w:r>
      <w:r>
        <w:fldChar w:fldCharType="begin"/>
      </w:r>
      <w:r>
        <w:instrText xml:space="preserve"> REF _Ref484189675 \h </w:instrText>
      </w:r>
      <w:r>
        <w:instrText xml:space="preserve"> \* MERGEFORMAT </w:instrText>
      </w:r>
      <w:r>
        <w:fldChar w:fldCharType="separate"/>
      </w:r>
      <w:r w:rsidR="00AB3D39" w:rsidRPr="00AB3D39">
        <w:rPr>
          <w:rFonts w:hint="eastAsia"/>
          <w:bCs/>
        </w:rPr>
        <w:t>圖</w:t>
      </w:r>
      <w:r w:rsidR="00AB3D39" w:rsidRPr="00AB3D39">
        <w:rPr>
          <w:rFonts w:hint="eastAsia"/>
          <w:bCs/>
        </w:rPr>
        <w:t xml:space="preserve"> </w:t>
      </w:r>
      <w:r w:rsidR="00AB3D39" w:rsidRPr="00AB3D39">
        <w:rPr>
          <w:bCs/>
          <w:noProof/>
        </w:rPr>
        <w:t>1</w:t>
      </w:r>
      <w:r w:rsidR="00AB3D39" w:rsidRPr="00AB3D39">
        <w:rPr>
          <w:bCs/>
          <w:noProof/>
        </w:rPr>
        <w:noBreakHyphen/>
        <w:t>1</w:t>
      </w:r>
      <w:r w:rsidR="00AB3D39" w:rsidRPr="00AB3D39">
        <w:rPr>
          <w:rFonts w:hint="eastAsia"/>
          <w:bCs/>
          <w:noProof/>
        </w:rPr>
        <w:t>、</w:t>
      </w:r>
      <w:r w:rsidR="00AB3D39" w:rsidRPr="00AB3D39">
        <w:rPr>
          <w:bCs/>
          <w:noProof/>
        </w:rPr>
        <w:t>系統架構圖</w:t>
      </w:r>
      <w:r>
        <w:fldChar w:fldCharType="end"/>
      </w:r>
      <w:r>
        <w:t>所示</w:t>
      </w:r>
      <w:r w:rsidRPr="0070537C">
        <w:t>：</w:t>
      </w:r>
    </w:p>
    <w:p w:rsidR="00AA5BDB" w:rsidRPr="00AA5BDB" w:rsidRDefault="00AA5BDB" w:rsidP="00ED53F2">
      <w:pPr>
        <w:pStyle w:val="a7"/>
        <w:numPr>
          <w:ilvl w:val="0"/>
          <w:numId w:val="3"/>
        </w:numPr>
        <w:ind w:leftChars="0" w:firstLineChars="0"/>
        <w:rPr>
          <w:rFonts w:hint="eastAsia"/>
          <w:b/>
          <w:bCs/>
        </w:rPr>
      </w:pPr>
      <w:r w:rsidRPr="00AA5BDB">
        <w:rPr>
          <w:rFonts w:hint="eastAsia"/>
          <w:b/>
          <w:bCs/>
        </w:rPr>
        <w:t>農業場域雲端</w:t>
      </w:r>
      <w:proofErr w:type="gramStart"/>
      <w:r w:rsidRPr="00AA5BDB">
        <w:rPr>
          <w:rFonts w:hint="eastAsia"/>
          <w:b/>
          <w:bCs/>
        </w:rPr>
        <w:t>佈</w:t>
      </w:r>
      <w:proofErr w:type="gramEnd"/>
      <w:r w:rsidRPr="00AA5BDB">
        <w:rPr>
          <w:rFonts w:hint="eastAsia"/>
          <w:b/>
          <w:bCs/>
        </w:rPr>
        <w:t>建機制</w:t>
      </w:r>
      <w:r w:rsidRPr="00AA5BDB">
        <w:rPr>
          <w:rFonts w:hint="eastAsia"/>
          <w:b/>
          <w:bCs/>
        </w:rPr>
        <w:t>(</w:t>
      </w:r>
      <w:r w:rsidRPr="00AA5BDB">
        <w:rPr>
          <w:b/>
          <w:bCs/>
        </w:rPr>
        <w:t xml:space="preserve">Agricultural field cloud </w:t>
      </w:r>
      <w:r w:rsidRPr="00AA5BDB">
        <w:rPr>
          <w:rFonts w:hint="eastAsia"/>
          <w:b/>
          <w:bCs/>
        </w:rPr>
        <w:t>deployment</w:t>
      </w:r>
      <w:r w:rsidRPr="00AA5BDB">
        <w:rPr>
          <w:b/>
          <w:bCs/>
        </w:rPr>
        <w:t xml:space="preserve"> mechanism</w:t>
      </w:r>
      <w:r w:rsidRPr="00AA5BDB">
        <w:rPr>
          <w:rFonts w:hint="eastAsia"/>
          <w:b/>
          <w:bCs/>
        </w:rPr>
        <w:t>)</w:t>
      </w:r>
    </w:p>
    <w:p w:rsidR="00AA5BDB" w:rsidRPr="00AA5BDB" w:rsidRDefault="00AA5BDB" w:rsidP="00AA5BDB">
      <w:pPr>
        <w:pStyle w:val="a7"/>
        <w:ind w:leftChars="0" w:firstLineChars="0" w:firstLine="0"/>
        <w:rPr>
          <w:bCs/>
        </w:rPr>
      </w:pPr>
      <w:r w:rsidRPr="00AA5BDB">
        <w:rPr>
          <w:rFonts w:hint="eastAsia"/>
          <w:lang w:val="zh-TW"/>
        </w:rPr>
        <w:t>農業場域雲端</w:t>
      </w:r>
      <w:proofErr w:type="gramStart"/>
      <w:r w:rsidRPr="00AA5BDB">
        <w:rPr>
          <w:rFonts w:hint="eastAsia"/>
          <w:lang w:val="zh-TW"/>
        </w:rPr>
        <w:t>佈</w:t>
      </w:r>
      <w:proofErr w:type="gramEnd"/>
      <w:r w:rsidRPr="00AA5BDB">
        <w:rPr>
          <w:rFonts w:hint="eastAsia"/>
          <w:lang w:val="zh-TW"/>
        </w:rPr>
        <w:t>建機制主要為接收來自各個異質網路所傳送的資料，負責接收實驗環境之微環境感測資料，包含微氣候感測器、土壤感測器、影像裝置等元件，藉此達到環境感</w:t>
      </w:r>
      <w:proofErr w:type="gramStart"/>
      <w:r w:rsidRPr="00AA5BDB">
        <w:rPr>
          <w:rFonts w:hint="eastAsia"/>
          <w:lang w:val="zh-TW"/>
        </w:rPr>
        <w:t>測網的佈</w:t>
      </w:r>
      <w:proofErr w:type="gramEnd"/>
      <w:r w:rsidRPr="00AA5BDB">
        <w:rPr>
          <w:rFonts w:hint="eastAsia"/>
          <w:lang w:val="zh-TW"/>
        </w:rPr>
        <w:t>建，同時也會在這個部分使每</w:t>
      </w:r>
      <w:proofErr w:type="gramStart"/>
      <w:r w:rsidRPr="00AA5BDB">
        <w:rPr>
          <w:rFonts w:hint="eastAsia"/>
          <w:lang w:val="zh-TW"/>
        </w:rPr>
        <w:t>個</w:t>
      </w:r>
      <w:proofErr w:type="gramEnd"/>
      <w:r w:rsidRPr="00AA5BDB">
        <w:rPr>
          <w:rFonts w:hint="eastAsia"/>
          <w:lang w:val="zh-TW"/>
        </w:rPr>
        <w:t>感測元件進行註冊，確認每</w:t>
      </w:r>
      <w:proofErr w:type="gramStart"/>
      <w:r w:rsidRPr="00AA5BDB">
        <w:rPr>
          <w:rFonts w:hint="eastAsia"/>
          <w:lang w:val="zh-TW"/>
        </w:rPr>
        <w:t>個</w:t>
      </w:r>
      <w:proofErr w:type="gramEnd"/>
      <w:r w:rsidRPr="00AA5BDB">
        <w:rPr>
          <w:rFonts w:hint="eastAsia"/>
          <w:lang w:val="zh-TW"/>
        </w:rPr>
        <w:t>元件的身分，即時取得作物所生長的環境感測資訊。</w:t>
      </w:r>
    </w:p>
    <w:p w:rsidR="00AA5BDB" w:rsidRPr="00AA5BDB" w:rsidRDefault="00AA5BDB" w:rsidP="00ED53F2">
      <w:pPr>
        <w:pStyle w:val="a7"/>
        <w:numPr>
          <w:ilvl w:val="0"/>
          <w:numId w:val="3"/>
        </w:numPr>
        <w:ind w:leftChars="0" w:firstLineChars="0"/>
        <w:rPr>
          <w:rFonts w:hint="eastAsia"/>
          <w:b/>
          <w:lang w:val="zh-TW"/>
        </w:rPr>
      </w:pPr>
      <w:r w:rsidRPr="00AA5BDB">
        <w:rPr>
          <w:rFonts w:hint="eastAsia"/>
          <w:b/>
          <w:bCs/>
        </w:rPr>
        <w:t>農業知識本體建立機制</w:t>
      </w:r>
      <w:r w:rsidRPr="00AA5BDB">
        <w:rPr>
          <w:rFonts w:hint="eastAsia"/>
          <w:b/>
          <w:bCs/>
        </w:rPr>
        <w:t>(Agriculture ontology mechanism)</w:t>
      </w:r>
    </w:p>
    <w:p w:rsidR="00AA5BDB" w:rsidRPr="00AA5BDB" w:rsidRDefault="00AA5BDB" w:rsidP="00AA5BDB">
      <w:pPr>
        <w:pStyle w:val="a7"/>
        <w:ind w:leftChars="0" w:firstLineChars="0" w:firstLine="0"/>
        <w:rPr>
          <w:rFonts w:hint="eastAsia"/>
          <w:lang w:val="zh-TW"/>
        </w:rPr>
      </w:pPr>
      <w:r w:rsidRPr="00AA5BDB">
        <w:rPr>
          <w:rFonts w:hint="eastAsia"/>
          <w:lang w:val="zh-TW"/>
        </w:rPr>
        <w:t>將大量多樣性異質的感測資料進行預先處理，統一其格式，並將感測元件電</w:t>
      </w:r>
      <w:r w:rsidRPr="00AA5BDB">
        <w:rPr>
          <w:rFonts w:hint="eastAsia"/>
          <w:lang w:val="zh-TW"/>
        </w:rPr>
        <w:lastRenderedPageBreak/>
        <w:t>源耗盡所回傳</w:t>
      </w:r>
      <w:proofErr w:type="gramStart"/>
      <w:r w:rsidRPr="00AA5BDB">
        <w:rPr>
          <w:rFonts w:hint="eastAsia"/>
          <w:lang w:val="zh-TW"/>
        </w:rPr>
        <w:t>的值這類</w:t>
      </w:r>
      <w:proofErr w:type="gramEnd"/>
      <w:r w:rsidRPr="00AA5BDB">
        <w:rPr>
          <w:rFonts w:hint="eastAsia"/>
          <w:lang w:val="zh-TW"/>
        </w:rPr>
        <w:t>的雜訊資料在此過濾掉，後續將依據專業農民及專家學者所提供的作物栽種知識以及環境危機標準將感測資料加上註解，增加語意，以增加植栽作物的生長資訊，同時在此部份利用專業農民和專家學者所提供的專家知識以及外部作物蟲害資料和作物栽種資料依據其類別、關聯性以及階層的關係透過本體語言概述</w:t>
      </w:r>
      <w:r w:rsidRPr="00AA5BDB">
        <w:rPr>
          <w:rFonts w:hint="eastAsia"/>
          <w:lang w:val="zh-TW"/>
        </w:rPr>
        <w:t xml:space="preserve"> </w:t>
      </w:r>
      <w:r w:rsidRPr="00AA5BDB">
        <w:rPr>
          <w:rFonts w:hint="eastAsia"/>
          <w:lang w:val="zh-TW"/>
        </w:rPr>
        <w:t>推薦標準</w:t>
      </w:r>
      <w:r w:rsidRPr="00AA5BDB">
        <w:rPr>
          <w:rFonts w:hint="eastAsia"/>
          <w:lang w:val="zh-TW"/>
        </w:rPr>
        <w:t>(Web Ontology Language, OWL)</w:t>
      </w:r>
      <w:r w:rsidRPr="00AA5BDB">
        <w:rPr>
          <w:rFonts w:hint="eastAsia"/>
          <w:lang w:val="zh-TW"/>
        </w:rPr>
        <w:t>進行農業知識本體的建置。</w:t>
      </w:r>
    </w:p>
    <w:p w:rsidR="00AA5BDB" w:rsidRPr="00AA5BDB" w:rsidRDefault="00AA5BDB" w:rsidP="00ED53F2">
      <w:pPr>
        <w:pStyle w:val="a7"/>
        <w:numPr>
          <w:ilvl w:val="0"/>
          <w:numId w:val="3"/>
        </w:numPr>
        <w:ind w:leftChars="0" w:firstLineChars="0"/>
        <w:rPr>
          <w:rFonts w:hint="eastAsia"/>
          <w:b/>
          <w:bCs/>
        </w:rPr>
      </w:pPr>
      <w:r w:rsidRPr="00AA5BDB">
        <w:rPr>
          <w:rFonts w:hint="eastAsia"/>
          <w:b/>
          <w:bCs/>
        </w:rPr>
        <w:t>農業規則判定機制</w:t>
      </w:r>
      <w:r w:rsidRPr="00AA5BDB">
        <w:rPr>
          <w:rFonts w:hint="eastAsia"/>
          <w:b/>
          <w:bCs/>
        </w:rPr>
        <w:t>(Agriculture rule determine mechanism)</w:t>
      </w:r>
    </w:p>
    <w:p w:rsidR="00AA5BDB" w:rsidRDefault="00AA5BDB" w:rsidP="00AA5BDB">
      <w:pPr>
        <w:pStyle w:val="a7"/>
        <w:ind w:leftChars="0" w:firstLineChars="0" w:firstLine="0"/>
        <w:rPr>
          <w:rFonts w:hint="eastAsia"/>
          <w:lang w:val="zh-TW"/>
        </w:rPr>
      </w:pPr>
      <w:r w:rsidRPr="00AA5BDB">
        <w:rPr>
          <w:rFonts w:hint="eastAsia"/>
          <w:lang w:val="zh-TW"/>
        </w:rPr>
        <w:t>依據比對的結果</w:t>
      </w:r>
      <w:r w:rsidRPr="005777C6">
        <w:rPr>
          <w:rFonts w:hint="eastAsia"/>
        </w:rPr>
        <w:t>，</w:t>
      </w:r>
      <w:r w:rsidRPr="00AA5BDB">
        <w:rPr>
          <w:rFonts w:hint="eastAsia"/>
          <w:lang w:val="zh-TW"/>
        </w:rPr>
        <w:t>將</w:t>
      </w:r>
      <w:proofErr w:type="gramStart"/>
      <w:r w:rsidRPr="00AA5BDB">
        <w:rPr>
          <w:rFonts w:hint="eastAsia"/>
          <w:lang w:val="zh-TW"/>
        </w:rPr>
        <w:t>跨物聯</w:t>
      </w:r>
      <w:proofErr w:type="gramEnd"/>
      <w:r w:rsidRPr="00AA5BDB">
        <w:rPr>
          <w:rFonts w:hint="eastAsia"/>
          <w:lang w:val="zh-TW"/>
        </w:rPr>
        <w:t>標準所制定的本體論</w:t>
      </w:r>
      <w:r w:rsidRPr="005777C6">
        <w:rPr>
          <w:rFonts w:hint="eastAsia"/>
        </w:rPr>
        <w:t>，</w:t>
      </w:r>
      <w:r w:rsidRPr="00AA5BDB">
        <w:rPr>
          <w:rFonts w:hint="eastAsia"/>
          <w:lang w:val="zh-TW"/>
        </w:rPr>
        <w:t>轉換後推論規則。另一方面比對真實事件，進行正確性分析，判定由比對模組傳來的推論規則是否正確，若推論結果與正確狀況不相同，將會將此資訊回饋給比對模組；如果傳來的規則相同即可將資訊傳給農業生產者進行通知。</w:t>
      </w:r>
    </w:p>
    <w:p w:rsidR="00AA5BDB" w:rsidRDefault="00AA5BDB" w:rsidP="00AA5BDB">
      <w:pPr>
        <w:pStyle w:val="a4"/>
      </w:pPr>
      <w:r w:rsidRPr="00AA5BDB">
        <w:rPr>
          <w:rFonts w:hint="eastAsia"/>
        </w:rPr>
        <w:drawing>
          <wp:inline distT="0" distB="0" distL="0" distR="0" wp14:anchorId="63047E17" wp14:editId="3E6624ED">
            <wp:extent cx="5274310" cy="4490085"/>
            <wp:effectExtent l="0" t="0" r="2540" b="5715"/>
            <wp:docPr id="9" name="圖片 9" descr="C:\Users\Ding\Google 雲端硬碟\論文備份\Viso\系統架構-9.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g\Google 雲端硬碟\論文備份\Viso\系統架構-9.em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490085"/>
                    </a:xfrm>
                    <a:prstGeom prst="rect">
                      <a:avLst/>
                    </a:prstGeom>
                    <a:noFill/>
                    <a:ln>
                      <a:noFill/>
                    </a:ln>
                  </pic:spPr>
                </pic:pic>
              </a:graphicData>
            </a:graphic>
          </wp:inline>
        </w:drawing>
      </w:r>
    </w:p>
    <w:p w:rsidR="004B5716" w:rsidRDefault="00AA5BDB" w:rsidP="004B5716">
      <w:pPr>
        <w:pStyle w:val="a4"/>
      </w:pPr>
      <w:bookmarkStart w:id="10" w:name="_Ref484855373"/>
      <w:bookmarkStart w:id="11" w:name="_Ref484189675"/>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w:t>
      </w:r>
      <w:r>
        <w:fldChar w:fldCharType="end"/>
      </w:r>
      <w:bookmarkEnd w:id="10"/>
      <w:r w:rsidRPr="00CD4B28">
        <w:rPr>
          <w:rFonts w:hint="eastAsia"/>
        </w:rPr>
        <w:t>、</w:t>
      </w:r>
      <w:r w:rsidRPr="009368FF">
        <w:t>系統架構圖</w:t>
      </w:r>
      <w:bookmarkEnd w:id="11"/>
      <w:r w:rsidR="004B5716">
        <w:br w:type="page"/>
      </w:r>
    </w:p>
    <w:p w:rsidR="00AA5BDB" w:rsidRPr="0070537C" w:rsidRDefault="00AA5BDB" w:rsidP="00AA5BDB">
      <w:pPr>
        <w:ind w:firstLine="480"/>
      </w:pPr>
      <w:r w:rsidRPr="0070537C">
        <w:lastRenderedPageBreak/>
        <w:t>各子計畫的系統說明分述如下</w:t>
      </w:r>
      <w:r w:rsidRPr="0070537C">
        <w:t>:</w:t>
      </w:r>
    </w:p>
    <w:p w:rsidR="00AA5BDB" w:rsidRPr="00AA5BDB" w:rsidRDefault="00AA5BDB" w:rsidP="00ED53F2">
      <w:pPr>
        <w:pStyle w:val="a7"/>
        <w:numPr>
          <w:ilvl w:val="0"/>
          <w:numId w:val="4"/>
        </w:numPr>
        <w:ind w:leftChars="0" w:firstLineChars="0"/>
        <w:rPr>
          <w:rFonts w:hint="eastAsia"/>
          <w:b/>
        </w:rPr>
      </w:pPr>
      <w:bookmarkStart w:id="12" w:name="_Hlk480638559"/>
      <w:r w:rsidRPr="00AA5BDB">
        <w:rPr>
          <w:rFonts w:hint="eastAsia"/>
          <w:b/>
          <w:lang w:val="zh-TW"/>
        </w:rPr>
        <w:t>子計畫</w:t>
      </w:r>
      <w:proofErr w:type="gramStart"/>
      <w:r w:rsidRPr="00AA5BDB">
        <w:rPr>
          <w:rFonts w:hint="eastAsia"/>
          <w:b/>
          <w:lang w:val="zh-TW"/>
        </w:rPr>
        <w:t>一</w:t>
      </w:r>
      <w:bookmarkEnd w:id="12"/>
      <w:proofErr w:type="gramEnd"/>
      <w:r w:rsidRPr="00CB3DBC">
        <w:rPr>
          <w:rFonts w:hint="eastAsia"/>
          <w:b/>
        </w:rPr>
        <w:t>：</w:t>
      </w:r>
      <w:proofErr w:type="gramStart"/>
      <w:r w:rsidRPr="00AA5BDB">
        <w:rPr>
          <w:rFonts w:hint="eastAsia"/>
          <w:b/>
          <w:lang w:val="zh-TW"/>
        </w:rPr>
        <w:t>高效能物聯傳輸</w:t>
      </w:r>
      <w:proofErr w:type="gramEnd"/>
      <w:r w:rsidRPr="00AA5BDB">
        <w:rPr>
          <w:rFonts w:hint="eastAsia"/>
          <w:b/>
          <w:lang w:val="zh-TW"/>
        </w:rPr>
        <w:t>服務品質系統設計與實作</w:t>
      </w:r>
      <w:r w:rsidRPr="00AA5BDB">
        <w:rPr>
          <w:b/>
        </w:rPr>
        <w:t>(Design and Implementation of a High Performance IoT System for QoS Transmission)</w:t>
      </w:r>
      <w:bookmarkStart w:id="13" w:name="OLE_LINK353"/>
    </w:p>
    <w:p w:rsidR="00AA5BDB" w:rsidRPr="00AA5BDB" w:rsidRDefault="00AA5BDB" w:rsidP="004B5716">
      <w:pPr>
        <w:ind w:firstLine="480"/>
        <w:rPr>
          <w:rFonts w:hint="eastAsia"/>
        </w:rPr>
      </w:pPr>
      <w:r w:rsidRPr="00AA5BDB">
        <w:rPr>
          <w:rFonts w:hint="eastAsia"/>
          <w:lang w:val="zh-TW"/>
        </w:rPr>
        <w:t>本計畫著重探討在感測器大量</w:t>
      </w:r>
      <w:proofErr w:type="gramStart"/>
      <w:r w:rsidRPr="00AA5BDB">
        <w:rPr>
          <w:rFonts w:hint="eastAsia"/>
          <w:lang w:val="zh-TW"/>
        </w:rPr>
        <w:t>佈</w:t>
      </w:r>
      <w:proofErr w:type="gramEnd"/>
      <w:r w:rsidRPr="00AA5BDB">
        <w:rPr>
          <w:rFonts w:hint="eastAsia"/>
          <w:lang w:val="zh-TW"/>
        </w:rPr>
        <w:t>建的情況下，依舊能兼顧感測資料傳輸品質及延長感測器生命週期之方法，令使用者在使用大量</w:t>
      </w:r>
      <w:proofErr w:type="gramStart"/>
      <w:r w:rsidRPr="00AA5BDB">
        <w:rPr>
          <w:rFonts w:hint="eastAsia"/>
          <w:lang w:val="zh-TW"/>
        </w:rPr>
        <w:t>不</w:t>
      </w:r>
      <w:proofErr w:type="gramEnd"/>
      <w:r w:rsidRPr="00AA5BDB">
        <w:rPr>
          <w:rFonts w:hint="eastAsia"/>
          <w:lang w:val="zh-TW"/>
        </w:rPr>
        <w:t>同感測器之同時依然能得到穩定服務品質。本計劃建構一個基於</w:t>
      </w:r>
      <w:r w:rsidRPr="00AA5BDB">
        <w:rPr>
          <w:lang w:val="zh-TW"/>
        </w:rPr>
        <w:t>oneM2M</w:t>
      </w:r>
      <w:r w:rsidRPr="00AA5BDB">
        <w:rPr>
          <w:rFonts w:hint="eastAsia"/>
          <w:lang w:val="zh-TW"/>
        </w:rPr>
        <w:t>標準</w:t>
      </w:r>
      <w:proofErr w:type="gramStart"/>
      <w:r w:rsidRPr="00AA5BDB">
        <w:rPr>
          <w:rFonts w:hint="eastAsia"/>
          <w:lang w:val="zh-TW"/>
        </w:rPr>
        <w:t>之物聯網</w:t>
      </w:r>
      <w:proofErr w:type="gramEnd"/>
      <w:r w:rsidRPr="00AA5BDB">
        <w:rPr>
          <w:rFonts w:hint="eastAsia"/>
          <w:lang w:val="zh-TW"/>
        </w:rPr>
        <w:t>節能中介平台，主要</w:t>
      </w:r>
      <w:proofErr w:type="gramStart"/>
      <w:r w:rsidRPr="00AA5BDB">
        <w:rPr>
          <w:rFonts w:hint="eastAsia"/>
          <w:lang w:val="zh-TW"/>
        </w:rPr>
        <w:t>整合物聯網</w:t>
      </w:r>
      <w:proofErr w:type="gramEnd"/>
      <w:r w:rsidRPr="00AA5BDB">
        <w:rPr>
          <w:rFonts w:hint="eastAsia"/>
          <w:lang w:val="zh-TW"/>
        </w:rPr>
        <w:t>中各式感測設備，將其資訊儲存於資料庫中，並偵測感測器所剩餘的電量進行動態的睡眠時間調整，盡可能延長感測器生命週期，同時保持資訊品質的權衡。再依照</w:t>
      </w:r>
      <w:r w:rsidRPr="00AA5BDB">
        <w:rPr>
          <w:lang w:val="zh-TW"/>
        </w:rPr>
        <w:t>oneM2M</w:t>
      </w:r>
      <w:r w:rsidRPr="00AA5BDB">
        <w:rPr>
          <w:rFonts w:hint="eastAsia"/>
          <w:lang w:val="zh-TW"/>
        </w:rPr>
        <w:t>標準進行資料格式的封裝傳遞給使用者。平台將針對使用者訂閱各農業場域之資訊時，</w:t>
      </w:r>
      <w:proofErr w:type="gramStart"/>
      <w:r w:rsidRPr="00AA5BDB">
        <w:rPr>
          <w:rFonts w:hint="eastAsia"/>
          <w:lang w:val="zh-TW"/>
        </w:rPr>
        <w:t>物聯網</w:t>
      </w:r>
      <w:proofErr w:type="gramEnd"/>
      <w:r w:rsidRPr="00AA5BDB">
        <w:rPr>
          <w:rFonts w:hint="eastAsia"/>
          <w:lang w:val="zh-TW"/>
        </w:rPr>
        <w:t>伺服器會依照使用者需求，而主動式推播資訊給使用者，並為了避免大量的連線造成網路負擔，本計劃設計</w:t>
      </w:r>
      <w:proofErr w:type="gramStart"/>
      <w:r w:rsidRPr="00AA5BDB">
        <w:rPr>
          <w:rFonts w:hint="eastAsia"/>
          <w:lang w:val="zh-TW"/>
        </w:rPr>
        <w:t>一</w:t>
      </w:r>
      <w:bookmarkStart w:id="14" w:name="OLE_LINK350"/>
      <w:proofErr w:type="gramEnd"/>
      <w:r w:rsidRPr="00AA5BDB">
        <w:rPr>
          <w:rFonts w:hint="eastAsia"/>
          <w:lang w:val="zh-TW"/>
        </w:rPr>
        <w:t>差異化需求調適機制</w:t>
      </w:r>
      <w:bookmarkEnd w:id="14"/>
      <w:r w:rsidRPr="00AA5BDB">
        <w:rPr>
          <w:lang w:val="zh-TW"/>
        </w:rPr>
        <w:t>(Differentiated Demand Adjustment Mechanism)</w:t>
      </w:r>
      <w:r w:rsidRPr="00AA5BDB">
        <w:rPr>
          <w:rFonts w:hint="eastAsia"/>
          <w:lang w:val="zh-TW"/>
        </w:rPr>
        <w:t>，將僅傳送有所更新的資訊給使用者。</w:t>
      </w:r>
      <w:bookmarkEnd w:id="13"/>
    </w:p>
    <w:p w:rsidR="00AA5BDB" w:rsidRPr="00AA5BDB" w:rsidRDefault="00AA5BDB" w:rsidP="00ED53F2">
      <w:pPr>
        <w:pStyle w:val="a7"/>
        <w:numPr>
          <w:ilvl w:val="0"/>
          <w:numId w:val="4"/>
        </w:numPr>
        <w:ind w:leftChars="0" w:firstLineChars="0"/>
        <w:rPr>
          <w:b/>
        </w:rPr>
      </w:pPr>
      <w:r w:rsidRPr="00AA5BDB">
        <w:rPr>
          <w:b/>
          <w:lang w:val="zh-TW"/>
        </w:rPr>
        <w:t>子計畫</w:t>
      </w:r>
      <w:r w:rsidRPr="00AA5BDB">
        <w:rPr>
          <w:rFonts w:hint="eastAsia"/>
          <w:b/>
          <w:lang w:val="zh-TW"/>
        </w:rPr>
        <w:t>二</w:t>
      </w:r>
      <w:r w:rsidRPr="00AA5BDB">
        <w:rPr>
          <w:rFonts w:hint="eastAsia"/>
          <w:b/>
        </w:rPr>
        <w:t>：</w:t>
      </w:r>
      <w:bookmarkStart w:id="15" w:name="_Hlk482892619"/>
      <w:r w:rsidRPr="00AA5BDB">
        <w:rPr>
          <w:b/>
          <w:lang w:val="zh-TW"/>
        </w:rPr>
        <w:t>智慧農場之雲端</w:t>
      </w:r>
      <w:proofErr w:type="gramStart"/>
      <w:r w:rsidRPr="00AA5BDB">
        <w:rPr>
          <w:b/>
          <w:lang w:val="zh-TW"/>
        </w:rPr>
        <w:t>物聯網擴增實</w:t>
      </w:r>
      <w:proofErr w:type="gramEnd"/>
      <w:r w:rsidRPr="00AA5BDB">
        <w:rPr>
          <w:b/>
          <w:lang w:val="zh-TW"/>
        </w:rPr>
        <w:t>境互動視頻管理</w:t>
      </w:r>
      <w:r w:rsidRPr="00AA5BDB">
        <w:rPr>
          <w:rFonts w:hint="eastAsia"/>
          <w:b/>
          <w:lang w:val="zh-TW"/>
        </w:rPr>
        <w:t>子</w:t>
      </w:r>
      <w:r w:rsidRPr="00AA5BDB">
        <w:rPr>
          <w:b/>
          <w:lang w:val="zh-TW"/>
        </w:rPr>
        <w:t>系統之設計與實作</w:t>
      </w:r>
      <w:r w:rsidRPr="00AA5BDB">
        <w:rPr>
          <w:b/>
        </w:rPr>
        <w:t>(Design and implementation of Cloud-based IOT Augmented-Reality Interactive Video Management Systems for intelligent farm)</w:t>
      </w:r>
      <w:bookmarkEnd w:id="15"/>
    </w:p>
    <w:p w:rsidR="00AA5BDB" w:rsidRDefault="00AA5BDB" w:rsidP="004B5716">
      <w:pPr>
        <w:ind w:firstLine="480"/>
        <w:rPr>
          <w:rFonts w:hint="eastAsia"/>
          <w:lang w:val="zh-TW"/>
        </w:rPr>
      </w:pPr>
      <w:r w:rsidRPr="00AA5BDB">
        <w:rPr>
          <w:rFonts w:hint="eastAsia"/>
          <w:lang w:val="zh-TW"/>
        </w:rPr>
        <w:t>子計畫二測試系統</w:t>
      </w:r>
      <w:r w:rsidRPr="00AA5BDB">
        <w:rPr>
          <w:lang w:val="zh-TW"/>
        </w:rPr>
        <w:t>架構分成設備組態管理模組</w:t>
      </w:r>
      <w:r w:rsidRPr="00050313">
        <w:t>(Device configuration management module )</w:t>
      </w:r>
      <w:r w:rsidRPr="00AA5BDB">
        <w:rPr>
          <w:lang w:val="zh-TW"/>
        </w:rPr>
        <w:t>、座標轉換模組</w:t>
      </w:r>
      <w:r w:rsidRPr="00050313">
        <w:t>( Coordinate transformation module)</w:t>
      </w:r>
      <w:r w:rsidRPr="00AA5BDB">
        <w:rPr>
          <w:lang w:val="zh-TW"/>
        </w:rPr>
        <w:t>與固定式</w:t>
      </w:r>
      <w:r w:rsidRPr="00050313">
        <w:t>CCD 3D</w:t>
      </w:r>
      <w:r w:rsidRPr="00AA5BDB">
        <w:rPr>
          <w:lang w:val="zh-TW"/>
        </w:rPr>
        <w:t>視覺定位模組</w:t>
      </w:r>
      <w:r w:rsidRPr="00050313">
        <w:t>(Stationary-CCD 3D vision positioning module )</w:t>
      </w:r>
      <w:r w:rsidRPr="00AA5BDB">
        <w:rPr>
          <w:rFonts w:hint="eastAsia"/>
          <w:lang w:val="zh-TW"/>
        </w:rPr>
        <w:t>、</w:t>
      </w:r>
      <w:proofErr w:type="gramStart"/>
      <w:r w:rsidRPr="00AA5BDB">
        <w:rPr>
          <w:lang w:val="zh-TW"/>
        </w:rPr>
        <w:t>可視區物件</w:t>
      </w:r>
      <w:proofErr w:type="gramEnd"/>
      <w:r w:rsidRPr="00AA5BDB">
        <w:rPr>
          <w:lang w:val="zh-TW"/>
        </w:rPr>
        <w:t>標示模組</w:t>
      </w:r>
      <w:r w:rsidRPr="00050313">
        <w:t>(Visible object marking module)</w:t>
      </w:r>
      <w:r w:rsidRPr="00AA5BDB">
        <w:rPr>
          <w:rFonts w:hint="eastAsia"/>
          <w:lang w:val="zh-TW"/>
        </w:rPr>
        <w:t>、</w:t>
      </w:r>
      <w:r w:rsidRPr="00050313">
        <w:t>AR</w:t>
      </w:r>
      <w:r w:rsidRPr="00AA5BDB">
        <w:rPr>
          <w:lang w:val="zh-TW"/>
        </w:rPr>
        <w:t>索引影音記錄模組</w:t>
      </w:r>
      <w:r w:rsidRPr="00050313">
        <w:t>(AR-indexed video recording module)</w:t>
      </w:r>
      <w:r w:rsidRPr="00AA5BDB">
        <w:rPr>
          <w:rFonts w:hint="eastAsia"/>
          <w:lang w:val="zh-TW"/>
        </w:rPr>
        <w:t>。在</w:t>
      </w:r>
      <w:r w:rsidRPr="00AA5BDB">
        <w:rPr>
          <w:lang w:val="zh-TW"/>
        </w:rPr>
        <w:t>設備組態管理主要負責</w:t>
      </w:r>
      <w:r w:rsidRPr="00AA5BDB">
        <w:rPr>
          <w:rFonts w:hint="eastAsia"/>
          <w:lang w:val="zh-TW"/>
        </w:rPr>
        <w:t>管理所有</w:t>
      </w:r>
      <w:r w:rsidRPr="00AA5BDB">
        <w:rPr>
          <w:rFonts w:hint="eastAsia"/>
          <w:lang w:val="zh-TW"/>
        </w:rPr>
        <w:t>CCD</w:t>
      </w:r>
      <w:r w:rsidRPr="00AA5BDB">
        <w:rPr>
          <w:rFonts w:hint="eastAsia"/>
          <w:lang w:val="zh-TW"/>
        </w:rPr>
        <w:t>。</w:t>
      </w:r>
      <w:r w:rsidRPr="00AA5BDB">
        <w:rPr>
          <w:rFonts w:hint="eastAsia"/>
          <w:lang w:val="zh-TW"/>
        </w:rPr>
        <w:t xml:space="preserve"> </w:t>
      </w:r>
      <w:r w:rsidRPr="00AA5BDB">
        <w:rPr>
          <w:rFonts w:hint="eastAsia"/>
          <w:lang w:val="zh-TW"/>
        </w:rPr>
        <w:t>依據</w:t>
      </w:r>
      <w:r w:rsidRPr="00AA5BDB">
        <w:rPr>
          <w:rFonts w:hint="eastAsia"/>
          <w:lang w:val="zh-TW"/>
        </w:rPr>
        <w:t>CCD</w:t>
      </w:r>
      <w:r w:rsidRPr="00AA5BDB">
        <w:rPr>
          <w:rFonts w:hint="eastAsia"/>
          <w:lang w:val="zh-TW"/>
        </w:rPr>
        <w:t>的組態啟動合適的</w:t>
      </w:r>
      <w:r w:rsidRPr="00AA5BDB">
        <w:rPr>
          <w:rFonts w:hint="eastAsia"/>
          <w:lang w:val="zh-TW"/>
        </w:rPr>
        <w:t>calibration process</w:t>
      </w:r>
      <w:r w:rsidRPr="00AA5BDB">
        <w:rPr>
          <w:rFonts w:hint="eastAsia"/>
          <w:lang w:val="zh-TW"/>
        </w:rPr>
        <w:t>，取得</w:t>
      </w:r>
      <w:r w:rsidRPr="00AA5BDB">
        <w:rPr>
          <w:rFonts w:hint="eastAsia"/>
          <w:lang w:val="zh-TW"/>
        </w:rPr>
        <w:t>intrinsic</w:t>
      </w:r>
      <w:r w:rsidRPr="00AA5BDB">
        <w:rPr>
          <w:rFonts w:hint="eastAsia"/>
          <w:lang w:val="zh-TW"/>
        </w:rPr>
        <w:t>與</w:t>
      </w:r>
      <w:r w:rsidRPr="00AA5BDB">
        <w:rPr>
          <w:rFonts w:hint="eastAsia"/>
          <w:lang w:val="zh-TW"/>
        </w:rPr>
        <w:t>extrinsic</w:t>
      </w:r>
      <w:r w:rsidRPr="00AA5BDB">
        <w:rPr>
          <w:rFonts w:hint="eastAsia"/>
          <w:lang w:val="zh-TW"/>
        </w:rPr>
        <w:t>參數，爾後如果</w:t>
      </w:r>
      <w:r w:rsidRPr="00AA5BDB">
        <w:rPr>
          <w:rFonts w:hint="eastAsia"/>
          <w:lang w:val="zh-TW"/>
        </w:rPr>
        <w:t>CCD</w:t>
      </w:r>
      <w:r w:rsidRPr="00AA5BDB">
        <w:rPr>
          <w:rFonts w:hint="eastAsia"/>
          <w:lang w:val="zh-TW"/>
        </w:rPr>
        <w:t>位置或焦距有所更動，必須重新執行</w:t>
      </w:r>
      <w:r w:rsidRPr="00AA5BDB">
        <w:rPr>
          <w:rFonts w:hint="eastAsia"/>
          <w:lang w:val="zh-TW"/>
        </w:rPr>
        <w:t>calibration</w:t>
      </w:r>
      <w:r w:rsidRPr="00AA5BDB">
        <w:rPr>
          <w:rFonts w:hint="eastAsia"/>
          <w:lang w:val="zh-TW"/>
        </w:rPr>
        <w:t>以確保參數隨時更新。</w:t>
      </w:r>
      <w:r w:rsidRPr="00AA5BDB">
        <w:rPr>
          <w:lang w:val="zh-TW"/>
        </w:rPr>
        <w:t>；座標轉換主要根據</w:t>
      </w:r>
      <w:r w:rsidRPr="00AA5BDB">
        <w:rPr>
          <w:lang w:val="zh-TW"/>
        </w:rPr>
        <w:t>M</w:t>
      </w:r>
      <w:r w:rsidRPr="00AA5BDB">
        <w:rPr>
          <w:lang w:val="zh-TW"/>
        </w:rPr>
        <w:t>、</w:t>
      </w:r>
      <w:r w:rsidRPr="00AA5BDB">
        <w:rPr>
          <w:lang w:val="zh-TW"/>
        </w:rPr>
        <w:t>R</w:t>
      </w:r>
      <w:r w:rsidRPr="00AA5BDB">
        <w:rPr>
          <w:lang w:val="zh-TW"/>
        </w:rPr>
        <w:t>、</w:t>
      </w:r>
      <w:r w:rsidRPr="00AA5BDB">
        <w:rPr>
          <w:lang w:val="zh-TW"/>
        </w:rPr>
        <w:t>oWF</w:t>
      </w:r>
      <w:r w:rsidRPr="00AA5BDB">
        <w:rPr>
          <w:lang w:val="zh-TW"/>
        </w:rPr>
        <w:t>，執行</w:t>
      </w:r>
      <w:r w:rsidRPr="00AA5BDB">
        <w:rPr>
          <w:lang w:val="zh-TW"/>
        </w:rPr>
        <w:t>WF</w:t>
      </w:r>
      <w:r w:rsidRPr="00050313">
        <w:rPr>
          <w:lang w:val="zh-TW"/>
        </w:rPr>
        <w:sym w:font="Symbol" w:char="F0AE"/>
      </w:r>
      <w:r w:rsidRPr="00AA5BDB">
        <w:rPr>
          <w:lang w:val="zh-TW"/>
        </w:rPr>
        <w:t>CF</w:t>
      </w:r>
      <w:r w:rsidRPr="00AA5BDB">
        <w:rPr>
          <w:lang w:val="zh-TW"/>
        </w:rPr>
        <w:t>或</w:t>
      </w:r>
      <w:r w:rsidRPr="00AA5BDB">
        <w:rPr>
          <w:lang w:val="zh-TW"/>
        </w:rPr>
        <w:t>CF</w:t>
      </w:r>
      <w:r w:rsidRPr="00050313">
        <w:rPr>
          <w:lang w:val="zh-TW"/>
        </w:rPr>
        <w:sym w:font="Symbol" w:char="F0AE"/>
      </w:r>
      <w:r w:rsidRPr="00AA5BDB">
        <w:rPr>
          <w:lang w:val="zh-TW"/>
        </w:rPr>
        <w:t>WF</w:t>
      </w:r>
      <w:r w:rsidRPr="00AA5BDB">
        <w:rPr>
          <w:lang w:val="zh-TW"/>
        </w:rPr>
        <w:t>的座標轉換</w:t>
      </w:r>
      <w:r w:rsidRPr="00AA5BDB">
        <w:rPr>
          <w:rFonts w:hint="eastAsia"/>
          <w:lang w:val="zh-TW"/>
        </w:rPr>
        <w:t>；</w:t>
      </w:r>
      <w:r w:rsidRPr="00AA5BDB">
        <w:rPr>
          <w:lang w:val="zh-TW"/>
        </w:rPr>
        <w:t>3D</w:t>
      </w:r>
      <w:r w:rsidRPr="00AA5BDB">
        <w:rPr>
          <w:lang w:val="zh-TW"/>
        </w:rPr>
        <w:t>視覺定位</w:t>
      </w:r>
      <w:r w:rsidRPr="00AA5BDB">
        <w:rPr>
          <w:rFonts w:hint="eastAsia"/>
          <w:lang w:val="zh-TW"/>
        </w:rPr>
        <w:t xml:space="preserve"> </w:t>
      </w:r>
      <w:r w:rsidRPr="00AA5BDB">
        <w:rPr>
          <w:rFonts w:hint="eastAsia"/>
          <w:lang w:val="zh-TW"/>
        </w:rPr>
        <w:t>主要是</w:t>
      </w:r>
      <w:r w:rsidRPr="00AA5BDB">
        <w:rPr>
          <w:lang w:val="zh-TW"/>
        </w:rPr>
        <w:t>先手動選取擬用來定位的</w:t>
      </w:r>
      <w:r w:rsidRPr="00AA5BDB">
        <w:rPr>
          <w:lang w:val="zh-TW"/>
        </w:rPr>
        <w:t>CCD</w:t>
      </w:r>
      <w:r w:rsidRPr="00AA5BDB">
        <w:rPr>
          <w:lang w:val="zh-TW"/>
        </w:rPr>
        <w:t>畫面快照，然後在各</w:t>
      </w:r>
      <w:r w:rsidRPr="00AA5BDB">
        <w:rPr>
          <w:lang w:val="zh-TW"/>
        </w:rPr>
        <w:t>CCD</w:t>
      </w:r>
      <w:r w:rsidRPr="00AA5BDB">
        <w:rPr>
          <w:lang w:val="zh-TW"/>
        </w:rPr>
        <w:t>畫面中點</w:t>
      </w:r>
      <w:r w:rsidRPr="00AA5BDB">
        <w:rPr>
          <w:lang w:val="zh-TW"/>
        </w:rPr>
        <w:lastRenderedPageBreak/>
        <w:t>選欲定位的物件，以取得該物件座標</w:t>
      </w:r>
      <w:r w:rsidRPr="00AA5BDB">
        <w:rPr>
          <w:lang w:val="zh-TW"/>
        </w:rPr>
        <w:t>pCF</w:t>
      </w:r>
      <w:r w:rsidRPr="00AA5BDB">
        <w:rPr>
          <w:lang w:val="zh-TW"/>
        </w:rPr>
        <w:softHyphen/>
      </w:r>
      <w:r w:rsidRPr="00AA5BDB">
        <w:rPr>
          <w:lang w:val="zh-TW"/>
        </w:rPr>
        <w:softHyphen/>
      </w:r>
      <w:r w:rsidRPr="00AA5BDB">
        <w:rPr>
          <w:lang w:val="zh-TW"/>
        </w:rPr>
        <w:softHyphen/>
      </w:r>
      <w:r w:rsidRPr="00AA5BDB">
        <w:rPr>
          <w:lang w:val="zh-TW"/>
        </w:rPr>
        <w:softHyphen/>
      </w:r>
      <w:r w:rsidRPr="00AA5BDB">
        <w:rPr>
          <w:lang w:val="zh-TW"/>
        </w:rPr>
        <w:t>，然後將它轉換成</w:t>
      </w:r>
      <w:r w:rsidRPr="00AA5BDB">
        <w:rPr>
          <w:lang w:val="zh-TW"/>
        </w:rPr>
        <w:t>pWF</w:t>
      </w:r>
      <w:r w:rsidRPr="00AA5BDB">
        <w:rPr>
          <w:lang w:val="zh-TW"/>
        </w:rPr>
        <w:softHyphen/>
      </w:r>
      <w:r w:rsidRPr="00AA5BDB">
        <w:rPr>
          <w:lang w:val="zh-TW"/>
        </w:rPr>
        <w:softHyphen/>
      </w:r>
      <w:r w:rsidRPr="00AA5BDB">
        <w:rPr>
          <w:lang w:val="zh-TW"/>
        </w:rPr>
        <w:t>，取得各</w:t>
      </w:r>
      <w:r w:rsidRPr="00AA5BDB">
        <w:rPr>
          <w:lang w:val="zh-TW"/>
        </w:rPr>
        <w:t>CCD</w:t>
      </w:r>
      <w:r w:rsidRPr="00AA5BDB">
        <w:rPr>
          <w:lang w:val="zh-TW"/>
        </w:rPr>
        <w:t>的</w:t>
      </w:r>
      <w:r w:rsidRPr="00AA5BDB">
        <w:rPr>
          <w:lang w:val="zh-TW"/>
        </w:rPr>
        <w:t>LOS =</w:t>
      </w:r>
      <m:oMath>
        <m:box>
          <m:boxPr>
            <m:opEmu m:val="1"/>
            <m:ctrlPr>
              <w:ins w:id="16" w:author="srtong" w:date="2016-01-13T15:29:00Z">
                <w:rPr>
                  <w:rFonts w:ascii="Cambria Math" w:hAnsi="Cambria Math"/>
                  <w:lang w:val="zh-TW"/>
                </w:rPr>
              </w:ins>
            </m:ctrlPr>
          </m:boxPr>
          <m:e>
            <m:groupChr>
              <m:groupChrPr>
                <m:chr m:val="→"/>
                <m:pos m:val="top"/>
                <m:ctrlPr>
                  <w:ins w:id="17" w:author="srtong" w:date="2016-01-13T15:29:00Z">
                    <w:rPr>
                      <w:rFonts w:ascii="Cambria Math" w:hAnsi="Cambria Math"/>
                      <w:lang w:val="zh-TW"/>
                    </w:rPr>
                  </w:ins>
                </m:ctrlPr>
              </m:groupChrPr>
              <m:e>
                <m:r>
                  <m:rPr>
                    <m:sty m:val="p"/>
                  </m:rPr>
                  <w:rPr>
                    <w:rFonts w:ascii="Cambria Math" w:hAnsi="Cambria Math"/>
                    <w:lang w:val="zh-TW"/>
                  </w:rPr>
                  <m:t>(</m:t>
                </m:r>
                <m:sSup>
                  <m:sSupPr>
                    <m:ctrlPr>
                      <w:ins w:id="18" w:author="srtong" w:date="2016-01-13T15:29:00Z">
                        <w:rPr>
                          <w:rFonts w:ascii="Cambria Math" w:hAnsi="Cambria Math"/>
                          <w:lang w:val="zh-TW"/>
                        </w:rPr>
                      </w:ins>
                    </m:ctrlPr>
                  </m:sSupPr>
                  <m:e>
                    <m:r>
                      <w:rPr>
                        <w:rFonts w:ascii="Cambria Math" w:hAnsi="Cambria Math"/>
                        <w:lang w:val="zh-TW"/>
                      </w:rPr>
                      <m:t>o</m:t>
                    </m:r>
                  </m:e>
                  <m:sup>
                    <m:r>
                      <w:rPr>
                        <w:rFonts w:ascii="Cambria Math" w:hAnsi="Cambria Math"/>
                        <w:lang w:val="zh-TW"/>
                      </w:rPr>
                      <m:t>WF</m:t>
                    </m:r>
                  </m:sup>
                </m:sSup>
                <m:r>
                  <m:rPr>
                    <m:sty m:val="p"/>
                  </m:rPr>
                  <w:rPr>
                    <w:rFonts w:ascii="Cambria Math" w:hAnsi="Cambria Math"/>
                    <w:lang w:val="zh-TW"/>
                  </w:rPr>
                  <m:t xml:space="preserve">, </m:t>
                </m:r>
                <m:sSup>
                  <m:sSupPr>
                    <m:ctrlPr>
                      <w:ins w:id="19" w:author="srtong" w:date="2016-01-13T15:29:00Z">
                        <w:rPr>
                          <w:rFonts w:ascii="Cambria Math" w:hAnsi="Cambria Math"/>
                          <w:lang w:val="zh-TW"/>
                        </w:rPr>
                      </w:ins>
                    </m:ctrlPr>
                  </m:sSupPr>
                  <m:e>
                    <m:r>
                      <w:rPr>
                        <w:rFonts w:ascii="Cambria Math" w:hAnsi="Cambria Math"/>
                        <w:lang w:val="zh-TW"/>
                      </w:rPr>
                      <m:t>p</m:t>
                    </m:r>
                  </m:e>
                  <m:sup>
                    <m:r>
                      <w:rPr>
                        <w:rFonts w:ascii="Cambria Math" w:hAnsi="Cambria Math"/>
                        <w:lang w:val="zh-TW"/>
                      </w:rPr>
                      <m:t>WF</m:t>
                    </m:r>
                  </m:sup>
                </m:sSup>
                <m:r>
                  <m:rPr>
                    <m:sty m:val="p"/>
                  </m:rPr>
                  <w:rPr>
                    <w:rFonts w:ascii="Cambria Math" w:hAnsi="Cambria Math"/>
                    <w:lang w:val="zh-TW"/>
                  </w:rPr>
                  <m:t>)</m:t>
                </m:r>
              </m:e>
            </m:groupChr>
          </m:e>
        </m:box>
      </m:oMath>
      <w:r w:rsidRPr="00AA5BDB">
        <w:rPr>
          <w:lang w:val="zh-TW"/>
        </w:rPr>
        <w:t xml:space="preserve">, </w:t>
      </w:r>
      <w:r w:rsidRPr="00AA5BDB">
        <w:rPr>
          <w:lang w:val="zh-TW"/>
        </w:rPr>
        <w:t>接著綜合所有</w:t>
      </w:r>
      <w:r w:rsidRPr="00AA5BDB">
        <w:rPr>
          <w:lang w:val="zh-TW"/>
        </w:rPr>
        <w:t>CCD</w:t>
      </w:r>
      <w:r w:rsidRPr="00AA5BDB">
        <w:rPr>
          <w:lang w:val="zh-TW"/>
        </w:rPr>
        <w:t>的</w:t>
      </w:r>
      <w:r w:rsidRPr="00AA5BDB">
        <w:rPr>
          <w:lang w:val="zh-TW"/>
        </w:rPr>
        <w:t>LOS</w:t>
      </w:r>
      <w:r w:rsidRPr="00AA5BDB">
        <w:rPr>
          <w:lang w:val="zh-TW"/>
        </w:rPr>
        <w:t>計算出最合適的</w:t>
      </w:r>
      <w:r w:rsidRPr="00AA5BDB">
        <w:rPr>
          <w:lang w:val="zh-TW"/>
        </w:rPr>
        <w:t>PWF</w:t>
      </w:r>
      <w:r w:rsidRPr="00AA5BDB">
        <w:rPr>
          <w:rFonts w:hint="eastAsia"/>
          <w:lang w:val="zh-TW"/>
        </w:rPr>
        <w:t>；</w:t>
      </w:r>
      <w:proofErr w:type="gramStart"/>
      <w:r w:rsidRPr="00AA5BDB">
        <w:rPr>
          <w:lang w:val="zh-TW"/>
        </w:rPr>
        <w:t>可視區物件</w:t>
      </w:r>
      <w:proofErr w:type="gramEnd"/>
      <w:r w:rsidRPr="00AA5BDB">
        <w:rPr>
          <w:lang w:val="zh-TW"/>
        </w:rPr>
        <w:t>搜尋與標示</w:t>
      </w:r>
      <w:r w:rsidRPr="00AA5BDB">
        <w:rPr>
          <w:rFonts w:hint="eastAsia"/>
          <w:lang w:val="zh-TW"/>
        </w:rPr>
        <w:t xml:space="preserve"> </w:t>
      </w:r>
      <w:r w:rsidRPr="00AA5BDB">
        <w:rPr>
          <w:rFonts w:hint="eastAsia"/>
          <w:lang w:val="zh-TW"/>
        </w:rPr>
        <w:t>主要</w:t>
      </w:r>
      <w:r w:rsidRPr="00AA5BDB">
        <w:rPr>
          <w:lang w:val="zh-TW"/>
        </w:rPr>
        <w:t>依據目前</w:t>
      </w:r>
      <w:r w:rsidRPr="00AA5BDB">
        <w:rPr>
          <w:lang w:val="zh-TW"/>
        </w:rPr>
        <w:t>CCD image plane</w:t>
      </w:r>
      <w:r w:rsidRPr="00AA5BDB">
        <w:rPr>
          <w:lang w:val="zh-TW"/>
        </w:rPr>
        <w:t>的大小，與篩選條件</w:t>
      </w:r>
      <w:r w:rsidRPr="00AA5BDB">
        <w:rPr>
          <w:lang w:val="zh-TW"/>
        </w:rPr>
        <w:t>(</w:t>
      </w:r>
      <w:r w:rsidRPr="00AA5BDB">
        <w:rPr>
          <w:lang w:val="zh-TW"/>
        </w:rPr>
        <w:t>如距離最近的</w:t>
      </w:r>
      <w:r w:rsidRPr="00AA5BDB">
        <w:rPr>
          <w:lang w:val="zh-TW"/>
        </w:rPr>
        <w:t>n</w:t>
      </w:r>
      <w:proofErr w:type="gramStart"/>
      <w:r w:rsidRPr="00AA5BDB">
        <w:rPr>
          <w:lang w:val="zh-TW"/>
        </w:rPr>
        <w:t>個</w:t>
      </w:r>
      <w:proofErr w:type="gramEnd"/>
      <w:r w:rsidRPr="00AA5BDB">
        <w:rPr>
          <w:lang w:val="zh-TW"/>
        </w:rPr>
        <w:t>可視物件或物件投射面積大於某個門檻職</w:t>
      </w:r>
      <w:r w:rsidRPr="00AA5BDB">
        <w:rPr>
          <w:lang w:val="zh-TW"/>
        </w:rPr>
        <w:t>)</w:t>
      </w:r>
      <w:r w:rsidRPr="00AA5BDB">
        <w:rPr>
          <w:lang w:val="zh-TW"/>
        </w:rPr>
        <w:t>，運用</w:t>
      </w:r>
      <w:r w:rsidRPr="00AA5BDB">
        <w:rPr>
          <w:lang w:val="zh-TW"/>
        </w:rPr>
        <w:t>“</w:t>
      </w:r>
      <w:r w:rsidRPr="00AA5BDB">
        <w:rPr>
          <w:lang w:val="zh-TW"/>
        </w:rPr>
        <w:t>可視物件過濾演算法</w:t>
      </w:r>
      <w:r w:rsidRPr="00AA5BDB">
        <w:rPr>
          <w:lang w:val="zh-TW"/>
        </w:rPr>
        <w:t>”</w:t>
      </w:r>
      <w:r w:rsidRPr="00AA5BDB">
        <w:rPr>
          <w:lang w:val="zh-TW"/>
        </w:rPr>
        <w:t>，計算並回傳會投射在該</w:t>
      </w:r>
      <w:r w:rsidRPr="00AA5BDB">
        <w:rPr>
          <w:lang w:val="zh-TW"/>
        </w:rPr>
        <w:t>image plane</w:t>
      </w:r>
      <w:r w:rsidRPr="00AA5BDB">
        <w:rPr>
          <w:lang w:val="zh-TW"/>
        </w:rPr>
        <w:t>上的可視物件與其</w:t>
      </w:r>
      <w:r w:rsidRPr="00AA5BDB">
        <w:rPr>
          <w:lang w:val="zh-TW"/>
        </w:rPr>
        <w:t>POI</w:t>
      </w:r>
      <w:r w:rsidRPr="00AA5BDB">
        <w:rPr>
          <w:lang w:val="zh-TW"/>
        </w:rPr>
        <w:t>的位置。</w:t>
      </w:r>
      <w:r w:rsidRPr="00AA5BDB">
        <w:rPr>
          <w:rFonts w:hint="eastAsia"/>
          <w:lang w:val="zh-TW"/>
        </w:rPr>
        <w:t>因此系統將檢驗『智慧農場之雲端</w:t>
      </w:r>
      <w:proofErr w:type="gramStart"/>
      <w:r w:rsidRPr="00AA5BDB">
        <w:rPr>
          <w:rFonts w:hint="eastAsia"/>
          <w:lang w:val="zh-TW"/>
        </w:rPr>
        <w:t>物聯網擴增實</w:t>
      </w:r>
      <w:proofErr w:type="gramEnd"/>
      <w:r w:rsidRPr="00AA5BDB">
        <w:rPr>
          <w:rFonts w:hint="eastAsia"/>
          <w:lang w:val="zh-TW"/>
        </w:rPr>
        <w:t>境互動視頻管理系統之設計與實作』</w:t>
      </w:r>
      <w:r w:rsidRPr="00AA5BDB">
        <w:rPr>
          <w:rFonts w:hint="eastAsia"/>
          <w:lang w:val="zh-TW"/>
        </w:rPr>
        <w:t>(Design and implementation of Cloud-based IOT Augmented-Reality Interactive Video Management Systems for intelligent farm)</w:t>
      </w:r>
      <w:r w:rsidRPr="00AA5BDB">
        <w:rPr>
          <w:rFonts w:hint="eastAsia"/>
          <w:lang w:val="zh-TW"/>
        </w:rPr>
        <w:t>之『</w:t>
      </w:r>
      <w:proofErr w:type="gramStart"/>
      <w:r w:rsidRPr="00AA5BDB">
        <w:rPr>
          <w:rFonts w:hint="eastAsia"/>
          <w:lang w:val="zh-TW"/>
        </w:rPr>
        <w:t>擴增實境</w:t>
      </w:r>
      <w:proofErr w:type="gramEnd"/>
      <w:r w:rsidRPr="00AA5BDB">
        <w:rPr>
          <w:rFonts w:hint="eastAsia"/>
          <w:lang w:val="zh-TW"/>
        </w:rPr>
        <w:t>互動視頻管理子系統』</w:t>
      </w:r>
      <w:r w:rsidRPr="00AA5BDB">
        <w:rPr>
          <w:rFonts w:hint="eastAsia"/>
          <w:lang w:val="zh-TW"/>
        </w:rPr>
        <w:t>(Augmented-Reality Interactive Video Management Systems)</w:t>
      </w:r>
      <w:r w:rsidRPr="00AA5BDB">
        <w:rPr>
          <w:rFonts w:hint="eastAsia"/>
          <w:lang w:val="zh-TW"/>
        </w:rPr>
        <w:t>分類如下</w:t>
      </w:r>
      <w:r w:rsidR="004B5716">
        <w:rPr>
          <w:rFonts w:hint="eastAsia"/>
          <w:lang w:val="zh-TW"/>
        </w:rPr>
        <w:t>：</w:t>
      </w:r>
    </w:p>
    <w:p w:rsidR="004B5716" w:rsidRPr="004B5716" w:rsidRDefault="004B5716" w:rsidP="00ED53F2">
      <w:pPr>
        <w:pStyle w:val="a7"/>
        <w:numPr>
          <w:ilvl w:val="0"/>
          <w:numId w:val="5"/>
        </w:numPr>
        <w:ind w:leftChars="0" w:firstLineChars="0"/>
        <w:rPr>
          <w:bCs/>
        </w:rPr>
      </w:pPr>
      <w:r w:rsidRPr="00133157">
        <w:t>設備組態管理模組</w:t>
      </w:r>
      <w:r w:rsidRPr="00133157">
        <w:t>(Device configuration management module )</w:t>
      </w:r>
    </w:p>
    <w:p w:rsidR="004B5716" w:rsidRPr="004B5716" w:rsidRDefault="004B5716" w:rsidP="00ED53F2">
      <w:pPr>
        <w:pStyle w:val="a7"/>
        <w:numPr>
          <w:ilvl w:val="0"/>
          <w:numId w:val="5"/>
        </w:numPr>
        <w:ind w:leftChars="0" w:firstLineChars="0"/>
        <w:rPr>
          <w:bCs/>
        </w:rPr>
      </w:pPr>
      <w:r w:rsidRPr="00133157">
        <w:t>座標轉換模組</w:t>
      </w:r>
      <w:r w:rsidRPr="00133157">
        <w:t>( Coordinate transformation module)</w:t>
      </w:r>
    </w:p>
    <w:p w:rsidR="004B5716" w:rsidRPr="004B5716" w:rsidRDefault="004B5716" w:rsidP="00ED53F2">
      <w:pPr>
        <w:pStyle w:val="a7"/>
        <w:numPr>
          <w:ilvl w:val="0"/>
          <w:numId w:val="5"/>
        </w:numPr>
        <w:ind w:leftChars="0" w:firstLineChars="0"/>
        <w:rPr>
          <w:rFonts w:hint="eastAsia"/>
        </w:rPr>
      </w:pPr>
      <w:r w:rsidRPr="004B5716">
        <w:t>固定式</w:t>
      </w:r>
      <w:r w:rsidRPr="004B5716">
        <w:t>CCD 3D</w:t>
      </w:r>
      <w:r w:rsidRPr="004B5716">
        <w:t>視覺定位模組</w:t>
      </w:r>
      <w:r w:rsidRPr="004B5716">
        <w:t>(Stationary-CCD 3D vision positioning module )</w:t>
      </w:r>
    </w:p>
    <w:p w:rsidR="004B5716" w:rsidRDefault="004B5716" w:rsidP="00ED53F2">
      <w:pPr>
        <w:pStyle w:val="a7"/>
        <w:numPr>
          <w:ilvl w:val="0"/>
          <w:numId w:val="5"/>
        </w:numPr>
        <w:ind w:leftChars="0" w:firstLineChars="0"/>
        <w:rPr>
          <w:rFonts w:hint="eastAsia"/>
        </w:rPr>
      </w:pPr>
      <w:proofErr w:type="gramStart"/>
      <w:r w:rsidRPr="00133157">
        <w:t>可視區物件</w:t>
      </w:r>
      <w:proofErr w:type="gramEnd"/>
      <w:r w:rsidRPr="00133157">
        <w:t>標示模組</w:t>
      </w:r>
      <w:r w:rsidRPr="00133157">
        <w:t>(Visible object marking module)</w:t>
      </w:r>
    </w:p>
    <w:p w:rsidR="004B5716" w:rsidRDefault="004B5716" w:rsidP="00ED53F2">
      <w:pPr>
        <w:pStyle w:val="a7"/>
        <w:numPr>
          <w:ilvl w:val="0"/>
          <w:numId w:val="4"/>
        </w:numPr>
        <w:ind w:leftChars="0" w:firstLineChars="0"/>
        <w:rPr>
          <w:rFonts w:hint="eastAsia"/>
          <w:b/>
        </w:rPr>
      </w:pPr>
      <w:r w:rsidRPr="004B5716">
        <w:rPr>
          <w:rFonts w:hint="eastAsia"/>
          <w:b/>
          <w:lang w:val="zh-TW"/>
        </w:rPr>
        <w:t>子計畫</w:t>
      </w:r>
      <w:proofErr w:type="gramStart"/>
      <w:r w:rsidRPr="004B5716">
        <w:rPr>
          <w:rFonts w:hint="eastAsia"/>
          <w:b/>
          <w:lang w:val="zh-TW"/>
        </w:rPr>
        <w:t>三</w:t>
      </w:r>
      <w:proofErr w:type="gramEnd"/>
      <w:r w:rsidRPr="004B5716">
        <w:rPr>
          <w:rFonts w:hint="eastAsia"/>
          <w:b/>
        </w:rPr>
        <w:t>：</w:t>
      </w:r>
      <w:r w:rsidRPr="004B5716">
        <w:rPr>
          <w:rFonts w:hint="eastAsia"/>
          <w:b/>
          <w:lang w:val="zh-TW"/>
        </w:rPr>
        <w:t>智慧農業氣象推估與作物病蟲害特徵探</w:t>
      </w:r>
      <w:proofErr w:type="gramStart"/>
      <w:r w:rsidRPr="004B5716">
        <w:rPr>
          <w:rFonts w:hint="eastAsia"/>
          <w:b/>
          <w:lang w:val="zh-TW"/>
        </w:rPr>
        <w:t>勘</w:t>
      </w:r>
      <w:proofErr w:type="gramEnd"/>
      <w:r w:rsidRPr="004B5716">
        <w:rPr>
          <w:rFonts w:hint="eastAsia"/>
          <w:b/>
          <w:lang w:val="zh-TW"/>
        </w:rPr>
        <w:t>平台之設計及實作</w:t>
      </w:r>
      <w:r w:rsidRPr="004B5716">
        <w:rPr>
          <w:b/>
        </w:rPr>
        <w:t xml:space="preserve"> (An Intelligent Agriculture Platform for Estimating</w:t>
      </w:r>
      <w:r w:rsidRPr="004B5716">
        <w:rPr>
          <w:rFonts w:hint="eastAsia"/>
          <w:b/>
        </w:rPr>
        <w:t xml:space="preserve"> </w:t>
      </w:r>
      <w:r w:rsidRPr="004B5716">
        <w:rPr>
          <w:b/>
        </w:rPr>
        <w:t>Agrometeorological and Mining Plant Diseases and Pests Features:</w:t>
      </w:r>
      <w:r w:rsidRPr="004B5716">
        <w:rPr>
          <w:rFonts w:hint="eastAsia"/>
          <w:b/>
        </w:rPr>
        <w:t xml:space="preserve"> </w:t>
      </w:r>
      <w:r w:rsidRPr="004B5716">
        <w:rPr>
          <w:b/>
        </w:rPr>
        <w:t>Design and Implementation )</w:t>
      </w:r>
    </w:p>
    <w:p w:rsidR="004B5716" w:rsidRDefault="004B5716" w:rsidP="004B5716">
      <w:pPr>
        <w:ind w:firstLine="480"/>
        <w:rPr>
          <w:rFonts w:hint="eastAsia"/>
        </w:rPr>
      </w:pPr>
      <w:r w:rsidRPr="004B5716">
        <w:rPr>
          <w:rFonts w:hint="eastAsia"/>
        </w:rPr>
        <w:t>本計畫主要目標在於藉由中央氣象局</w:t>
      </w:r>
      <w:proofErr w:type="gramStart"/>
      <w:r w:rsidRPr="004B5716">
        <w:rPr>
          <w:rFonts w:hint="eastAsia"/>
        </w:rPr>
        <w:t>佈</w:t>
      </w:r>
      <w:proofErr w:type="gramEnd"/>
      <w:r w:rsidRPr="004B5716">
        <w:rPr>
          <w:rFonts w:hint="eastAsia"/>
        </w:rPr>
        <w:t>建於台灣本島之</w:t>
      </w:r>
      <w:r w:rsidRPr="004B5716">
        <w:rPr>
          <w:rFonts w:hint="eastAsia"/>
        </w:rPr>
        <w:t xml:space="preserve"> 25 </w:t>
      </w:r>
      <w:proofErr w:type="gramStart"/>
      <w:r w:rsidRPr="004B5716">
        <w:rPr>
          <w:rFonts w:hint="eastAsia"/>
        </w:rPr>
        <w:t>個</w:t>
      </w:r>
      <w:proofErr w:type="gramEnd"/>
      <w:r w:rsidRPr="004B5716">
        <w:rPr>
          <w:rFonts w:hint="eastAsia"/>
        </w:rPr>
        <w:t>氣象站之即時公開氣象偵測，使用克利金法進行農地氣象資訊推估，結合</w:t>
      </w:r>
      <w:proofErr w:type="gramStart"/>
      <w:r w:rsidRPr="004B5716">
        <w:rPr>
          <w:rFonts w:hint="eastAsia"/>
        </w:rPr>
        <w:t>佈</w:t>
      </w:r>
      <w:proofErr w:type="gramEnd"/>
      <w:r w:rsidRPr="004B5716">
        <w:rPr>
          <w:rFonts w:hint="eastAsia"/>
        </w:rPr>
        <w:t>建之微氣候感測器，以即時取得作物生長環境及農業氣象資訊。並將作物異常影像資料、農業氣象推估資訊及</w:t>
      </w:r>
      <w:proofErr w:type="gramStart"/>
      <w:r w:rsidRPr="004B5716">
        <w:rPr>
          <w:rFonts w:hint="eastAsia"/>
        </w:rPr>
        <w:t>結合物聯網</w:t>
      </w:r>
      <w:proofErr w:type="gramEnd"/>
      <w:r w:rsidRPr="004B5716">
        <w:rPr>
          <w:rFonts w:hint="eastAsia"/>
        </w:rPr>
        <w:t>技術將</w:t>
      </w:r>
      <w:proofErr w:type="gramStart"/>
      <w:r w:rsidRPr="004B5716">
        <w:rPr>
          <w:rFonts w:hint="eastAsia"/>
        </w:rPr>
        <w:t>佈</w:t>
      </w:r>
      <w:proofErr w:type="gramEnd"/>
      <w:r w:rsidRPr="004B5716">
        <w:rPr>
          <w:rFonts w:hint="eastAsia"/>
        </w:rPr>
        <w:t>建</w:t>
      </w:r>
      <w:proofErr w:type="gramStart"/>
      <w:r w:rsidRPr="004B5716">
        <w:rPr>
          <w:rFonts w:hint="eastAsia"/>
        </w:rPr>
        <w:t>之</w:t>
      </w:r>
      <w:proofErr w:type="gramEnd"/>
      <w:r w:rsidRPr="004B5716">
        <w:rPr>
          <w:rFonts w:hint="eastAsia"/>
        </w:rPr>
        <w:t>感測器所取得微氣候參數值儲存於雲端資料庫。</w:t>
      </w:r>
    </w:p>
    <w:p w:rsidR="004B5716" w:rsidRDefault="004B5716" w:rsidP="004B5716">
      <w:pPr>
        <w:ind w:firstLine="480"/>
        <w:rPr>
          <w:rFonts w:hint="eastAsia"/>
        </w:rPr>
      </w:pPr>
      <w:r w:rsidRPr="00313F19">
        <w:rPr>
          <w:rFonts w:hint="eastAsia"/>
        </w:rPr>
        <w:t>本計畫</w:t>
      </w:r>
      <w:r w:rsidRPr="00313F19">
        <w:t>由以下</w:t>
      </w:r>
      <w:r w:rsidRPr="00313F19">
        <w:rPr>
          <w:rFonts w:hint="eastAsia"/>
        </w:rPr>
        <w:t>2</w:t>
      </w:r>
      <w:r w:rsidRPr="00313F19">
        <w:rPr>
          <w:rFonts w:hint="eastAsia"/>
        </w:rPr>
        <w:t>個模組及</w:t>
      </w:r>
      <w:r w:rsidRPr="00313F19">
        <w:rPr>
          <w:rFonts w:hint="eastAsia"/>
        </w:rPr>
        <w:t>1</w:t>
      </w:r>
      <w:r w:rsidRPr="00313F19">
        <w:rPr>
          <w:rFonts w:hint="eastAsia"/>
        </w:rPr>
        <w:t>個資料庫</w:t>
      </w:r>
      <w:r w:rsidRPr="00313F19">
        <w:t>所構成，分別為：</w:t>
      </w:r>
    </w:p>
    <w:p w:rsidR="004B5716" w:rsidRPr="00313F19" w:rsidRDefault="004B5716" w:rsidP="00ED53F2">
      <w:pPr>
        <w:pStyle w:val="a7"/>
        <w:numPr>
          <w:ilvl w:val="0"/>
          <w:numId w:val="6"/>
        </w:numPr>
        <w:ind w:leftChars="0" w:firstLineChars="0"/>
      </w:pPr>
      <w:r w:rsidRPr="00313F19">
        <w:t>農業氣象資料推估模組</w:t>
      </w:r>
      <w:r w:rsidRPr="00313F19">
        <w:rPr>
          <w:rFonts w:hint="eastAsia"/>
        </w:rPr>
        <w:t>(</w:t>
      </w:r>
      <w:r w:rsidRPr="00313F19">
        <w:t>Estimating</w:t>
      </w:r>
      <w:r w:rsidRPr="00313F19">
        <w:rPr>
          <w:rFonts w:hint="eastAsia"/>
        </w:rPr>
        <w:t xml:space="preserve"> </w:t>
      </w:r>
      <w:r w:rsidRPr="00313F19">
        <w:t>Module of Agrometeorological Data</w:t>
      </w:r>
      <w:r w:rsidRPr="00313F19">
        <w:rPr>
          <w:rFonts w:hint="eastAsia"/>
        </w:rPr>
        <w:t>)</w:t>
      </w:r>
    </w:p>
    <w:p w:rsidR="004B5716" w:rsidRPr="00313F19" w:rsidRDefault="004B5716" w:rsidP="00ED53F2">
      <w:pPr>
        <w:pStyle w:val="a7"/>
        <w:numPr>
          <w:ilvl w:val="0"/>
          <w:numId w:val="6"/>
        </w:numPr>
        <w:ind w:leftChars="0" w:firstLineChars="0"/>
      </w:pPr>
      <w:r w:rsidRPr="00313F19">
        <w:t>農業</w:t>
      </w:r>
      <w:proofErr w:type="gramStart"/>
      <w:r w:rsidRPr="00313F19">
        <w:t>氣象網格分</w:t>
      </w:r>
      <w:proofErr w:type="gramEnd"/>
      <w:r w:rsidRPr="00313F19">
        <w:t>群模組</w:t>
      </w:r>
      <w:r w:rsidRPr="00313F19">
        <w:t xml:space="preserve"> (Grid Clustering Module of Agrometeorological)</w:t>
      </w:r>
    </w:p>
    <w:p w:rsidR="004B5716" w:rsidRDefault="004B5716" w:rsidP="00ED53F2">
      <w:pPr>
        <w:pStyle w:val="a7"/>
        <w:numPr>
          <w:ilvl w:val="0"/>
          <w:numId w:val="6"/>
        </w:numPr>
        <w:ind w:leftChars="0" w:firstLineChars="0"/>
        <w:rPr>
          <w:rFonts w:hint="eastAsia"/>
        </w:rPr>
      </w:pPr>
      <w:r w:rsidRPr="00313F19">
        <w:t>作物異常及農業氣象雲端資料庫建置</w:t>
      </w:r>
      <w:r w:rsidRPr="00313F19">
        <w:t xml:space="preserve">(Cloud Database of Abnormal, Diseases </w:t>
      </w:r>
      <w:r w:rsidRPr="00313F19">
        <w:lastRenderedPageBreak/>
        <w:t>and Pests of Plants and Agrometeorological)</w:t>
      </w:r>
    </w:p>
    <w:p w:rsidR="004B5716" w:rsidRPr="00313F19" w:rsidRDefault="004B5716" w:rsidP="004B5716">
      <w:pPr>
        <w:ind w:firstLine="480"/>
      </w:pPr>
      <w:r w:rsidRPr="00313F19">
        <w:rPr>
          <w:rFonts w:hint="eastAsia"/>
        </w:rPr>
        <w:t>以下針對本計畫預計實現之目標進行描述說明：</w:t>
      </w:r>
    </w:p>
    <w:p w:rsidR="004B5716" w:rsidRPr="009368FF" w:rsidRDefault="004B5716" w:rsidP="00ED53F2">
      <w:pPr>
        <w:pStyle w:val="a7"/>
        <w:numPr>
          <w:ilvl w:val="0"/>
          <w:numId w:val="7"/>
        </w:numPr>
        <w:ind w:leftChars="0" w:firstLineChars="0"/>
      </w:pPr>
      <w:r w:rsidRPr="009368FF">
        <w:t>藉由</w:t>
      </w:r>
      <w:r w:rsidRPr="00313F19">
        <w:t>農業氣象資料推估模組</w:t>
      </w:r>
      <w:r w:rsidRPr="009368FF">
        <w:t>，利用</w:t>
      </w:r>
      <w:r w:rsidRPr="009368FF">
        <w:rPr>
          <w:rFonts w:hint="eastAsia"/>
        </w:rPr>
        <w:t>克利金法推估中央氣象局提供之氣象數據，</w:t>
      </w:r>
      <w:r w:rsidRPr="009368FF">
        <w:t>提供農業生產者有用的資訊，</w:t>
      </w:r>
      <w:r w:rsidRPr="009368FF">
        <w:rPr>
          <w:rFonts w:hint="eastAsia"/>
        </w:rPr>
        <w:t>讓</w:t>
      </w:r>
      <w:r w:rsidRPr="009368FF">
        <w:t>農業生產者</w:t>
      </w:r>
      <w:r w:rsidRPr="009368FF">
        <w:rPr>
          <w:rFonts w:hint="eastAsia"/>
        </w:rPr>
        <w:t>即時得知氣象資訊</w:t>
      </w:r>
      <w:r w:rsidRPr="009368FF">
        <w:t>。</w:t>
      </w:r>
    </w:p>
    <w:p w:rsidR="004B5716" w:rsidRPr="009368FF" w:rsidRDefault="004B5716" w:rsidP="00ED53F2">
      <w:pPr>
        <w:pStyle w:val="a7"/>
        <w:numPr>
          <w:ilvl w:val="0"/>
          <w:numId w:val="7"/>
        </w:numPr>
        <w:ind w:leftChars="0" w:firstLineChars="0"/>
      </w:pPr>
      <w:r w:rsidRPr="009368FF">
        <w:rPr>
          <w:rFonts w:hint="eastAsia"/>
        </w:rPr>
        <w:t>利用</w:t>
      </w:r>
      <w:r w:rsidRPr="009368FF">
        <w:t>農業</w:t>
      </w:r>
      <w:proofErr w:type="gramStart"/>
      <w:r w:rsidRPr="009368FF">
        <w:t>氣象網格分</w:t>
      </w:r>
      <w:proofErr w:type="gramEnd"/>
      <w:r w:rsidRPr="009368FF">
        <w:t>群模組</w:t>
      </w:r>
      <w:r w:rsidRPr="009368FF">
        <w:rPr>
          <w:rFonts w:hint="eastAsia"/>
        </w:rPr>
        <w:t>，</w:t>
      </w:r>
      <w:r w:rsidRPr="009368FF">
        <w:t>將</w:t>
      </w:r>
      <w:r w:rsidRPr="009368FF">
        <w:rPr>
          <w:rFonts w:hint="eastAsia"/>
        </w:rPr>
        <w:t>全台灣</w:t>
      </w:r>
      <w:proofErr w:type="gramStart"/>
      <w:r w:rsidRPr="009368FF">
        <w:rPr>
          <w:rFonts w:hint="eastAsia"/>
        </w:rPr>
        <w:t>劃分</w:t>
      </w:r>
      <w:r w:rsidRPr="009368FF">
        <w:t>網格</w:t>
      </w:r>
      <w:r w:rsidRPr="009368FF">
        <w:rPr>
          <w:rFonts w:hint="eastAsia"/>
        </w:rPr>
        <w:t>並</w:t>
      </w:r>
      <w:proofErr w:type="gramEnd"/>
      <w:r w:rsidRPr="009368FF">
        <w:rPr>
          <w:rFonts w:hint="eastAsia"/>
        </w:rPr>
        <w:t>依</w:t>
      </w:r>
      <w:r w:rsidRPr="009368FF">
        <w:t>氣象推估值</w:t>
      </w:r>
      <w:r w:rsidRPr="009368FF">
        <w:rPr>
          <w:rFonts w:hint="eastAsia"/>
        </w:rPr>
        <w:t>與</w:t>
      </w:r>
      <w:proofErr w:type="gramStart"/>
      <w:r w:rsidRPr="009368FF">
        <w:rPr>
          <w:rFonts w:hint="eastAsia"/>
        </w:rPr>
        <w:t>時段</w:t>
      </w:r>
      <w:r w:rsidRPr="009368FF">
        <w:t>時段</w:t>
      </w:r>
      <w:proofErr w:type="gramEnd"/>
      <w:r w:rsidRPr="009368FF">
        <w:t>進行</w:t>
      </w:r>
      <w:r w:rsidRPr="009368FF">
        <w:t xml:space="preserve"> SOM </w:t>
      </w:r>
      <w:r w:rsidRPr="009368FF">
        <w:t>分群分析，再進行同一群集</w:t>
      </w:r>
      <w:proofErr w:type="gramStart"/>
      <w:r w:rsidRPr="009368FF">
        <w:t>之網格的</w:t>
      </w:r>
      <w:proofErr w:type="gramEnd"/>
      <w:r w:rsidRPr="009368FF">
        <w:t>合併，不同群集以不同顏色標示於台灣地圖，以找出農業氣象相類似之農地資訊，作為種植作物及災害防治之參考。</w:t>
      </w:r>
    </w:p>
    <w:p w:rsidR="004B5716" w:rsidRDefault="004B5716" w:rsidP="004B5716">
      <w:pPr>
        <w:ind w:firstLine="480"/>
        <w:rPr>
          <w:rFonts w:hint="eastAsia"/>
          <w:lang w:val="zh-TW"/>
        </w:rPr>
      </w:pPr>
      <w:r w:rsidRPr="00050313">
        <w:rPr>
          <w:rFonts w:hint="eastAsia"/>
          <w:lang w:val="zh-TW"/>
        </w:rPr>
        <w:t>最後將推估氣象數值、異常植栽異常影像、以及溫室內</w:t>
      </w:r>
      <w:proofErr w:type="gramStart"/>
      <w:r w:rsidRPr="00050313">
        <w:rPr>
          <w:rFonts w:hint="eastAsia"/>
          <w:lang w:val="zh-TW"/>
        </w:rPr>
        <w:t>佈</w:t>
      </w:r>
      <w:proofErr w:type="gramEnd"/>
      <w:r w:rsidRPr="00050313">
        <w:rPr>
          <w:rFonts w:hint="eastAsia"/>
          <w:lang w:val="zh-TW"/>
        </w:rPr>
        <w:t>建之各式感測器蒐集溫室環境參數加以整合並儲存於雲端資料庫。</w:t>
      </w:r>
    </w:p>
    <w:p w:rsidR="004B5716" w:rsidRPr="004B5716" w:rsidRDefault="004B5716" w:rsidP="00ED53F2">
      <w:pPr>
        <w:pStyle w:val="a7"/>
        <w:numPr>
          <w:ilvl w:val="0"/>
          <w:numId w:val="4"/>
        </w:numPr>
        <w:ind w:leftChars="0" w:firstLineChars="0"/>
        <w:rPr>
          <w:rFonts w:hint="eastAsia"/>
          <w:b/>
        </w:rPr>
      </w:pPr>
      <w:r w:rsidRPr="004B5716">
        <w:rPr>
          <w:rFonts w:hint="eastAsia"/>
          <w:b/>
          <w:lang w:val="zh-TW"/>
        </w:rPr>
        <w:t>子計畫四</w:t>
      </w:r>
      <w:bookmarkStart w:id="20" w:name="OLE_LINK19"/>
      <w:bookmarkStart w:id="21" w:name="OLE_LINK18"/>
      <w:r w:rsidRPr="004B5716">
        <w:rPr>
          <w:rFonts w:hint="eastAsia"/>
          <w:b/>
          <w:lang w:val="zh-TW"/>
        </w:rPr>
        <w:t>設計與實作環境自動化控制服務與場域保全</w:t>
      </w:r>
      <w:r w:rsidRPr="004B5716">
        <w:rPr>
          <w:b/>
          <w:lang w:val="zh-TW"/>
        </w:rPr>
        <w:t>(Micro-Climate Automatic Control and Field Security)</w:t>
      </w:r>
      <w:bookmarkEnd w:id="20"/>
      <w:bookmarkEnd w:id="21"/>
    </w:p>
    <w:p w:rsidR="004B5716" w:rsidRPr="004B5716" w:rsidRDefault="004B5716" w:rsidP="004B5716">
      <w:pPr>
        <w:ind w:firstLine="480"/>
        <w:rPr>
          <w:lang w:val="zh-TW"/>
        </w:rPr>
      </w:pPr>
      <w:r w:rsidRPr="004B5716">
        <w:rPr>
          <w:rFonts w:hint="eastAsia"/>
          <w:lang w:val="zh-TW"/>
        </w:rPr>
        <w:t>本計畫設計與實作「環境自動化控制服務與場域保全</w:t>
      </w:r>
      <w:r w:rsidRPr="00050313">
        <w:rPr>
          <w:rFonts w:hint="eastAsia"/>
        </w:rPr>
        <w:t>(Micro-Climate Automatic Control and Field Security)</w:t>
      </w:r>
      <w:r w:rsidRPr="004B5716">
        <w:rPr>
          <w:rFonts w:hint="eastAsia"/>
          <w:lang w:val="zh-TW"/>
        </w:rPr>
        <w:t>」</w:t>
      </w:r>
      <w:r w:rsidRPr="00050313">
        <w:rPr>
          <w:rFonts w:hint="eastAsia"/>
        </w:rPr>
        <w:t>，</w:t>
      </w:r>
      <w:r w:rsidRPr="004B5716">
        <w:rPr>
          <w:rFonts w:hint="eastAsia"/>
          <w:lang w:val="zh-TW"/>
        </w:rPr>
        <w:t>目標是擷取環境的即時資料、評估環境變化、自動化控制環控設備、記錄環境電子化、即時監控、入侵物辨識與入侵警報</w:t>
      </w:r>
      <w:r w:rsidRPr="00050313">
        <w:rPr>
          <w:rFonts w:hint="eastAsia"/>
        </w:rPr>
        <w:t>，</w:t>
      </w:r>
      <w:r w:rsidRPr="004B5716">
        <w:rPr>
          <w:rFonts w:hint="eastAsia"/>
          <w:lang w:val="zh-TW"/>
        </w:rPr>
        <w:t>針對環境控制與保全做出不同的情境應用。最後將諸多判斷資訊處理、封裝後遞交給後台或雲端伺服器，以利進一步的分析及應用。所以本計畫的主要目的是以環境感測模組</w:t>
      </w:r>
      <w:r w:rsidRPr="004B5716">
        <w:rPr>
          <w:rFonts w:hint="eastAsia"/>
          <w:lang w:val="zh-TW"/>
        </w:rPr>
        <w:t>(Context Sensing Module)</w:t>
      </w:r>
      <w:r w:rsidRPr="004B5716">
        <w:rPr>
          <w:rFonts w:hint="eastAsia"/>
          <w:lang w:val="zh-TW"/>
        </w:rPr>
        <w:t>即時感測環境的變化與資料上傳至後台；以環境控制模組</w:t>
      </w:r>
      <w:r w:rsidRPr="004B5716">
        <w:rPr>
          <w:rFonts w:hint="eastAsia"/>
          <w:lang w:val="zh-TW"/>
        </w:rPr>
        <w:t>(Micro-climate Control Module)</w:t>
      </w:r>
      <w:r w:rsidRPr="004B5716">
        <w:rPr>
          <w:rFonts w:hint="eastAsia"/>
          <w:lang w:val="zh-TW"/>
        </w:rPr>
        <w:t>自動化控制環控設備、像是風扇與灑水器等等；以影像擷取模組</w:t>
      </w:r>
      <w:r w:rsidRPr="004B5716">
        <w:rPr>
          <w:rFonts w:hint="eastAsia"/>
          <w:lang w:val="zh-TW"/>
        </w:rPr>
        <w:t>(Image Capture Module)</w:t>
      </w:r>
      <w:r w:rsidRPr="004B5716">
        <w:rPr>
          <w:rFonts w:hint="eastAsia"/>
          <w:lang w:val="zh-TW"/>
        </w:rPr>
        <w:t>即時監控場域；以影像分析模組</w:t>
      </w:r>
      <w:r w:rsidRPr="004B5716">
        <w:rPr>
          <w:rFonts w:hint="eastAsia"/>
          <w:lang w:val="zh-TW"/>
        </w:rPr>
        <w:t>(Image Analysis Module)</w:t>
      </w:r>
      <w:r w:rsidRPr="004B5716">
        <w:rPr>
          <w:rFonts w:hint="eastAsia"/>
          <w:lang w:val="zh-TW"/>
        </w:rPr>
        <w:t>進行入侵物辨識與入侵警報，來防止外物入侵，此系統整合序列資料通訊界面</w:t>
      </w:r>
      <w:r w:rsidRPr="004B5716">
        <w:rPr>
          <w:rFonts w:hint="eastAsia"/>
          <w:lang w:val="zh-TW"/>
        </w:rPr>
        <w:t>RS232</w:t>
      </w:r>
      <w:r w:rsidRPr="004B5716">
        <w:rPr>
          <w:rFonts w:hint="eastAsia"/>
          <w:lang w:val="zh-TW"/>
        </w:rPr>
        <w:t>、</w:t>
      </w:r>
      <w:r w:rsidRPr="004B5716">
        <w:rPr>
          <w:rFonts w:hint="eastAsia"/>
          <w:lang w:val="zh-TW"/>
        </w:rPr>
        <w:t>Wifi</w:t>
      </w:r>
      <w:r w:rsidRPr="004B5716">
        <w:rPr>
          <w:rFonts w:hint="eastAsia"/>
          <w:lang w:val="zh-TW"/>
        </w:rPr>
        <w:t>無線網路與</w:t>
      </w:r>
      <w:r w:rsidRPr="004B5716">
        <w:rPr>
          <w:rFonts w:hint="eastAsia"/>
          <w:lang w:val="zh-TW"/>
        </w:rPr>
        <w:t>USB</w:t>
      </w:r>
      <w:r w:rsidRPr="004B5716">
        <w:rPr>
          <w:rFonts w:hint="eastAsia"/>
          <w:lang w:val="zh-TW"/>
        </w:rPr>
        <w:t>串列匯流排，並將此實作於人機介面。其系統架構如</w:t>
      </w:r>
      <w:r w:rsidRPr="004B5716">
        <w:rPr>
          <w:lang w:val="zh-TW"/>
        </w:rPr>
        <w:fldChar w:fldCharType="begin"/>
      </w:r>
      <w:r w:rsidRPr="004B5716">
        <w:rPr>
          <w:lang w:val="zh-TW"/>
        </w:rPr>
        <w:instrText xml:space="preserve"> REF _Ref484855376 \h  \* MERGEFORMAT </w:instrText>
      </w:r>
      <w:r w:rsidRPr="00050313">
        <w:rPr>
          <w:lang w:val="zh-TW"/>
        </w:rPr>
      </w:r>
      <w:r w:rsidRPr="004B5716">
        <w:rPr>
          <w:lang w:val="zh-TW"/>
        </w:rPr>
        <w:fldChar w:fldCharType="separate"/>
      </w:r>
      <w:r w:rsidR="00AB3D39" w:rsidRPr="00AB3D39">
        <w:rPr>
          <w:rFonts w:hint="eastAsia"/>
          <w:lang w:val="zh-TW"/>
        </w:rPr>
        <w:t>圖</w:t>
      </w:r>
      <w:r w:rsidR="00AB3D39" w:rsidRPr="00AB3D39">
        <w:rPr>
          <w:rFonts w:hint="eastAsia"/>
          <w:lang w:val="zh-TW"/>
        </w:rPr>
        <w:t xml:space="preserve"> </w:t>
      </w:r>
      <w:r w:rsidR="00AB3D39" w:rsidRPr="00AB3D39">
        <w:rPr>
          <w:lang w:val="zh-TW"/>
        </w:rPr>
        <w:t>1</w:t>
      </w:r>
      <w:r w:rsidR="00AB3D39" w:rsidRPr="00AB3D39">
        <w:rPr>
          <w:lang w:val="zh-TW"/>
        </w:rPr>
        <w:noBreakHyphen/>
        <w:t>2</w:t>
      </w:r>
      <w:r w:rsidRPr="004B5716">
        <w:rPr>
          <w:lang w:val="zh-TW"/>
        </w:rPr>
        <w:fldChar w:fldCharType="end"/>
      </w:r>
      <w:r w:rsidRPr="004B5716">
        <w:rPr>
          <w:rFonts w:hint="eastAsia"/>
          <w:lang w:val="zh-TW"/>
        </w:rPr>
        <w:t>所示。</w:t>
      </w:r>
    </w:p>
    <w:p w:rsidR="004B5716" w:rsidRDefault="004B5716" w:rsidP="004B5716">
      <w:pPr>
        <w:ind w:firstLine="480"/>
        <w:rPr>
          <w:rFonts w:hint="eastAsia"/>
          <w:lang w:val="zh-TW"/>
        </w:rPr>
      </w:pPr>
      <w:r w:rsidRPr="004B5716">
        <w:rPr>
          <w:lang w:val="zh-TW"/>
        </w:rPr>
        <w:t>系統架構</w:t>
      </w:r>
      <w:r w:rsidRPr="004B5716">
        <w:rPr>
          <w:rFonts w:hint="eastAsia"/>
          <w:lang w:val="zh-TW"/>
        </w:rPr>
        <w:t>有三層，分別為實體層、網路層以及應用層。實體層主要包含可編程序控制器</w:t>
      </w:r>
      <w:r w:rsidRPr="004B5716">
        <w:rPr>
          <w:rFonts w:hint="eastAsia"/>
          <w:lang w:val="zh-TW"/>
        </w:rPr>
        <w:t>(</w:t>
      </w:r>
      <w:r w:rsidRPr="004B5716">
        <w:rPr>
          <w:lang w:val="zh-TW"/>
        </w:rPr>
        <w:t>Programmable Logic Controller</w:t>
      </w:r>
      <w:r w:rsidRPr="004B5716">
        <w:rPr>
          <w:rFonts w:hint="eastAsia"/>
          <w:lang w:val="zh-TW"/>
        </w:rPr>
        <w:t>，</w:t>
      </w:r>
      <w:r w:rsidRPr="004B5716">
        <w:rPr>
          <w:rFonts w:hint="eastAsia"/>
          <w:lang w:val="zh-TW"/>
        </w:rPr>
        <w:t>PLC)</w:t>
      </w:r>
      <w:r w:rsidRPr="004B5716">
        <w:rPr>
          <w:rFonts w:hint="eastAsia"/>
          <w:lang w:val="zh-TW"/>
        </w:rPr>
        <w:t>、光照感測元件、溫度感測元</w:t>
      </w:r>
      <w:r w:rsidRPr="004B5716">
        <w:rPr>
          <w:rFonts w:hint="eastAsia"/>
          <w:lang w:val="zh-TW"/>
        </w:rPr>
        <w:lastRenderedPageBreak/>
        <w:t>件、土壤濕度感測元件、</w:t>
      </w:r>
      <w:r w:rsidRPr="004B5716">
        <w:rPr>
          <w:rFonts w:hint="eastAsia"/>
          <w:lang w:val="zh-TW"/>
        </w:rPr>
        <w:t>Raspberry Pi</w:t>
      </w:r>
      <w:r w:rsidRPr="004B5716">
        <w:rPr>
          <w:rFonts w:hint="eastAsia"/>
          <w:lang w:val="zh-TW"/>
        </w:rPr>
        <w:t>、</w:t>
      </w:r>
      <w:r w:rsidRPr="004B5716">
        <w:rPr>
          <w:rFonts w:hint="eastAsia"/>
          <w:lang w:val="zh-TW"/>
        </w:rPr>
        <w:t>IP Camera</w:t>
      </w:r>
      <w:r w:rsidRPr="004B5716">
        <w:rPr>
          <w:rFonts w:hint="eastAsia"/>
          <w:lang w:val="zh-TW"/>
        </w:rPr>
        <w:t>。網路層方面，本計畫整合了序列資料通訊界面</w:t>
      </w:r>
      <w:r w:rsidRPr="004B5716">
        <w:rPr>
          <w:rFonts w:hint="eastAsia"/>
          <w:lang w:val="zh-TW"/>
        </w:rPr>
        <w:t>RS232</w:t>
      </w:r>
      <w:r w:rsidRPr="004B5716">
        <w:rPr>
          <w:rFonts w:hint="eastAsia"/>
          <w:lang w:val="zh-TW"/>
        </w:rPr>
        <w:t>、</w:t>
      </w:r>
      <w:r w:rsidRPr="004B5716">
        <w:rPr>
          <w:rFonts w:hint="eastAsia"/>
          <w:lang w:val="zh-TW"/>
        </w:rPr>
        <w:t>Wifi</w:t>
      </w:r>
      <w:r w:rsidRPr="004B5716">
        <w:rPr>
          <w:rFonts w:hint="eastAsia"/>
          <w:lang w:val="zh-TW"/>
        </w:rPr>
        <w:t>無線網路與</w:t>
      </w:r>
      <w:r w:rsidRPr="004B5716">
        <w:rPr>
          <w:rFonts w:hint="eastAsia"/>
          <w:lang w:val="zh-TW"/>
        </w:rPr>
        <w:t>USB</w:t>
      </w:r>
      <w:r w:rsidRPr="004B5716">
        <w:rPr>
          <w:rFonts w:hint="eastAsia"/>
          <w:lang w:val="zh-TW"/>
        </w:rPr>
        <w:t>串列匯流排，</w:t>
      </w:r>
      <w:r w:rsidRPr="004B5716">
        <w:rPr>
          <w:rFonts w:hint="eastAsia"/>
          <w:lang w:val="zh-TW"/>
        </w:rPr>
        <w:t>PLC</w:t>
      </w:r>
      <w:r w:rsidRPr="004B5716">
        <w:rPr>
          <w:rFonts w:hint="eastAsia"/>
          <w:lang w:val="zh-TW"/>
        </w:rPr>
        <w:t>透過</w:t>
      </w:r>
      <w:r w:rsidRPr="004B5716">
        <w:rPr>
          <w:rFonts w:hint="eastAsia"/>
          <w:lang w:val="zh-TW"/>
        </w:rPr>
        <w:t>RS232</w:t>
      </w:r>
      <w:r w:rsidRPr="004B5716">
        <w:rPr>
          <w:rFonts w:hint="eastAsia"/>
          <w:lang w:val="zh-TW"/>
        </w:rPr>
        <w:t>轉</w:t>
      </w:r>
      <w:r w:rsidRPr="004B5716">
        <w:rPr>
          <w:rFonts w:hint="eastAsia"/>
          <w:lang w:val="zh-TW"/>
        </w:rPr>
        <w:t>USB</w:t>
      </w:r>
      <w:r w:rsidRPr="004B5716">
        <w:rPr>
          <w:rFonts w:hint="eastAsia"/>
          <w:lang w:val="zh-TW"/>
        </w:rPr>
        <w:t>將溫溼度資料傳至</w:t>
      </w:r>
      <w:r w:rsidRPr="004B5716">
        <w:rPr>
          <w:rFonts w:hint="eastAsia"/>
          <w:lang w:val="zh-TW"/>
        </w:rPr>
        <w:t>Server</w:t>
      </w:r>
      <w:r w:rsidRPr="004B5716">
        <w:rPr>
          <w:rFonts w:hint="eastAsia"/>
          <w:lang w:val="zh-TW"/>
        </w:rPr>
        <w:t>端</w:t>
      </w:r>
      <w:r w:rsidRPr="004B5716">
        <w:rPr>
          <w:rFonts w:hint="eastAsia"/>
          <w:lang w:val="zh-TW"/>
        </w:rPr>
        <w:t>Raspberry Pi</w:t>
      </w:r>
      <w:r w:rsidRPr="004B5716">
        <w:rPr>
          <w:rFonts w:hint="eastAsia"/>
          <w:lang w:val="zh-TW"/>
        </w:rPr>
        <w:t>；</w:t>
      </w:r>
      <w:r w:rsidRPr="004B5716">
        <w:rPr>
          <w:rFonts w:hint="eastAsia"/>
          <w:lang w:val="zh-TW"/>
        </w:rPr>
        <w:t>Raspberry Pi</w:t>
      </w:r>
      <w:r w:rsidRPr="004B5716">
        <w:rPr>
          <w:rFonts w:hint="eastAsia"/>
          <w:lang w:val="zh-TW"/>
        </w:rPr>
        <w:t>透過</w:t>
      </w:r>
      <w:r w:rsidRPr="004B5716">
        <w:rPr>
          <w:rFonts w:hint="eastAsia"/>
          <w:lang w:val="zh-TW"/>
        </w:rPr>
        <w:t>Wifi</w:t>
      </w:r>
      <w:r w:rsidRPr="004B5716">
        <w:rPr>
          <w:rFonts w:hint="eastAsia"/>
          <w:lang w:val="zh-TW"/>
        </w:rPr>
        <w:t>連至網際網路再傳進資料庫。最後應用層為</w:t>
      </w:r>
      <w:r w:rsidRPr="004B5716">
        <w:rPr>
          <w:rFonts w:hint="eastAsia"/>
          <w:lang w:val="zh-TW"/>
        </w:rPr>
        <w:t>Raspberry Pi</w:t>
      </w:r>
      <w:r w:rsidRPr="004B5716">
        <w:rPr>
          <w:rFonts w:hint="eastAsia"/>
          <w:lang w:val="zh-TW"/>
        </w:rPr>
        <w:t>上的</w:t>
      </w:r>
      <w:r w:rsidRPr="004B5716">
        <w:rPr>
          <w:rFonts w:hint="eastAsia"/>
          <w:lang w:val="zh-TW"/>
        </w:rPr>
        <w:t>SCADA</w:t>
      </w:r>
      <w:r w:rsidRPr="004B5716">
        <w:rPr>
          <w:rFonts w:hint="eastAsia"/>
          <w:lang w:val="zh-TW"/>
        </w:rPr>
        <w:t>，它提供評估環境變化以及自動化控制的應用；場域保全的部分則是使用影像擷取模組所取得的影像再透過影像分析模組進行人員入侵偵測，並考量在昏暗的環境下進行。本計畫將多個感測器的資料儲存並判斷是否要開啟環控設備。為滿足上述的多個輸出入，本計畫利用工業上很熱門的</w:t>
      </w:r>
      <w:r w:rsidRPr="004B5716">
        <w:rPr>
          <w:rFonts w:hint="eastAsia"/>
          <w:lang w:val="zh-TW"/>
        </w:rPr>
        <w:t>PLC</w:t>
      </w:r>
      <w:r w:rsidRPr="004B5716">
        <w:rPr>
          <w:rFonts w:hint="eastAsia"/>
          <w:lang w:val="zh-TW"/>
        </w:rPr>
        <w:t>，它擁有多個輸出入節點還具有基本的運算能力，以及</w:t>
      </w:r>
      <w:r w:rsidRPr="004B5716">
        <w:rPr>
          <w:rFonts w:hint="eastAsia"/>
          <w:lang w:val="zh-TW"/>
        </w:rPr>
        <w:t>RS232</w:t>
      </w:r>
      <w:r w:rsidRPr="004B5716">
        <w:rPr>
          <w:rFonts w:hint="eastAsia"/>
          <w:lang w:val="zh-TW"/>
        </w:rPr>
        <w:t>等等的擴充傳輸界面；為了使用</w:t>
      </w:r>
      <w:r w:rsidRPr="004B5716">
        <w:rPr>
          <w:rFonts w:hint="eastAsia"/>
          <w:lang w:val="zh-TW"/>
        </w:rPr>
        <w:t>SCADA</w:t>
      </w:r>
      <w:r w:rsidRPr="004B5716">
        <w:rPr>
          <w:rFonts w:hint="eastAsia"/>
          <w:lang w:val="zh-TW"/>
        </w:rPr>
        <w:t>來圖控環境以及節省架設伺服器的成本，因此本計畫利用具有</w:t>
      </w:r>
      <w:r w:rsidRPr="004B5716">
        <w:rPr>
          <w:rFonts w:hint="eastAsia"/>
          <w:lang w:val="zh-TW"/>
        </w:rPr>
        <w:t>Linux</w:t>
      </w:r>
      <w:r w:rsidRPr="004B5716">
        <w:rPr>
          <w:rFonts w:hint="eastAsia"/>
          <w:lang w:val="zh-TW"/>
        </w:rPr>
        <w:t>作業系統且低成本多應用的</w:t>
      </w:r>
      <w:r w:rsidRPr="004B5716">
        <w:rPr>
          <w:rFonts w:hint="eastAsia"/>
          <w:lang w:val="zh-TW"/>
        </w:rPr>
        <w:t>Raspberry Pi</w:t>
      </w:r>
      <w:r w:rsidRPr="004B5716">
        <w:rPr>
          <w:rFonts w:hint="eastAsia"/>
          <w:lang w:val="zh-TW"/>
        </w:rPr>
        <w:t>做為</w:t>
      </w:r>
      <w:r w:rsidRPr="004B5716">
        <w:rPr>
          <w:rFonts w:hint="eastAsia"/>
          <w:lang w:val="zh-TW"/>
        </w:rPr>
        <w:t>Server</w:t>
      </w:r>
      <w:r w:rsidRPr="004B5716">
        <w:rPr>
          <w:rFonts w:hint="eastAsia"/>
          <w:lang w:val="zh-TW"/>
        </w:rPr>
        <w:t>端；影像擷取與分析則是利用</w:t>
      </w:r>
      <w:r w:rsidRPr="004B5716">
        <w:rPr>
          <w:rFonts w:hint="eastAsia"/>
          <w:lang w:val="zh-TW"/>
        </w:rPr>
        <w:t>IP Camera</w:t>
      </w:r>
      <w:r w:rsidRPr="004B5716">
        <w:rPr>
          <w:rFonts w:hint="eastAsia"/>
          <w:lang w:val="zh-TW"/>
        </w:rPr>
        <w:t>擷取花園影像，來判斷是否有外物入侵。</w:t>
      </w:r>
    </w:p>
    <w:p w:rsidR="004B5716" w:rsidRDefault="004B5716" w:rsidP="004B5716">
      <w:pPr>
        <w:pStyle w:val="a4"/>
      </w:pPr>
      <w:r w:rsidRPr="004B5716">
        <w:drawing>
          <wp:inline distT="0" distB="0" distL="0" distR="0" wp14:anchorId="6FA37980" wp14:editId="6D7928CC">
            <wp:extent cx="5248275" cy="3362325"/>
            <wp:effectExtent l="0" t="0" r="9525"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3362325"/>
                    </a:xfrm>
                    <a:prstGeom prst="rect">
                      <a:avLst/>
                    </a:prstGeom>
                    <a:noFill/>
                    <a:ln>
                      <a:noFill/>
                    </a:ln>
                  </pic:spPr>
                </pic:pic>
              </a:graphicData>
            </a:graphic>
          </wp:inline>
        </w:drawing>
      </w:r>
    </w:p>
    <w:p w:rsidR="004B5716" w:rsidRPr="004B40D7" w:rsidRDefault="004B5716" w:rsidP="004B5716">
      <w:pPr>
        <w:pStyle w:val="a4"/>
        <w:rPr>
          <w:bCs/>
        </w:rPr>
      </w:pPr>
      <w:bookmarkStart w:id="22" w:name="_Ref48485537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w:t>
      </w:r>
      <w:r>
        <w:fldChar w:fldCharType="end"/>
      </w:r>
      <w:bookmarkEnd w:id="22"/>
      <w:r>
        <w:rPr>
          <w:rFonts w:hint="eastAsia"/>
        </w:rPr>
        <w:t>、</w:t>
      </w:r>
      <w:r w:rsidRPr="004B40D7">
        <w:rPr>
          <w:rFonts w:hint="eastAsia"/>
          <w:bCs/>
        </w:rPr>
        <w:t>環境自動化控制服務與場域保全</w:t>
      </w:r>
      <w:r w:rsidRPr="004B40D7">
        <w:rPr>
          <w:bCs/>
        </w:rPr>
        <w:t>架構圖</w:t>
      </w:r>
    </w:p>
    <w:p w:rsidR="004B5716" w:rsidRPr="004B5716" w:rsidRDefault="004B5716" w:rsidP="004B5716">
      <w:pPr>
        <w:ind w:firstLine="480"/>
        <w:rPr>
          <w:rFonts w:hint="eastAsia"/>
        </w:rPr>
      </w:pPr>
    </w:p>
    <w:p w:rsidR="004B5716" w:rsidRDefault="004B5716">
      <w:pPr>
        <w:widowControl/>
        <w:spacing w:line="240" w:lineRule="auto"/>
        <w:ind w:firstLineChars="0" w:firstLine="0"/>
        <w:jc w:val="left"/>
        <w:rPr>
          <w:rFonts w:cstheme="majorBidi"/>
          <w:b/>
          <w:bCs/>
          <w:sz w:val="28"/>
          <w:szCs w:val="48"/>
        </w:rPr>
      </w:pPr>
      <w:bookmarkStart w:id="23" w:name="_Toc484188602"/>
      <w:bookmarkStart w:id="24" w:name="_Toc484864120"/>
      <w:r>
        <w:br w:type="page"/>
      </w:r>
    </w:p>
    <w:p w:rsidR="00CD78EB" w:rsidRDefault="00CD78EB" w:rsidP="00CD78EB">
      <w:pPr>
        <w:pStyle w:val="2"/>
        <w:rPr>
          <w:rFonts w:hint="eastAsia"/>
        </w:rPr>
      </w:pPr>
      <w:bookmarkStart w:id="25" w:name="_Toc485140104"/>
      <w:r w:rsidRPr="00050313">
        <w:lastRenderedPageBreak/>
        <w:t>測試目的</w:t>
      </w:r>
      <w:r w:rsidRPr="00050313">
        <w:t xml:space="preserve"> (Scope of Testing)</w:t>
      </w:r>
      <w:bookmarkEnd w:id="23"/>
      <w:bookmarkEnd w:id="24"/>
      <w:bookmarkEnd w:id="25"/>
    </w:p>
    <w:p w:rsidR="004B5716" w:rsidRPr="00050313" w:rsidRDefault="004B5716" w:rsidP="004B5716">
      <w:pPr>
        <w:ind w:firstLine="480"/>
        <w:rPr>
          <w:lang w:val="zh-TW"/>
        </w:rPr>
      </w:pPr>
      <w:r w:rsidRPr="00050313">
        <w:rPr>
          <w:lang w:val="zh-TW"/>
        </w:rPr>
        <w:t>本</w:t>
      </w:r>
      <w:r w:rsidRPr="00050313">
        <w:rPr>
          <w:rFonts w:hint="eastAsia"/>
          <w:lang w:val="zh-TW"/>
        </w:rPr>
        <w:t>計畫</w:t>
      </w:r>
      <w:r w:rsidRPr="00050313">
        <w:rPr>
          <w:lang w:val="zh-TW"/>
        </w:rPr>
        <w:t>主要建立「</w:t>
      </w:r>
      <w:proofErr w:type="gramStart"/>
      <w:r w:rsidRPr="00050313">
        <w:rPr>
          <w:lang w:val="zh-TW"/>
        </w:rPr>
        <w:t>雲端物聯技術</w:t>
      </w:r>
      <w:proofErr w:type="gramEnd"/>
      <w:r w:rsidRPr="00050313">
        <w:rPr>
          <w:lang w:val="zh-TW"/>
        </w:rPr>
        <w:t>與平台設計：以智慧農業為驗證場域」的測試和整合計畫、程序與報告，在系統進行整合之前，我們必須先確定系統元件之單元測試是否已完成，並且著重於從需求文件和設計文件來進行整合系統測試</w:t>
      </w:r>
      <w:r w:rsidRPr="00050313">
        <w:rPr>
          <w:lang w:val="zh-TW"/>
        </w:rPr>
        <w:t>(Integration Test)</w:t>
      </w:r>
      <w:r w:rsidRPr="00050313">
        <w:rPr>
          <w:lang w:val="zh-TW"/>
        </w:rPr>
        <w:t>及接受度測試</w:t>
      </w:r>
      <w:r w:rsidRPr="00050313">
        <w:rPr>
          <w:lang w:val="zh-TW"/>
        </w:rPr>
        <w:t>(Acceptance Test)</w:t>
      </w:r>
      <w:r w:rsidRPr="00050313">
        <w:rPr>
          <w:lang w:val="zh-TW"/>
        </w:rPr>
        <w:t>，典型之系統整合程序如</w:t>
      </w:r>
      <w:r w:rsidRPr="00050313">
        <w:rPr>
          <w:lang w:val="zh-TW"/>
        </w:rPr>
        <w:fldChar w:fldCharType="begin"/>
      </w:r>
      <w:r w:rsidRPr="00050313">
        <w:rPr>
          <w:lang w:val="zh-TW"/>
        </w:rPr>
        <w:instrText xml:space="preserve"> REF _Ref484189747 \h  \* MERGEFORMAT </w:instrText>
      </w:r>
      <w:r w:rsidRPr="00050313">
        <w:rPr>
          <w:lang w:val="zh-TW"/>
        </w:rPr>
      </w:r>
      <w:r w:rsidRPr="00050313">
        <w:rPr>
          <w:lang w:val="zh-TW"/>
        </w:rPr>
        <w:fldChar w:fldCharType="separate"/>
      </w:r>
      <w:r w:rsidR="00AB3D39" w:rsidRPr="00AB3D39">
        <w:rPr>
          <w:rFonts w:hint="eastAsia"/>
          <w:lang w:val="zh-TW"/>
        </w:rPr>
        <w:t>圖</w:t>
      </w:r>
      <w:r w:rsidR="00AB3D39" w:rsidRPr="00AB3D39">
        <w:rPr>
          <w:rFonts w:hint="eastAsia"/>
          <w:lang w:val="zh-TW"/>
        </w:rPr>
        <w:t xml:space="preserve"> </w:t>
      </w:r>
      <w:r w:rsidR="00AB3D39" w:rsidRPr="00AB3D39">
        <w:rPr>
          <w:lang w:val="zh-TW"/>
        </w:rPr>
        <w:t>1</w:t>
      </w:r>
      <w:r w:rsidR="00AB3D39" w:rsidRPr="00AB3D39">
        <w:rPr>
          <w:lang w:val="zh-TW"/>
        </w:rPr>
        <w:noBreakHyphen/>
        <w:t>3</w:t>
      </w:r>
      <w:r w:rsidR="00AB3D39" w:rsidRPr="00AB3D39">
        <w:rPr>
          <w:rFonts w:hint="eastAsia"/>
          <w:lang w:val="zh-TW"/>
        </w:rPr>
        <w:t>、系統整合程序</w:t>
      </w:r>
      <w:r w:rsidRPr="00050313">
        <w:rPr>
          <w:lang w:val="zh-TW"/>
        </w:rPr>
        <w:fldChar w:fldCharType="end"/>
      </w:r>
      <w:r w:rsidRPr="00050313">
        <w:rPr>
          <w:lang w:val="zh-TW"/>
        </w:rPr>
        <w:t>所示。本文件內容將依據系統需求規格書與系統設計文件，描述相關整合測試的相關計畫內容，並希望透過此文件之描述與實踐，達到順利進行測試工作之目的。</w:t>
      </w:r>
    </w:p>
    <w:p w:rsidR="004B5716" w:rsidRDefault="004B5716" w:rsidP="004B5716">
      <w:pPr>
        <w:pStyle w:val="a4"/>
      </w:pPr>
      <w:r w:rsidRPr="004B5716">
        <w:drawing>
          <wp:inline distT="0" distB="0" distL="0" distR="0" wp14:anchorId="5C1EF958" wp14:editId="2B5079B7">
            <wp:extent cx="5054600" cy="2082533"/>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8216" cy="2088143"/>
                    </a:xfrm>
                    <a:prstGeom prst="rect">
                      <a:avLst/>
                    </a:prstGeom>
                    <a:noFill/>
                    <a:ln>
                      <a:noFill/>
                    </a:ln>
                  </pic:spPr>
                </pic:pic>
              </a:graphicData>
            </a:graphic>
          </wp:inline>
        </w:drawing>
      </w:r>
    </w:p>
    <w:p w:rsidR="004B5716" w:rsidRPr="004B5716" w:rsidRDefault="004B5716" w:rsidP="004B5716">
      <w:pPr>
        <w:pStyle w:val="a4"/>
        <w:rPr>
          <w:rFonts w:hint="eastAsia"/>
        </w:rPr>
      </w:pPr>
      <w:bookmarkStart w:id="26" w:name="_Ref484189747"/>
      <w:r w:rsidRPr="009368FF">
        <w:rPr>
          <w:rFonts w:hint="eastAsia"/>
        </w:rPr>
        <w:t>圖</w:t>
      </w:r>
      <w:r w:rsidRPr="009368F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w:t>
      </w:r>
      <w:r>
        <w:fldChar w:fldCharType="end"/>
      </w:r>
      <w:r w:rsidRPr="009368FF">
        <w:rPr>
          <w:rFonts w:hint="eastAsia"/>
        </w:rPr>
        <w:t>、</w:t>
      </w:r>
      <w:r w:rsidRPr="009368FF">
        <w:rPr>
          <w:rFonts w:hint="eastAsia"/>
          <w:bCs/>
        </w:rPr>
        <w:t>系統整合程序</w:t>
      </w:r>
      <w:bookmarkEnd w:id="26"/>
    </w:p>
    <w:p w:rsidR="00CD78EB" w:rsidRDefault="00CD78EB" w:rsidP="00CD78EB">
      <w:pPr>
        <w:pStyle w:val="2"/>
        <w:rPr>
          <w:rFonts w:hint="eastAsia"/>
        </w:rPr>
      </w:pPr>
      <w:bookmarkStart w:id="27" w:name="_Toc485140105"/>
      <w:r w:rsidRPr="00050313">
        <w:t>接受準則</w:t>
      </w:r>
      <w:r w:rsidRPr="00050313">
        <w:t xml:space="preserve"> (Acceptance Criteria)</w:t>
      </w:r>
      <w:bookmarkEnd w:id="27"/>
    </w:p>
    <w:p w:rsidR="004B5716" w:rsidRPr="00050313" w:rsidRDefault="004B5716" w:rsidP="004B5716">
      <w:pPr>
        <w:ind w:firstLine="480"/>
        <w:rPr>
          <w:lang w:val="zh-TW"/>
        </w:rPr>
      </w:pPr>
      <w:r w:rsidRPr="00050313">
        <w:rPr>
          <w:lang w:val="zh-TW"/>
        </w:rPr>
        <w:t>本測試計畫需要滿足</w:t>
      </w:r>
      <w:r w:rsidRPr="00050313">
        <w:rPr>
          <w:rFonts w:hint="eastAsia"/>
          <w:lang w:val="zh-TW"/>
        </w:rPr>
        <w:t>以</w:t>
      </w:r>
      <w:r w:rsidRPr="00050313">
        <w:rPr>
          <w:lang w:val="zh-TW"/>
        </w:rPr>
        <w:t>下面的測試接受準則：</w:t>
      </w:r>
    </w:p>
    <w:p w:rsidR="004B5716" w:rsidRPr="00E335EA" w:rsidRDefault="004B5716" w:rsidP="00ED53F2">
      <w:pPr>
        <w:pStyle w:val="a7"/>
        <w:numPr>
          <w:ilvl w:val="0"/>
          <w:numId w:val="8"/>
        </w:numPr>
        <w:ind w:leftChars="0" w:firstLineChars="0"/>
      </w:pPr>
      <w:r w:rsidRPr="00E335EA">
        <w:rPr>
          <w:rFonts w:hint="eastAsia"/>
        </w:rPr>
        <w:t>針對所有優先次序列為</w:t>
      </w:r>
      <w:r w:rsidRPr="00E335EA">
        <w:t>Critical</w:t>
      </w:r>
      <w:r w:rsidRPr="00E335EA">
        <w:rPr>
          <w:rFonts w:hint="eastAsia"/>
        </w:rPr>
        <w:t>、</w:t>
      </w:r>
      <w:r w:rsidRPr="00E335EA">
        <w:t>Important</w:t>
      </w:r>
      <w:r w:rsidRPr="00E335EA">
        <w:rPr>
          <w:rFonts w:hint="eastAsia"/>
        </w:rPr>
        <w:t>與</w:t>
      </w:r>
      <w:r w:rsidRPr="00E335EA">
        <w:t>Desirable</w:t>
      </w:r>
      <w:r w:rsidRPr="00E335EA">
        <w:rPr>
          <w:rFonts w:hint="eastAsia"/>
        </w:rPr>
        <w:t>之需求做完整測試。</w:t>
      </w:r>
    </w:p>
    <w:p w:rsidR="004B5716" w:rsidRPr="00E335EA" w:rsidRDefault="004B5716" w:rsidP="00ED53F2">
      <w:pPr>
        <w:pStyle w:val="a7"/>
        <w:numPr>
          <w:ilvl w:val="0"/>
          <w:numId w:val="8"/>
        </w:numPr>
        <w:ind w:leftChars="0" w:firstLineChars="0"/>
      </w:pPr>
      <w:r w:rsidRPr="00E335EA">
        <w:rPr>
          <w:rFonts w:hint="eastAsia"/>
        </w:rPr>
        <w:t>測試程序需要依照本測試計劃所訂定的程序進行，所有測試結果需要能符合預期測試結果方能接受。</w:t>
      </w:r>
    </w:p>
    <w:p w:rsidR="004B5716" w:rsidRDefault="004B5716" w:rsidP="00ED53F2">
      <w:pPr>
        <w:pStyle w:val="a7"/>
        <w:numPr>
          <w:ilvl w:val="0"/>
          <w:numId w:val="8"/>
        </w:numPr>
        <w:ind w:leftChars="0" w:firstLineChars="0"/>
        <w:rPr>
          <w:rFonts w:hint="eastAsia"/>
        </w:rPr>
      </w:pPr>
      <w:r w:rsidRPr="00E335EA">
        <w:rPr>
          <w:rFonts w:hint="eastAsia"/>
        </w:rPr>
        <w:t>以測試案例為單位，當測試未通過時，需要進行該單元的測試，其接受的準則如第一項中所規定的相同。</w:t>
      </w:r>
    </w:p>
    <w:p w:rsidR="004B5716" w:rsidRPr="004B5716" w:rsidRDefault="004B5716" w:rsidP="00ED53F2">
      <w:pPr>
        <w:pStyle w:val="a7"/>
        <w:numPr>
          <w:ilvl w:val="0"/>
          <w:numId w:val="8"/>
        </w:numPr>
        <w:ind w:leftChars="0" w:firstLineChars="0"/>
        <w:rPr>
          <w:rFonts w:hint="eastAsia"/>
        </w:rPr>
      </w:pPr>
      <w:r w:rsidRPr="004B5716">
        <w:rPr>
          <w:rFonts w:hint="eastAsia"/>
        </w:rPr>
        <w:t>解決系統中相互抵觸的元件與相關功能。</w:t>
      </w:r>
    </w:p>
    <w:p w:rsidR="00BB57C5" w:rsidRDefault="00BB57C5">
      <w:pPr>
        <w:widowControl/>
        <w:ind w:firstLineChars="0" w:firstLine="0"/>
        <w:jc w:val="left"/>
        <w:rPr>
          <w:rFonts w:cstheme="majorBidi"/>
          <w:b/>
          <w:bCs/>
          <w:kern w:val="52"/>
          <w:sz w:val="32"/>
          <w:szCs w:val="52"/>
        </w:rPr>
      </w:pPr>
      <w:bookmarkStart w:id="28" w:name="_Toc480897057"/>
      <w:bookmarkStart w:id="29" w:name="_Toc484188604"/>
      <w:bookmarkStart w:id="30" w:name="_Toc484864122"/>
      <w:r>
        <w:br w:type="page"/>
      </w:r>
    </w:p>
    <w:p w:rsidR="008119A4" w:rsidRDefault="008119A4" w:rsidP="00CD78EB">
      <w:pPr>
        <w:pStyle w:val="1"/>
        <w:rPr>
          <w:rFonts w:hint="eastAsia"/>
        </w:rPr>
      </w:pPr>
      <w:bookmarkStart w:id="31" w:name="_Toc485140106"/>
      <w:r w:rsidRPr="00CD78EB">
        <w:lastRenderedPageBreak/>
        <w:t>測試環境</w:t>
      </w:r>
      <w:r w:rsidRPr="00CD78EB">
        <w:t>(Testing Environment)</w:t>
      </w:r>
      <w:bookmarkEnd w:id="28"/>
      <w:bookmarkEnd w:id="29"/>
      <w:bookmarkEnd w:id="30"/>
      <w:bookmarkEnd w:id="31"/>
    </w:p>
    <w:p w:rsidR="00303FE3" w:rsidRDefault="00303FE3" w:rsidP="00303FE3">
      <w:pPr>
        <w:ind w:firstLine="480"/>
        <w:rPr>
          <w:rFonts w:hint="eastAsia"/>
          <w:lang w:val="zh-TW"/>
        </w:rPr>
      </w:pPr>
      <w:r w:rsidRPr="00050313">
        <w:rPr>
          <w:lang w:val="zh-TW"/>
        </w:rPr>
        <w:t>此整合總計畫主要為運用農業場域中的感測器</w:t>
      </w:r>
      <w:proofErr w:type="gramStart"/>
      <w:r w:rsidRPr="00050313">
        <w:rPr>
          <w:lang w:val="zh-TW"/>
        </w:rPr>
        <w:t>透過物聯網</w:t>
      </w:r>
      <w:proofErr w:type="gramEnd"/>
      <w:r w:rsidRPr="00050313">
        <w:rPr>
          <w:lang w:val="zh-TW"/>
        </w:rPr>
        <w:t>技術收集植栽作物生長資料和各農業環境資料，</w:t>
      </w:r>
      <w:r w:rsidRPr="00050313">
        <w:rPr>
          <w:rFonts w:hint="eastAsia"/>
          <w:lang w:val="zh-TW"/>
        </w:rPr>
        <w:t>所測試的環境共有兩個階段</w:t>
      </w:r>
      <w:proofErr w:type="gramStart"/>
      <w:r w:rsidRPr="00050313">
        <w:rPr>
          <w:rFonts w:hint="eastAsia"/>
          <w:lang w:val="zh-TW"/>
        </w:rPr>
        <w:t>佈</w:t>
      </w:r>
      <w:proofErr w:type="gramEnd"/>
      <w:r w:rsidRPr="00050313">
        <w:rPr>
          <w:rFonts w:hint="eastAsia"/>
          <w:lang w:val="zh-TW"/>
        </w:rPr>
        <w:t>建測試，如</w:t>
      </w:r>
      <w:r w:rsidR="002A2CBE">
        <w:rPr>
          <w:lang w:val="zh-TW"/>
        </w:rPr>
        <w:fldChar w:fldCharType="begin"/>
      </w:r>
      <w:r w:rsidR="002A2CBE">
        <w:rPr>
          <w:lang w:val="zh-TW"/>
        </w:rPr>
        <w:instrText xml:space="preserve"> </w:instrText>
      </w:r>
      <w:r w:rsidR="002A2CBE">
        <w:rPr>
          <w:rFonts w:hint="eastAsia"/>
          <w:lang w:val="zh-TW"/>
        </w:rPr>
        <w:instrText>REF _Ref484189914 \h</w:instrText>
      </w:r>
      <w:r w:rsidR="002A2CBE">
        <w:rPr>
          <w:lang w:val="zh-TW"/>
        </w:rPr>
        <w:instrText xml:space="preserve"> </w:instrText>
      </w:r>
      <w:r w:rsidR="002A2CBE">
        <w:rPr>
          <w:lang w:val="zh-TW"/>
        </w:rPr>
      </w:r>
      <w:r w:rsidR="002A2CBE">
        <w:rPr>
          <w:lang w:val="zh-TW"/>
        </w:rPr>
        <w:fldChar w:fldCharType="separate"/>
      </w:r>
      <w:r w:rsidR="004512CF" w:rsidRPr="009368FF">
        <w:rPr>
          <w:rFonts w:hint="eastAsia"/>
          <w:bCs/>
        </w:rPr>
        <w:t>圖</w:t>
      </w:r>
      <w:r w:rsidR="004512CF" w:rsidRPr="009368FF">
        <w:rPr>
          <w:rFonts w:hint="eastAsia"/>
          <w:bCs/>
        </w:rPr>
        <w:t xml:space="preserve"> </w:t>
      </w:r>
      <w:r w:rsidR="004512CF">
        <w:rPr>
          <w:bCs/>
          <w:noProof/>
        </w:rPr>
        <w:t>2</w:t>
      </w:r>
      <w:r w:rsidR="004512CF">
        <w:rPr>
          <w:bCs/>
        </w:rPr>
        <w:noBreakHyphen/>
      </w:r>
      <w:r w:rsidR="004512CF">
        <w:rPr>
          <w:bCs/>
          <w:noProof/>
        </w:rPr>
        <w:t>1</w:t>
      </w:r>
      <w:r w:rsidR="004512CF" w:rsidRPr="009368FF">
        <w:rPr>
          <w:rFonts w:hint="eastAsia"/>
          <w:bCs/>
        </w:rPr>
        <w:t>、測試環境佈建環境示意圖</w:t>
      </w:r>
      <w:r w:rsidR="002A2CBE">
        <w:rPr>
          <w:lang w:val="zh-TW"/>
        </w:rPr>
        <w:fldChar w:fldCharType="end"/>
      </w:r>
      <w:r w:rsidRPr="00050313">
        <w:rPr>
          <w:rFonts w:hint="eastAsia"/>
          <w:lang w:val="zh-TW"/>
        </w:rPr>
        <w:t>表述，</w:t>
      </w:r>
      <w:r w:rsidRPr="00050313">
        <w:rPr>
          <w:lang w:val="zh-TW"/>
        </w:rPr>
        <w:t>各場域之間</w:t>
      </w:r>
      <w:r w:rsidRPr="00050313">
        <w:rPr>
          <w:rFonts w:hint="eastAsia"/>
          <w:lang w:val="zh-TW"/>
        </w:rPr>
        <w:t>包含</w:t>
      </w:r>
      <w:r w:rsidRPr="00050313">
        <w:rPr>
          <w:lang w:val="zh-TW"/>
        </w:rPr>
        <w:t>雲端平台</w:t>
      </w:r>
      <w:r w:rsidRPr="00050313">
        <w:rPr>
          <w:rFonts w:hint="eastAsia"/>
          <w:lang w:val="zh-TW"/>
        </w:rPr>
        <w:t>、</w:t>
      </w:r>
      <w:r w:rsidRPr="00050313">
        <w:rPr>
          <w:lang w:val="zh-TW"/>
        </w:rPr>
        <w:t>物聯設備</w:t>
      </w:r>
      <w:r w:rsidRPr="00050313">
        <w:rPr>
          <w:rFonts w:hint="eastAsia"/>
          <w:lang w:val="zh-TW"/>
        </w:rPr>
        <w:t>與實際的植物。在第一階段前期測試於溫室</w:t>
      </w:r>
      <w:proofErr w:type="gramStart"/>
      <w:r w:rsidRPr="00050313">
        <w:rPr>
          <w:rFonts w:hint="eastAsia"/>
          <w:lang w:val="zh-TW"/>
        </w:rPr>
        <w:t>佈</w:t>
      </w:r>
      <w:proofErr w:type="gramEnd"/>
      <w:r w:rsidRPr="00050313">
        <w:rPr>
          <w:rFonts w:hint="eastAsia"/>
          <w:lang w:val="zh-TW"/>
        </w:rPr>
        <w:t>建在</w:t>
      </w:r>
      <w:r w:rsidRPr="00050313">
        <w:rPr>
          <w:lang w:val="zh-TW"/>
        </w:rPr>
        <w:t>屏東縣內埔鄉老埤村學府路</w:t>
      </w:r>
      <w:r w:rsidRPr="00050313">
        <w:rPr>
          <w:lang w:val="zh-TW"/>
        </w:rPr>
        <w:t>1</w:t>
      </w:r>
      <w:r w:rsidRPr="00050313">
        <w:rPr>
          <w:lang w:val="zh-TW"/>
        </w:rPr>
        <w:t>號</w:t>
      </w:r>
      <w:r w:rsidRPr="00050313">
        <w:rPr>
          <w:rFonts w:hint="eastAsia"/>
          <w:lang w:val="zh-TW"/>
        </w:rPr>
        <w:t>，</w:t>
      </w:r>
      <w:r w:rsidRPr="00050313">
        <w:rPr>
          <w:lang w:val="zh-TW"/>
        </w:rPr>
        <w:t>屏東科技大學</w:t>
      </w:r>
      <w:proofErr w:type="gramStart"/>
      <w:r w:rsidRPr="00050313">
        <w:rPr>
          <w:rFonts w:hint="eastAsia"/>
          <w:lang w:val="zh-TW"/>
        </w:rPr>
        <w:t>森林系旁的</w:t>
      </w:r>
      <w:proofErr w:type="gramEnd"/>
      <w:r w:rsidRPr="00050313">
        <w:rPr>
          <w:rFonts w:hint="eastAsia"/>
          <w:lang w:val="zh-TW"/>
        </w:rPr>
        <w:t>溫室當中實際</w:t>
      </w:r>
      <w:proofErr w:type="gramStart"/>
      <w:r w:rsidRPr="00050313">
        <w:rPr>
          <w:rFonts w:hint="eastAsia"/>
          <w:lang w:val="zh-TW"/>
        </w:rPr>
        <w:t>佈</w:t>
      </w:r>
      <w:proofErr w:type="gramEnd"/>
      <w:r w:rsidRPr="00050313">
        <w:rPr>
          <w:rFonts w:hint="eastAsia"/>
          <w:lang w:val="zh-TW"/>
        </w:rPr>
        <w:t>建畫面如</w:t>
      </w:r>
      <w:r w:rsidR="002A2CBE">
        <w:rPr>
          <w:lang w:val="zh-TW"/>
        </w:rPr>
        <w:fldChar w:fldCharType="begin"/>
      </w:r>
      <w:r w:rsidR="002A2CBE">
        <w:rPr>
          <w:lang w:val="zh-TW"/>
        </w:rPr>
        <w:instrText xml:space="preserve"> </w:instrText>
      </w:r>
      <w:r w:rsidR="002A2CBE">
        <w:rPr>
          <w:rFonts w:hint="eastAsia"/>
          <w:lang w:val="zh-TW"/>
        </w:rPr>
        <w:instrText>REF _Ref484189928 \h</w:instrText>
      </w:r>
      <w:r w:rsidR="002A2CBE">
        <w:rPr>
          <w:lang w:val="zh-TW"/>
        </w:rPr>
        <w:instrText xml:space="preserve"> </w:instrText>
      </w:r>
      <w:r w:rsidR="002A2CBE">
        <w:rPr>
          <w:lang w:val="zh-TW"/>
        </w:rPr>
      </w:r>
      <w:r w:rsidR="002A2CBE">
        <w:rPr>
          <w:lang w:val="zh-TW"/>
        </w:rPr>
        <w:fldChar w:fldCharType="separate"/>
      </w:r>
      <w:r w:rsidR="004512CF" w:rsidRPr="009368FF">
        <w:rPr>
          <w:rFonts w:hint="eastAsia"/>
          <w:bCs/>
        </w:rPr>
        <w:t>圖</w:t>
      </w:r>
      <w:r w:rsidR="004512CF" w:rsidRPr="009368FF">
        <w:rPr>
          <w:rFonts w:hint="eastAsia"/>
          <w:bCs/>
        </w:rPr>
        <w:t xml:space="preserve"> </w:t>
      </w:r>
      <w:r w:rsidR="004512CF">
        <w:rPr>
          <w:bCs/>
          <w:noProof/>
        </w:rPr>
        <w:t>2</w:t>
      </w:r>
      <w:r w:rsidR="004512CF">
        <w:rPr>
          <w:bCs/>
        </w:rPr>
        <w:noBreakHyphen/>
      </w:r>
      <w:r w:rsidR="004512CF">
        <w:rPr>
          <w:bCs/>
          <w:noProof/>
        </w:rPr>
        <w:t>2</w:t>
      </w:r>
      <w:r w:rsidR="004512CF" w:rsidRPr="009368FF">
        <w:rPr>
          <w:rFonts w:hint="eastAsia"/>
          <w:bCs/>
        </w:rPr>
        <w:t>、溫室場域蘭花實景圖</w:t>
      </w:r>
      <w:r w:rsidR="002A2CBE">
        <w:rPr>
          <w:lang w:val="zh-TW"/>
        </w:rPr>
        <w:fldChar w:fldCharType="end"/>
      </w:r>
      <w:r w:rsidRPr="00050313">
        <w:rPr>
          <w:rFonts w:hint="eastAsia"/>
          <w:lang w:val="zh-TW"/>
        </w:rPr>
        <w:t>所表示當中，第二階段為本年度的計畫主要在屏東縣內埔鄉豐田村約</w:t>
      </w:r>
      <w:r w:rsidRPr="00050313">
        <w:rPr>
          <w:lang w:val="zh-TW"/>
        </w:rPr>
        <w:t>1.5</w:t>
      </w:r>
      <w:r w:rsidRPr="00050313">
        <w:rPr>
          <w:rFonts w:hint="eastAsia"/>
          <w:lang w:val="zh-TW"/>
        </w:rPr>
        <w:t>分地之豐田蘭園，為了確切本計劃的系統可用性，實際佈建畫面如</w:t>
      </w:r>
      <w:r w:rsidR="002A2CBE">
        <w:rPr>
          <w:lang w:val="zh-TW"/>
        </w:rPr>
        <w:fldChar w:fldCharType="begin"/>
      </w:r>
      <w:r w:rsidR="002A2CBE">
        <w:rPr>
          <w:lang w:val="zh-TW"/>
        </w:rPr>
        <w:instrText xml:space="preserve"> </w:instrText>
      </w:r>
      <w:r w:rsidR="002A2CBE">
        <w:rPr>
          <w:rFonts w:hint="eastAsia"/>
          <w:lang w:val="zh-TW"/>
        </w:rPr>
        <w:instrText>REF _Ref484189937 \h</w:instrText>
      </w:r>
      <w:r w:rsidR="002A2CBE">
        <w:rPr>
          <w:lang w:val="zh-TW"/>
        </w:rPr>
        <w:instrText xml:space="preserve"> </w:instrText>
      </w:r>
      <w:r w:rsidR="002A2CBE">
        <w:rPr>
          <w:lang w:val="zh-TW"/>
        </w:rPr>
      </w:r>
      <w:r w:rsidR="002A2CBE">
        <w:rPr>
          <w:lang w:val="zh-TW"/>
        </w:rPr>
        <w:fldChar w:fldCharType="separate"/>
      </w:r>
      <w:r w:rsidR="004512CF" w:rsidRPr="009368FF">
        <w:rPr>
          <w:rFonts w:hint="eastAsia"/>
          <w:bCs/>
        </w:rPr>
        <w:t>圖</w:t>
      </w:r>
      <w:r w:rsidR="004512CF" w:rsidRPr="009368FF">
        <w:rPr>
          <w:rFonts w:hint="eastAsia"/>
          <w:bCs/>
        </w:rPr>
        <w:t xml:space="preserve"> </w:t>
      </w:r>
      <w:r w:rsidR="004512CF">
        <w:rPr>
          <w:bCs/>
          <w:noProof/>
        </w:rPr>
        <w:t>2</w:t>
      </w:r>
      <w:r w:rsidR="004512CF">
        <w:rPr>
          <w:bCs/>
        </w:rPr>
        <w:noBreakHyphen/>
      </w:r>
      <w:r w:rsidR="004512CF">
        <w:rPr>
          <w:bCs/>
          <w:noProof/>
        </w:rPr>
        <w:t>3</w:t>
      </w:r>
      <w:r w:rsidR="004512CF" w:rsidRPr="009368FF">
        <w:rPr>
          <w:rFonts w:hint="eastAsia"/>
          <w:bCs/>
        </w:rPr>
        <w:t>、豐田蘭園場域實際佈建圖</w:t>
      </w:r>
      <w:r w:rsidR="002A2CBE">
        <w:rPr>
          <w:lang w:val="zh-TW"/>
        </w:rPr>
        <w:fldChar w:fldCharType="end"/>
      </w:r>
      <w:r w:rsidRPr="00050313">
        <w:rPr>
          <w:rFonts w:hint="eastAsia"/>
          <w:lang w:val="zh-TW"/>
        </w:rPr>
        <w:t>所表示。</w:t>
      </w:r>
    </w:p>
    <w:p w:rsidR="00303FE3" w:rsidRDefault="00303FE3" w:rsidP="00ED53F2">
      <w:pPr>
        <w:pStyle w:val="a7"/>
        <w:numPr>
          <w:ilvl w:val="0"/>
          <w:numId w:val="9"/>
        </w:numPr>
        <w:ind w:leftChars="0" w:firstLineChars="0"/>
        <w:rPr>
          <w:rFonts w:hint="eastAsia"/>
          <w:b/>
        </w:rPr>
      </w:pPr>
      <w:proofErr w:type="gramStart"/>
      <w:r w:rsidRPr="00303FE3">
        <w:rPr>
          <w:b/>
        </w:rPr>
        <w:t>雲端物聯技術</w:t>
      </w:r>
      <w:proofErr w:type="gramEnd"/>
      <w:r w:rsidRPr="00303FE3">
        <w:rPr>
          <w:b/>
        </w:rPr>
        <w:t>與平台設計：以智慧農業為驗證場域</w:t>
      </w:r>
      <w:r w:rsidRPr="00303FE3">
        <w:rPr>
          <w:b/>
        </w:rPr>
        <w:t>(DDDSW)</w:t>
      </w:r>
    </w:p>
    <w:p w:rsidR="00FC3287" w:rsidRDefault="00FC3287" w:rsidP="00FC3287">
      <w:pPr>
        <w:ind w:firstLine="480"/>
        <w:rPr>
          <w:rFonts w:hint="eastAsia"/>
          <w:lang w:val="zh-TW"/>
        </w:rPr>
      </w:pPr>
      <w:r w:rsidRPr="00050313">
        <w:rPr>
          <w:rFonts w:hint="eastAsia"/>
          <w:lang w:val="zh-TW"/>
        </w:rPr>
        <w:t>本整合型計畫「</w:t>
      </w:r>
      <w:proofErr w:type="gramStart"/>
      <w:r w:rsidRPr="00050313">
        <w:rPr>
          <w:rFonts w:hint="eastAsia"/>
          <w:lang w:val="zh-TW"/>
        </w:rPr>
        <w:t>雲端物聯技術</w:t>
      </w:r>
      <w:proofErr w:type="gramEnd"/>
      <w:r w:rsidRPr="00050313">
        <w:rPr>
          <w:rFonts w:hint="eastAsia"/>
          <w:lang w:val="zh-TW"/>
        </w:rPr>
        <w:t>與平台設計：以</w:t>
      </w:r>
      <w:r w:rsidRPr="00050313">
        <w:rPr>
          <w:lang w:val="zh-TW"/>
        </w:rPr>
        <w:t>智慧</w:t>
      </w:r>
      <w:r w:rsidRPr="00050313">
        <w:rPr>
          <w:rFonts w:hint="eastAsia"/>
          <w:lang w:val="zh-TW"/>
        </w:rPr>
        <w:t>農業為驗證場域」將智慧化與科技化的應用導入農業生產管理，對於農作物的栽種過程運用資通訊技術來達成自動化的控制與管理、高效益的產量與品質。本計畫主要服務對象為農業生產者，對於農民而言，所需要的為農作物栽種過程中可藉由智慧判斷的方式來協助其獲得實用資訊，例如病蟲害的預警偵測，可幫助其察覺作物有異常，而盡早施行對應措施；另外像栽種環境的知識，可幫助其判斷作物生長環境是否合適，以進行適當地調適。過去農民需靠著人工方式到場域觀察與紀錄作物的狀況，藉此辨別作物生長環境或作物本身有無異狀，經常需耗費長時間的精力與勞力。本計畫的目標為藉由智慧化的控制平台來即時監測與控制作物場域，主動地提供農業生產者有用的資訊，利用農業生產知識管理系統讓作物的經營管理更加精</w:t>
      </w:r>
      <w:r w:rsidR="004031E4">
        <w:rPr>
          <w:rFonts w:hint="eastAsia"/>
          <w:lang w:val="zh-TW"/>
        </w:rPr>
        <w:t>進，精</w:t>
      </w:r>
      <w:proofErr w:type="gramStart"/>
      <w:r w:rsidR="004031E4">
        <w:rPr>
          <w:rFonts w:hint="eastAsia"/>
          <w:lang w:val="zh-TW"/>
        </w:rPr>
        <w:t>準</w:t>
      </w:r>
      <w:proofErr w:type="gramEnd"/>
      <w:r w:rsidR="004031E4">
        <w:rPr>
          <w:rFonts w:hint="eastAsia"/>
          <w:lang w:val="zh-TW"/>
        </w:rPr>
        <w:t>的管控栽種時間與產量，並維持產物高品質，總計畫機制如下：</w:t>
      </w:r>
    </w:p>
    <w:p w:rsidR="004031E4" w:rsidRDefault="004031E4" w:rsidP="00ED53F2">
      <w:pPr>
        <w:pStyle w:val="a7"/>
        <w:numPr>
          <w:ilvl w:val="0"/>
          <w:numId w:val="10"/>
        </w:numPr>
        <w:ind w:leftChars="0" w:firstLineChars="0"/>
        <w:rPr>
          <w:rFonts w:hint="eastAsia"/>
          <w:b/>
        </w:rPr>
      </w:pPr>
      <w:r w:rsidRPr="004031E4">
        <w:rPr>
          <w:rFonts w:hint="eastAsia"/>
          <w:b/>
        </w:rPr>
        <w:t>農業場域雲端</w:t>
      </w:r>
      <w:proofErr w:type="gramStart"/>
      <w:r w:rsidRPr="004031E4">
        <w:rPr>
          <w:rFonts w:hint="eastAsia"/>
          <w:b/>
        </w:rPr>
        <w:t>佈</w:t>
      </w:r>
      <w:proofErr w:type="gramEnd"/>
      <w:r w:rsidRPr="004031E4">
        <w:rPr>
          <w:rFonts w:hint="eastAsia"/>
          <w:b/>
        </w:rPr>
        <w:t>建機制</w:t>
      </w:r>
      <w:r w:rsidRPr="004031E4">
        <w:rPr>
          <w:rFonts w:hint="eastAsia"/>
          <w:b/>
        </w:rPr>
        <w:t>(Agricultural field cloud deployment mechanism)</w:t>
      </w:r>
    </w:p>
    <w:p w:rsidR="004031E4" w:rsidRDefault="004031E4" w:rsidP="00CF17B7">
      <w:pPr>
        <w:ind w:leftChars="200" w:left="480" w:firstLine="480"/>
        <w:rPr>
          <w:rFonts w:hint="eastAsia"/>
          <w:lang w:val="zh-TW"/>
        </w:rPr>
      </w:pPr>
      <w:r w:rsidRPr="00050313">
        <w:rPr>
          <w:rFonts w:hint="eastAsia"/>
          <w:lang w:val="zh-TW"/>
        </w:rPr>
        <w:t>農業場域雲端</w:t>
      </w:r>
      <w:proofErr w:type="gramStart"/>
      <w:r w:rsidRPr="00050313">
        <w:rPr>
          <w:rFonts w:hint="eastAsia"/>
          <w:lang w:val="zh-TW"/>
        </w:rPr>
        <w:t>佈</w:t>
      </w:r>
      <w:proofErr w:type="gramEnd"/>
      <w:r w:rsidRPr="00050313">
        <w:rPr>
          <w:rFonts w:hint="eastAsia"/>
          <w:lang w:val="zh-TW"/>
        </w:rPr>
        <w:t>建機制主要為接收來自各個異質網路所傳送的資料，負責接收實驗環境之微環境感測資料，即時取得作物所生長的環境感測資訊。</w:t>
      </w:r>
      <w:r w:rsidRPr="00050313">
        <w:rPr>
          <w:rFonts w:hint="eastAsia"/>
          <w:lang w:val="zh-TW"/>
        </w:rPr>
        <w:lastRenderedPageBreak/>
        <w:t>將這些感測資料進行註冊，並制定感測器之間的關聯，讓農民生產者得以遠端監控作物的生長狀態。農業場域雲端</w:t>
      </w:r>
      <w:proofErr w:type="gramStart"/>
      <w:r w:rsidRPr="00050313">
        <w:rPr>
          <w:rFonts w:hint="eastAsia"/>
          <w:lang w:val="zh-TW"/>
        </w:rPr>
        <w:t>佈</w:t>
      </w:r>
      <w:proofErr w:type="gramEnd"/>
      <w:r w:rsidRPr="00050313">
        <w:rPr>
          <w:rFonts w:hint="eastAsia"/>
          <w:lang w:val="zh-TW"/>
        </w:rPr>
        <w:t>建機制共分為三大部分：</w:t>
      </w:r>
      <w:r w:rsidRPr="00050313">
        <w:rPr>
          <w:rFonts w:hint="eastAsia"/>
          <w:lang w:val="zh-TW"/>
        </w:rPr>
        <w:t xml:space="preserve">(1) </w:t>
      </w:r>
      <w:r w:rsidRPr="00050313">
        <w:rPr>
          <w:rFonts w:hint="eastAsia"/>
          <w:lang w:val="zh-TW"/>
        </w:rPr>
        <w:t>環境資料感測、</w:t>
      </w:r>
      <w:r w:rsidRPr="00050313">
        <w:rPr>
          <w:rFonts w:hint="eastAsia"/>
          <w:lang w:val="zh-TW"/>
        </w:rPr>
        <w:t xml:space="preserve">(2) </w:t>
      </w:r>
      <w:r w:rsidRPr="00050313">
        <w:rPr>
          <w:rFonts w:hint="eastAsia"/>
          <w:lang w:val="zh-TW"/>
        </w:rPr>
        <w:t>感測環境管理模組以及</w:t>
      </w:r>
      <w:r w:rsidRPr="00050313">
        <w:rPr>
          <w:rFonts w:hint="eastAsia"/>
          <w:lang w:val="zh-TW"/>
        </w:rPr>
        <w:t xml:space="preserve">(3) </w:t>
      </w:r>
      <w:r w:rsidRPr="00050313">
        <w:rPr>
          <w:rFonts w:hint="eastAsia"/>
          <w:lang w:val="zh-TW"/>
        </w:rPr>
        <w:t>即時監測模組，詳細的介紹如下。</w:t>
      </w:r>
    </w:p>
    <w:p w:rsidR="004031E4" w:rsidRPr="004031E4" w:rsidRDefault="004031E4" w:rsidP="00ED53F2">
      <w:pPr>
        <w:pStyle w:val="a7"/>
        <w:numPr>
          <w:ilvl w:val="0"/>
          <w:numId w:val="11"/>
        </w:numPr>
        <w:ind w:leftChars="0" w:left="482" w:firstLine="480"/>
        <w:rPr>
          <w:rFonts w:hint="eastAsia"/>
          <w:lang w:val="zh-TW"/>
        </w:rPr>
      </w:pPr>
      <w:r w:rsidRPr="004031E4">
        <w:rPr>
          <w:rFonts w:hint="eastAsia"/>
          <w:b/>
        </w:rPr>
        <w:t>環境資料感測</w:t>
      </w:r>
    </w:p>
    <w:p w:rsidR="004031E4" w:rsidRPr="004031E4" w:rsidRDefault="004031E4" w:rsidP="004031E4">
      <w:pPr>
        <w:pStyle w:val="a7"/>
        <w:ind w:leftChars="0" w:left="964" w:firstLine="480"/>
        <w:rPr>
          <w:lang w:val="zh-TW"/>
        </w:rPr>
      </w:pPr>
      <w:r w:rsidRPr="004031E4">
        <w:rPr>
          <w:rFonts w:hint="eastAsia"/>
          <w:lang w:val="zh-TW"/>
        </w:rPr>
        <w:t>環境資料感測主要為於實驗環境內建置各式異質感測器，其中包含：溫度、濕度、</w:t>
      </w:r>
      <w:r w:rsidRPr="004031E4">
        <w:rPr>
          <w:rFonts w:hint="eastAsia"/>
          <w:lang w:val="zh-TW"/>
        </w:rPr>
        <w:t>CO2</w:t>
      </w:r>
      <w:r w:rsidRPr="004031E4">
        <w:rPr>
          <w:rFonts w:hint="eastAsia"/>
          <w:lang w:val="zh-TW"/>
        </w:rPr>
        <w:t>、光照、土壤</w:t>
      </w:r>
      <w:r w:rsidRPr="004031E4">
        <w:rPr>
          <w:rFonts w:hint="eastAsia"/>
          <w:lang w:val="zh-TW"/>
        </w:rPr>
        <w:t>PH</w:t>
      </w:r>
      <w:r w:rsidRPr="004031E4">
        <w:rPr>
          <w:rFonts w:hint="eastAsia"/>
          <w:lang w:val="zh-TW"/>
        </w:rPr>
        <w:t>值、土壤</w:t>
      </w:r>
      <w:r w:rsidRPr="004031E4">
        <w:rPr>
          <w:rFonts w:hint="eastAsia"/>
        </w:rPr>
        <w:t>濕度</w:t>
      </w:r>
      <w:r w:rsidRPr="004031E4">
        <w:rPr>
          <w:rFonts w:hint="eastAsia"/>
          <w:lang w:val="zh-TW"/>
        </w:rPr>
        <w:t>、</w:t>
      </w:r>
      <w:r w:rsidRPr="004031E4">
        <w:rPr>
          <w:rFonts w:hint="eastAsia"/>
          <w:lang w:val="zh-TW"/>
        </w:rPr>
        <w:t>GPS</w:t>
      </w:r>
      <w:r w:rsidRPr="004031E4">
        <w:rPr>
          <w:rFonts w:hint="eastAsia"/>
          <w:lang w:val="zh-TW"/>
        </w:rPr>
        <w:t>、燈具、攝影機、抽水機、馬達以及風扇等環境感測設備，藉以收取實驗環境內部可影響作物生長之環境資料，並</w:t>
      </w:r>
      <w:proofErr w:type="gramStart"/>
      <w:r w:rsidRPr="004031E4">
        <w:rPr>
          <w:rFonts w:hint="eastAsia"/>
          <w:lang w:val="zh-TW"/>
        </w:rPr>
        <w:t>傳送給感測</w:t>
      </w:r>
      <w:proofErr w:type="gramEnd"/>
      <w:r w:rsidRPr="004031E4">
        <w:rPr>
          <w:rFonts w:hint="eastAsia"/>
          <w:lang w:val="zh-TW"/>
        </w:rPr>
        <w:t>環境管理模組使用。</w:t>
      </w:r>
    </w:p>
    <w:p w:rsidR="00FF188E" w:rsidRDefault="004031E4" w:rsidP="00ED53F2">
      <w:pPr>
        <w:pStyle w:val="a7"/>
        <w:numPr>
          <w:ilvl w:val="0"/>
          <w:numId w:val="11"/>
        </w:numPr>
        <w:ind w:leftChars="0" w:left="482" w:firstLine="480"/>
        <w:rPr>
          <w:rFonts w:hint="eastAsia"/>
        </w:rPr>
      </w:pPr>
      <w:proofErr w:type="gramStart"/>
      <w:r w:rsidRPr="004031E4">
        <w:rPr>
          <w:rFonts w:hint="eastAsia"/>
          <w:b/>
        </w:rPr>
        <w:t>感</w:t>
      </w:r>
      <w:proofErr w:type="gramEnd"/>
      <w:r w:rsidRPr="004031E4">
        <w:rPr>
          <w:rFonts w:hint="eastAsia"/>
          <w:b/>
        </w:rPr>
        <w:t>測環境管理模組</w:t>
      </w:r>
    </w:p>
    <w:p w:rsidR="004031E4" w:rsidRPr="00050313" w:rsidRDefault="004031E4" w:rsidP="00FF188E">
      <w:pPr>
        <w:pStyle w:val="a7"/>
        <w:ind w:leftChars="0" w:left="964" w:firstLine="480"/>
      </w:pPr>
      <w:proofErr w:type="gramStart"/>
      <w:r w:rsidRPr="00050313">
        <w:rPr>
          <w:rFonts w:hint="eastAsia"/>
        </w:rPr>
        <w:t>感</w:t>
      </w:r>
      <w:proofErr w:type="gramEnd"/>
      <w:r w:rsidRPr="00050313">
        <w:rPr>
          <w:rFonts w:hint="eastAsia"/>
        </w:rPr>
        <w:t>測環境管理模組主要將各個不同的場域所收集之環境感測資訊進行統合管理，。此模組包含兩大元件：</w:t>
      </w:r>
      <w:r w:rsidRPr="00050313">
        <w:rPr>
          <w:rFonts w:hint="eastAsia"/>
        </w:rPr>
        <w:t>(A)</w:t>
      </w:r>
      <w:r w:rsidRPr="00050313">
        <w:rPr>
          <w:rFonts w:hint="eastAsia"/>
        </w:rPr>
        <w:t>環境感測器主要為建置於實驗環境內部之各式感測器，集合環境內所有感測器之資訊發布至環境</w:t>
      </w:r>
      <w:proofErr w:type="gramStart"/>
      <w:r w:rsidRPr="00050313">
        <w:rPr>
          <w:rFonts w:hint="eastAsia"/>
        </w:rPr>
        <w:t>感測網</w:t>
      </w:r>
      <w:proofErr w:type="gramEnd"/>
      <w:r w:rsidRPr="00050313">
        <w:rPr>
          <w:rFonts w:hint="eastAsia"/>
        </w:rPr>
        <w:t>。</w:t>
      </w:r>
      <w:r w:rsidRPr="00050313">
        <w:rPr>
          <w:rFonts w:hint="eastAsia"/>
        </w:rPr>
        <w:t>(B)</w:t>
      </w:r>
      <w:r w:rsidRPr="00050313">
        <w:rPr>
          <w:rFonts w:hint="eastAsia"/>
        </w:rPr>
        <w:t>環境</w:t>
      </w:r>
      <w:proofErr w:type="gramStart"/>
      <w:r w:rsidRPr="00050313">
        <w:rPr>
          <w:rFonts w:hint="eastAsia"/>
        </w:rPr>
        <w:t>感測網主要</w:t>
      </w:r>
      <w:proofErr w:type="gramEnd"/>
      <w:r w:rsidRPr="00050313">
        <w:rPr>
          <w:rFonts w:hint="eastAsia"/>
        </w:rPr>
        <w:t>為收集各不同場域之環境感測器所發布之資訊，將這些資訊統合後，傳送至即時監測模組進行註冊。</w:t>
      </w:r>
    </w:p>
    <w:p w:rsidR="00FF188E" w:rsidRDefault="004031E4" w:rsidP="00ED53F2">
      <w:pPr>
        <w:pStyle w:val="a7"/>
        <w:numPr>
          <w:ilvl w:val="0"/>
          <w:numId w:val="11"/>
        </w:numPr>
        <w:ind w:leftChars="0" w:left="482" w:firstLine="480"/>
        <w:rPr>
          <w:rFonts w:hint="eastAsia"/>
          <w:b/>
        </w:rPr>
      </w:pPr>
      <w:r w:rsidRPr="004031E4">
        <w:rPr>
          <w:rFonts w:hint="eastAsia"/>
          <w:b/>
        </w:rPr>
        <w:t>即時監測模組</w:t>
      </w:r>
    </w:p>
    <w:p w:rsidR="00CC7F5E" w:rsidRDefault="004031E4" w:rsidP="004512CF">
      <w:pPr>
        <w:ind w:leftChars="400" w:left="960" w:firstLine="480"/>
      </w:pPr>
      <w:r w:rsidRPr="00077614">
        <w:rPr>
          <w:rFonts w:hint="eastAsia"/>
        </w:rPr>
        <w:t>即時監測模組主要將感測環境管理模組所收集之感測資料，依據感測器</w:t>
      </w:r>
      <w:proofErr w:type="gramStart"/>
      <w:r w:rsidRPr="00077614">
        <w:rPr>
          <w:rFonts w:hint="eastAsia"/>
        </w:rPr>
        <w:t>網路賦能</w:t>
      </w:r>
      <w:proofErr w:type="gramEnd"/>
      <w:r w:rsidRPr="00077614">
        <w:rPr>
          <w:rFonts w:hint="eastAsia"/>
        </w:rPr>
        <w:t>(Sensor Web Enablement, SWE)</w:t>
      </w:r>
      <w:r w:rsidRPr="00077614">
        <w:rPr>
          <w:rFonts w:hint="eastAsia"/>
        </w:rPr>
        <w:t>標準註冊感測資訊，並定義感測器間之關聯後將資料傳送至農業語意網路層。此模組包含兩大元件：</w:t>
      </w:r>
      <w:r w:rsidRPr="00077614">
        <w:rPr>
          <w:rFonts w:hint="eastAsia"/>
        </w:rPr>
        <w:t>(A)</w:t>
      </w:r>
      <w:r w:rsidRPr="00077614">
        <w:rPr>
          <w:rFonts w:hint="eastAsia"/>
        </w:rPr>
        <w:t>感測器註冊：透過感測器</w:t>
      </w:r>
      <w:proofErr w:type="gramStart"/>
      <w:r w:rsidRPr="00077614">
        <w:rPr>
          <w:rFonts w:hint="eastAsia"/>
        </w:rPr>
        <w:t>網路賦能</w:t>
      </w:r>
      <w:proofErr w:type="gramEnd"/>
      <w:r w:rsidRPr="00077614">
        <w:rPr>
          <w:rFonts w:hint="eastAsia"/>
        </w:rPr>
        <w:t>(SWE)</w:t>
      </w:r>
      <w:r w:rsidRPr="00077614">
        <w:rPr>
          <w:rFonts w:hint="eastAsia"/>
        </w:rPr>
        <w:t>標準將各式感測進行註冊。以及</w:t>
      </w:r>
      <w:r w:rsidRPr="00077614">
        <w:rPr>
          <w:rFonts w:hint="eastAsia"/>
        </w:rPr>
        <w:t>(B)</w:t>
      </w:r>
      <w:r w:rsidRPr="00077614">
        <w:rPr>
          <w:rFonts w:hint="eastAsia"/>
        </w:rPr>
        <w:t>感測器關聯：</w:t>
      </w:r>
      <w:proofErr w:type="gramStart"/>
      <w:r w:rsidRPr="00077614">
        <w:rPr>
          <w:rFonts w:hint="eastAsia"/>
        </w:rPr>
        <w:t>感</w:t>
      </w:r>
      <w:proofErr w:type="gramEnd"/>
      <w:r w:rsidRPr="00077614">
        <w:rPr>
          <w:rFonts w:hint="eastAsia"/>
        </w:rPr>
        <w:t>測器註冊完之後訂定其關聯性，並將之傳送給農業語意網路層進行資料處理。</w:t>
      </w:r>
      <w:r w:rsidR="00CC7F5E">
        <w:rPr>
          <w:noProof/>
        </w:rPr>
        <w:lastRenderedPageBreak/>
        <w:drawing>
          <wp:inline distT="0" distB="0" distL="0" distR="0" wp14:anchorId="01588223" wp14:editId="3B853B1A">
            <wp:extent cx="4286304" cy="2340000"/>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304" cy="2340000"/>
                    </a:xfrm>
                    <a:prstGeom prst="rect">
                      <a:avLst/>
                    </a:prstGeom>
                    <a:noFill/>
                    <a:ln>
                      <a:noFill/>
                    </a:ln>
                  </pic:spPr>
                </pic:pic>
              </a:graphicData>
            </a:graphic>
          </wp:inline>
        </w:drawing>
      </w:r>
    </w:p>
    <w:p w:rsidR="00CC7F5E" w:rsidRDefault="00CC7F5E" w:rsidP="00CC7F5E">
      <w:pPr>
        <w:pStyle w:val="a4"/>
        <w:rPr>
          <w:rFonts w:hint="eastAsia"/>
          <w:bCs/>
        </w:rPr>
      </w:pPr>
      <w:bookmarkStart w:id="32" w:name="_Ref484189914"/>
      <w:r w:rsidRPr="009368FF">
        <w:rPr>
          <w:rFonts w:hint="eastAsia"/>
          <w:bCs/>
        </w:rPr>
        <w:t>圖</w:t>
      </w:r>
      <w:r w:rsidRPr="009368FF">
        <w:rPr>
          <w:rFonts w:hint="eastAsia"/>
          <w:bCs/>
        </w:rPr>
        <w:t xml:space="preserve"> </w:t>
      </w:r>
      <w:r>
        <w:rPr>
          <w:bCs/>
        </w:rPr>
        <w:fldChar w:fldCharType="begin"/>
      </w:r>
      <w:r>
        <w:rPr>
          <w:bCs/>
        </w:rPr>
        <w:instrText xml:space="preserve"> </w:instrText>
      </w:r>
      <w:r>
        <w:rPr>
          <w:rFonts w:hint="eastAsia"/>
          <w:bCs/>
        </w:rPr>
        <w:instrText>STYLEREF 1 \s</w:instrText>
      </w:r>
      <w:r>
        <w:rPr>
          <w:bCs/>
        </w:rPr>
        <w:instrText xml:space="preserve"> </w:instrText>
      </w:r>
      <w:r>
        <w:rPr>
          <w:bCs/>
        </w:rPr>
        <w:fldChar w:fldCharType="separate"/>
      </w:r>
      <w:r w:rsidR="004512CF">
        <w:rPr>
          <w:bCs/>
          <w:noProof/>
        </w:rPr>
        <w:t>2</w:t>
      </w:r>
      <w:r>
        <w:rPr>
          <w:bCs/>
        </w:rPr>
        <w:fldChar w:fldCharType="end"/>
      </w:r>
      <w:r>
        <w:rPr>
          <w:bCs/>
        </w:rPr>
        <w:noBreakHyphen/>
      </w:r>
      <w:r>
        <w:rPr>
          <w:bCs/>
        </w:rPr>
        <w:fldChar w:fldCharType="begin"/>
      </w:r>
      <w:r>
        <w:rPr>
          <w:bCs/>
        </w:rPr>
        <w:instrText xml:space="preserve"> </w:instrText>
      </w:r>
      <w:r>
        <w:rPr>
          <w:rFonts w:hint="eastAsia"/>
          <w:bCs/>
        </w:rPr>
        <w:instrText xml:space="preserve">SEQ </w:instrText>
      </w:r>
      <w:r>
        <w:rPr>
          <w:rFonts w:hint="eastAsia"/>
          <w:bCs/>
        </w:rPr>
        <w:instrText>圖</w:instrText>
      </w:r>
      <w:r>
        <w:rPr>
          <w:rFonts w:hint="eastAsia"/>
          <w:bCs/>
        </w:rPr>
        <w:instrText xml:space="preserve"> \* ARABIC \s 1</w:instrText>
      </w:r>
      <w:r>
        <w:rPr>
          <w:bCs/>
        </w:rPr>
        <w:instrText xml:space="preserve"> </w:instrText>
      </w:r>
      <w:r>
        <w:rPr>
          <w:bCs/>
        </w:rPr>
        <w:fldChar w:fldCharType="separate"/>
      </w:r>
      <w:r w:rsidR="004512CF">
        <w:rPr>
          <w:bCs/>
          <w:noProof/>
        </w:rPr>
        <w:t>1</w:t>
      </w:r>
      <w:r>
        <w:rPr>
          <w:bCs/>
        </w:rPr>
        <w:fldChar w:fldCharType="end"/>
      </w:r>
      <w:r w:rsidRPr="009368FF">
        <w:rPr>
          <w:rFonts w:hint="eastAsia"/>
          <w:bCs/>
        </w:rPr>
        <w:t>、測試環境佈建環境示意圖</w:t>
      </w:r>
      <w:bookmarkEnd w:id="32"/>
    </w:p>
    <w:p w:rsidR="00CC7F5E" w:rsidRPr="00C24122" w:rsidRDefault="00CC7F5E" w:rsidP="00CC7F5E">
      <w:pPr>
        <w:pStyle w:val="a4"/>
      </w:pPr>
    </w:p>
    <w:p w:rsidR="00CC7F5E" w:rsidRDefault="00CC7F5E" w:rsidP="00CC7F5E">
      <w:pPr>
        <w:pStyle w:val="a4"/>
      </w:pPr>
      <w:r w:rsidRPr="0070537C">
        <w:rPr>
          <w:noProof/>
        </w:rPr>
        <w:drawing>
          <wp:inline distT="0" distB="0" distL="0" distR="0" wp14:anchorId="002FDD38" wp14:editId="47466CE2">
            <wp:extent cx="4157707" cy="2340000"/>
            <wp:effectExtent l="0" t="0" r="0" b="3175"/>
            <wp:docPr id="5" name="圖片 5" descr="C:\Users\Ding\Google 雲端硬碟\科技部照片\IMAG4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g\Google 雲端硬碟\科技部照片\IMAG433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7707" cy="2340000"/>
                    </a:xfrm>
                    <a:prstGeom prst="rect">
                      <a:avLst/>
                    </a:prstGeom>
                    <a:noFill/>
                    <a:ln>
                      <a:noFill/>
                    </a:ln>
                  </pic:spPr>
                </pic:pic>
              </a:graphicData>
            </a:graphic>
          </wp:inline>
        </w:drawing>
      </w:r>
    </w:p>
    <w:p w:rsidR="00CC7F5E" w:rsidRPr="009368FF" w:rsidRDefault="00CC7F5E" w:rsidP="00CC7F5E">
      <w:pPr>
        <w:pStyle w:val="a4"/>
        <w:rPr>
          <w:bCs/>
        </w:rPr>
      </w:pPr>
      <w:bookmarkStart w:id="33" w:name="_Ref484189928"/>
      <w:r w:rsidRPr="009368FF">
        <w:rPr>
          <w:rFonts w:hint="eastAsia"/>
          <w:bCs/>
        </w:rPr>
        <w:t>圖</w:t>
      </w:r>
      <w:r w:rsidRPr="009368FF">
        <w:rPr>
          <w:rFonts w:hint="eastAsia"/>
          <w:bCs/>
        </w:rPr>
        <w:t xml:space="preserve"> </w:t>
      </w:r>
      <w:r>
        <w:rPr>
          <w:bCs/>
        </w:rPr>
        <w:fldChar w:fldCharType="begin"/>
      </w:r>
      <w:r>
        <w:rPr>
          <w:bCs/>
        </w:rPr>
        <w:instrText xml:space="preserve"> </w:instrText>
      </w:r>
      <w:r>
        <w:rPr>
          <w:rFonts w:hint="eastAsia"/>
          <w:bCs/>
        </w:rPr>
        <w:instrText>STYLEREF 1 \s</w:instrText>
      </w:r>
      <w:r>
        <w:rPr>
          <w:bCs/>
        </w:rPr>
        <w:instrText xml:space="preserve"> </w:instrText>
      </w:r>
      <w:r>
        <w:rPr>
          <w:bCs/>
        </w:rPr>
        <w:fldChar w:fldCharType="separate"/>
      </w:r>
      <w:r w:rsidR="004512CF">
        <w:rPr>
          <w:bCs/>
          <w:noProof/>
        </w:rPr>
        <w:t>2</w:t>
      </w:r>
      <w:r>
        <w:rPr>
          <w:bCs/>
        </w:rPr>
        <w:fldChar w:fldCharType="end"/>
      </w:r>
      <w:r>
        <w:rPr>
          <w:bCs/>
        </w:rPr>
        <w:noBreakHyphen/>
      </w:r>
      <w:r>
        <w:rPr>
          <w:bCs/>
        </w:rPr>
        <w:fldChar w:fldCharType="begin"/>
      </w:r>
      <w:r>
        <w:rPr>
          <w:bCs/>
        </w:rPr>
        <w:instrText xml:space="preserve"> </w:instrText>
      </w:r>
      <w:r>
        <w:rPr>
          <w:rFonts w:hint="eastAsia"/>
          <w:bCs/>
        </w:rPr>
        <w:instrText xml:space="preserve">SEQ </w:instrText>
      </w:r>
      <w:r>
        <w:rPr>
          <w:rFonts w:hint="eastAsia"/>
          <w:bCs/>
        </w:rPr>
        <w:instrText>圖</w:instrText>
      </w:r>
      <w:r>
        <w:rPr>
          <w:rFonts w:hint="eastAsia"/>
          <w:bCs/>
        </w:rPr>
        <w:instrText xml:space="preserve"> \* ARABIC \s 1</w:instrText>
      </w:r>
      <w:r>
        <w:rPr>
          <w:bCs/>
        </w:rPr>
        <w:instrText xml:space="preserve"> </w:instrText>
      </w:r>
      <w:r>
        <w:rPr>
          <w:bCs/>
        </w:rPr>
        <w:fldChar w:fldCharType="separate"/>
      </w:r>
      <w:r w:rsidR="004512CF">
        <w:rPr>
          <w:bCs/>
          <w:noProof/>
        </w:rPr>
        <w:t>2</w:t>
      </w:r>
      <w:r>
        <w:rPr>
          <w:bCs/>
        </w:rPr>
        <w:fldChar w:fldCharType="end"/>
      </w:r>
      <w:r w:rsidRPr="009368FF">
        <w:rPr>
          <w:rFonts w:hint="eastAsia"/>
          <w:bCs/>
        </w:rPr>
        <w:t>、溫室場域蘭花實景圖</w:t>
      </w:r>
      <w:bookmarkEnd w:id="33"/>
    </w:p>
    <w:p w:rsidR="004031E4" w:rsidRPr="00CC7F5E" w:rsidRDefault="004031E4" w:rsidP="00FF188E">
      <w:pPr>
        <w:pStyle w:val="a7"/>
        <w:ind w:leftChars="0" w:left="964" w:firstLine="480"/>
        <w:rPr>
          <w:rFonts w:hint="eastAsia"/>
        </w:rPr>
      </w:pPr>
    </w:p>
    <w:p w:rsidR="002A2CBE" w:rsidRDefault="002A2CBE" w:rsidP="002A2CBE">
      <w:pPr>
        <w:pStyle w:val="aa"/>
        <w:ind w:firstLine="480"/>
      </w:pPr>
      <w:r>
        <w:rPr>
          <w:noProof/>
        </w:rPr>
        <w:lastRenderedPageBreak/>
        <w:drawing>
          <wp:inline distT="0" distB="0" distL="0" distR="0" wp14:anchorId="24B3FB34" wp14:editId="27B8C100">
            <wp:extent cx="5274310" cy="493903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2.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4939030"/>
                    </a:xfrm>
                    <a:prstGeom prst="rect">
                      <a:avLst/>
                    </a:prstGeom>
                  </pic:spPr>
                </pic:pic>
              </a:graphicData>
            </a:graphic>
          </wp:inline>
        </w:drawing>
      </w:r>
    </w:p>
    <w:p w:rsidR="002A2CBE" w:rsidRPr="00051F3C" w:rsidRDefault="002A2CBE" w:rsidP="002A2CBE">
      <w:pPr>
        <w:pStyle w:val="aa"/>
        <w:ind w:firstLine="480"/>
        <w:rPr>
          <w:bCs/>
        </w:rPr>
      </w:pPr>
      <w:bookmarkStart w:id="34" w:name="_Ref484189937"/>
      <w:r w:rsidRPr="009368FF">
        <w:rPr>
          <w:rFonts w:hint="eastAsia"/>
          <w:bCs/>
        </w:rPr>
        <w:t>圖</w:t>
      </w:r>
      <w:r w:rsidRPr="009368FF">
        <w:rPr>
          <w:rFonts w:hint="eastAsia"/>
          <w:bCs/>
        </w:rPr>
        <w:t xml:space="preserve"> </w:t>
      </w:r>
      <w:r>
        <w:rPr>
          <w:bCs/>
        </w:rPr>
        <w:fldChar w:fldCharType="begin"/>
      </w:r>
      <w:r>
        <w:rPr>
          <w:bCs/>
        </w:rPr>
        <w:instrText xml:space="preserve"> </w:instrText>
      </w:r>
      <w:r>
        <w:rPr>
          <w:rFonts w:hint="eastAsia"/>
          <w:bCs/>
        </w:rPr>
        <w:instrText>STYLEREF 1 \s</w:instrText>
      </w:r>
      <w:r>
        <w:rPr>
          <w:bCs/>
        </w:rPr>
        <w:instrText xml:space="preserve"> </w:instrText>
      </w:r>
      <w:r>
        <w:rPr>
          <w:bCs/>
        </w:rPr>
        <w:fldChar w:fldCharType="separate"/>
      </w:r>
      <w:r w:rsidR="004512CF">
        <w:rPr>
          <w:bCs/>
          <w:noProof/>
        </w:rPr>
        <w:t>2</w:t>
      </w:r>
      <w:r>
        <w:rPr>
          <w:bCs/>
        </w:rPr>
        <w:fldChar w:fldCharType="end"/>
      </w:r>
      <w:r>
        <w:rPr>
          <w:bCs/>
        </w:rPr>
        <w:noBreakHyphen/>
      </w:r>
      <w:r>
        <w:rPr>
          <w:bCs/>
        </w:rPr>
        <w:fldChar w:fldCharType="begin"/>
      </w:r>
      <w:r>
        <w:rPr>
          <w:bCs/>
        </w:rPr>
        <w:instrText xml:space="preserve"> </w:instrText>
      </w:r>
      <w:r>
        <w:rPr>
          <w:rFonts w:hint="eastAsia"/>
          <w:bCs/>
        </w:rPr>
        <w:instrText xml:space="preserve">SEQ </w:instrText>
      </w:r>
      <w:r>
        <w:rPr>
          <w:rFonts w:hint="eastAsia"/>
          <w:bCs/>
        </w:rPr>
        <w:instrText>圖</w:instrText>
      </w:r>
      <w:r>
        <w:rPr>
          <w:rFonts w:hint="eastAsia"/>
          <w:bCs/>
        </w:rPr>
        <w:instrText xml:space="preserve"> \* ARABIC \s 1</w:instrText>
      </w:r>
      <w:r>
        <w:rPr>
          <w:bCs/>
        </w:rPr>
        <w:instrText xml:space="preserve"> </w:instrText>
      </w:r>
      <w:r>
        <w:rPr>
          <w:bCs/>
        </w:rPr>
        <w:fldChar w:fldCharType="separate"/>
      </w:r>
      <w:r w:rsidR="004512CF">
        <w:rPr>
          <w:bCs/>
          <w:noProof/>
        </w:rPr>
        <w:t>3</w:t>
      </w:r>
      <w:r>
        <w:rPr>
          <w:bCs/>
        </w:rPr>
        <w:fldChar w:fldCharType="end"/>
      </w:r>
      <w:r w:rsidRPr="009368FF">
        <w:rPr>
          <w:rFonts w:hint="eastAsia"/>
          <w:bCs/>
        </w:rPr>
        <w:t>、豐田蘭園場域實際佈建圖</w:t>
      </w:r>
      <w:bookmarkEnd w:id="34"/>
    </w:p>
    <w:p w:rsidR="002A2CBE" w:rsidRPr="002A2CBE" w:rsidRDefault="002A2CBE" w:rsidP="00FF188E">
      <w:pPr>
        <w:pStyle w:val="a7"/>
        <w:ind w:leftChars="0" w:left="964" w:firstLine="480"/>
        <w:rPr>
          <w:rFonts w:hint="eastAsia"/>
        </w:rPr>
      </w:pPr>
    </w:p>
    <w:p w:rsidR="00CF17B7" w:rsidRPr="00FF188E" w:rsidRDefault="00CF17B7" w:rsidP="00ED53F2">
      <w:pPr>
        <w:pStyle w:val="a7"/>
        <w:numPr>
          <w:ilvl w:val="0"/>
          <w:numId w:val="10"/>
        </w:numPr>
        <w:ind w:leftChars="0" w:firstLineChars="0"/>
        <w:rPr>
          <w:b/>
        </w:rPr>
      </w:pPr>
      <w:r w:rsidRPr="00CF17B7">
        <w:rPr>
          <w:rFonts w:hint="eastAsia"/>
          <w:b/>
        </w:rPr>
        <w:t>農業知識本體建立機制</w:t>
      </w:r>
      <w:r w:rsidRPr="00CF17B7">
        <w:rPr>
          <w:rFonts w:hint="eastAsia"/>
          <w:b/>
        </w:rPr>
        <w:t>(Agriculture ontology mechanism)</w:t>
      </w:r>
    </w:p>
    <w:p w:rsidR="004031E4" w:rsidRDefault="00CF17B7" w:rsidP="00CF17B7">
      <w:pPr>
        <w:ind w:leftChars="200" w:left="480" w:firstLine="480"/>
        <w:rPr>
          <w:rFonts w:hint="eastAsia"/>
        </w:rPr>
      </w:pPr>
      <w:r w:rsidRPr="00F42C33">
        <w:rPr>
          <w:rFonts w:hint="eastAsia"/>
        </w:rPr>
        <w:t>農業語意網路層主要增加環境感測資訊的語意，透過語意以及本體論的描述，讓所收集到的資料具有更豐富的含意。農業語意網路層透過註解將環境資訊加入語意後，查找與作物生產以及作物栽種資料的相關資訊，判斷其關聯性，並透過</w:t>
      </w:r>
      <w:proofErr w:type="gramStart"/>
      <w:r w:rsidRPr="00F42C33">
        <w:rPr>
          <w:rFonts w:hint="eastAsia"/>
        </w:rPr>
        <w:t>複迴</w:t>
      </w:r>
      <w:proofErr w:type="gramEnd"/>
      <w:r w:rsidRPr="00F42C33">
        <w:rPr>
          <w:rFonts w:hint="eastAsia"/>
        </w:rPr>
        <w:t>歸分析結合聯合機率的方法分析找尋規則，推論潛在的作物生長狀況，將所得到的資訊依據生產及監控提供給作物栽種建議知識庫，</w:t>
      </w:r>
      <w:bookmarkStart w:id="35" w:name="_Hlk481235373"/>
      <w:r w:rsidRPr="00F84C62">
        <w:rPr>
          <w:rFonts w:hint="eastAsia"/>
        </w:rPr>
        <w:t>語意註解模組主要為將處理過</w:t>
      </w:r>
      <w:proofErr w:type="gramStart"/>
      <w:r w:rsidRPr="00F84C62">
        <w:rPr>
          <w:rFonts w:hint="eastAsia"/>
        </w:rPr>
        <w:t>之</w:t>
      </w:r>
      <w:proofErr w:type="gramEnd"/>
      <w:r w:rsidRPr="00F84C62">
        <w:rPr>
          <w:rFonts w:hint="eastAsia"/>
        </w:rPr>
        <w:t>感測資訊進行註解進行詮釋，將</w:t>
      </w:r>
      <w:r w:rsidRPr="00EF727A">
        <w:rPr>
          <w:rFonts w:hint="eastAsia"/>
        </w:rPr>
        <w:t>環境</w:t>
      </w:r>
      <w:proofErr w:type="gramStart"/>
      <w:r w:rsidRPr="00F84C62">
        <w:rPr>
          <w:rFonts w:hint="eastAsia"/>
        </w:rPr>
        <w:t>感測網的</w:t>
      </w:r>
      <w:proofErr w:type="gramEnd"/>
      <w:r w:rsidRPr="00F84C62">
        <w:rPr>
          <w:rFonts w:hint="eastAsia"/>
        </w:rPr>
        <w:t>資訊加上實體、時間、空間、數量、屬性以及行為狀態相關屬性的詮釋資</w:t>
      </w:r>
      <w:r w:rsidRPr="00F84C62">
        <w:rPr>
          <w:rFonts w:hint="eastAsia"/>
        </w:rPr>
        <w:lastRenderedPageBreak/>
        <w:t>料，讓該資訊可以更加容易地被搜尋</w:t>
      </w:r>
      <w:bookmarkEnd w:id="35"/>
      <w:r>
        <w:rPr>
          <w:rFonts w:hint="eastAsia"/>
        </w:rPr>
        <w:t>，</w:t>
      </w:r>
      <w:r w:rsidRPr="00F84C62">
        <w:rPr>
          <w:rFonts w:hint="eastAsia"/>
        </w:rPr>
        <w:t>主要作為</w:t>
      </w:r>
      <w:proofErr w:type="gramStart"/>
      <w:r w:rsidRPr="00F84C62">
        <w:rPr>
          <w:rFonts w:hint="eastAsia"/>
        </w:rPr>
        <w:t>腎藥蘭</w:t>
      </w:r>
      <w:proofErr w:type="gramEnd"/>
      <w:r w:rsidRPr="00F84C62">
        <w:rPr>
          <w:rFonts w:hint="eastAsia"/>
        </w:rPr>
        <w:t>生長所需之環境表現，依據各式不同的感測器所收取的值，包含溫度、濕度等環境數值，再加上</w:t>
      </w:r>
      <w:proofErr w:type="gramStart"/>
      <w:r w:rsidRPr="00F84C62">
        <w:rPr>
          <w:rFonts w:hint="eastAsia"/>
        </w:rPr>
        <w:t>培養腎藥蘭</w:t>
      </w:r>
      <w:proofErr w:type="gramEnd"/>
      <w:r w:rsidRPr="00F84C62">
        <w:rPr>
          <w:rFonts w:hint="eastAsia"/>
        </w:rPr>
        <w:t>所需的遮光率此三大類別</w:t>
      </w:r>
      <w:proofErr w:type="gramStart"/>
      <w:r w:rsidRPr="00F84C62">
        <w:rPr>
          <w:rFonts w:hint="eastAsia"/>
        </w:rPr>
        <w:t>建構該知識</w:t>
      </w:r>
      <w:proofErr w:type="gramEnd"/>
      <w:r w:rsidRPr="00F84C62">
        <w:rPr>
          <w:rFonts w:hint="eastAsia"/>
        </w:rPr>
        <w:t>本體</w:t>
      </w:r>
      <w:r>
        <w:rPr>
          <w:rFonts w:hint="eastAsia"/>
        </w:rPr>
        <w:t>，</w:t>
      </w:r>
      <w:r w:rsidRPr="00F84C62">
        <w:rPr>
          <w:rFonts w:hint="eastAsia"/>
        </w:rPr>
        <w:t>作物栽種建議知識庫主要為取得環境微氣候數據之後，依據智慧型模組所做的分類，透過關聯的方式尋找其中可能可以解決現況之辦法。最後將這些資訊於農業管理服務層中呈現，提供農民生產者得以參考此資訊作為培養作物的決策因子。</w:t>
      </w:r>
    </w:p>
    <w:p w:rsidR="00CF17B7" w:rsidRDefault="00CF17B7" w:rsidP="00ED53F2">
      <w:pPr>
        <w:pStyle w:val="a7"/>
        <w:numPr>
          <w:ilvl w:val="0"/>
          <w:numId w:val="10"/>
        </w:numPr>
        <w:ind w:leftChars="0" w:firstLineChars="0"/>
        <w:rPr>
          <w:rFonts w:hint="eastAsia"/>
          <w:b/>
        </w:rPr>
      </w:pPr>
      <w:r w:rsidRPr="00CF17B7">
        <w:rPr>
          <w:rFonts w:hint="eastAsia"/>
          <w:b/>
        </w:rPr>
        <w:t>農業規則判定機制</w:t>
      </w:r>
      <w:r w:rsidRPr="00CF17B7">
        <w:rPr>
          <w:rFonts w:hint="eastAsia"/>
          <w:b/>
        </w:rPr>
        <w:t>(Agriculture rule determine mechanism)</w:t>
      </w:r>
    </w:p>
    <w:p w:rsidR="00CF17B7" w:rsidRDefault="00CF17B7" w:rsidP="00CF17B7">
      <w:pPr>
        <w:ind w:leftChars="200" w:left="480" w:firstLine="480"/>
        <w:rPr>
          <w:rFonts w:hint="eastAsia"/>
        </w:rPr>
      </w:pPr>
      <w:r w:rsidRPr="00050313">
        <w:rPr>
          <w:rFonts w:hint="eastAsia"/>
        </w:rPr>
        <w:t>模組將使用於農業生產環境中，各子計畫所收集之即時的溫度、溼度等微環境氣候資料、土壤</w:t>
      </w:r>
      <w:r w:rsidRPr="00050313">
        <w:rPr>
          <w:rFonts w:hint="eastAsia"/>
        </w:rPr>
        <w:t>PH</w:t>
      </w:r>
      <w:r w:rsidRPr="00050313">
        <w:rPr>
          <w:rFonts w:hint="eastAsia"/>
        </w:rPr>
        <w:t>值、土壤溼度或植物生產資訊等，再將這些資料利用</w:t>
      </w:r>
      <w:proofErr w:type="gramStart"/>
      <w:r w:rsidRPr="00050313">
        <w:rPr>
          <w:rFonts w:hint="eastAsia"/>
        </w:rPr>
        <w:t>複迴</w:t>
      </w:r>
      <w:proofErr w:type="gramEnd"/>
      <w:r w:rsidRPr="00050313">
        <w:rPr>
          <w:rFonts w:hint="eastAsia"/>
        </w:rPr>
        <w:t>歸分析方式進行判定，將所收取到的一連串不具任何涵意的溫室環境感測資料解析，並參考專家學者所定義的環境危機參數，判定感測因子係屬過低、過高、中度，並作為資料語意的規則制定標準，其運算步驟，係將各個收到的感測資料，與各種感測器所對應之各農作物標準資訊，進行感測器與農業標準資訊運算，透過運算結果，</w:t>
      </w:r>
      <w:proofErr w:type="gramStart"/>
      <w:r w:rsidRPr="00050313">
        <w:rPr>
          <w:rFonts w:hint="eastAsia"/>
        </w:rPr>
        <w:t>將各感測</w:t>
      </w:r>
      <w:proofErr w:type="gramEnd"/>
      <w:r w:rsidRPr="00050313">
        <w:rPr>
          <w:rFonts w:hint="eastAsia"/>
        </w:rPr>
        <w:t>器所測定出的狀態進行情境組合。最後再將所制定的規則，透過生產、預警以及監控進行知識庫的儲存。</w:t>
      </w:r>
    </w:p>
    <w:p w:rsidR="00CF17B7" w:rsidRPr="004031E4" w:rsidRDefault="00CF17B7" w:rsidP="00CF17B7">
      <w:pPr>
        <w:ind w:firstLine="480"/>
        <w:rPr>
          <w:rFonts w:hint="eastAsia"/>
        </w:rPr>
      </w:pPr>
    </w:p>
    <w:p w:rsidR="00303FE3" w:rsidRDefault="00303FE3" w:rsidP="00ED53F2">
      <w:pPr>
        <w:pStyle w:val="a7"/>
        <w:numPr>
          <w:ilvl w:val="0"/>
          <w:numId w:val="9"/>
        </w:numPr>
        <w:ind w:leftChars="0" w:firstLineChars="0"/>
        <w:rPr>
          <w:rFonts w:hint="eastAsia"/>
          <w:b/>
        </w:rPr>
      </w:pPr>
      <w:r w:rsidRPr="00303FE3">
        <w:rPr>
          <w:rFonts w:hint="eastAsia"/>
          <w:b/>
        </w:rPr>
        <w:t>子計畫</w:t>
      </w:r>
      <w:proofErr w:type="gramStart"/>
      <w:r w:rsidRPr="00303FE3">
        <w:rPr>
          <w:rFonts w:hint="eastAsia"/>
          <w:b/>
        </w:rPr>
        <w:t>一</w:t>
      </w:r>
      <w:proofErr w:type="gramEnd"/>
      <w:r w:rsidRPr="00303FE3">
        <w:rPr>
          <w:rFonts w:hint="eastAsia"/>
          <w:b/>
        </w:rPr>
        <w:t>：</w:t>
      </w:r>
      <w:proofErr w:type="gramStart"/>
      <w:r w:rsidRPr="00303FE3">
        <w:rPr>
          <w:rFonts w:hint="eastAsia"/>
          <w:b/>
        </w:rPr>
        <w:t>高效能物聯傳輸</w:t>
      </w:r>
      <w:proofErr w:type="gramEnd"/>
      <w:r w:rsidRPr="00303FE3">
        <w:rPr>
          <w:rFonts w:hint="eastAsia"/>
          <w:b/>
        </w:rPr>
        <w:t>服務品質系統設計與實作</w:t>
      </w:r>
      <w:r w:rsidRPr="00303FE3">
        <w:rPr>
          <w:rFonts w:hint="eastAsia"/>
          <w:b/>
        </w:rPr>
        <w:t>(</w:t>
      </w:r>
      <w:r w:rsidRPr="00303FE3">
        <w:rPr>
          <w:b/>
        </w:rPr>
        <w:t>DIHPISQT)</w:t>
      </w:r>
    </w:p>
    <w:p w:rsidR="00CF17B7" w:rsidRDefault="00CF17B7" w:rsidP="00CF17B7">
      <w:pPr>
        <w:ind w:firstLine="480"/>
        <w:rPr>
          <w:rFonts w:hint="eastAsia"/>
        </w:rPr>
      </w:pPr>
      <w:r w:rsidRPr="00050313">
        <w:rPr>
          <w:rFonts w:hint="eastAsia"/>
        </w:rPr>
        <w:t>本計畫</w:t>
      </w:r>
      <w:proofErr w:type="gramStart"/>
      <w:r w:rsidRPr="00050313">
        <w:rPr>
          <w:rFonts w:hint="eastAsia"/>
        </w:rPr>
        <w:t>高效能物聯傳輸</w:t>
      </w:r>
      <w:proofErr w:type="gramEnd"/>
      <w:r w:rsidRPr="00050313">
        <w:rPr>
          <w:rFonts w:hint="eastAsia"/>
        </w:rPr>
        <w:t>服務品質系統設計與實作</w:t>
      </w:r>
      <w:r w:rsidRPr="00050313">
        <w:t>(Design and Implementation of a High Performance IoT System for QoS Transmission)</w:t>
      </w:r>
      <w:r w:rsidRPr="00050313">
        <w:rPr>
          <w:rFonts w:hint="eastAsia"/>
        </w:rPr>
        <w:t>導入</w:t>
      </w:r>
      <w:r w:rsidRPr="00050313">
        <w:t>oneM2M</w:t>
      </w:r>
      <w:r w:rsidRPr="00050313">
        <w:rPr>
          <w:rFonts w:hint="eastAsia"/>
        </w:rPr>
        <w:t>國際標準來解決異質性通訊協定的問題，以</w:t>
      </w:r>
      <w:r w:rsidRPr="00050313">
        <w:t>MQTT</w:t>
      </w:r>
      <w:r w:rsidRPr="00050313">
        <w:rPr>
          <w:rFonts w:hint="eastAsia"/>
        </w:rPr>
        <w:t>、</w:t>
      </w:r>
      <w:r w:rsidRPr="00050313">
        <w:t>CoAP</w:t>
      </w:r>
      <w:r w:rsidRPr="00050313">
        <w:rPr>
          <w:rFonts w:hint="eastAsia"/>
        </w:rPr>
        <w:t>、</w:t>
      </w:r>
      <w:r w:rsidRPr="00050313">
        <w:t>HTTP</w:t>
      </w:r>
      <w:r w:rsidRPr="00050313">
        <w:rPr>
          <w:rFonts w:hint="eastAsia"/>
        </w:rPr>
        <w:t>通訊協定加強平台</w:t>
      </w:r>
      <w:proofErr w:type="gramStart"/>
      <w:r w:rsidRPr="00050313">
        <w:rPr>
          <w:rFonts w:hint="eastAsia"/>
        </w:rPr>
        <w:t>擴增性</w:t>
      </w:r>
      <w:proofErr w:type="gramEnd"/>
      <w:r w:rsidRPr="00050313">
        <w:rPr>
          <w:rFonts w:hint="eastAsia"/>
        </w:rPr>
        <w:t>。再透過所建置的感測器頻率表結合</w:t>
      </w:r>
      <w:r w:rsidRPr="00050313">
        <w:t>ETag</w:t>
      </w:r>
      <w:r w:rsidRPr="00050313">
        <w:rPr>
          <w:rFonts w:hint="eastAsia"/>
        </w:rPr>
        <w:t>技術來解決使用者重覆要求服務，而造成的網路重傳成本。最後，根據資訊品質</w:t>
      </w:r>
      <w:r w:rsidRPr="00050313">
        <w:t>(Quality of information)</w:t>
      </w:r>
      <w:r w:rsidRPr="00050313">
        <w:rPr>
          <w:rFonts w:hint="eastAsia"/>
        </w:rPr>
        <w:t>、重疊範圍</w:t>
      </w:r>
      <w:r w:rsidRPr="00050313">
        <w:t>(Conflict factor)</w:t>
      </w:r>
      <w:r w:rsidRPr="00050313">
        <w:rPr>
          <w:rFonts w:hint="eastAsia"/>
        </w:rPr>
        <w:t>、感測器電力</w:t>
      </w:r>
      <w:r w:rsidRPr="00050313">
        <w:t>(Battery level)</w:t>
      </w:r>
      <w:r w:rsidRPr="00050313">
        <w:rPr>
          <w:rFonts w:hint="eastAsia"/>
        </w:rPr>
        <w:t>、偏差系數</w:t>
      </w:r>
      <w:r w:rsidRPr="00050313">
        <w:t>(Coefficient of Variation)</w:t>
      </w:r>
      <w:r w:rsidRPr="00050313">
        <w:rPr>
          <w:rFonts w:hint="eastAsia"/>
        </w:rPr>
        <w:t>來調整感測器睡眠間隔，在保持感</w:t>
      </w:r>
      <w:proofErr w:type="gramStart"/>
      <w:r w:rsidRPr="00050313">
        <w:rPr>
          <w:rFonts w:hint="eastAsia"/>
        </w:rPr>
        <w:t>測器耗能</w:t>
      </w:r>
      <w:proofErr w:type="gramEnd"/>
      <w:r w:rsidRPr="00050313">
        <w:rPr>
          <w:rFonts w:hint="eastAsia"/>
        </w:rPr>
        <w:t>和資訊品質之間權衡的情況下，有效率</w:t>
      </w:r>
      <w:r w:rsidRPr="00050313">
        <w:rPr>
          <w:rFonts w:hint="eastAsia"/>
        </w:rPr>
        <w:lastRenderedPageBreak/>
        <w:t>延長感測器生命週期</w:t>
      </w:r>
      <w:r w:rsidRPr="00050313">
        <w:t>(Life Cycle)</w:t>
      </w:r>
      <w:r w:rsidRPr="00050313">
        <w:rPr>
          <w:rFonts w:hint="eastAsia"/>
        </w:rPr>
        <w:t>。</w:t>
      </w:r>
    </w:p>
    <w:p w:rsidR="00CF17B7" w:rsidRDefault="00CF17B7" w:rsidP="00ED53F2">
      <w:pPr>
        <w:pStyle w:val="a7"/>
        <w:numPr>
          <w:ilvl w:val="0"/>
          <w:numId w:val="12"/>
        </w:numPr>
        <w:ind w:leftChars="0" w:firstLineChars="0"/>
        <w:rPr>
          <w:rFonts w:hint="eastAsia"/>
          <w:b/>
        </w:rPr>
      </w:pPr>
      <w:bookmarkStart w:id="36" w:name="OLE_LINK23"/>
      <w:bookmarkStart w:id="37" w:name="OLE_LINK24"/>
      <w:bookmarkStart w:id="38" w:name="OLE_LINK25"/>
      <w:bookmarkStart w:id="39" w:name="OLE_LINK34"/>
      <w:bookmarkStart w:id="40" w:name="OLE_LINK35"/>
      <w:r w:rsidRPr="00CF17B7">
        <w:rPr>
          <w:b/>
        </w:rPr>
        <w:t>基於</w:t>
      </w:r>
      <w:r w:rsidRPr="00CF17B7">
        <w:rPr>
          <w:b/>
        </w:rPr>
        <w:t>oneM2M</w:t>
      </w:r>
      <w:r w:rsidRPr="00CF17B7">
        <w:rPr>
          <w:b/>
        </w:rPr>
        <w:t>標準之</w:t>
      </w:r>
      <w:r w:rsidRPr="00CF17B7">
        <w:rPr>
          <w:b/>
        </w:rPr>
        <w:t>IoT</w:t>
      </w:r>
      <w:r w:rsidRPr="00CF17B7">
        <w:rPr>
          <w:b/>
        </w:rPr>
        <w:t>傳輸協定管理機制</w:t>
      </w:r>
      <w:r w:rsidRPr="00CF17B7">
        <w:rPr>
          <w:b/>
        </w:rPr>
        <w:t>(IoT Transfer Protocol Management Mechanism)</w:t>
      </w:r>
      <w:bookmarkEnd w:id="36"/>
      <w:bookmarkEnd w:id="37"/>
      <w:bookmarkEnd w:id="38"/>
      <w:bookmarkEnd w:id="39"/>
      <w:bookmarkEnd w:id="40"/>
    </w:p>
    <w:p w:rsidR="00CF17B7" w:rsidRPr="00CF17B7" w:rsidRDefault="00CF17B7" w:rsidP="00CF17B7">
      <w:pPr>
        <w:ind w:leftChars="200" w:left="480" w:firstLine="480"/>
        <w:rPr>
          <w:rFonts w:hint="eastAsia"/>
          <w:b/>
        </w:rPr>
      </w:pPr>
      <w:r w:rsidRPr="00050313">
        <w:t>基於</w:t>
      </w:r>
      <w:r w:rsidRPr="00050313">
        <w:t>oneM2M</w:t>
      </w:r>
      <w:r w:rsidRPr="00050313">
        <w:t>標準之</w:t>
      </w:r>
      <w:r w:rsidRPr="00050313">
        <w:t>IoT</w:t>
      </w:r>
      <w:r w:rsidRPr="00050313">
        <w:t>傳輸協定管理機制</w:t>
      </w:r>
      <w:bookmarkStart w:id="41" w:name="OLE_LINK48"/>
      <w:bookmarkStart w:id="42" w:name="OLE_LINK49"/>
      <w:r w:rsidRPr="00050313">
        <w:t>將參考國際</w:t>
      </w:r>
      <w:r w:rsidRPr="00050313">
        <w:t>oneM2M</w:t>
      </w:r>
      <w:r w:rsidRPr="00050313">
        <w:t>標準進行平台之設計，改變以往企業間</w:t>
      </w:r>
      <w:r w:rsidRPr="00050313">
        <w:t>M2M (Machine to Machine)</w:t>
      </w:r>
      <w:proofErr w:type="gramStart"/>
      <w:r w:rsidRPr="00050313">
        <w:t>垂直式的整合</w:t>
      </w:r>
      <w:proofErr w:type="gramEnd"/>
      <w:r w:rsidRPr="00050313">
        <w:t>，讓</w:t>
      </w:r>
      <w:r w:rsidRPr="00050313">
        <w:t>M2M</w:t>
      </w:r>
      <w:r w:rsidRPr="00050313">
        <w:t>的架構變更為</w:t>
      </w:r>
      <w:proofErr w:type="gramStart"/>
      <w:r w:rsidRPr="00050313">
        <w:t>水平式的整合</w:t>
      </w:r>
      <w:proofErr w:type="gramEnd"/>
      <w:r w:rsidRPr="00050313">
        <w:t>應用服務。</w:t>
      </w:r>
      <w:bookmarkEnd w:id="41"/>
      <w:bookmarkEnd w:id="42"/>
      <w:r w:rsidRPr="00050313">
        <w:t>主要負責</w:t>
      </w:r>
      <w:proofErr w:type="gramStart"/>
      <w:r w:rsidRPr="00050313">
        <w:t>管理物聯網</w:t>
      </w:r>
      <w:proofErr w:type="gramEnd"/>
      <w:r w:rsidRPr="00050313">
        <w:t>中各異質設備的傳輸協定，根據使用者訂閱之服務</w:t>
      </w:r>
      <w:r w:rsidRPr="00050313">
        <w:t>(Subscriber)</w:t>
      </w:r>
      <w:r w:rsidRPr="00050313">
        <w:t>給予主動式的資訊推播服務</w:t>
      </w:r>
      <w:r w:rsidRPr="00050313">
        <w:t>(Broker)</w:t>
      </w:r>
      <w:r w:rsidRPr="00050313">
        <w:t>，其中將包含了二個部分</w:t>
      </w:r>
      <w:r w:rsidRPr="00050313">
        <w:t>(1)</w:t>
      </w:r>
      <w:r w:rsidRPr="00050313">
        <w:t>整合異質傳輸協定、</w:t>
      </w:r>
      <w:r w:rsidRPr="00050313">
        <w:t>(2)</w:t>
      </w:r>
      <w:r w:rsidRPr="00050313">
        <w:t>資訊主動推播服務</w:t>
      </w:r>
      <w:r>
        <w:rPr>
          <w:rFonts w:hint="eastAsia"/>
        </w:rPr>
        <w:t>。</w:t>
      </w:r>
    </w:p>
    <w:p w:rsidR="00CF17B7" w:rsidRDefault="00CF17B7" w:rsidP="00ED53F2">
      <w:pPr>
        <w:pStyle w:val="a7"/>
        <w:numPr>
          <w:ilvl w:val="0"/>
          <w:numId w:val="12"/>
        </w:numPr>
        <w:ind w:leftChars="0" w:firstLineChars="0"/>
        <w:rPr>
          <w:rFonts w:hint="eastAsia"/>
          <w:b/>
        </w:rPr>
      </w:pPr>
      <w:bookmarkStart w:id="43" w:name="OLE_LINK26"/>
      <w:bookmarkStart w:id="44" w:name="OLE_LINK27"/>
      <w:bookmarkStart w:id="45" w:name="OLE_LINK28"/>
      <w:r w:rsidRPr="00CF17B7">
        <w:rPr>
          <w:b/>
        </w:rPr>
        <w:t>基於</w:t>
      </w:r>
      <w:r w:rsidRPr="00CF17B7">
        <w:rPr>
          <w:b/>
        </w:rPr>
        <w:t>oneM2M</w:t>
      </w:r>
      <w:r w:rsidRPr="00CF17B7">
        <w:rPr>
          <w:b/>
        </w:rPr>
        <w:t>標準之差異化需求傳輸管理模組</w:t>
      </w:r>
      <w:r w:rsidRPr="00CF17B7">
        <w:rPr>
          <w:b/>
        </w:rPr>
        <w:t>(Differentiated Demand Transfer Module)</w:t>
      </w:r>
      <w:bookmarkEnd w:id="43"/>
      <w:bookmarkEnd w:id="44"/>
      <w:bookmarkEnd w:id="45"/>
    </w:p>
    <w:p w:rsidR="00CF17B7" w:rsidRDefault="00CF17B7" w:rsidP="00CF17B7">
      <w:pPr>
        <w:ind w:leftChars="200" w:left="480" w:firstLine="480"/>
        <w:rPr>
          <w:rFonts w:hint="eastAsia"/>
        </w:rPr>
      </w:pPr>
      <w:r w:rsidRPr="00050313">
        <w:t>考慮</w:t>
      </w:r>
      <w:proofErr w:type="gramStart"/>
      <w:r w:rsidRPr="00050313">
        <w:t>到物聯網</w:t>
      </w:r>
      <w:proofErr w:type="gramEnd"/>
      <w:r w:rsidRPr="00050313">
        <w:t>中各異質的</w:t>
      </w:r>
      <w:r w:rsidRPr="00050313">
        <w:rPr>
          <w:rFonts w:hint="eastAsia"/>
        </w:rPr>
        <w:t>傳輸</w:t>
      </w:r>
      <w:r w:rsidRPr="00050313">
        <w:t>協定，本</w:t>
      </w:r>
      <w:r w:rsidRPr="00050313">
        <w:rPr>
          <w:rFonts w:hint="eastAsia"/>
        </w:rPr>
        <w:t>機制</w:t>
      </w:r>
      <w:r w:rsidRPr="00050313">
        <w:t>將按照</w:t>
      </w:r>
      <w:proofErr w:type="gramStart"/>
      <w:r w:rsidRPr="00050313">
        <w:t>不</w:t>
      </w:r>
      <w:proofErr w:type="gramEnd"/>
      <w:r w:rsidRPr="00050313">
        <w:t>同感測資料的</w:t>
      </w:r>
      <w:r w:rsidRPr="00050313">
        <w:rPr>
          <w:rFonts w:hint="eastAsia"/>
        </w:rPr>
        <w:t>來源</w:t>
      </w:r>
      <w:r w:rsidRPr="00050313">
        <w:t>進行通訊協定之</w:t>
      </w:r>
      <w:r w:rsidRPr="00050313">
        <w:rPr>
          <w:rFonts w:hint="eastAsia"/>
        </w:rPr>
        <w:t>整合</w:t>
      </w:r>
      <w:r w:rsidRPr="00050313">
        <w:t>，由於不同通訊協定基於傳輸通道之架構不盡相同，如</w:t>
      </w:r>
      <w:r w:rsidRPr="00050313">
        <w:fldChar w:fldCharType="begin"/>
      </w:r>
      <w:r w:rsidRPr="00050313">
        <w:instrText xml:space="preserve"> REF _Ref484192410 \h </w:instrText>
      </w:r>
      <w:r>
        <w:instrText xml:space="preserve"> \* MERGEFORMAT </w:instrText>
      </w:r>
      <w:r w:rsidRPr="00050313">
        <w:fldChar w:fldCharType="separate"/>
      </w:r>
      <w:r w:rsidR="004512CF" w:rsidRPr="00CD4B28">
        <w:rPr>
          <w:rFonts w:hint="eastAsia"/>
        </w:rPr>
        <w:t>圖</w:t>
      </w:r>
      <w:r w:rsidR="004512CF" w:rsidRPr="00CD4B28">
        <w:rPr>
          <w:rFonts w:hint="eastAsia"/>
        </w:rPr>
        <w:t xml:space="preserve"> </w:t>
      </w:r>
      <w:r w:rsidR="004512CF">
        <w:t>2</w:t>
      </w:r>
      <w:r w:rsidR="004512CF">
        <w:noBreakHyphen/>
        <w:t>4</w:t>
      </w:r>
      <w:r w:rsidR="004512CF" w:rsidRPr="00CD4B28">
        <w:t>、路堆疉架構圖</w:t>
      </w:r>
      <w:r w:rsidRPr="00050313">
        <w:fldChar w:fldCharType="end"/>
      </w:r>
      <w:r w:rsidRPr="00050313">
        <w:t>網路堆疉架構圖所示</w:t>
      </w:r>
      <w:r w:rsidRPr="00050313">
        <w:rPr>
          <w:rFonts w:hint="eastAsia"/>
        </w:rPr>
        <w:t>。</w:t>
      </w:r>
      <w:r w:rsidRPr="00050313">
        <w:t>故本</w:t>
      </w:r>
      <w:r w:rsidRPr="00050313">
        <w:rPr>
          <w:rFonts w:hint="eastAsia"/>
        </w:rPr>
        <w:t>計劃</w:t>
      </w:r>
      <w:bookmarkStart w:id="46" w:name="OLE_LINK50"/>
      <w:bookmarkStart w:id="47" w:name="OLE_LINK51"/>
      <w:bookmarkStart w:id="48" w:name="OLE_LINK52"/>
      <w:bookmarkStart w:id="49" w:name="OLE_LINK53"/>
      <w:bookmarkStart w:id="50" w:name="OLE_LINK54"/>
      <w:r w:rsidRPr="00050313">
        <w:t>導入三種由</w:t>
      </w:r>
      <w:r w:rsidRPr="00050313">
        <w:t>oneM2M</w:t>
      </w:r>
      <w:r w:rsidRPr="00050313">
        <w:t>標準所規範之通訊協定</w:t>
      </w:r>
      <w:r w:rsidRPr="00050313">
        <w:t>MQTT (Message Queue Telemetry Transport)</w:t>
      </w:r>
      <w:r w:rsidRPr="00050313">
        <w:t>、</w:t>
      </w:r>
      <w:r w:rsidRPr="00050313">
        <w:t>CoAP (Constrained Application Protocol)</w:t>
      </w:r>
      <w:r w:rsidRPr="00050313">
        <w:t>、</w:t>
      </w:r>
      <w:r w:rsidRPr="00050313">
        <w:t>HTTP (Representational State Transfer)</w:t>
      </w:r>
      <w:r w:rsidRPr="00050313">
        <w:t>進行合適之通訊協定格式挑選</w:t>
      </w:r>
      <w:r w:rsidRPr="00050313">
        <w:rPr>
          <w:rFonts w:hint="eastAsia"/>
        </w:rPr>
        <w:t>，</w:t>
      </w:r>
      <w:r w:rsidRPr="00050313">
        <w:t>以提升伺服器之特定資料類型之處理效率及資料完整送達之訊息品質。</w:t>
      </w:r>
      <w:bookmarkEnd w:id="46"/>
      <w:bookmarkEnd w:id="47"/>
      <w:bookmarkEnd w:id="48"/>
      <w:bookmarkEnd w:id="49"/>
      <w:bookmarkEnd w:id="50"/>
      <w:r w:rsidRPr="00050313">
        <w:rPr>
          <w:rFonts w:hint="eastAsia"/>
        </w:rPr>
        <w:t>除此之外，為了往後可輕鬆的與其他平台</w:t>
      </w:r>
      <w:proofErr w:type="gramStart"/>
      <w:r w:rsidRPr="00050313">
        <w:rPr>
          <w:rFonts w:hint="eastAsia"/>
        </w:rPr>
        <w:t>介</w:t>
      </w:r>
      <w:proofErr w:type="gramEnd"/>
      <w:r w:rsidRPr="00050313">
        <w:rPr>
          <w:rFonts w:hint="eastAsia"/>
        </w:rPr>
        <w:t>接，將透過所導入的</w:t>
      </w:r>
      <w:r w:rsidRPr="00050313">
        <w:rPr>
          <w:rFonts w:hint="eastAsia"/>
        </w:rPr>
        <w:t>MQTT</w:t>
      </w:r>
      <w:r w:rsidRPr="00050313">
        <w:rPr>
          <w:rFonts w:hint="eastAsia"/>
        </w:rPr>
        <w:t>、</w:t>
      </w:r>
      <w:r w:rsidRPr="00050313">
        <w:rPr>
          <w:rFonts w:hint="eastAsia"/>
        </w:rPr>
        <w:t>CoAP</w:t>
      </w:r>
      <w:r w:rsidRPr="00050313">
        <w:rPr>
          <w:rFonts w:hint="eastAsia"/>
        </w:rPr>
        <w:t>、</w:t>
      </w:r>
      <w:r w:rsidRPr="00050313">
        <w:rPr>
          <w:rFonts w:hint="eastAsia"/>
        </w:rPr>
        <w:t>HTTP</w:t>
      </w:r>
      <w:r w:rsidRPr="00050313">
        <w:rPr>
          <w:rFonts w:hint="eastAsia"/>
        </w:rPr>
        <w:t>三種應用層之通訊協定，來因應不同傳輸協定的異質平台。</w:t>
      </w:r>
    </w:p>
    <w:p w:rsidR="00CF17B7" w:rsidRDefault="00CF17B7" w:rsidP="00ED53F2">
      <w:pPr>
        <w:pStyle w:val="a7"/>
        <w:numPr>
          <w:ilvl w:val="0"/>
          <w:numId w:val="12"/>
        </w:numPr>
        <w:ind w:leftChars="0" w:firstLineChars="0"/>
        <w:rPr>
          <w:rFonts w:hint="eastAsia"/>
          <w:b/>
        </w:rPr>
      </w:pPr>
      <w:bookmarkStart w:id="51" w:name="OLE_LINK29"/>
      <w:bookmarkStart w:id="52" w:name="OLE_LINK30"/>
      <w:bookmarkStart w:id="53" w:name="OLE_LINK31"/>
      <w:bookmarkStart w:id="54" w:name="OLE_LINK39"/>
      <w:bookmarkStart w:id="55" w:name="OLE_LINK40"/>
      <w:bookmarkStart w:id="56" w:name="OLE_LINK41"/>
      <w:r w:rsidRPr="00CF17B7">
        <w:rPr>
          <w:b/>
        </w:rPr>
        <w:t>基於</w:t>
      </w:r>
      <w:r w:rsidRPr="00CF17B7">
        <w:rPr>
          <w:b/>
        </w:rPr>
        <w:t>oneM2M</w:t>
      </w:r>
      <w:r w:rsidRPr="00CF17B7">
        <w:rPr>
          <w:b/>
        </w:rPr>
        <w:t>標準之</w:t>
      </w:r>
      <w:r w:rsidRPr="00CF17B7">
        <w:rPr>
          <w:b/>
        </w:rPr>
        <w:t>IoT</w:t>
      </w:r>
      <w:r w:rsidRPr="00CF17B7">
        <w:rPr>
          <w:b/>
        </w:rPr>
        <w:t>資訊主動推播服務</w:t>
      </w:r>
      <w:r w:rsidRPr="00CF17B7">
        <w:rPr>
          <w:b/>
        </w:rPr>
        <w:t>(Initiative IoT Information Broker Mechanism)</w:t>
      </w:r>
      <w:bookmarkEnd w:id="51"/>
      <w:bookmarkEnd w:id="52"/>
      <w:bookmarkEnd w:id="53"/>
      <w:bookmarkEnd w:id="54"/>
      <w:bookmarkEnd w:id="55"/>
      <w:bookmarkEnd w:id="56"/>
    </w:p>
    <w:p w:rsidR="00CF17B7" w:rsidRDefault="00CF17B7" w:rsidP="00CF17B7">
      <w:pPr>
        <w:ind w:leftChars="200" w:left="480" w:firstLine="480"/>
        <w:rPr>
          <w:rFonts w:hint="eastAsia"/>
        </w:rPr>
      </w:pPr>
      <w:r w:rsidRPr="00050313">
        <w:t>基於</w:t>
      </w:r>
      <w:r w:rsidRPr="00050313">
        <w:t>oneM2M</w:t>
      </w:r>
      <w:r w:rsidRPr="00050313">
        <w:t>標準之</w:t>
      </w:r>
      <w:r w:rsidRPr="00050313">
        <w:t>IoT</w:t>
      </w:r>
      <w:r w:rsidRPr="00050313">
        <w:t>資訊主動推播服務</w:t>
      </w:r>
      <w:bookmarkStart w:id="57" w:name="OLE_LINK55"/>
      <w:bookmarkStart w:id="58" w:name="OLE_LINK56"/>
      <w:r w:rsidRPr="00050313">
        <w:t>將負責主動式的資訊推播服務，當發送者</w:t>
      </w:r>
      <w:r w:rsidRPr="00050313">
        <w:t>(Publisher)</w:t>
      </w:r>
      <w:r w:rsidRPr="00050313">
        <w:t>對感測服務進行註冊，傳輸平台會將所註冊成功的感測設備進行連結，並依照感測器類型進行對應的資訊解析，當解析完成</w:t>
      </w:r>
      <w:r w:rsidRPr="00050313">
        <w:lastRenderedPageBreak/>
        <w:t>後會結合各通訊協定之可靠性機制進行可靠性格式設定，接著會進行</w:t>
      </w:r>
      <w:r w:rsidRPr="00050313">
        <w:t>oneM2M</w:t>
      </w:r>
      <w:r w:rsidRPr="00050313">
        <w:t>格式封裝。</w:t>
      </w:r>
      <w:bookmarkEnd w:id="57"/>
      <w:bookmarkEnd w:id="58"/>
      <w:r w:rsidRPr="00050313">
        <w:t>本研究是參考</w:t>
      </w:r>
      <w:r w:rsidRPr="00050313">
        <w:t>3GPP</w:t>
      </w:r>
      <w:r w:rsidRPr="00050313">
        <w:t>組織所制定的整合異質性網路架構所設計，是透過伺服器來進行</w:t>
      </w:r>
      <w:proofErr w:type="gramStart"/>
      <w:r w:rsidRPr="00050313">
        <w:t>一</w:t>
      </w:r>
      <w:proofErr w:type="gramEnd"/>
      <w:r w:rsidRPr="00050313">
        <w:t>標準化格式進行封裝，以利整合異質網路。主要是將訊息標頭</w:t>
      </w:r>
      <w:r w:rsidRPr="00050313">
        <w:t>(Header)</w:t>
      </w:r>
      <w:r w:rsidRPr="00050313">
        <w:t>轉換為符合</w:t>
      </w:r>
      <w:r w:rsidRPr="00050313">
        <w:t>oneM2M</w:t>
      </w:r>
      <w:r w:rsidRPr="00050313">
        <w:t>標準所規範的傳輸介面，另外透過應用服務節點</w:t>
      </w:r>
      <w:r w:rsidRPr="00050313">
        <w:t>(Application Service Node, ASN)</w:t>
      </w:r>
      <w:r w:rsidRPr="00050313">
        <w:t>、伺服器節點</w:t>
      </w:r>
      <w:r w:rsidRPr="00050313">
        <w:t>(Infrastructure Node, IN)</w:t>
      </w:r>
      <w:r w:rsidRPr="00050313">
        <w:t>、及</w:t>
      </w:r>
      <w:r w:rsidRPr="00050313">
        <w:t>Package-Gateway(P-GW)</w:t>
      </w:r>
      <w:r w:rsidRPr="00050313">
        <w:t>來達到感測資訊連網功能，</w:t>
      </w:r>
      <w:r w:rsidRPr="00050313">
        <w:t>oneM2M</w:t>
      </w:r>
      <w:r w:rsidRPr="00050313">
        <w:t>標準化架構圖如下</w:t>
      </w:r>
      <w:r w:rsidRPr="00050313">
        <w:fldChar w:fldCharType="begin"/>
      </w:r>
      <w:r w:rsidRPr="00050313">
        <w:instrText xml:space="preserve"> REF _Ref484192544 \h </w:instrText>
      </w:r>
      <w:r>
        <w:instrText xml:space="preserve"> \* MERGEFORMAT </w:instrText>
      </w:r>
      <w:r w:rsidRPr="00050313">
        <w:fldChar w:fldCharType="separate"/>
      </w:r>
      <w:r w:rsidR="004512CF" w:rsidRPr="00CD4B28">
        <w:rPr>
          <w:rFonts w:hint="eastAsia"/>
        </w:rPr>
        <w:t>圖</w:t>
      </w:r>
      <w:r w:rsidR="004512CF" w:rsidRPr="00CD4B28">
        <w:rPr>
          <w:rFonts w:hint="eastAsia"/>
        </w:rPr>
        <w:t xml:space="preserve"> </w:t>
      </w:r>
      <w:r w:rsidR="004512CF">
        <w:t>2</w:t>
      </w:r>
      <w:r w:rsidR="004512CF">
        <w:noBreakHyphen/>
        <w:t>5</w:t>
      </w:r>
      <w:r w:rsidR="004512CF" w:rsidRPr="00CD4B28">
        <w:t>、</w:t>
      </w:r>
      <w:r w:rsidR="004512CF" w:rsidRPr="00CD4B28">
        <w:t>SN</w:t>
      </w:r>
      <w:r w:rsidR="004512CF" w:rsidRPr="00CD4B28">
        <w:rPr>
          <w:rFonts w:hint="eastAsia"/>
        </w:rPr>
        <w:t>與</w:t>
      </w:r>
      <w:r w:rsidR="004512CF" w:rsidRPr="00CD4B28">
        <w:t>IN</w:t>
      </w:r>
      <w:r w:rsidR="004512CF" w:rsidRPr="00CD4B28">
        <w:rPr>
          <w:rFonts w:hint="eastAsia"/>
        </w:rPr>
        <w:t>通訊架構</w:t>
      </w:r>
      <w:r w:rsidRPr="00050313">
        <w:fldChar w:fldCharType="end"/>
      </w:r>
      <w:r w:rsidRPr="00050313">
        <w:t>所示。</w:t>
      </w:r>
    </w:p>
    <w:p w:rsidR="00CF17B7" w:rsidRDefault="00CF17B7" w:rsidP="00ED53F2">
      <w:pPr>
        <w:pStyle w:val="a7"/>
        <w:numPr>
          <w:ilvl w:val="0"/>
          <w:numId w:val="12"/>
        </w:numPr>
        <w:ind w:leftChars="0" w:firstLineChars="0"/>
        <w:rPr>
          <w:rFonts w:hint="eastAsia"/>
          <w:b/>
        </w:rPr>
      </w:pPr>
      <w:bookmarkStart w:id="59" w:name="OLE_LINK5"/>
      <w:bookmarkStart w:id="60" w:name="OLE_LINK42"/>
      <w:r w:rsidRPr="00CF17B7">
        <w:rPr>
          <w:b/>
        </w:rPr>
        <w:t>差異性資料傳輸機制</w:t>
      </w:r>
      <w:r w:rsidRPr="00CF17B7">
        <w:rPr>
          <w:b/>
        </w:rPr>
        <w:t>(Difference Data Transmission Mechanism)</w:t>
      </w:r>
      <w:bookmarkEnd w:id="59"/>
      <w:bookmarkEnd w:id="60"/>
    </w:p>
    <w:p w:rsidR="008A0032" w:rsidRDefault="00CF17B7" w:rsidP="008A0032">
      <w:pPr>
        <w:ind w:leftChars="200" w:left="480" w:firstLine="480"/>
        <w:rPr>
          <w:rFonts w:hint="eastAsia"/>
        </w:rPr>
      </w:pPr>
      <w:r w:rsidRPr="00050313">
        <w:t>差異性資料傳輸機制</w:t>
      </w:r>
      <w:r w:rsidRPr="00050313">
        <w:rPr>
          <w:rFonts w:hint="eastAsia"/>
        </w:rPr>
        <w:t>部分，將針對前一機制</w:t>
      </w:r>
      <w:r w:rsidRPr="00050313">
        <w:rPr>
          <w:rFonts w:hint="eastAsia"/>
        </w:rPr>
        <w:t>(</w:t>
      </w:r>
      <w:r w:rsidRPr="00050313">
        <w:t>服務品質指標建置</w:t>
      </w:r>
      <w:r w:rsidRPr="00050313">
        <w:rPr>
          <w:rFonts w:hint="eastAsia"/>
        </w:rPr>
        <w:t>)</w:t>
      </w:r>
      <w:r w:rsidRPr="00050313">
        <w:rPr>
          <w:rFonts w:hint="eastAsia"/>
        </w:rPr>
        <w:t>進行設計，包含感測器傳輸重疊範圍判斷、感測器電力之檢測，以及偏差係數之計算。</w:t>
      </w:r>
    </w:p>
    <w:p w:rsidR="004512CF" w:rsidRDefault="004512CF" w:rsidP="004512CF">
      <w:pPr>
        <w:pStyle w:val="a4"/>
      </w:pPr>
      <w:r w:rsidRPr="00CF17B7">
        <w:drawing>
          <wp:inline distT="0" distB="0" distL="0" distR="0" wp14:anchorId="43E227E6" wp14:editId="562175CD">
            <wp:extent cx="3213337" cy="2052000"/>
            <wp:effectExtent l="0" t="0" r="635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3337" cy="2052000"/>
                    </a:xfrm>
                    <a:prstGeom prst="rect">
                      <a:avLst/>
                    </a:prstGeom>
                    <a:noFill/>
                    <a:ln>
                      <a:noFill/>
                    </a:ln>
                  </pic:spPr>
                </pic:pic>
              </a:graphicData>
            </a:graphic>
          </wp:inline>
        </w:drawing>
      </w:r>
    </w:p>
    <w:p w:rsidR="004512CF" w:rsidRPr="00CD4B28" w:rsidRDefault="004512CF" w:rsidP="004512CF">
      <w:pPr>
        <w:pStyle w:val="a4"/>
      </w:pPr>
      <w:bookmarkStart w:id="61" w:name="_Ref484192410"/>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4</w:t>
      </w:r>
      <w:r>
        <w:fldChar w:fldCharType="end"/>
      </w:r>
      <w:r w:rsidRPr="00CD4B28">
        <w:t>、路堆疉架構圖</w:t>
      </w:r>
      <w:bookmarkEnd w:id="61"/>
    </w:p>
    <w:p w:rsidR="004512CF" w:rsidRDefault="004512CF" w:rsidP="004512CF">
      <w:pPr>
        <w:pStyle w:val="a4"/>
      </w:pPr>
      <w:r w:rsidRPr="008A0032">
        <w:drawing>
          <wp:inline distT="0" distB="0" distL="0" distR="0" wp14:anchorId="5CB10BBE" wp14:editId="0F1C62CD">
            <wp:extent cx="3166328" cy="1872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66328" cy="1872000"/>
                    </a:xfrm>
                    <a:prstGeom prst="rect">
                      <a:avLst/>
                    </a:prstGeom>
                    <a:noFill/>
                    <a:ln>
                      <a:noFill/>
                    </a:ln>
                  </pic:spPr>
                </pic:pic>
              </a:graphicData>
            </a:graphic>
          </wp:inline>
        </w:drawing>
      </w:r>
    </w:p>
    <w:p w:rsidR="004512CF" w:rsidRPr="00CD4B28" w:rsidRDefault="004512CF" w:rsidP="004512CF">
      <w:pPr>
        <w:pStyle w:val="a4"/>
      </w:pPr>
      <w:bookmarkStart w:id="62" w:name="_Ref484192544"/>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5</w:t>
      </w:r>
      <w:r>
        <w:fldChar w:fldCharType="end"/>
      </w:r>
      <w:r w:rsidRPr="00CD4B28">
        <w:t>、</w:t>
      </w:r>
      <w:r w:rsidRPr="00CD4B28">
        <w:t>SN</w:t>
      </w:r>
      <w:r w:rsidRPr="00CD4B28">
        <w:rPr>
          <w:rFonts w:hint="eastAsia"/>
        </w:rPr>
        <w:t>與</w:t>
      </w:r>
      <w:r w:rsidRPr="00CD4B28">
        <w:t>IN</w:t>
      </w:r>
      <w:r w:rsidRPr="00CD4B28">
        <w:rPr>
          <w:rFonts w:hint="eastAsia"/>
        </w:rPr>
        <w:t>通訊架構</w:t>
      </w:r>
      <w:bookmarkEnd w:id="62"/>
    </w:p>
    <w:p w:rsidR="00303FE3" w:rsidRDefault="00303FE3" w:rsidP="00ED53F2">
      <w:pPr>
        <w:pStyle w:val="a7"/>
        <w:numPr>
          <w:ilvl w:val="0"/>
          <w:numId w:val="9"/>
        </w:numPr>
        <w:ind w:leftChars="0" w:firstLineChars="0"/>
        <w:rPr>
          <w:rFonts w:hint="eastAsia"/>
          <w:b/>
        </w:rPr>
      </w:pPr>
      <w:r w:rsidRPr="00303FE3">
        <w:rPr>
          <w:rFonts w:hint="eastAsia"/>
          <w:b/>
        </w:rPr>
        <w:lastRenderedPageBreak/>
        <w:t>子計畫二：</w:t>
      </w:r>
      <w:proofErr w:type="gramStart"/>
      <w:r w:rsidRPr="00303FE3">
        <w:rPr>
          <w:rFonts w:hint="eastAsia"/>
          <w:b/>
        </w:rPr>
        <w:t>物聯網擴增實</w:t>
      </w:r>
      <w:proofErr w:type="gramEnd"/>
      <w:r w:rsidRPr="00303FE3">
        <w:rPr>
          <w:rFonts w:hint="eastAsia"/>
          <w:b/>
        </w:rPr>
        <w:t>境互動視頻管理子系統之設計與實作</w:t>
      </w:r>
      <w:r w:rsidRPr="00303FE3">
        <w:rPr>
          <w:b/>
        </w:rPr>
        <w:t>(</w:t>
      </w:r>
      <w:r w:rsidRPr="00303FE3">
        <w:rPr>
          <w:rFonts w:hint="eastAsia"/>
          <w:b/>
        </w:rPr>
        <w:t>ARIVMS</w:t>
      </w:r>
      <w:r w:rsidRPr="00303FE3">
        <w:rPr>
          <w:b/>
        </w:rPr>
        <w:t>)</w:t>
      </w:r>
    </w:p>
    <w:p w:rsidR="008A0032" w:rsidRDefault="008A0032" w:rsidP="008A0032">
      <w:pPr>
        <w:ind w:firstLine="480"/>
        <w:rPr>
          <w:rFonts w:hint="eastAsia"/>
        </w:rPr>
      </w:pPr>
      <w:r w:rsidRPr="00050313">
        <w:t>本章節主要描述基於</w:t>
      </w:r>
      <w:proofErr w:type="gramStart"/>
      <w:r w:rsidRPr="00050313">
        <w:rPr>
          <w:rFonts w:hint="eastAsia"/>
        </w:rPr>
        <w:t>物聯網擴增實</w:t>
      </w:r>
      <w:proofErr w:type="gramEnd"/>
      <w:r w:rsidRPr="00050313">
        <w:rPr>
          <w:rFonts w:hint="eastAsia"/>
        </w:rPr>
        <w:t>境互動視頻管理系統之設計與實作</w:t>
      </w:r>
      <w:r>
        <w:t>的操作環境，如</w:t>
      </w:r>
      <w:r>
        <w:fldChar w:fldCharType="begin"/>
      </w:r>
      <w:r>
        <w:instrText xml:space="preserve"> REF _Ref484618736 \h  \* MERGEFORMAT </w:instrText>
      </w:r>
      <w:r>
        <w:fldChar w:fldCharType="separate"/>
      </w:r>
      <w:r w:rsidR="004512CF" w:rsidRPr="003604BB">
        <w:rPr>
          <w:rFonts w:hint="eastAsia"/>
        </w:rPr>
        <w:t>圖</w:t>
      </w:r>
      <w:r w:rsidR="004512CF" w:rsidRPr="003604BB">
        <w:rPr>
          <w:rFonts w:hint="eastAsia"/>
        </w:rPr>
        <w:t xml:space="preserve"> </w:t>
      </w:r>
      <w:r w:rsidR="004512CF">
        <w:t>2</w:t>
      </w:r>
      <w:r w:rsidR="004512CF" w:rsidRPr="003604BB">
        <w:noBreakHyphen/>
      </w:r>
      <w:r w:rsidR="004512CF">
        <w:t>6</w:t>
      </w:r>
      <w:r>
        <w:fldChar w:fldCharType="end"/>
      </w:r>
      <w:r w:rsidRPr="0070537C">
        <w:t>所示，主要目的在於</w:t>
      </w:r>
      <w:r w:rsidRPr="00133157">
        <w:t>我們</w:t>
      </w:r>
      <w:r w:rsidRPr="00050313">
        <w:t>希望能在視頻中導入「擴增實境」與「地域感知」的互動技術，透過視覺化的管理介面來改善操作介面親和度。農民可以透過連線</w:t>
      </w:r>
      <w:r w:rsidRPr="00050313">
        <w:t>CCD</w:t>
      </w:r>
      <w:r w:rsidRPr="00050313">
        <w:t>巡視農場，</w:t>
      </w:r>
      <w:r w:rsidRPr="00050313">
        <w:rPr>
          <w:rFonts w:hint="eastAsia"/>
        </w:rPr>
        <w:t>透過</w:t>
      </w:r>
      <w:r w:rsidRPr="00050313">
        <w:rPr>
          <w:rFonts w:hint="eastAsia"/>
        </w:rPr>
        <w:t>AR</w:t>
      </w:r>
      <w:r w:rsidRPr="00050313">
        <w:rPr>
          <w:rFonts w:hint="eastAsia"/>
        </w:rPr>
        <w:t>索引，</w:t>
      </w:r>
      <w:r w:rsidRPr="00050313">
        <w:t>隨時查詢畫面中各區作物的資訊</w:t>
      </w:r>
      <w:r w:rsidRPr="00050313">
        <w:t>(</w:t>
      </w:r>
      <w:r w:rsidRPr="00050313">
        <w:t>如</w:t>
      </w:r>
      <w:r w:rsidRPr="00050313">
        <w:t xml:space="preserve">: </w:t>
      </w:r>
      <w:r w:rsidRPr="00050313">
        <w:t>作物的名稱、栽種日期、批號、生長記錄、施肥記錄、環境的溫濕度記錄等</w:t>
      </w:r>
      <w:r w:rsidRPr="00050313">
        <w:t>)</w:t>
      </w:r>
      <w:r w:rsidRPr="00050313">
        <w:t>，甚至近距離</w:t>
      </w:r>
      <w:proofErr w:type="gramStart"/>
      <w:r w:rsidRPr="00050313">
        <w:t>觀察某棵植物</w:t>
      </w:r>
      <w:proofErr w:type="gramEnd"/>
      <w:r w:rsidRPr="00050313">
        <w:t>的葉子顏色變化，結果情況，然後攝影或拍照、並撰寫記錄；系統也可設定巡邏模式，每天固定時段對農場某些預設的觀測點自動進行</w:t>
      </w:r>
      <w:r w:rsidRPr="00050313">
        <w:t>CCD</w:t>
      </w:r>
      <w:r w:rsidRPr="00050313">
        <w:t>錄影，事後可以從照片或記錄影片中，點選畫面中的各項作物</w:t>
      </w:r>
      <w:r w:rsidRPr="00050313">
        <w:rPr>
          <w:rFonts w:hint="eastAsia"/>
        </w:rPr>
        <w:t>的</w:t>
      </w:r>
      <w:r w:rsidRPr="00050313">
        <w:rPr>
          <w:rFonts w:hint="eastAsia"/>
        </w:rPr>
        <w:t>AR</w:t>
      </w:r>
      <w:r w:rsidRPr="00050313">
        <w:rPr>
          <w:rFonts w:hint="eastAsia"/>
        </w:rPr>
        <w:t>索引</w:t>
      </w:r>
      <w:r w:rsidRPr="00050313">
        <w:t>，查看當時有關的記錄資料，以做為實驗分析之用；系統也可提供作物搜尋的功能，立即尋找出有該項作物出現的</w:t>
      </w:r>
      <w:r w:rsidRPr="00050313">
        <w:t>CC</w:t>
      </w:r>
      <w:r w:rsidRPr="00050313">
        <w:rPr>
          <w:rFonts w:hint="eastAsia"/>
        </w:rPr>
        <w:t>D</w:t>
      </w:r>
      <w:r w:rsidRPr="00050313">
        <w:t>畫面；農民也可以在農地現場，用手機拍照，然後點選畫面上的作物，進行資訊查詢或填寫記錄上傳；或者系統可以設定成自動跟拍模式，追蹤某人員的位置，並用</w:t>
      </w:r>
      <w:r w:rsidRPr="00050313">
        <w:t>CCD</w:t>
      </w:r>
      <w:r w:rsidRPr="00050313">
        <w:t>記錄工作情形。</w:t>
      </w:r>
    </w:p>
    <w:p w:rsidR="008A0032" w:rsidRPr="008A0032" w:rsidRDefault="008A0032" w:rsidP="008A0032">
      <w:pPr>
        <w:ind w:firstLine="480"/>
      </w:pPr>
    </w:p>
    <w:p w:rsidR="00303FE3" w:rsidRDefault="00303FE3" w:rsidP="00ED53F2">
      <w:pPr>
        <w:pStyle w:val="a7"/>
        <w:numPr>
          <w:ilvl w:val="0"/>
          <w:numId w:val="9"/>
        </w:numPr>
        <w:ind w:leftChars="0" w:firstLineChars="0"/>
        <w:rPr>
          <w:rFonts w:hint="eastAsia"/>
          <w:b/>
        </w:rPr>
      </w:pPr>
      <w:r w:rsidRPr="00303FE3">
        <w:rPr>
          <w:rFonts w:hint="eastAsia"/>
          <w:b/>
        </w:rPr>
        <w:t>子計畫</w:t>
      </w:r>
      <w:proofErr w:type="gramStart"/>
      <w:r w:rsidRPr="00303FE3">
        <w:rPr>
          <w:rFonts w:hint="eastAsia"/>
          <w:b/>
        </w:rPr>
        <w:t>三</w:t>
      </w:r>
      <w:proofErr w:type="gramEnd"/>
      <w:r w:rsidRPr="00303FE3">
        <w:rPr>
          <w:rFonts w:hint="eastAsia"/>
          <w:b/>
        </w:rPr>
        <w:t>：智慧農業氣象推估與作物病蟲害特徵探</w:t>
      </w:r>
      <w:proofErr w:type="gramStart"/>
      <w:r w:rsidRPr="00303FE3">
        <w:rPr>
          <w:rFonts w:hint="eastAsia"/>
          <w:b/>
        </w:rPr>
        <w:t>勘</w:t>
      </w:r>
      <w:proofErr w:type="gramEnd"/>
      <w:r w:rsidRPr="00303FE3">
        <w:rPr>
          <w:rFonts w:hint="eastAsia"/>
          <w:b/>
        </w:rPr>
        <w:t>平台之設計及實作</w:t>
      </w:r>
      <w:r w:rsidRPr="00303FE3">
        <w:rPr>
          <w:rFonts w:hint="eastAsia"/>
          <w:b/>
        </w:rPr>
        <w:t>(EAM)</w:t>
      </w:r>
    </w:p>
    <w:p w:rsidR="008A0032" w:rsidRDefault="008A0032" w:rsidP="008A0032">
      <w:pPr>
        <w:ind w:firstLine="480"/>
        <w:rPr>
          <w:rFonts w:hint="eastAsia"/>
        </w:rPr>
      </w:pPr>
      <w:r>
        <w:t>本</w:t>
      </w:r>
      <w:r>
        <w:rPr>
          <w:rFonts w:hint="eastAsia"/>
        </w:rPr>
        <w:t>計畫</w:t>
      </w:r>
      <w:r w:rsidRPr="00C336DA">
        <w:t>由</w:t>
      </w:r>
      <w:r w:rsidRPr="00C336DA">
        <w:rPr>
          <w:rFonts w:hint="eastAsia"/>
        </w:rPr>
        <w:t>2</w:t>
      </w:r>
      <w:r w:rsidRPr="00C336DA">
        <w:rPr>
          <w:rFonts w:hint="eastAsia"/>
        </w:rPr>
        <w:t>個模組及</w:t>
      </w:r>
      <w:r w:rsidRPr="00C336DA">
        <w:rPr>
          <w:rFonts w:hint="eastAsia"/>
        </w:rPr>
        <w:t>1</w:t>
      </w:r>
      <w:r w:rsidRPr="00C336DA">
        <w:rPr>
          <w:rFonts w:hint="eastAsia"/>
        </w:rPr>
        <w:t>個資料庫</w:t>
      </w:r>
      <w:r w:rsidRPr="00C336DA">
        <w:t>所構成，分別為</w:t>
      </w:r>
      <w:r w:rsidRPr="00C336DA">
        <w:rPr>
          <w:rFonts w:hint="eastAsia"/>
        </w:rPr>
        <w:t>(1)</w:t>
      </w:r>
      <w:r w:rsidRPr="00C336DA">
        <w:t>作物異常及農業氣象雲端資料庫建置</w:t>
      </w:r>
      <w:r w:rsidRPr="00C336DA">
        <w:t>(Cloud Database of Abnormal, Diseases and Pests of Plants and Agrometeorological)</w:t>
      </w:r>
      <w:r w:rsidRPr="00C336DA">
        <w:t>、</w:t>
      </w:r>
      <w:r w:rsidRPr="00C336DA">
        <w:rPr>
          <w:rFonts w:hint="eastAsia"/>
        </w:rPr>
        <w:t>(2)</w:t>
      </w:r>
      <w:r w:rsidRPr="00C336DA">
        <w:t xml:space="preserve"> </w:t>
      </w:r>
      <w:r w:rsidRPr="00C336DA">
        <w:t>農業氣象資料推估模組</w:t>
      </w:r>
      <w:r w:rsidRPr="00C336DA">
        <w:rPr>
          <w:rFonts w:hint="eastAsia"/>
        </w:rPr>
        <w:t>(</w:t>
      </w:r>
      <w:r w:rsidRPr="00C336DA">
        <w:t>EstimatingModule of Agrometeorological Data</w:t>
      </w:r>
      <w:r w:rsidRPr="00C336DA">
        <w:rPr>
          <w:rFonts w:hint="eastAsia"/>
        </w:rPr>
        <w:t>)</w:t>
      </w:r>
      <w:r w:rsidRPr="00C336DA">
        <w:t>、</w:t>
      </w:r>
      <w:r w:rsidRPr="00C336DA">
        <w:rPr>
          <w:rFonts w:hint="eastAsia"/>
        </w:rPr>
        <w:t>(3)</w:t>
      </w:r>
      <w:r w:rsidRPr="00C336DA">
        <w:t>農業</w:t>
      </w:r>
      <w:proofErr w:type="gramStart"/>
      <w:r w:rsidRPr="00C336DA">
        <w:t>氣象網格分</w:t>
      </w:r>
      <w:proofErr w:type="gramEnd"/>
      <w:r w:rsidRPr="00C336DA">
        <w:t>群模組</w:t>
      </w:r>
      <w:r w:rsidRPr="00C336DA">
        <w:t xml:space="preserve"> (Grid Clustering Module of Agrometeorological)</w:t>
      </w:r>
      <w:r>
        <w:t>本</w:t>
      </w:r>
      <w:r>
        <w:rPr>
          <w:rFonts w:hint="eastAsia"/>
        </w:rPr>
        <w:t>計畫</w:t>
      </w:r>
      <w:r w:rsidRPr="00595655">
        <w:t>之系統架構圖，如</w:t>
      </w:r>
      <w:r>
        <w:rPr>
          <w:color w:val="FF0000"/>
        </w:rPr>
        <w:fldChar w:fldCharType="begin"/>
      </w:r>
      <w:r>
        <w:instrText xml:space="preserve"> REF _Ref484192582 \h </w:instrText>
      </w:r>
      <w:r>
        <w:rPr>
          <w:color w:val="FF0000"/>
        </w:rPr>
      </w:r>
      <w:r>
        <w:rPr>
          <w:color w:val="FF0000"/>
        </w:rPr>
        <w:fldChar w:fldCharType="separate"/>
      </w:r>
      <w:r w:rsidR="004512CF" w:rsidRPr="00CD4B28">
        <w:rPr>
          <w:rFonts w:hint="eastAsia"/>
        </w:rPr>
        <w:t>圖</w:t>
      </w:r>
      <w:r w:rsidR="004512CF" w:rsidRPr="00CD4B28">
        <w:rPr>
          <w:rFonts w:hint="eastAsia"/>
        </w:rPr>
        <w:t xml:space="preserve"> </w:t>
      </w:r>
      <w:r w:rsidR="004512CF">
        <w:rPr>
          <w:noProof/>
        </w:rPr>
        <w:t>2</w:t>
      </w:r>
      <w:r w:rsidR="004512CF">
        <w:noBreakHyphen/>
      </w:r>
      <w:r w:rsidR="004512CF">
        <w:rPr>
          <w:noProof/>
        </w:rPr>
        <w:t>7</w:t>
      </w:r>
      <w:r w:rsidR="004512CF" w:rsidRPr="00CD4B28">
        <w:t>、</w:t>
      </w:r>
      <w:r w:rsidR="004512CF" w:rsidRPr="00CD4B28">
        <w:rPr>
          <w:rFonts w:hint="eastAsia"/>
        </w:rPr>
        <w:t>智慧農業氣象推估與作物病蟲害特徵探勘平台之設計及實作系統</w:t>
      </w:r>
      <w:r>
        <w:rPr>
          <w:color w:val="FF0000"/>
        </w:rPr>
        <w:fldChar w:fldCharType="end"/>
      </w:r>
      <w:r w:rsidRPr="00595655">
        <w:t>示。</w:t>
      </w:r>
    </w:p>
    <w:p w:rsidR="008A0032" w:rsidRPr="0070537C" w:rsidRDefault="008A0032" w:rsidP="008A0032">
      <w:pPr>
        <w:pStyle w:val="a4"/>
      </w:pPr>
      <w:r w:rsidRPr="003604BB">
        <w:lastRenderedPageBreak/>
        <w:drawing>
          <wp:inline distT="0" distB="0" distL="0" distR="0" wp14:anchorId="18899902" wp14:editId="71BF8FF4">
            <wp:extent cx="5229225" cy="1933575"/>
            <wp:effectExtent l="0" t="0" r="9525" b="9525"/>
            <wp:docPr id="1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29225" cy="1933575"/>
                    </a:xfrm>
                    <a:prstGeom prst="rect">
                      <a:avLst/>
                    </a:prstGeom>
                    <a:noFill/>
                    <a:ln>
                      <a:noFill/>
                    </a:ln>
                  </pic:spPr>
                </pic:pic>
              </a:graphicData>
            </a:graphic>
          </wp:inline>
        </w:drawing>
      </w:r>
    </w:p>
    <w:p w:rsidR="008A0032" w:rsidRDefault="008A0032" w:rsidP="008A0032">
      <w:pPr>
        <w:pStyle w:val="a4"/>
        <w:rPr>
          <w:rFonts w:hint="eastAsia"/>
        </w:rPr>
      </w:pPr>
      <w:bookmarkStart w:id="63" w:name="_Ref484618736"/>
      <w:r w:rsidRPr="003604BB">
        <w:rPr>
          <w:rFonts w:hint="eastAsia"/>
        </w:rPr>
        <w:t>圖</w:t>
      </w:r>
      <w:r w:rsidRPr="003604BB">
        <w:rPr>
          <w:rFonts w:hint="eastAsia"/>
        </w:rPr>
        <w:t xml:space="preserve"> </w:t>
      </w:r>
      <w:r w:rsidRPr="003604BB">
        <w:fldChar w:fldCharType="begin"/>
      </w:r>
      <w:r w:rsidRPr="003604BB">
        <w:instrText xml:space="preserve"> </w:instrText>
      </w:r>
      <w:r w:rsidRPr="003604BB">
        <w:rPr>
          <w:rFonts w:hint="eastAsia"/>
        </w:rPr>
        <w:instrText>STYLEREF 1 \s</w:instrText>
      </w:r>
      <w:r w:rsidRPr="003604BB">
        <w:instrText xml:space="preserve"> </w:instrText>
      </w:r>
      <w:r w:rsidRPr="003604BB">
        <w:fldChar w:fldCharType="separate"/>
      </w:r>
      <w:r w:rsidR="004512CF">
        <w:rPr>
          <w:noProof/>
        </w:rPr>
        <w:t>2</w:t>
      </w:r>
      <w:r w:rsidRPr="003604BB">
        <w:fldChar w:fldCharType="end"/>
      </w:r>
      <w:r w:rsidRPr="003604BB">
        <w:noBreakHyphen/>
      </w:r>
      <w:r w:rsidRPr="003604BB">
        <w:fldChar w:fldCharType="begin"/>
      </w:r>
      <w:r w:rsidRPr="003604BB">
        <w:instrText xml:space="preserve"> </w:instrText>
      </w:r>
      <w:r w:rsidRPr="003604BB">
        <w:rPr>
          <w:rFonts w:hint="eastAsia"/>
        </w:rPr>
        <w:instrText xml:space="preserve">SEQ </w:instrText>
      </w:r>
      <w:r w:rsidRPr="003604BB">
        <w:rPr>
          <w:rFonts w:hint="eastAsia"/>
        </w:rPr>
        <w:instrText>圖</w:instrText>
      </w:r>
      <w:r w:rsidRPr="003604BB">
        <w:rPr>
          <w:rFonts w:hint="eastAsia"/>
        </w:rPr>
        <w:instrText xml:space="preserve"> \* ARABIC \s 1</w:instrText>
      </w:r>
      <w:r w:rsidRPr="003604BB">
        <w:instrText xml:space="preserve"> </w:instrText>
      </w:r>
      <w:r w:rsidRPr="003604BB">
        <w:fldChar w:fldCharType="separate"/>
      </w:r>
      <w:r w:rsidR="004512CF">
        <w:rPr>
          <w:noProof/>
        </w:rPr>
        <w:t>6</w:t>
      </w:r>
      <w:r w:rsidRPr="003604BB">
        <w:fldChar w:fldCharType="end"/>
      </w:r>
      <w:bookmarkEnd w:id="63"/>
      <w:r w:rsidRPr="003604BB">
        <w:rPr>
          <w:rFonts w:hint="eastAsia"/>
        </w:rPr>
        <w:t>、物聯網擴增實境互動視頻管理系統</w:t>
      </w:r>
      <w:r w:rsidRPr="003604BB">
        <w:t>架構圖</w:t>
      </w:r>
    </w:p>
    <w:p w:rsidR="008A0032" w:rsidRPr="008A0032" w:rsidRDefault="008A0032" w:rsidP="008A0032">
      <w:pPr>
        <w:ind w:firstLine="480"/>
        <w:rPr>
          <w:rFonts w:hint="eastAsia"/>
        </w:rPr>
      </w:pPr>
    </w:p>
    <w:p w:rsidR="008A0032" w:rsidRDefault="008A0032" w:rsidP="008A0032">
      <w:pPr>
        <w:pStyle w:val="a4"/>
      </w:pPr>
      <w:r w:rsidRPr="00313F19">
        <w:rPr>
          <w:noProof/>
        </w:rPr>
        <w:drawing>
          <wp:inline distT="0" distB="0" distL="0" distR="0" wp14:anchorId="5D02869D" wp14:editId="44F3225B">
            <wp:extent cx="5040000" cy="4734784"/>
            <wp:effectExtent l="0" t="0" r="8255"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87273_1930996273854050_1553717584_n.jpg"/>
                    <pic:cNvPicPr/>
                  </pic:nvPicPr>
                  <pic:blipFill>
                    <a:blip r:embed="rId29">
                      <a:extLst>
                        <a:ext uri="{28A0092B-C50C-407E-A947-70E740481C1C}">
                          <a14:useLocalDpi xmlns:a14="http://schemas.microsoft.com/office/drawing/2010/main" val="0"/>
                        </a:ext>
                      </a:extLst>
                    </a:blip>
                    <a:stretch>
                      <a:fillRect/>
                    </a:stretch>
                  </pic:blipFill>
                  <pic:spPr>
                    <a:xfrm>
                      <a:off x="0" y="0"/>
                      <a:ext cx="5040000" cy="4734784"/>
                    </a:xfrm>
                    <a:prstGeom prst="rect">
                      <a:avLst/>
                    </a:prstGeom>
                  </pic:spPr>
                </pic:pic>
              </a:graphicData>
            </a:graphic>
          </wp:inline>
        </w:drawing>
      </w:r>
    </w:p>
    <w:p w:rsidR="008A0032" w:rsidRDefault="008A0032" w:rsidP="00AB3D39">
      <w:pPr>
        <w:pStyle w:val="a4"/>
        <w:rPr>
          <w:rFonts w:cs="Times New Roman"/>
          <w:b/>
          <w:szCs w:val="24"/>
        </w:rPr>
      </w:pPr>
      <w:bookmarkStart w:id="64" w:name="_Ref484192582"/>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12C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4512CF">
        <w:rPr>
          <w:noProof/>
        </w:rPr>
        <w:t>7</w:t>
      </w:r>
      <w:r>
        <w:fldChar w:fldCharType="end"/>
      </w:r>
      <w:r w:rsidRPr="00CD4B28">
        <w:t>、</w:t>
      </w:r>
      <w:r w:rsidRPr="00CD4B28">
        <w:rPr>
          <w:rFonts w:hint="eastAsia"/>
        </w:rPr>
        <w:t>智慧農業氣象推估與作物病蟲害特徵探勘平台之設計及實作系統</w:t>
      </w:r>
      <w:bookmarkEnd w:id="64"/>
      <w:r>
        <w:rPr>
          <w:b/>
        </w:rPr>
        <w:br w:type="page"/>
      </w:r>
    </w:p>
    <w:p w:rsidR="00303FE3" w:rsidRPr="008A0032" w:rsidRDefault="00303FE3" w:rsidP="00ED53F2">
      <w:pPr>
        <w:pStyle w:val="a7"/>
        <w:numPr>
          <w:ilvl w:val="0"/>
          <w:numId w:val="9"/>
        </w:numPr>
        <w:ind w:leftChars="0" w:firstLineChars="0"/>
        <w:rPr>
          <w:rFonts w:hint="eastAsia"/>
        </w:rPr>
      </w:pPr>
      <w:r w:rsidRPr="00303FE3">
        <w:rPr>
          <w:rFonts w:hint="eastAsia"/>
          <w:b/>
        </w:rPr>
        <w:lastRenderedPageBreak/>
        <w:t>子計畫四：環境自動化控制服務與場域保全</w:t>
      </w:r>
      <w:r w:rsidRPr="00303FE3">
        <w:rPr>
          <w:b/>
        </w:rPr>
        <w:t>(MCFS)</w:t>
      </w:r>
    </w:p>
    <w:p w:rsidR="008A0032" w:rsidRDefault="008A0032" w:rsidP="008A0032">
      <w:pPr>
        <w:ind w:firstLine="480"/>
        <w:rPr>
          <w:rFonts w:hint="eastAsia"/>
        </w:rPr>
      </w:pPr>
      <w:r w:rsidRPr="00A1054A">
        <w:rPr>
          <w:rFonts w:hint="eastAsia"/>
        </w:rPr>
        <w:t>本系統主要應用於溫室，希望利用感測元件布置在溫室四周來取得溫室環境資料再透過</w:t>
      </w:r>
      <w:r w:rsidRPr="00A1054A">
        <w:rPr>
          <w:rFonts w:hint="eastAsia"/>
        </w:rPr>
        <w:t>PLC</w:t>
      </w:r>
      <w:r w:rsidRPr="00A1054A">
        <w:rPr>
          <w:rFonts w:hint="eastAsia"/>
        </w:rPr>
        <w:t>的序列資料通訊界面</w:t>
      </w:r>
      <w:r w:rsidRPr="00A1054A">
        <w:rPr>
          <w:rFonts w:hint="eastAsia"/>
        </w:rPr>
        <w:t>RS232</w:t>
      </w:r>
      <w:r w:rsidRPr="00A1054A">
        <w:rPr>
          <w:rFonts w:hint="eastAsia"/>
        </w:rPr>
        <w:t>轉通用匯流排</w:t>
      </w:r>
      <w:r w:rsidRPr="00A1054A">
        <w:rPr>
          <w:rFonts w:hint="eastAsia"/>
        </w:rPr>
        <w:t>USB</w:t>
      </w:r>
      <w:r w:rsidRPr="00A1054A">
        <w:rPr>
          <w:rFonts w:hint="eastAsia"/>
        </w:rPr>
        <w:t>與</w:t>
      </w:r>
      <w:r w:rsidRPr="00A1054A">
        <w:rPr>
          <w:rFonts w:hint="eastAsia"/>
        </w:rPr>
        <w:t>Wifi</w:t>
      </w:r>
      <w:r w:rsidRPr="00A1054A">
        <w:rPr>
          <w:rFonts w:hint="eastAsia"/>
        </w:rPr>
        <w:t>無線技術上傳至雲端伺服器，以利進一步分析與應用。</w:t>
      </w:r>
    </w:p>
    <w:p w:rsidR="008835D4" w:rsidRPr="00050313" w:rsidRDefault="008835D4" w:rsidP="008835D4">
      <w:pPr>
        <w:pStyle w:val="a4"/>
      </w:pPr>
      <w:r w:rsidRPr="00A1054A">
        <w:rPr>
          <w:noProof/>
        </w:rPr>
        <w:drawing>
          <wp:inline distT="0" distB="0" distL="0" distR="0" wp14:anchorId="511E5D58" wp14:editId="14EFD1E9">
            <wp:extent cx="5105400" cy="3609975"/>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5400" cy="3609975"/>
                    </a:xfrm>
                    <a:prstGeom prst="rect">
                      <a:avLst/>
                    </a:prstGeom>
                    <a:noFill/>
                    <a:ln>
                      <a:noFill/>
                    </a:ln>
                  </pic:spPr>
                </pic:pic>
              </a:graphicData>
            </a:graphic>
          </wp:inline>
        </w:drawing>
      </w:r>
    </w:p>
    <w:p w:rsidR="008835D4" w:rsidRPr="008C7E43" w:rsidRDefault="008835D4" w:rsidP="008835D4">
      <w:pPr>
        <w:pStyle w:val="a4"/>
      </w:pPr>
      <w:bookmarkStart w:id="65" w:name="_Ref484450707"/>
      <w:bookmarkStart w:id="66" w:name="_Ref485141171"/>
      <w:r w:rsidRPr="008C7E43">
        <w:rPr>
          <w:rFonts w:hint="eastAsia"/>
        </w:rPr>
        <w:t>圖</w:t>
      </w:r>
      <w:r w:rsidRPr="008C7E43">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12C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4512CF">
        <w:rPr>
          <w:noProof/>
        </w:rPr>
        <w:t>8</w:t>
      </w:r>
      <w:r>
        <w:fldChar w:fldCharType="end"/>
      </w:r>
      <w:bookmarkEnd w:id="65"/>
      <w:r>
        <w:rPr>
          <w:rFonts w:hint="eastAsia"/>
        </w:rPr>
        <w:t>、</w:t>
      </w:r>
      <w:r w:rsidRPr="00A1054A">
        <w:rPr>
          <w:rFonts w:hAnsi="標楷體"/>
        </w:rPr>
        <w:t>操作環境圖</w:t>
      </w:r>
      <w:bookmarkEnd w:id="66"/>
    </w:p>
    <w:p w:rsidR="008835D4" w:rsidRDefault="008835D4" w:rsidP="008A0032">
      <w:pPr>
        <w:ind w:firstLine="480"/>
        <w:rPr>
          <w:rFonts w:hint="eastAsia"/>
        </w:rPr>
      </w:pPr>
    </w:p>
    <w:p w:rsidR="008A0032" w:rsidRPr="00A1054A" w:rsidRDefault="008A0032" w:rsidP="008A0032">
      <w:pPr>
        <w:ind w:firstLine="480"/>
      </w:pPr>
      <w:r w:rsidRPr="00A1054A">
        <w:rPr>
          <w:rFonts w:hint="eastAsia"/>
        </w:rPr>
        <w:t>操作環境分為四部分</w:t>
      </w:r>
      <w:r>
        <w:rPr>
          <w:rFonts w:hint="eastAsia"/>
        </w:rPr>
        <w:t>：</w:t>
      </w:r>
    </w:p>
    <w:p w:rsidR="008A0032" w:rsidRPr="00252C61" w:rsidRDefault="008A0032" w:rsidP="00ED53F2">
      <w:pPr>
        <w:pStyle w:val="a7"/>
        <w:numPr>
          <w:ilvl w:val="0"/>
          <w:numId w:val="13"/>
        </w:numPr>
        <w:ind w:leftChars="0" w:firstLineChars="0"/>
      </w:pPr>
      <w:r w:rsidRPr="00A1054A">
        <w:rPr>
          <w:rFonts w:hint="eastAsia"/>
        </w:rPr>
        <w:t>PLC</w:t>
      </w:r>
      <w:r w:rsidRPr="00A1054A">
        <w:rPr>
          <w:rFonts w:hint="eastAsia"/>
        </w:rPr>
        <w:t>將土壤濕度、光照以及溫室溫度透過</w:t>
      </w:r>
      <w:r w:rsidRPr="00A1054A">
        <w:rPr>
          <w:rFonts w:hint="eastAsia"/>
        </w:rPr>
        <w:t>RS232</w:t>
      </w:r>
      <w:r w:rsidRPr="00A1054A">
        <w:rPr>
          <w:rFonts w:hint="eastAsia"/>
        </w:rPr>
        <w:t>轉</w:t>
      </w:r>
      <w:r w:rsidRPr="00A1054A">
        <w:rPr>
          <w:rFonts w:hint="eastAsia"/>
        </w:rPr>
        <w:t>USB</w:t>
      </w:r>
      <w:r w:rsidRPr="00A1054A">
        <w:rPr>
          <w:rFonts w:hint="eastAsia"/>
        </w:rPr>
        <w:t>傳至</w:t>
      </w:r>
      <w:r w:rsidRPr="00A1054A">
        <w:rPr>
          <w:rFonts w:hint="eastAsia"/>
        </w:rPr>
        <w:t>Raspberry Pi</w:t>
      </w:r>
      <w:r w:rsidRPr="00A1054A">
        <w:rPr>
          <w:rFonts w:hint="eastAsia"/>
        </w:rPr>
        <w:t>上再透過轉換公式將電壓數值轉換成人可讀數值，之後再利用判斷式來判別是否啟動溫室控制模組的風扇、</w:t>
      </w:r>
      <w:proofErr w:type="gramStart"/>
      <w:r w:rsidRPr="00A1054A">
        <w:rPr>
          <w:rFonts w:hint="eastAsia"/>
        </w:rPr>
        <w:t>致冷晶片</w:t>
      </w:r>
      <w:proofErr w:type="gramEnd"/>
      <w:r w:rsidRPr="00A1054A">
        <w:rPr>
          <w:rFonts w:hint="eastAsia"/>
        </w:rPr>
        <w:t>與灑水器</w:t>
      </w:r>
      <w:r w:rsidRPr="00252C61">
        <w:rPr>
          <w:rFonts w:hint="eastAsia"/>
        </w:rPr>
        <w:t>。</w:t>
      </w:r>
    </w:p>
    <w:p w:rsidR="008A0032" w:rsidRPr="00A1054A" w:rsidRDefault="008A0032" w:rsidP="00ED53F2">
      <w:pPr>
        <w:pStyle w:val="a7"/>
        <w:numPr>
          <w:ilvl w:val="0"/>
          <w:numId w:val="13"/>
        </w:numPr>
        <w:ind w:leftChars="0" w:firstLineChars="0"/>
      </w:pPr>
      <w:proofErr w:type="gramStart"/>
      <w:r w:rsidRPr="00A1054A">
        <w:rPr>
          <w:rFonts w:hint="eastAsia"/>
        </w:rPr>
        <w:t>感測器傳到</w:t>
      </w:r>
      <w:proofErr w:type="gramEnd"/>
      <w:r w:rsidRPr="00A1054A">
        <w:rPr>
          <w:rFonts w:hint="eastAsia"/>
        </w:rPr>
        <w:t>Raspberry Pi</w:t>
      </w:r>
      <w:r w:rsidRPr="00A1054A">
        <w:rPr>
          <w:rFonts w:hint="eastAsia"/>
        </w:rPr>
        <w:t>之後，便藉由</w:t>
      </w:r>
      <w:r w:rsidRPr="00A1054A">
        <w:rPr>
          <w:rFonts w:hint="eastAsia"/>
        </w:rPr>
        <w:t>Wifi</w:t>
      </w:r>
      <w:r w:rsidRPr="00A1054A">
        <w:rPr>
          <w:rFonts w:hint="eastAsia"/>
        </w:rPr>
        <w:t>將資訊傳遞到資料庫，以便做後續的資料處理動作。</w:t>
      </w:r>
    </w:p>
    <w:p w:rsidR="008A0032" w:rsidRPr="00252C61" w:rsidRDefault="008A0032" w:rsidP="00ED53F2">
      <w:pPr>
        <w:pStyle w:val="a7"/>
        <w:numPr>
          <w:ilvl w:val="0"/>
          <w:numId w:val="13"/>
        </w:numPr>
        <w:ind w:leftChars="0" w:firstLineChars="0"/>
      </w:pPr>
      <w:r w:rsidRPr="00A1054A">
        <w:rPr>
          <w:rFonts w:hint="eastAsia"/>
        </w:rPr>
        <w:t>利用可連上網裝置連上控制網頁以及資料庫進行農場管理與警報系統</w:t>
      </w:r>
      <w:r w:rsidRPr="00050313">
        <w:t>。</w:t>
      </w:r>
    </w:p>
    <w:p w:rsidR="008A0032" w:rsidRDefault="008A0032" w:rsidP="00ED53F2">
      <w:pPr>
        <w:pStyle w:val="a7"/>
        <w:numPr>
          <w:ilvl w:val="0"/>
          <w:numId w:val="13"/>
        </w:numPr>
        <w:ind w:leftChars="0" w:firstLineChars="0"/>
        <w:rPr>
          <w:rFonts w:hint="eastAsia"/>
        </w:rPr>
      </w:pPr>
      <w:r w:rsidRPr="00A1054A">
        <w:rPr>
          <w:rFonts w:hint="eastAsia"/>
        </w:rPr>
        <w:lastRenderedPageBreak/>
        <w:t>影像部分使用一般監視攝影機擷取影像，另再搭配網路模組的</w:t>
      </w:r>
      <w:r w:rsidRPr="00A1054A">
        <w:rPr>
          <w:rFonts w:hint="eastAsia"/>
        </w:rPr>
        <w:t>IP Camera</w:t>
      </w:r>
      <w:r>
        <w:rPr>
          <w:rFonts w:hint="eastAsia"/>
        </w:rPr>
        <w:t>。</w:t>
      </w:r>
    </w:p>
    <w:p w:rsidR="0040318E" w:rsidRPr="00303FE3" w:rsidRDefault="0040318E" w:rsidP="0040318E">
      <w:pPr>
        <w:ind w:firstLine="480"/>
        <w:rPr>
          <w:rFonts w:hint="eastAsia"/>
        </w:rPr>
      </w:pPr>
    </w:p>
    <w:p w:rsidR="00CD78EB" w:rsidRDefault="00CD78EB" w:rsidP="00CD78EB">
      <w:pPr>
        <w:pStyle w:val="2"/>
        <w:rPr>
          <w:rFonts w:hint="eastAsia"/>
        </w:rPr>
      </w:pPr>
      <w:bookmarkStart w:id="67" w:name="_Toc485140107"/>
      <w:r w:rsidRPr="003604BB">
        <w:t>硬體規格</w:t>
      </w:r>
      <w:r w:rsidRPr="003604BB">
        <w:t xml:space="preserve"> (Hardware Specification)</w:t>
      </w:r>
      <w:bookmarkEnd w:id="67"/>
    </w:p>
    <w:p w:rsidR="0040318E" w:rsidRDefault="0040318E" w:rsidP="00ED53F2">
      <w:pPr>
        <w:pStyle w:val="a7"/>
        <w:numPr>
          <w:ilvl w:val="0"/>
          <w:numId w:val="14"/>
        </w:numPr>
        <w:ind w:leftChars="0" w:firstLineChars="0"/>
        <w:rPr>
          <w:rFonts w:hint="eastAsia"/>
          <w:b/>
        </w:rPr>
      </w:pPr>
      <w:proofErr w:type="gramStart"/>
      <w:r w:rsidRPr="0040318E">
        <w:rPr>
          <w:b/>
        </w:rPr>
        <w:t>雲端物聯技術</w:t>
      </w:r>
      <w:proofErr w:type="gramEnd"/>
      <w:r w:rsidRPr="0040318E">
        <w:rPr>
          <w:b/>
        </w:rPr>
        <w:t>與平台設計：以智慧農業為驗證場域</w:t>
      </w:r>
      <w:r w:rsidRPr="0040318E">
        <w:rPr>
          <w:b/>
        </w:rPr>
        <w:t>(DDDSW)</w:t>
      </w:r>
    </w:p>
    <w:p w:rsidR="00057858" w:rsidRDefault="00057858" w:rsidP="00057858">
      <w:pPr>
        <w:ind w:firstLine="480"/>
        <w:rPr>
          <w:rFonts w:hint="eastAsia"/>
        </w:rPr>
      </w:pPr>
      <w:r>
        <w:t>本</w:t>
      </w:r>
      <w:r>
        <w:rPr>
          <w:rFonts w:hint="eastAsia"/>
        </w:rPr>
        <w:t>計畫</w:t>
      </w:r>
      <w:r w:rsidRPr="002A070F">
        <w:t>主要的硬體設備透過感測器收集環境資料透過加入語意至雲端伺服器進行分散運算，並結合本體論與</w:t>
      </w:r>
      <w:proofErr w:type="gramStart"/>
      <w:r w:rsidRPr="002A070F">
        <w:rPr>
          <w:rFonts w:hint="eastAsia"/>
        </w:rPr>
        <w:t>複迴</w:t>
      </w:r>
      <w:proofErr w:type="gramEnd"/>
      <w:r w:rsidRPr="002A070F">
        <w:rPr>
          <w:rFonts w:hint="eastAsia"/>
        </w:rPr>
        <w:t>歸分析</w:t>
      </w:r>
      <w:r w:rsidRPr="002A070F">
        <w:t>對植栽作物進行</w:t>
      </w:r>
      <w:r w:rsidRPr="002A070F">
        <w:rPr>
          <w:rFonts w:hint="eastAsia"/>
        </w:rPr>
        <w:t>作物生產建議</w:t>
      </w:r>
      <w:r w:rsidRPr="002A070F">
        <w:t>設計出適合不同植物栽種環境之</w:t>
      </w:r>
      <w:proofErr w:type="gramStart"/>
      <w:r w:rsidRPr="002A070F">
        <w:t>最</w:t>
      </w:r>
      <w:proofErr w:type="gramEnd"/>
      <w:r w:rsidRPr="002A070F">
        <w:t>適生產管理模式。相關的設備需求如</w:t>
      </w:r>
      <w:r w:rsidRPr="002A070F">
        <w:fldChar w:fldCharType="begin"/>
      </w:r>
      <w:r w:rsidRPr="002A070F">
        <w:instrText xml:space="preserve"> REF _Ref481438703 \h </w:instrText>
      </w:r>
      <w:r>
        <w:instrText xml:space="preserve"> \* MERGEFORMAT </w:instrText>
      </w:r>
      <w:r w:rsidRPr="002A070F">
        <w:fldChar w:fldCharType="separate"/>
      </w:r>
      <w:r w:rsidR="004512CF" w:rsidRPr="00CD4B28">
        <w:rPr>
          <w:rFonts w:hint="eastAsia"/>
        </w:rPr>
        <w:t>表</w:t>
      </w:r>
      <w:r w:rsidR="004512CF" w:rsidRPr="00CD4B28">
        <w:rPr>
          <w:rFonts w:hint="eastAsia"/>
        </w:rPr>
        <w:t xml:space="preserve"> </w:t>
      </w:r>
      <w:r w:rsidR="004512CF">
        <w:t>2</w:t>
      </w:r>
      <w:r w:rsidR="004512CF">
        <w:noBreakHyphen/>
        <w:t>1</w:t>
      </w:r>
      <w:r w:rsidR="004512CF" w:rsidRPr="00CD4B28">
        <w:rPr>
          <w:rFonts w:hint="eastAsia"/>
        </w:rPr>
        <w:t>、</w:t>
      </w:r>
      <w:r w:rsidR="004512CF" w:rsidRPr="00CD4B28">
        <w:t>各設備裝置資源</w:t>
      </w:r>
      <w:r w:rsidR="004512CF" w:rsidRPr="00CD4B28">
        <w:t>[</w:t>
      </w:r>
      <w:r w:rsidR="004512CF" w:rsidRPr="00CD4B28">
        <w:t>總計畫</w:t>
      </w:r>
      <w:r w:rsidR="004512CF" w:rsidRPr="00CD4B28">
        <w:t>]</w:t>
      </w:r>
      <w:r w:rsidRPr="002A070F">
        <w:fldChar w:fldCharType="end"/>
      </w:r>
      <w:r w:rsidRPr="002A070F">
        <w:t>所示。</w:t>
      </w:r>
    </w:p>
    <w:p w:rsidR="00057858" w:rsidRPr="00CD4B28" w:rsidRDefault="00057858" w:rsidP="00057858">
      <w:pPr>
        <w:pStyle w:val="a4"/>
      </w:pPr>
      <w:bookmarkStart w:id="68" w:name="_Ref481438703"/>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12C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512CF">
        <w:rPr>
          <w:noProof/>
        </w:rPr>
        <w:t>1</w:t>
      </w:r>
      <w:r>
        <w:fldChar w:fldCharType="end"/>
      </w:r>
      <w:r w:rsidRPr="00CD4B28">
        <w:rPr>
          <w:rFonts w:hint="eastAsia"/>
        </w:rPr>
        <w:t>、</w:t>
      </w:r>
      <w:r w:rsidRPr="00CD4B28">
        <w:t>各設備裝置資源</w:t>
      </w:r>
      <w:r w:rsidRPr="00CD4B28">
        <w:t>[</w:t>
      </w:r>
      <w:r w:rsidRPr="00CD4B28">
        <w:t>總計畫</w:t>
      </w:r>
      <w:r w:rsidRPr="00CD4B28">
        <w:t>]</w:t>
      </w:r>
      <w:bookmarkEnd w:id="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8"/>
        <w:gridCol w:w="2287"/>
        <w:gridCol w:w="2475"/>
        <w:gridCol w:w="2262"/>
      </w:tblGrid>
      <w:tr w:rsidR="00057858" w:rsidRPr="00371E19" w:rsidTr="00371E19">
        <w:trPr>
          <w:jc w:val="center"/>
        </w:trPr>
        <w:tc>
          <w:tcPr>
            <w:tcW w:w="879" w:type="pct"/>
            <w:shd w:val="clear" w:color="auto" w:fill="BFBFBF" w:themeFill="background1" w:themeFillShade="BF"/>
            <w:vAlign w:val="center"/>
          </w:tcPr>
          <w:p w:rsidR="00057858" w:rsidRPr="00371E19" w:rsidRDefault="00057858" w:rsidP="00371E19">
            <w:pPr>
              <w:pStyle w:val="a4"/>
              <w:rPr>
                <w:b/>
              </w:rPr>
            </w:pPr>
          </w:p>
        </w:tc>
        <w:tc>
          <w:tcPr>
            <w:tcW w:w="1342" w:type="pct"/>
            <w:shd w:val="clear" w:color="auto" w:fill="BFBFBF" w:themeFill="background1" w:themeFillShade="BF"/>
            <w:vAlign w:val="center"/>
          </w:tcPr>
          <w:p w:rsidR="00057858" w:rsidRPr="00371E19" w:rsidRDefault="00057858" w:rsidP="00371E19">
            <w:pPr>
              <w:pStyle w:val="a4"/>
              <w:rPr>
                <w:b/>
              </w:rPr>
            </w:pPr>
            <w:proofErr w:type="gramStart"/>
            <w:r w:rsidRPr="00371E19">
              <w:rPr>
                <w:b/>
              </w:rPr>
              <w:t>感</w:t>
            </w:r>
            <w:proofErr w:type="gramEnd"/>
            <w:r w:rsidRPr="00371E19">
              <w:rPr>
                <w:b/>
              </w:rPr>
              <w:t>測器</w:t>
            </w:r>
          </w:p>
        </w:tc>
        <w:tc>
          <w:tcPr>
            <w:tcW w:w="1452" w:type="pct"/>
            <w:shd w:val="clear" w:color="auto" w:fill="BFBFBF" w:themeFill="background1" w:themeFillShade="BF"/>
            <w:vAlign w:val="center"/>
          </w:tcPr>
          <w:p w:rsidR="00057858" w:rsidRPr="00371E19" w:rsidRDefault="00057858" w:rsidP="00371E19">
            <w:pPr>
              <w:pStyle w:val="a4"/>
              <w:rPr>
                <w:b/>
              </w:rPr>
            </w:pPr>
            <w:r w:rsidRPr="00371E19">
              <w:rPr>
                <w:b/>
              </w:rPr>
              <w:t>雲端伺服器</w:t>
            </w:r>
          </w:p>
        </w:tc>
        <w:tc>
          <w:tcPr>
            <w:tcW w:w="1327" w:type="pct"/>
            <w:shd w:val="clear" w:color="auto" w:fill="BFBFBF" w:themeFill="background1" w:themeFillShade="BF"/>
            <w:vAlign w:val="center"/>
          </w:tcPr>
          <w:p w:rsidR="00057858" w:rsidRPr="00371E19" w:rsidRDefault="00057858" w:rsidP="00371E19">
            <w:pPr>
              <w:pStyle w:val="a4"/>
              <w:rPr>
                <w:b/>
              </w:rPr>
            </w:pPr>
            <w:r w:rsidRPr="00371E19">
              <w:rPr>
                <w:b/>
              </w:rPr>
              <w:t>行動通訊設備</w:t>
            </w:r>
          </w:p>
        </w:tc>
      </w:tr>
      <w:tr w:rsidR="00057858" w:rsidRPr="00371E19" w:rsidTr="00371E19">
        <w:trPr>
          <w:jc w:val="center"/>
        </w:trPr>
        <w:tc>
          <w:tcPr>
            <w:tcW w:w="879" w:type="pct"/>
            <w:shd w:val="clear" w:color="auto" w:fill="BFBFBF" w:themeFill="background1" w:themeFillShade="BF"/>
            <w:vAlign w:val="center"/>
          </w:tcPr>
          <w:p w:rsidR="00057858" w:rsidRPr="00371E19" w:rsidRDefault="00057858" w:rsidP="00371E19">
            <w:pPr>
              <w:pStyle w:val="a4"/>
              <w:rPr>
                <w:b/>
              </w:rPr>
            </w:pPr>
            <w:r w:rsidRPr="00371E19">
              <w:rPr>
                <w:b/>
              </w:rPr>
              <w:t>作業系統</w:t>
            </w:r>
          </w:p>
        </w:tc>
        <w:tc>
          <w:tcPr>
            <w:tcW w:w="1342" w:type="pct"/>
            <w:vAlign w:val="center"/>
          </w:tcPr>
          <w:p w:rsidR="00057858" w:rsidRPr="00371E19" w:rsidRDefault="00057858" w:rsidP="00371E19">
            <w:pPr>
              <w:pStyle w:val="a4"/>
            </w:pPr>
            <w:r w:rsidRPr="00371E19">
              <w:t>-</w:t>
            </w:r>
          </w:p>
        </w:tc>
        <w:tc>
          <w:tcPr>
            <w:tcW w:w="1452" w:type="pct"/>
            <w:vAlign w:val="center"/>
          </w:tcPr>
          <w:p w:rsidR="00057858" w:rsidRPr="00371E19" w:rsidRDefault="00057858" w:rsidP="00371E19">
            <w:pPr>
              <w:pStyle w:val="a4"/>
            </w:pPr>
            <w:r w:rsidRPr="00371E19">
              <w:t>Windows 7.64</w:t>
            </w:r>
            <w:r w:rsidRPr="00371E19">
              <w:t>位元</w:t>
            </w:r>
          </w:p>
        </w:tc>
        <w:tc>
          <w:tcPr>
            <w:tcW w:w="1327" w:type="pct"/>
            <w:vAlign w:val="center"/>
          </w:tcPr>
          <w:p w:rsidR="00057858" w:rsidRPr="00371E19" w:rsidRDefault="00057858" w:rsidP="00371E19">
            <w:pPr>
              <w:pStyle w:val="a4"/>
            </w:pPr>
            <w:r w:rsidRPr="00371E19">
              <w:t>Android 4.0.3</w:t>
            </w:r>
            <w:r w:rsidRPr="00371E19">
              <w:t>或以上</w:t>
            </w:r>
          </w:p>
        </w:tc>
      </w:tr>
      <w:tr w:rsidR="00057858" w:rsidRPr="00371E19" w:rsidTr="00371E19">
        <w:trPr>
          <w:jc w:val="center"/>
        </w:trPr>
        <w:tc>
          <w:tcPr>
            <w:tcW w:w="879" w:type="pct"/>
            <w:shd w:val="clear" w:color="auto" w:fill="BFBFBF" w:themeFill="background1" w:themeFillShade="BF"/>
            <w:vAlign w:val="center"/>
          </w:tcPr>
          <w:p w:rsidR="00057858" w:rsidRPr="00371E19" w:rsidRDefault="00057858" w:rsidP="00371E19">
            <w:pPr>
              <w:pStyle w:val="a4"/>
              <w:rPr>
                <w:b/>
              </w:rPr>
            </w:pPr>
            <w:r w:rsidRPr="00371E19">
              <w:rPr>
                <w:b/>
              </w:rPr>
              <w:t>中央處理器</w:t>
            </w:r>
          </w:p>
        </w:tc>
        <w:tc>
          <w:tcPr>
            <w:tcW w:w="1342" w:type="pct"/>
            <w:vAlign w:val="center"/>
          </w:tcPr>
          <w:p w:rsidR="00057858" w:rsidRPr="00371E19" w:rsidRDefault="00057858" w:rsidP="00371E19">
            <w:pPr>
              <w:pStyle w:val="a4"/>
            </w:pPr>
            <w:r w:rsidRPr="00371E19">
              <w:t>-</w:t>
            </w:r>
          </w:p>
        </w:tc>
        <w:tc>
          <w:tcPr>
            <w:tcW w:w="1452" w:type="pct"/>
            <w:vAlign w:val="center"/>
          </w:tcPr>
          <w:p w:rsidR="00057858" w:rsidRPr="00371E19" w:rsidRDefault="00057858" w:rsidP="00371E19">
            <w:pPr>
              <w:pStyle w:val="a4"/>
            </w:pPr>
            <w:r w:rsidRPr="00371E19">
              <w:t>Intel(R) Core(TM) i5 1.6GHz</w:t>
            </w:r>
          </w:p>
        </w:tc>
        <w:tc>
          <w:tcPr>
            <w:tcW w:w="1327" w:type="pct"/>
            <w:vAlign w:val="center"/>
          </w:tcPr>
          <w:p w:rsidR="00057858" w:rsidRPr="00371E19" w:rsidRDefault="00057858" w:rsidP="00371E19">
            <w:pPr>
              <w:pStyle w:val="a4"/>
            </w:pPr>
            <w:r w:rsidRPr="00371E19">
              <w:t>1.5GHz</w:t>
            </w:r>
            <w:r w:rsidRPr="00371E19">
              <w:t>或以上</w:t>
            </w:r>
          </w:p>
        </w:tc>
      </w:tr>
      <w:tr w:rsidR="00057858" w:rsidRPr="00371E19" w:rsidTr="00371E19">
        <w:trPr>
          <w:jc w:val="center"/>
        </w:trPr>
        <w:tc>
          <w:tcPr>
            <w:tcW w:w="879" w:type="pct"/>
            <w:shd w:val="clear" w:color="auto" w:fill="BFBFBF" w:themeFill="background1" w:themeFillShade="BF"/>
            <w:vAlign w:val="center"/>
          </w:tcPr>
          <w:p w:rsidR="00057858" w:rsidRPr="00371E19" w:rsidRDefault="00057858" w:rsidP="00371E19">
            <w:pPr>
              <w:pStyle w:val="a4"/>
              <w:rPr>
                <w:b/>
              </w:rPr>
            </w:pPr>
            <w:r w:rsidRPr="00371E19">
              <w:rPr>
                <w:b/>
              </w:rPr>
              <w:t>RAM</w:t>
            </w:r>
          </w:p>
        </w:tc>
        <w:tc>
          <w:tcPr>
            <w:tcW w:w="1342" w:type="pct"/>
            <w:vAlign w:val="center"/>
          </w:tcPr>
          <w:p w:rsidR="00057858" w:rsidRPr="00371E19" w:rsidRDefault="00057858" w:rsidP="00371E19">
            <w:pPr>
              <w:pStyle w:val="a4"/>
            </w:pPr>
            <w:r w:rsidRPr="00371E19">
              <w:t>-</w:t>
            </w:r>
          </w:p>
        </w:tc>
        <w:tc>
          <w:tcPr>
            <w:tcW w:w="1452" w:type="pct"/>
            <w:vAlign w:val="center"/>
          </w:tcPr>
          <w:p w:rsidR="00057858" w:rsidRPr="00371E19" w:rsidRDefault="00057858" w:rsidP="00371E19">
            <w:pPr>
              <w:pStyle w:val="a4"/>
            </w:pPr>
            <w:r w:rsidRPr="00371E19">
              <w:t>4G</w:t>
            </w:r>
          </w:p>
        </w:tc>
        <w:tc>
          <w:tcPr>
            <w:tcW w:w="1327" w:type="pct"/>
            <w:vAlign w:val="center"/>
          </w:tcPr>
          <w:p w:rsidR="00057858" w:rsidRPr="00371E19" w:rsidRDefault="00057858" w:rsidP="00371E19">
            <w:pPr>
              <w:pStyle w:val="a4"/>
            </w:pPr>
            <w:r w:rsidRPr="00371E19">
              <w:t>2G</w:t>
            </w:r>
          </w:p>
        </w:tc>
      </w:tr>
      <w:tr w:rsidR="00057858" w:rsidRPr="00371E19" w:rsidTr="00371E19">
        <w:trPr>
          <w:jc w:val="center"/>
        </w:trPr>
        <w:tc>
          <w:tcPr>
            <w:tcW w:w="879" w:type="pct"/>
            <w:shd w:val="clear" w:color="auto" w:fill="BFBFBF" w:themeFill="background1" w:themeFillShade="BF"/>
            <w:vAlign w:val="center"/>
          </w:tcPr>
          <w:p w:rsidR="00057858" w:rsidRPr="00371E19" w:rsidRDefault="00057858" w:rsidP="00371E19">
            <w:pPr>
              <w:pStyle w:val="a4"/>
              <w:rPr>
                <w:b/>
              </w:rPr>
            </w:pPr>
            <w:r w:rsidRPr="00371E19">
              <w:rPr>
                <w:b/>
              </w:rPr>
              <w:t>數量</w:t>
            </w:r>
          </w:p>
        </w:tc>
        <w:tc>
          <w:tcPr>
            <w:tcW w:w="1342" w:type="pct"/>
            <w:vAlign w:val="center"/>
          </w:tcPr>
          <w:p w:rsidR="00057858" w:rsidRPr="00371E19" w:rsidRDefault="00057858" w:rsidP="00371E19">
            <w:pPr>
              <w:pStyle w:val="a4"/>
            </w:pPr>
            <w:r w:rsidRPr="00371E19">
              <w:t>6</w:t>
            </w:r>
          </w:p>
        </w:tc>
        <w:tc>
          <w:tcPr>
            <w:tcW w:w="1452" w:type="pct"/>
            <w:vAlign w:val="center"/>
          </w:tcPr>
          <w:p w:rsidR="00057858" w:rsidRPr="00371E19" w:rsidRDefault="00057858" w:rsidP="00371E19">
            <w:pPr>
              <w:pStyle w:val="a4"/>
            </w:pPr>
            <w:r w:rsidRPr="00371E19">
              <w:t>1</w:t>
            </w:r>
          </w:p>
        </w:tc>
        <w:tc>
          <w:tcPr>
            <w:tcW w:w="1327" w:type="pct"/>
            <w:vAlign w:val="center"/>
          </w:tcPr>
          <w:p w:rsidR="00057858" w:rsidRPr="00371E19" w:rsidRDefault="00057858" w:rsidP="00371E19">
            <w:pPr>
              <w:pStyle w:val="a4"/>
            </w:pPr>
            <w:r w:rsidRPr="00371E19">
              <w:t>1</w:t>
            </w:r>
          </w:p>
        </w:tc>
      </w:tr>
    </w:tbl>
    <w:p w:rsidR="00057858" w:rsidRPr="0040318E" w:rsidRDefault="00057858" w:rsidP="00057858">
      <w:pPr>
        <w:ind w:firstLine="480"/>
        <w:rPr>
          <w:rFonts w:hint="eastAsia"/>
          <w:b/>
        </w:rPr>
      </w:pPr>
    </w:p>
    <w:p w:rsidR="0040318E" w:rsidRDefault="0040318E" w:rsidP="00ED53F2">
      <w:pPr>
        <w:pStyle w:val="a7"/>
        <w:numPr>
          <w:ilvl w:val="0"/>
          <w:numId w:val="14"/>
        </w:numPr>
        <w:ind w:leftChars="0" w:firstLineChars="0"/>
        <w:rPr>
          <w:rFonts w:hint="eastAsia"/>
          <w:b/>
        </w:rPr>
      </w:pPr>
      <w:r>
        <w:rPr>
          <w:rFonts w:hint="eastAsia"/>
          <w:b/>
        </w:rPr>
        <w:t>子計畫</w:t>
      </w:r>
      <w:proofErr w:type="gramStart"/>
      <w:r>
        <w:rPr>
          <w:rFonts w:hint="eastAsia"/>
          <w:b/>
        </w:rPr>
        <w:t>一</w:t>
      </w:r>
      <w:proofErr w:type="gramEnd"/>
      <w:r w:rsidRPr="00303FE3">
        <w:rPr>
          <w:rFonts w:hint="eastAsia"/>
          <w:b/>
        </w:rPr>
        <w:t>：</w:t>
      </w:r>
      <w:proofErr w:type="gramStart"/>
      <w:r w:rsidRPr="0040318E">
        <w:rPr>
          <w:rFonts w:hint="eastAsia"/>
          <w:b/>
        </w:rPr>
        <w:t>高效能物聯傳輸</w:t>
      </w:r>
      <w:proofErr w:type="gramEnd"/>
      <w:r w:rsidRPr="0040318E">
        <w:rPr>
          <w:rFonts w:hint="eastAsia"/>
          <w:b/>
        </w:rPr>
        <w:t>服務品質系統設計與實作</w:t>
      </w:r>
      <w:r w:rsidRPr="0040318E">
        <w:rPr>
          <w:rFonts w:hint="eastAsia"/>
          <w:b/>
        </w:rPr>
        <w:t>(</w:t>
      </w:r>
      <w:r w:rsidRPr="0040318E">
        <w:rPr>
          <w:b/>
        </w:rPr>
        <w:t>DIHPISQT)</w:t>
      </w:r>
    </w:p>
    <w:p w:rsidR="00057858" w:rsidRPr="004512CF" w:rsidRDefault="00057858" w:rsidP="004512CF">
      <w:pPr>
        <w:ind w:firstLine="480"/>
        <w:rPr>
          <w:rFonts w:hint="eastAsia"/>
          <w:bCs/>
        </w:rPr>
      </w:pPr>
      <w:r>
        <w:rPr>
          <w:rFonts w:hint="eastAsia"/>
          <w:color w:val="000000"/>
        </w:rPr>
        <w:t>本章節主要依據本研究所提出</w:t>
      </w:r>
      <w:r>
        <w:rPr>
          <w:rFonts w:hint="eastAsia"/>
        </w:rPr>
        <w:t>基於</w:t>
      </w:r>
      <w:r>
        <w:t>oneM2M</w:t>
      </w:r>
      <w:r>
        <w:rPr>
          <w:rFonts w:hint="eastAsia"/>
        </w:rPr>
        <w:t>標準</w:t>
      </w:r>
      <w:proofErr w:type="gramStart"/>
      <w:r>
        <w:rPr>
          <w:rFonts w:hint="eastAsia"/>
        </w:rPr>
        <w:t>之物聯網</w:t>
      </w:r>
      <w:proofErr w:type="gramEnd"/>
      <w:r>
        <w:rPr>
          <w:rFonts w:hint="eastAsia"/>
        </w:rPr>
        <w:t>節能中介平台</w:t>
      </w:r>
      <w:r>
        <w:rPr>
          <w:rFonts w:hint="eastAsia"/>
          <w:color w:val="000000"/>
        </w:rPr>
        <w:t>進行實作，</w:t>
      </w:r>
      <w:r>
        <w:rPr>
          <w:rFonts w:hint="eastAsia"/>
        </w:rPr>
        <w:t>進行</w:t>
      </w:r>
      <w:proofErr w:type="gramStart"/>
      <w:r>
        <w:rPr>
          <w:rFonts w:hint="eastAsia"/>
        </w:rPr>
        <w:t>農業物聯網</w:t>
      </w:r>
      <w:proofErr w:type="gramEnd"/>
      <w:r>
        <w:rPr>
          <w:rFonts w:hint="eastAsia"/>
        </w:rPr>
        <w:t>環境下整合多異質感測設備。</w:t>
      </w:r>
      <w:r w:rsidRPr="002A070F">
        <w:rPr>
          <w:rFonts w:ascii="標楷體" w:hAnsi="標楷體"/>
        </w:rPr>
        <w:t>相關的設備需求如</w:t>
      </w:r>
      <w:r>
        <w:rPr>
          <w:rFonts w:ascii="標楷體" w:hAnsi="標楷體"/>
        </w:rPr>
        <w:fldChar w:fldCharType="begin"/>
      </w:r>
      <w:r>
        <w:rPr>
          <w:rFonts w:ascii="標楷體" w:hAnsi="標楷體"/>
        </w:rPr>
        <w:instrText xml:space="preserve"> REF _Ref484261808 \h </w:instrText>
      </w:r>
      <w:r>
        <w:rPr>
          <w:rFonts w:ascii="標楷體" w:hAnsi="標楷體"/>
        </w:rPr>
      </w:r>
      <w:r>
        <w:rPr>
          <w:rFonts w:ascii="標楷體" w:hAnsi="標楷體"/>
        </w:rPr>
        <w:instrText xml:space="preserve"> \* MERGEFORMAT </w:instrText>
      </w:r>
      <w:r>
        <w:rPr>
          <w:rFonts w:ascii="標楷體" w:hAnsi="標楷體"/>
        </w:rPr>
        <w:fldChar w:fldCharType="separate"/>
      </w:r>
      <w:r w:rsidR="004512CF" w:rsidRPr="004512CF">
        <w:rPr>
          <w:rFonts w:hint="eastAsia"/>
          <w:bCs/>
          <w:noProof/>
        </w:rPr>
        <w:t>表</w:t>
      </w:r>
      <w:r w:rsidR="004512CF" w:rsidRPr="004512CF">
        <w:rPr>
          <w:rFonts w:hint="eastAsia"/>
          <w:bCs/>
        </w:rPr>
        <w:t xml:space="preserve"> </w:t>
      </w:r>
      <w:r w:rsidR="004512CF" w:rsidRPr="004512CF">
        <w:rPr>
          <w:bCs/>
        </w:rPr>
        <w:t>2</w:t>
      </w:r>
      <w:r w:rsidR="004512CF" w:rsidRPr="004512CF">
        <w:rPr>
          <w:bCs/>
        </w:rPr>
        <w:noBreakHyphen/>
        <w:t>2</w:t>
      </w:r>
      <w:r w:rsidR="004512CF" w:rsidRPr="004512CF">
        <w:rPr>
          <w:rFonts w:hint="eastAsia"/>
          <w:bCs/>
        </w:rPr>
        <w:t>、</w:t>
      </w:r>
      <w:r w:rsidR="004512CF" w:rsidRPr="004512CF">
        <w:rPr>
          <w:bCs/>
        </w:rPr>
        <w:t>各設備裝置資源</w:t>
      </w:r>
      <w:r w:rsidR="004512CF" w:rsidRPr="004512CF">
        <w:rPr>
          <w:bCs/>
        </w:rPr>
        <w:t>[</w:t>
      </w:r>
      <w:r w:rsidR="004512CF" w:rsidRPr="00CD4B28">
        <w:rPr>
          <w:rFonts w:hint="eastAsia"/>
        </w:rPr>
        <w:t>子計畫一</w:t>
      </w:r>
      <w:r w:rsidR="004512CF" w:rsidRPr="00CD4B28">
        <w:t>]</w:t>
      </w:r>
      <w:r>
        <w:rPr>
          <w:rFonts w:ascii="標楷體" w:hAnsi="標楷體"/>
        </w:rPr>
        <w:fldChar w:fldCharType="end"/>
      </w:r>
      <w:r w:rsidRPr="002A070F">
        <w:rPr>
          <w:rFonts w:ascii="標楷體" w:hAnsi="標楷體"/>
        </w:rPr>
        <w:t>所示。</w:t>
      </w:r>
    </w:p>
    <w:p w:rsidR="008835D4" w:rsidRDefault="008835D4">
      <w:pPr>
        <w:widowControl/>
        <w:spacing w:line="240" w:lineRule="auto"/>
        <w:ind w:firstLineChars="0" w:firstLine="0"/>
        <w:jc w:val="left"/>
      </w:pPr>
      <w:bookmarkStart w:id="69" w:name="_Ref484261808"/>
      <w:r>
        <w:br w:type="page"/>
      </w:r>
    </w:p>
    <w:p w:rsidR="00057858" w:rsidRPr="00CD4B28" w:rsidRDefault="00057858" w:rsidP="00057858">
      <w:pPr>
        <w:pStyle w:val="a4"/>
      </w:pPr>
      <w:r w:rsidRPr="00CD4B28">
        <w:rPr>
          <w:rFonts w:hint="eastAsia"/>
        </w:rPr>
        <w:lastRenderedPageBreak/>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12C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512CF">
        <w:rPr>
          <w:noProof/>
        </w:rPr>
        <w:t>2</w:t>
      </w:r>
      <w:r>
        <w:fldChar w:fldCharType="end"/>
      </w:r>
      <w:r w:rsidRPr="00CD4B28">
        <w:rPr>
          <w:rFonts w:hint="eastAsia"/>
        </w:rPr>
        <w:t>、</w:t>
      </w:r>
      <w:r w:rsidRPr="00CD4B28">
        <w:t>各設備裝置資源</w:t>
      </w:r>
      <w:r w:rsidRPr="00CD4B28">
        <w:t>[</w:t>
      </w:r>
      <w:r w:rsidRPr="00CD4B28">
        <w:rPr>
          <w:rFonts w:hint="eastAsia"/>
        </w:rPr>
        <w:t>子計畫一</w:t>
      </w:r>
      <w:r w:rsidRPr="00CD4B28">
        <w:t>]</w:t>
      </w:r>
      <w:bookmarkEnd w:id="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808"/>
        <w:gridCol w:w="4868"/>
        <w:gridCol w:w="1846"/>
      </w:tblGrid>
      <w:tr w:rsidR="00057858" w:rsidRPr="00057858" w:rsidTr="00057858">
        <w:trPr>
          <w:trHeight w:val="584"/>
          <w:jc w:val="center"/>
        </w:trPr>
        <w:tc>
          <w:tcPr>
            <w:tcW w:w="1061" w:type="pct"/>
            <w:shd w:val="clear" w:color="auto" w:fill="BFBFBF" w:themeFill="background1" w:themeFillShade="BF"/>
            <w:vAlign w:val="center"/>
            <w:hideMark/>
          </w:tcPr>
          <w:p w:rsidR="00057858" w:rsidRPr="00057858" w:rsidRDefault="00057858" w:rsidP="00057858">
            <w:pPr>
              <w:pStyle w:val="a4"/>
              <w:rPr>
                <w:b/>
              </w:rPr>
            </w:pPr>
            <w:r w:rsidRPr="00057858">
              <w:rPr>
                <w:b/>
              </w:rPr>
              <w:t>硬體設備</w:t>
            </w:r>
          </w:p>
        </w:tc>
        <w:tc>
          <w:tcPr>
            <w:tcW w:w="2856" w:type="pct"/>
            <w:shd w:val="clear" w:color="auto" w:fill="BFBFBF" w:themeFill="background1" w:themeFillShade="BF"/>
            <w:vAlign w:val="center"/>
            <w:hideMark/>
          </w:tcPr>
          <w:p w:rsidR="00057858" w:rsidRPr="00057858" w:rsidRDefault="00057858" w:rsidP="00057858">
            <w:pPr>
              <w:pStyle w:val="a4"/>
              <w:rPr>
                <w:b/>
              </w:rPr>
            </w:pPr>
            <w:r w:rsidRPr="00057858">
              <w:rPr>
                <w:b/>
              </w:rPr>
              <w:t>規格說明</w:t>
            </w:r>
          </w:p>
        </w:tc>
        <w:tc>
          <w:tcPr>
            <w:tcW w:w="1083" w:type="pct"/>
            <w:shd w:val="clear" w:color="auto" w:fill="BFBFBF" w:themeFill="background1" w:themeFillShade="BF"/>
            <w:vAlign w:val="center"/>
            <w:hideMark/>
          </w:tcPr>
          <w:p w:rsidR="00057858" w:rsidRPr="00057858" w:rsidRDefault="00057858" w:rsidP="00057858">
            <w:pPr>
              <w:pStyle w:val="a4"/>
              <w:rPr>
                <w:b/>
              </w:rPr>
            </w:pPr>
            <w:r w:rsidRPr="00057858">
              <w:rPr>
                <w:b/>
              </w:rPr>
              <w:t>OM2M Server</w:t>
            </w:r>
            <w:r w:rsidRPr="00057858">
              <w:rPr>
                <w:b/>
              </w:rPr>
              <w:t>中的名稱</w:t>
            </w:r>
          </w:p>
        </w:tc>
      </w:tr>
      <w:tr w:rsidR="00057858" w:rsidRPr="00057858" w:rsidTr="00057858">
        <w:trPr>
          <w:trHeight w:val="584"/>
          <w:jc w:val="center"/>
        </w:trPr>
        <w:tc>
          <w:tcPr>
            <w:tcW w:w="1061" w:type="pct"/>
            <w:vAlign w:val="center"/>
            <w:hideMark/>
          </w:tcPr>
          <w:p w:rsidR="00057858" w:rsidRPr="00057858" w:rsidRDefault="00057858" w:rsidP="00057858">
            <w:pPr>
              <w:pStyle w:val="a4"/>
            </w:pPr>
            <w:r w:rsidRPr="00057858">
              <w:t>Zigbee</w:t>
            </w:r>
            <w:r w:rsidRPr="00057858">
              <w:t>無線環境溫溼度</w:t>
            </w:r>
          </w:p>
        </w:tc>
        <w:tc>
          <w:tcPr>
            <w:tcW w:w="2856" w:type="pct"/>
            <w:vAlign w:val="center"/>
            <w:hideMark/>
          </w:tcPr>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溫度範圍：</w:t>
            </w:r>
            <w:r w:rsidRPr="00057858">
              <w:t>-10</w:t>
            </w:r>
            <w:r w:rsidRPr="00057858">
              <w:rPr>
                <w:rFonts w:hint="eastAsia"/>
              </w:rPr>
              <w:t>℃</w:t>
            </w:r>
            <w:r w:rsidRPr="00057858">
              <w:t>~50</w:t>
            </w:r>
            <w:r w:rsidRPr="00057858">
              <w:rPr>
                <w:rFonts w:hint="eastAsia"/>
              </w:rPr>
              <w:t>℃</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溫度精確度：</w:t>
            </w:r>
            <w:r w:rsidRPr="00057858">
              <w:t>±1</w:t>
            </w:r>
            <w:r w:rsidRPr="00057858">
              <w:rPr>
                <w:rFonts w:hint="eastAsia"/>
              </w:rPr>
              <w:t>℃</w:t>
            </w:r>
            <w:r w:rsidRPr="00057858">
              <w:t xml:space="preserve"> @25</w:t>
            </w:r>
            <w:r w:rsidRPr="00057858">
              <w:rPr>
                <w:rFonts w:hint="eastAsia"/>
              </w:rPr>
              <w:t>℃</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濕度範圍：</w:t>
            </w:r>
            <w:r w:rsidRPr="00057858">
              <w:t>0%~100% RH</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濕度精確度：</w:t>
            </w:r>
            <w:r w:rsidRPr="00057858">
              <w:sym w:font="Symbol" w:char="F0B1"/>
            </w:r>
            <w:r w:rsidRPr="00057858">
              <w:t xml:space="preserve"> 10% RH @25</w:t>
            </w:r>
            <w:r w:rsidRPr="00057858">
              <w:rPr>
                <w:rFonts w:hint="eastAsia"/>
              </w:rPr>
              <w:t>℃</w:t>
            </w:r>
          </w:p>
        </w:tc>
        <w:tc>
          <w:tcPr>
            <w:tcW w:w="1083" w:type="pct"/>
            <w:vAlign w:val="center"/>
            <w:hideMark/>
          </w:tcPr>
          <w:p w:rsidR="00057858" w:rsidRPr="00057858" w:rsidRDefault="00057858" w:rsidP="00057858">
            <w:pPr>
              <w:pStyle w:val="a4"/>
            </w:pPr>
            <w:r w:rsidRPr="00057858">
              <w:t>THZ100_1 (1~7)</w:t>
            </w:r>
          </w:p>
        </w:tc>
      </w:tr>
      <w:tr w:rsidR="00057858" w:rsidRPr="00057858" w:rsidTr="00057858">
        <w:trPr>
          <w:trHeight w:val="584"/>
          <w:jc w:val="center"/>
        </w:trPr>
        <w:tc>
          <w:tcPr>
            <w:tcW w:w="1061" w:type="pct"/>
            <w:vAlign w:val="center"/>
            <w:hideMark/>
          </w:tcPr>
          <w:p w:rsidR="00057858" w:rsidRPr="00057858" w:rsidRDefault="00057858" w:rsidP="00057858">
            <w:pPr>
              <w:pStyle w:val="a4"/>
            </w:pPr>
            <w:r w:rsidRPr="00057858">
              <w:t>Zigbee</w:t>
            </w:r>
            <w:r w:rsidRPr="00057858">
              <w:t>無線</w:t>
            </w:r>
            <w:r w:rsidRPr="00057858">
              <w:t xml:space="preserve">CO2 </w:t>
            </w:r>
            <w:r w:rsidRPr="00057858">
              <w:t>環境溫溼度</w:t>
            </w:r>
          </w:p>
        </w:tc>
        <w:tc>
          <w:tcPr>
            <w:tcW w:w="2856" w:type="pct"/>
            <w:vAlign w:val="center"/>
            <w:hideMark/>
          </w:tcPr>
          <w:p w:rsidR="00057858" w:rsidRPr="00057858" w:rsidRDefault="00057858" w:rsidP="00057858">
            <w:pPr>
              <w:pStyle w:val="a4"/>
              <w:jc w:val="left"/>
            </w:pPr>
            <w:r w:rsidRPr="00057858">
              <w:t>二氧化碳</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測量範圍</w:t>
            </w:r>
            <w:r w:rsidRPr="00057858">
              <w:t>: 0~3000 ppm</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測量精確度</w:t>
            </w:r>
            <w:r w:rsidRPr="00057858">
              <w:t>: 80 ppm</w:t>
            </w:r>
          </w:p>
          <w:p w:rsidR="00057858" w:rsidRPr="00057858" w:rsidRDefault="00057858" w:rsidP="00057858">
            <w:pPr>
              <w:pStyle w:val="a4"/>
              <w:jc w:val="left"/>
            </w:pPr>
            <w:r w:rsidRPr="00057858">
              <w:t>溫度</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測量範圍</w:t>
            </w:r>
            <w:r w:rsidRPr="00057858">
              <w:t xml:space="preserve">: </w:t>
            </w:r>
            <w:r w:rsidRPr="00057858">
              <w:rPr>
                <w:rFonts w:hint="eastAsia"/>
              </w:rPr>
              <w:t>‐</w:t>
            </w:r>
            <w:r w:rsidRPr="00057858">
              <w:t>10~65</w:t>
            </w:r>
            <w:r w:rsidRPr="00057858">
              <w:rPr>
                <w:rFonts w:hint="eastAsia"/>
              </w:rPr>
              <w:t>℃</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測量精確度</w:t>
            </w:r>
            <w:r w:rsidRPr="00057858">
              <w:t xml:space="preserve">: 0.5 </w:t>
            </w:r>
            <w:r w:rsidRPr="00057858">
              <w:rPr>
                <w:rFonts w:hint="eastAsia"/>
              </w:rPr>
              <w:t>℃</w:t>
            </w:r>
            <w:r w:rsidRPr="00057858">
              <w:t xml:space="preserve">@ 25 </w:t>
            </w:r>
            <w:r w:rsidRPr="00057858">
              <w:rPr>
                <w:rFonts w:hint="eastAsia"/>
              </w:rPr>
              <w:t>℃</w:t>
            </w:r>
          </w:p>
          <w:p w:rsidR="00057858" w:rsidRPr="00057858" w:rsidRDefault="00057858" w:rsidP="00057858">
            <w:pPr>
              <w:pStyle w:val="a4"/>
              <w:jc w:val="left"/>
            </w:pPr>
            <w:r w:rsidRPr="00057858">
              <w:t>濕度</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測量範圍</w:t>
            </w:r>
            <w:r w:rsidRPr="00057858">
              <w:t>:  0</w:t>
            </w:r>
            <w:r w:rsidRPr="00057858">
              <w:rPr>
                <w:rFonts w:hint="eastAsia"/>
              </w:rPr>
              <w:t>‐</w:t>
            </w:r>
            <w:r w:rsidRPr="00057858">
              <w:t>100% RH</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測量精確度</w:t>
            </w:r>
            <w:r w:rsidRPr="00057858">
              <w:t>: 4.5% RH</w:t>
            </w:r>
          </w:p>
        </w:tc>
        <w:tc>
          <w:tcPr>
            <w:tcW w:w="1083" w:type="pct"/>
            <w:vAlign w:val="center"/>
            <w:hideMark/>
          </w:tcPr>
          <w:p w:rsidR="00057858" w:rsidRPr="00057858" w:rsidRDefault="00057858" w:rsidP="00057858">
            <w:pPr>
              <w:pStyle w:val="a4"/>
            </w:pPr>
            <w:r w:rsidRPr="00057858">
              <w:t>C2Z2320</w:t>
            </w:r>
          </w:p>
        </w:tc>
      </w:tr>
      <w:tr w:rsidR="00057858" w:rsidRPr="00057858" w:rsidTr="00057858">
        <w:trPr>
          <w:trHeight w:val="584"/>
          <w:jc w:val="center"/>
        </w:trPr>
        <w:tc>
          <w:tcPr>
            <w:tcW w:w="1061" w:type="pct"/>
            <w:vAlign w:val="center"/>
            <w:hideMark/>
          </w:tcPr>
          <w:p w:rsidR="00057858" w:rsidRPr="00057858" w:rsidRDefault="00057858" w:rsidP="00057858">
            <w:pPr>
              <w:pStyle w:val="a4"/>
            </w:pPr>
            <w:r w:rsidRPr="00057858">
              <w:t>環境照度計</w:t>
            </w:r>
          </w:p>
        </w:tc>
        <w:tc>
          <w:tcPr>
            <w:tcW w:w="2856" w:type="pct"/>
            <w:vAlign w:val="center"/>
            <w:hideMark/>
          </w:tcPr>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測量範圍：</w:t>
            </w:r>
            <w:r w:rsidRPr="00057858">
              <w:t xml:space="preserve"> 0~200,000 LUX</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精準度：</w:t>
            </w:r>
            <w:r w:rsidRPr="00057858">
              <w:t xml:space="preserve"> ±3%</w:t>
            </w:r>
          </w:p>
        </w:tc>
        <w:tc>
          <w:tcPr>
            <w:tcW w:w="1083" w:type="pct"/>
            <w:vAlign w:val="center"/>
            <w:hideMark/>
          </w:tcPr>
          <w:p w:rsidR="00057858" w:rsidRPr="00057858" w:rsidRDefault="00057858" w:rsidP="00057858">
            <w:pPr>
              <w:pStyle w:val="a4"/>
            </w:pPr>
            <w:r w:rsidRPr="00057858">
              <w:t>LXT-401_1 (1~2)</w:t>
            </w:r>
          </w:p>
        </w:tc>
      </w:tr>
      <w:tr w:rsidR="00057858" w:rsidRPr="00057858" w:rsidTr="00057858">
        <w:trPr>
          <w:trHeight w:val="584"/>
          <w:jc w:val="center"/>
        </w:trPr>
        <w:tc>
          <w:tcPr>
            <w:tcW w:w="1061" w:type="pct"/>
            <w:vAlign w:val="center"/>
            <w:hideMark/>
          </w:tcPr>
          <w:p w:rsidR="00057858" w:rsidRPr="00057858" w:rsidRDefault="00057858" w:rsidP="00057858">
            <w:pPr>
              <w:pStyle w:val="a4"/>
            </w:pPr>
            <w:r w:rsidRPr="00057858">
              <w:t>IP</w:t>
            </w:r>
            <w:r w:rsidRPr="00057858">
              <w:t>攝影機</w:t>
            </w:r>
          </w:p>
        </w:tc>
        <w:tc>
          <w:tcPr>
            <w:tcW w:w="2856" w:type="pct"/>
            <w:vAlign w:val="center"/>
            <w:hideMark/>
          </w:tcPr>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影像解析度：</w:t>
            </w:r>
            <w:r w:rsidRPr="00057858">
              <w:t>HD(720P)VGA(640*360)</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影像畫素：</w:t>
            </w:r>
            <w:r w:rsidRPr="00057858">
              <w:t>130</w:t>
            </w:r>
            <w:r w:rsidRPr="00057858">
              <w:t>萬畫素</w:t>
            </w:r>
          </w:p>
          <w:p w:rsidR="00057858" w:rsidRPr="00057858" w:rsidRDefault="00057858" w:rsidP="00057858">
            <w:pPr>
              <w:pStyle w:val="a4"/>
              <w:jc w:val="left"/>
            </w:pPr>
            <w:r w:rsidRPr="00057858">
              <w:rPr>
                <w:rFonts w:ascii="MS Mincho" w:eastAsia="MS Mincho" w:hAnsi="MS Mincho" w:cs="MS Mincho" w:hint="eastAsia"/>
              </w:rPr>
              <w:t>▶</w:t>
            </w:r>
            <w:r w:rsidRPr="00057858">
              <w:t xml:space="preserve"> </w:t>
            </w:r>
            <w:r w:rsidRPr="00057858">
              <w:t>傳輸協定：</w:t>
            </w:r>
            <w:r w:rsidRPr="00057858">
              <w:t xml:space="preserve"> HTTP</w:t>
            </w:r>
          </w:p>
        </w:tc>
        <w:tc>
          <w:tcPr>
            <w:tcW w:w="1083" w:type="pct"/>
            <w:vAlign w:val="center"/>
            <w:hideMark/>
          </w:tcPr>
          <w:p w:rsidR="00057858" w:rsidRPr="00057858" w:rsidRDefault="00057858" w:rsidP="00057858">
            <w:pPr>
              <w:pStyle w:val="a4"/>
            </w:pPr>
            <w:r w:rsidRPr="00057858">
              <w:t>Camera</w:t>
            </w:r>
          </w:p>
        </w:tc>
      </w:tr>
    </w:tbl>
    <w:p w:rsidR="00057858" w:rsidRPr="0040318E" w:rsidRDefault="00057858" w:rsidP="00057858">
      <w:pPr>
        <w:ind w:firstLine="480"/>
        <w:rPr>
          <w:rFonts w:hint="eastAsia"/>
          <w:b/>
        </w:rPr>
      </w:pPr>
    </w:p>
    <w:p w:rsidR="0040318E" w:rsidRDefault="0040318E" w:rsidP="00ED53F2">
      <w:pPr>
        <w:pStyle w:val="a7"/>
        <w:numPr>
          <w:ilvl w:val="0"/>
          <w:numId w:val="14"/>
        </w:numPr>
        <w:ind w:leftChars="0" w:firstLineChars="0"/>
        <w:rPr>
          <w:rFonts w:hint="eastAsia"/>
          <w:b/>
        </w:rPr>
      </w:pPr>
      <w:r>
        <w:rPr>
          <w:rFonts w:hint="eastAsia"/>
          <w:b/>
        </w:rPr>
        <w:t>子計畫二</w:t>
      </w:r>
      <w:r w:rsidRPr="00303FE3">
        <w:rPr>
          <w:rFonts w:hint="eastAsia"/>
          <w:b/>
        </w:rPr>
        <w:t>：</w:t>
      </w:r>
      <w:proofErr w:type="gramStart"/>
      <w:r w:rsidRPr="0040318E">
        <w:rPr>
          <w:rFonts w:hint="eastAsia"/>
          <w:b/>
        </w:rPr>
        <w:t>物聯網擴增實</w:t>
      </w:r>
      <w:proofErr w:type="gramEnd"/>
      <w:r w:rsidRPr="0040318E">
        <w:rPr>
          <w:rFonts w:hint="eastAsia"/>
          <w:b/>
        </w:rPr>
        <w:t>境互動視頻管理子系統之設計與實作</w:t>
      </w:r>
      <w:r w:rsidRPr="0040318E">
        <w:rPr>
          <w:b/>
        </w:rPr>
        <w:t>(</w:t>
      </w:r>
      <w:r w:rsidRPr="0040318E">
        <w:rPr>
          <w:rFonts w:hint="eastAsia"/>
          <w:b/>
        </w:rPr>
        <w:t>ARIVMS</w:t>
      </w:r>
      <w:r w:rsidRPr="0040318E">
        <w:rPr>
          <w:b/>
        </w:rPr>
        <w:t>)</w:t>
      </w:r>
    </w:p>
    <w:p w:rsidR="00057858" w:rsidRDefault="00057858" w:rsidP="00057858">
      <w:pPr>
        <w:ind w:firstLine="480"/>
        <w:rPr>
          <w:rFonts w:hint="eastAsia"/>
        </w:rPr>
      </w:pPr>
      <w:r w:rsidRPr="0070537C">
        <w:t>本系統主要硬體設備包括運算伺服器設備、</w:t>
      </w:r>
      <w:r w:rsidRPr="0070537C">
        <w:t>CCD</w:t>
      </w:r>
      <w:r w:rsidRPr="0070537C">
        <w:t>攝影機所構成，提供雲端視訊監控、</w:t>
      </w:r>
      <w:r>
        <w:rPr>
          <w:rFonts w:hint="eastAsia"/>
        </w:rPr>
        <w:t>定位測試相關設備</w:t>
      </w:r>
      <w:r>
        <w:t>。相關的設備需求如</w:t>
      </w:r>
      <w:r>
        <w:fldChar w:fldCharType="begin"/>
      </w:r>
      <w:r>
        <w:instrText xml:space="preserve"> REF _Ref484619047 \h </w:instrText>
      </w:r>
      <w:r>
        <w:fldChar w:fldCharType="separate"/>
      </w:r>
      <w:r w:rsidR="004512CF">
        <w:rPr>
          <w:rFonts w:hint="eastAsia"/>
        </w:rPr>
        <w:t>表</w:t>
      </w:r>
      <w:r w:rsidR="004512CF">
        <w:rPr>
          <w:rFonts w:hint="eastAsia"/>
        </w:rPr>
        <w:t xml:space="preserve"> </w:t>
      </w:r>
      <w:r w:rsidR="004512CF">
        <w:rPr>
          <w:noProof/>
        </w:rPr>
        <w:t>2</w:t>
      </w:r>
      <w:r w:rsidR="004512CF">
        <w:noBreakHyphen/>
      </w:r>
      <w:r w:rsidR="004512CF">
        <w:rPr>
          <w:noProof/>
        </w:rPr>
        <w:t>3</w:t>
      </w:r>
      <w:r w:rsidR="004512CF">
        <w:rPr>
          <w:rFonts w:hint="eastAsia"/>
        </w:rPr>
        <w:t>、</w:t>
      </w:r>
      <w:r w:rsidR="004512CF" w:rsidRPr="0070537C">
        <w:t>各設備裝置資源</w:t>
      </w:r>
      <w:r w:rsidR="004512CF" w:rsidRPr="0070537C">
        <w:t>[</w:t>
      </w:r>
      <w:r w:rsidR="004512CF">
        <w:rPr>
          <w:rFonts w:hint="eastAsia"/>
        </w:rPr>
        <w:t>子</w:t>
      </w:r>
      <w:r w:rsidR="004512CF">
        <w:rPr>
          <w:rFonts w:hint="eastAsia"/>
        </w:rPr>
        <w:lastRenderedPageBreak/>
        <w:t>計畫二</w:t>
      </w:r>
      <w:r w:rsidR="004512CF" w:rsidRPr="0070537C">
        <w:t>]</w:t>
      </w:r>
      <w:r>
        <w:fldChar w:fldCharType="end"/>
      </w:r>
      <w:r w:rsidRPr="0070537C">
        <w:t>所示。</w:t>
      </w:r>
    </w:p>
    <w:p w:rsidR="00057858" w:rsidRPr="0070537C" w:rsidRDefault="00057858" w:rsidP="00057858">
      <w:pPr>
        <w:pStyle w:val="a4"/>
      </w:pPr>
      <w:bookmarkStart w:id="70" w:name="_Ref48461904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12C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512CF">
        <w:rPr>
          <w:noProof/>
        </w:rPr>
        <w:t>3</w:t>
      </w:r>
      <w:r>
        <w:fldChar w:fldCharType="end"/>
      </w:r>
      <w:r>
        <w:rPr>
          <w:rFonts w:hint="eastAsia"/>
        </w:rPr>
        <w:t>、</w:t>
      </w:r>
      <w:r w:rsidRPr="0070537C">
        <w:t>各設備裝置資源</w:t>
      </w:r>
      <w:r w:rsidRPr="0070537C">
        <w:t>[</w:t>
      </w:r>
      <w:r>
        <w:rPr>
          <w:rFonts w:hint="eastAsia"/>
        </w:rPr>
        <w:t>子計畫二</w:t>
      </w:r>
      <w:r w:rsidRPr="0070537C">
        <w:t>]</w:t>
      </w:r>
      <w:bookmarkEnd w:id="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9"/>
        <w:gridCol w:w="6543"/>
      </w:tblGrid>
      <w:tr w:rsidR="00057858" w:rsidRPr="00057858" w:rsidTr="00057858">
        <w:trPr>
          <w:trHeight w:val="365"/>
          <w:jc w:val="center"/>
        </w:trPr>
        <w:tc>
          <w:tcPr>
            <w:tcW w:w="1161" w:type="pct"/>
            <w:shd w:val="clear" w:color="auto" w:fill="BFBFBF" w:themeFill="background1" w:themeFillShade="BF"/>
            <w:vAlign w:val="center"/>
          </w:tcPr>
          <w:p w:rsidR="00057858" w:rsidRPr="00057858" w:rsidRDefault="00057858" w:rsidP="00057858">
            <w:pPr>
              <w:pStyle w:val="a4"/>
              <w:rPr>
                <w:b/>
              </w:rPr>
            </w:pPr>
            <w:r w:rsidRPr="00057858">
              <w:rPr>
                <w:b/>
              </w:rPr>
              <w:t>硬體名稱</w:t>
            </w:r>
          </w:p>
        </w:tc>
        <w:tc>
          <w:tcPr>
            <w:tcW w:w="3839" w:type="pct"/>
            <w:shd w:val="clear" w:color="auto" w:fill="BFBFBF" w:themeFill="background1" w:themeFillShade="BF"/>
            <w:vAlign w:val="center"/>
          </w:tcPr>
          <w:p w:rsidR="00057858" w:rsidRPr="00057858" w:rsidRDefault="00057858" w:rsidP="00057858">
            <w:pPr>
              <w:pStyle w:val="a4"/>
              <w:rPr>
                <w:b/>
              </w:rPr>
            </w:pPr>
            <w:r w:rsidRPr="00057858">
              <w:rPr>
                <w:b/>
              </w:rPr>
              <w:t>規格說明</w:t>
            </w:r>
          </w:p>
        </w:tc>
      </w:tr>
      <w:tr w:rsidR="00057858" w:rsidRPr="00057858" w:rsidTr="00057858">
        <w:trPr>
          <w:trHeight w:val="701"/>
          <w:jc w:val="center"/>
        </w:trPr>
        <w:tc>
          <w:tcPr>
            <w:tcW w:w="1161" w:type="pct"/>
            <w:shd w:val="clear" w:color="auto" w:fill="BFBFBF" w:themeFill="background1" w:themeFillShade="BF"/>
            <w:vAlign w:val="center"/>
          </w:tcPr>
          <w:p w:rsidR="00057858" w:rsidRPr="00371E19" w:rsidRDefault="00057858" w:rsidP="00057858">
            <w:pPr>
              <w:pStyle w:val="a4"/>
              <w:rPr>
                <w:b/>
              </w:rPr>
            </w:pPr>
            <w:r w:rsidRPr="00371E19">
              <w:rPr>
                <w:b/>
              </w:rPr>
              <w:t>PC</w:t>
            </w:r>
            <w:r w:rsidRPr="00371E19">
              <w:rPr>
                <w:b/>
              </w:rPr>
              <w:t>伺服器</w:t>
            </w:r>
          </w:p>
        </w:tc>
        <w:tc>
          <w:tcPr>
            <w:tcW w:w="3839" w:type="pct"/>
            <w:vAlign w:val="center"/>
          </w:tcPr>
          <w:p w:rsidR="00057858" w:rsidRPr="00057858" w:rsidRDefault="00057858" w:rsidP="00057858">
            <w:pPr>
              <w:pStyle w:val="a4"/>
            </w:pPr>
            <w:r w:rsidRPr="00057858">
              <w:t>廠牌</w:t>
            </w:r>
            <w:r w:rsidRPr="00057858">
              <w:t>:Acer</w:t>
            </w:r>
          </w:p>
          <w:p w:rsidR="00057858" w:rsidRPr="00057858" w:rsidRDefault="00057858" w:rsidP="00057858">
            <w:pPr>
              <w:pStyle w:val="a4"/>
            </w:pPr>
            <w:r w:rsidRPr="00057858">
              <w:t>CPU: Inter® Core™ I7 3.4GHz</w:t>
            </w:r>
          </w:p>
          <w:p w:rsidR="00057858" w:rsidRPr="00057858" w:rsidRDefault="00057858" w:rsidP="00057858">
            <w:pPr>
              <w:pStyle w:val="a4"/>
            </w:pPr>
            <w:r w:rsidRPr="00057858">
              <w:t>Memory:8GB</w:t>
            </w:r>
          </w:p>
          <w:p w:rsidR="00057858" w:rsidRPr="00057858" w:rsidRDefault="00057858" w:rsidP="00057858">
            <w:pPr>
              <w:pStyle w:val="a4"/>
            </w:pPr>
            <w:r w:rsidRPr="00057858">
              <w:t>OS: Windows 10 64bits</w:t>
            </w:r>
          </w:p>
        </w:tc>
      </w:tr>
      <w:tr w:rsidR="00057858" w:rsidRPr="00057858" w:rsidTr="00057858">
        <w:trPr>
          <w:trHeight w:val="413"/>
          <w:jc w:val="center"/>
        </w:trPr>
        <w:tc>
          <w:tcPr>
            <w:tcW w:w="1161" w:type="pct"/>
            <w:shd w:val="clear" w:color="auto" w:fill="BFBFBF" w:themeFill="background1" w:themeFillShade="BF"/>
            <w:vAlign w:val="center"/>
          </w:tcPr>
          <w:p w:rsidR="00057858" w:rsidRPr="00371E19" w:rsidRDefault="00057858" w:rsidP="00057858">
            <w:pPr>
              <w:pStyle w:val="a4"/>
              <w:rPr>
                <w:b/>
              </w:rPr>
            </w:pPr>
            <w:r w:rsidRPr="00371E19">
              <w:rPr>
                <w:b/>
              </w:rPr>
              <w:t>CCD</w:t>
            </w:r>
          </w:p>
        </w:tc>
        <w:tc>
          <w:tcPr>
            <w:tcW w:w="3839" w:type="pct"/>
            <w:vAlign w:val="center"/>
          </w:tcPr>
          <w:p w:rsidR="00057858" w:rsidRPr="00057858" w:rsidRDefault="00057858" w:rsidP="00057858">
            <w:pPr>
              <w:pStyle w:val="a4"/>
            </w:pPr>
            <w:r w:rsidRPr="00057858">
              <w:t>StarDot</w:t>
            </w:r>
            <w:r w:rsidRPr="00057858">
              <w:rPr>
                <w:rFonts w:hint="eastAsia"/>
              </w:rPr>
              <w:t xml:space="preserve"> </w:t>
            </w:r>
            <w:r w:rsidRPr="00057858">
              <w:t>/NetCam SC H.264 *1</w:t>
            </w:r>
          </w:p>
          <w:p w:rsidR="00057858" w:rsidRPr="00057858" w:rsidRDefault="00057858" w:rsidP="00057858">
            <w:pPr>
              <w:pStyle w:val="a4"/>
            </w:pPr>
            <w:r w:rsidRPr="00057858">
              <w:rPr>
                <w:rFonts w:hint="eastAsia"/>
              </w:rPr>
              <w:t>i-family</w:t>
            </w:r>
            <w:r w:rsidRPr="00057858">
              <w:t xml:space="preserve"> IF-005B *2</w:t>
            </w:r>
            <w:r w:rsidRPr="00057858">
              <w:br/>
              <w:t>Axis M1114 *1</w:t>
            </w:r>
          </w:p>
        </w:tc>
      </w:tr>
      <w:tr w:rsidR="00057858" w:rsidRPr="00057858" w:rsidTr="00057858">
        <w:trPr>
          <w:trHeight w:val="196"/>
          <w:jc w:val="center"/>
        </w:trPr>
        <w:tc>
          <w:tcPr>
            <w:tcW w:w="1161" w:type="pct"/>
            <w:shd w:val="clear" w:color="auto" w:fill="BFBFBF" w:themeFill="background1" w:themeFillShade="BF"/>
            <w:vAlign w:val="center"/>
          </w:tcPr>
          <w:p w:rsidR="00057858" w:rsidRPr="00371E19" w:rsidRDefault="00057858" w:rsidP="00057858">
            <w:pPr>
              <w:pStyle w:val="a4"/>
              <w:rPr>
                <w:b/>
              </w:rPr>
            </w:pPr>
            <w:r w:rsidRPr="00371E19">
              <w:rPr>
                <w:rFonts w:hint="eastAsia"/>
                <w:b/>
              </w:rPr>
              <w:t>測距設備</w:t>
            </w:r>
          </w:p>
        </w:tc>
        <w:tc>
          <w:tcPr>
            <w:tcW w:w="3839" w:type="pct"/>
            <w:vAlign w:val="center"/>
          </w:tcPr>
          <w:p w:rsidR="00057858" w:rsidRPr="00057858" w:rsidRDefault="00057858" w:rsidP="00057858">
            <w:pPr>
              <w:pStyle w:val="a4"/>
            </w:pPr>
            <w:r w:rsidRPr="00057858">
              <w:t>「高精度」防震防塵潑水雷射測距儀</w:t>
            </w:r>
          </w:p>
          <w:p w:rsidR="00057858" w:rsidRPr="00057858" w:rsidRDefault="00057858" w:rsidP="00057858">
            <w:pPr>
              <w:pStyle w:val="a4"/>
            </w:pPr>
            <w:r w:rsidRPr="00057858">
              <w:t>KONQOR</w:t>
            </w:r>
            <w:r w:rsidRPr="00057858">
              <w:rPr>
                <w:rFonts w:hint="eastAsia"/>
              </w:rPr>
              <w:t xml:space="preserve"> OQ-100</w:t>
            </w:r>
          </w:p>
        </w:tc>
      </w:tr>
    </w:tbl>
    <w:p w:rsidR="00057858" w:rsidRPr="0040318E" w:rsidRDefault="00057858" w:rsidP="00057858">
      <w:pPr>
        <w:ind w:firstLine="480"/>
        <w:rPr>
          <w:rFonts w:hint="eastAsia"/>
          <w:b/>
        </w:rPr>
      </w:pPr>
    </w:p>
    <w:p w:rsidR="0040318E" w:rsidRDefault="0040318E" w:rsidP="00ED53F2">
      <w:pPr>
        <w:pStyle w:val="a7"/>
        <w:numPr>
          <w:ilvl w:val="0"/>
          <w:numId w:val="14"/>
        </w:numPr>
        <w:ind w:leftChars="0" w:firstLineChars="0"/>
        <w:rPr>
          <w:rFonts w:hint="eastAsia"/>
          <w:b/>
        </w:rPr>
      </w:pPr>
      <w:r>
        <w:rPr>
          <w:rFonts w:hint="eastAsia"/>
          <w:b/>
        </w:rPr>
        <w:t>子計畫</w:t>
      </w:r>
      <w:proofErr w:type="gramStart"/>
      <w:r>
        <w:rPr>
          <w:rFonts w:hint="eastAsia"/>
          <w:b/>
        </w:rPr>
        <w:t>三</w:t>
      </w:r>
      <w:proofErr w:type="gramEnd"/>
      <w:r w:rsidRPr="00303FE3">
        <w:rPr>
          <w:rFonts w:hint="eastAsia"/>
          <w:b/>
        </w:rPr>
        <w:t>：</w:t>
      </w:r>
      <w:r w:rsidRPr="0040318E">
        <w:rPr>
          <w:rFonts w:hint="eastAsia"/>
          <w:b/>
        </w:rPr>
        <w:t>農業氣象推估與作物病蟲害特徵探</w:t>
      </w:r>
      <w:proofErr w:type="gramStart"/>
      <w:r w:rsidRPr="0040318E">
        <w:rPr>
          <w:rFonts w:hint="eastAsia"/>
          <w:b/>
        </w:rPr>
        <w:t>勘</w:t>
      </w:r>
      <w:proofErr w:type="gramEnd"/>
      <w:r w:rsidRPr="0040318E">
        <w:rPr>
          <w:rFonts w:hint="eastAsia"/>
          <w:b/>
        </w:rPr>
        <w:t>平台之設計及實作</w:t>
      </w:r>
      <w:r w:rsidRPr="0040318E">
        <w:rPr>
          <w:rFonts w:hint="eastAsia"/>
          <w:b/>
        </w:rPr>
        <w:t>(EAM)</w:t>
      </w:r>
    </w:p>
    <w:p w:rsidR="00371E19" w:rsidRDefault="00371E19" w:rsidP="00371E19">
      <w:pPr>
        <w:ind w:firstLine="480"/>
        <w:rPr>
          <w:rFonts w:hint="eastAsia"/>
        </w:rPr>
      </w:pPr>
      <w:r>
        <w:t>本</w:t>
      </w:r>
      <w:r>
        <w:rPr>
          <w:rFonts w:hint="eastAsia"/>
        </w:rPr>
        <w:t>計畫</w:t>
      </w:r>
      <w:r w:rsidRPr="00313F19">
        <w:t>主要硬體設備包括分析伺服器、</w:t>
      </w:r>
      <w:r w:rsidRPr="00313F19">
        <w:t>Sensor</w:t>
      </w:r>
      <w:r w:rsidRPr="00313F19">
        <w:t>感測器等構成，提供即時的</w:t>
      </w:r>
      <w:r w:rsidRPr="00313F19">
        <w:rPr>
          <w:rFonts w:hint="eastAsia"/>
        </w:rPr>
        <w:t>農業氣象推估</w:t>
      </w:r>
      <w:r w:rsidRPr="00313F19">
        <w:t>運算</w:t>
      </w:r>
      <w:r w:rsidRPr="00313F19">
        <w:rPr>
          <w:rFonts w:hint="eastAsia"/>
        </w:rPr>
        <w:t>與</w:t>
      </w:r>
      <w:r w:rsidRPr="00313F19">
        <w:t>分析。相關的設備需求</w:t>
      </w:r>
      <w:r w:rsidRPr="00F069A3">
        <w:t>如</w:t>
      </w:r>
      <w:r w:rsidR="001D3AB4">
        <w:fldChar w:fldCharType="begin"/>
      </w:r>
      <w:r w:rsidR="001D3AB4">
        <w:instrText xml:space="preserve"> REF _Ref484261809 \h </w:instrText>
      </w:r>
      <w:r w:rsidR="001D3AB4">
        <w:fldChar w:fldCharType="separate"/>
      </w:r>
      <w:r w:rsidR="004512CF" w:rsidRPr="00CD4B28">
        <w:rPr>
          <w:rFonts w:hint="eastAsia"/>
          <w:bCs/>
        </w:rPr>
        <w:t>表</w:t>
      </w:r>
      <w:r w:rsidR="004512CF" w:rsidRPr="00CD4B28">
        <w:rPr>
          <w:rFonts w:hint="eastAsia"/>
          <w:bCs/>
        </w:rPr>
        <w:t xml:space="preserve"> </w:t>
      </w:r>
      <w:r w:rsidR="004512CF">
        <w:rPr>
          <w:bCs/>
          <w:noProof/>
        </w:rPr>
        <w:t>2</w:t>
      </w:r>
      <w:r w:rsidR="004512CF">
        <w:rPr>
          <w:bCs/>
        </w:rPr>
        <w:noBreakHyphen/>
      </w:r>
      <w:r w:rsidR="004512CF">
        <w:rPr>
          <w:bCs/>
          <w:noProof/>
        </w:rPr>
        <w:t>4</w:t>
      </w:r>
      <w:r w:rsidR="004512CF" w:rsidRPr="00CD4B28">
        <w:rPr>
          <w:rFonts w:hint="eastAsia"/>
          <w:bCs/>
        </w:rPr>
        <w:t>、</w:t>
      </w:r>
      <w:r w:rsidR="004512CF" w:rsidRPr="00CD4B28">
        <w:rPr>
          <w:bCs/>
        </w:rPr>
        <w:t>各設備裝置資源</w:t>
      </w:r>
      <w:r w:rsidR="004512CF" w:rsidRPr="00CD4B28">
        <w:rPr>
          <w:bCs/>
        </w:rPr>
        <w:t>[</w:t>
      </w:r>
      <w:r w:rsidR="004512CF" w:rsidRPr="00CD4B28">
        <w:rPr>
          <w:rFonts w:hint="eastAsia"/>
          <w:bCs/>
        </w:rPr>
        <w:t>子計畫三</w:t>
      </w:r>
      <w:r w:rsidR="004512CF" w:rsidRPr="00CD4B28">
        <w:rPr>
          <w:bCs/>
        </w:rPr>
        <w:t>]</w:t>
      </w:r>
      <w:r w:rsidR="001D3AB4">
        <w:fldChar w:fldCharType="end"/>
      </w:r>
      <w:r w:rsidRPr="00313F19">
        <w:t>所示。</w:t>
      </w:r>
    </w:p>
    <w:p w:rsidR="00371E19" w:rsidRPr="00CD4B28" w:rsidRDefault="004F08B0" w:rsidP="00371E19">
      <w:pPr>
        <w:pStyle w:val="aa"/>
        <w:ind w:firstLine="480"/>
        <w:rPr>
          <w:bCs/>
        </w:rPr>
      </w:pPr>
      <w:bookmarkStart w:id="71" w:name="_Ref484261809"/>
      <w:r w:rsidRPr="00CD4B28">
        <w:rPr>
          <w:rFonts w:hint="eastAsia"/>
          <w:bCs/>
        </w:rPr>
        <w:t>表</w:t>
      </w:r>
      <w:r w:rsidRPr="00CD4B28">
        <w:rPr>
          <w:rFonts w:hint="eastAsia"/>
          <w:bCs/>
        </w:rPr>
        <w:t xml:space="preserve"> </w:t>
      </w:r>
      <w:r>
        <w:rPr>
          <w:bCs/>
        </w:rPr>
        <w:fldChar w:fldCharType="begin"/>
      </w:r>
      <w:r>
        <w:rPr>
          <w:bCs/>
        </w:rPr>
        <w:instrText xml:space="preserve"> </w:instrText>
      </w:r>
      <w:r>
        <w:rPr>
          <w:rFonts w:hint="eastAsia"/>
          <w:bCs/>
        </w:rPr>
        <w:instrText>STYLEREF 1 \s</w:instrText>
      </w:r>
      <w:r>
        <w:rPr>
          <w:bCs/>
        </w:rPr>
        <w:instrText xml:space="preserve"> </w:instrText>
      </w:r>
      <w:r>
        <w:rPr>
          <w:bCs/>
        </w:rPr>
        <w:fldChar w:fldCharType="separate"/>
      </w:r>
      <w:r w:rsidR="004512CF">
        <w:rPr>
          <w:bCs/>
          <w:noProof/>
        </w:rPr>
        <w:t>2</w:t>
      </w:r>
      <w:r>
        <w:rPr>
          <w:bCs/>
        </w:rPr>
        <w:fldChar w:fldCharType="end"/>
      </w:r>
      <w:r>
        <w:rPr>
          <w:bCs/>
        </w:rPr>
        <w:noBreakHyphen/>
      </w:r>
      <w:r>
        <w:rPr>
          <w:bCs/>
        </w:rPr>
        <w:fldChar w:fldCharType="begin"/>
      </w:r>
      <w:r>
        <w:rPr>
          <w:bCs/>
        </w:rPr>
        <w:instrText xml:space="preserve"> </w:instrText>
      </w:r>
      <w:r>
        <w:rPr>
          <w:rFonts w:hint="eastAsia"/>
          <w:bCs/>
        </w:rPr>
        <w:instrText xml:space="preserve">SEQ </w:instrText>
      </w:r>
      <w:r>
        <w:rPr>
          <w:rFonts w:hint="eastAsia"/>
          <w:bCs/>
        </w:rPr>
        <w:instrText>表</w:instrText>
      </w:r>
      <w:r>
        <w:rPr>
          <w:rFonts w:hint="eastAsia"/>
          <w:bCs/>
        </w:rPr>
        <w:instrText xml:space="preserve"> \* ARABIC \s 1</w:instrText>
      </w:r>
      <w:r>
        <w:rPr>
          <w:bCs/>
        </w:rPr>
        <w:instrText xml:space="preserve"> </w:instrText>
      </w:r>
      <w:r>
        <w:rPr>
          <w:bCs/>
        </w:rPr>
        <w:fldChar w:fldCharType="separate"/>
      </w:r>
      <w:r w:rsidR="004512CF">
        <w:rPr>
          <w:bCs/>
          <w:noProof/>
        </w:rPr>
        <w:t>4</w:t>
      </w:r>
      <w:r>
        <w:rPr>
          <w:bCs/>
        </w:rPr>
        <w:fldChar w:fldCharType="end"/>
      </w:r>
      <w:r w:rsidRPr="00CD4B28">
        <w:rPr>
          <w:rFonts w:hint="eastAsia"/>
          <w:bCs/>
        </w:rPr>
        <w:t>、</w:t>
      </w:r>
      <w:r w:rsidRPr="00CD4B28">
        <w:rPr>
          <w:bCs/>
        </w:rPr>
        <w:t>各設備裝置資源</w:t>
      </w:r>
      <w:r w:rsidRPr="00CD4B28">
        <w:rPr>
          <w:bCs/>
        </w:rPr>
        <w:t>[</w:t>
      </w:r>
      <w:r w:rsidRPr="00CD4B28">
        <w:rPr>
          <w:rFonts w:hint="eastAsia"/>
          <w:bCs/>
        </w:rPr>
        <w:t>子計畫三</w:t>
      </w:r>
      <w:r w:rsidRPr="00CD4B28">
        <w:rPr>
          <w:bCs/>
        </w:rPr>
        <w:t>]</w:t>
      </w:r>
      <w:bookmarkEnd w:id="7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4394"/>
        <w:gridCol w:w="2177"/>
      </w:tblGrid>
      <w:tr w:rsidR="00371E19" w:rsidRPr="00313F19" w:rsidTr="00371E19">
        <w:trPr>
          <w:jc w:val="center"/>
        </w:trPr>
        <w:tc>
          <w:tcPr>
            <w:tcW w:w="1145" w:type="pct"/>
            <w:shd w:val="clear" w:color="auto" w:fill="BFBFBF" w:themeFill="background1" w:themeFillShade="BF"/>
            <w:vAlign w:val="center"/>
          </w:tcPr>
          <w:p w:rsidR="00371E19" w:rsidRPr="00371E19" w:rsidRDefault="00371E19" w:rsidP="00371E19">
            <w:pPr>
              <w:pStyle w:val="a4"/>
              <w:rPr>
                <w:b/>
              </w:rPr>
            </w:pPr>
          </w:p>
        </w:tc>
        <w:tc>
          <w:tcPr>
            <w:tcW w:w="2578" w:type="pct"/>
            <w:shd w:val="clear" w:color="auto" w:fill="BFBFBF" w:themeFill="background1" w:themeFillShade="BF"/>
            <w:vAlign w:val="center"/>
          </w:tcPr>
          <w:p w:rsidR="00371E19" w:rsidRPr="00371E19" w:rsidRDefault="00371E19" w:rsidP="00371E19">
            <w:pPr>
              <w:pStyle w:val="a4"/>
              <w:rPr>
                <w:b/>
              </w:rPr>
            </w:pPr>
            <w:r w:rsidRPr="00371E19">
              <w:rPr>
                <w:b/>
                <w:kern w:val="0"/>
              </w:rPr>
              <w:t>分析伺服器</w:t>
            </w:r>
          </w:p>
        </w:tc>
        <w:tc>
          <w:tcPr>
            <w:tcW w:w="1277" w:type="pct"/>
            <w:shd w:val="clear" w:color="auto" w:fill="BFBFBF" w:themeFill="background1" w:themeFillShade="BF"/>
            <w:vAlign w:val="center"/>
          </w:tcPr>
          <w:p w:rsidR="00371E19" w:rsidRPr="00371E19" w:rsidRDefault="00371E19" w:rsidP="00371E19">
            <w:pPr>
              <w:pStyle w:val="a4"/>
              <w:rPr>
                <w:b/>
              </w:rPr>
            </w:pPr>
            <w:r w:rsidRPr="00371E19">
              <w:rPr>
                <w:b/>
                <w:kern w:val="0"/>
              </w:rPr>
              <w:t>攝影機</w:t>
            </w:r>
          </w:p>
        </w:tc>
      </w:tr>
      <w:tr w:rsidR="00371E19" w:rsidRPr="00313F19" w:rsidTr="00371E19">
        <w:trPr>
          <w:jc w:val="center"/>
        </w:trPr>
        <w:tc>
          <w:tcPr>
            <w:tcW w:w="1145" w:type="pct"/>
            <w:shd w:val="clear" w:color="auto" w:fill="BFBFBF" w:themeFill="background1" w:themeFillShade="BF"/>
            <w:vAlign w:val="center"/>
          </w:tcPr>
          <w:p w:rsidR="00371E19" w:rsidRPr="00371E19" w:rsidRDefault="00371E19" w:rsidP="00371E19">
            <w:pPr>
              <w:pStyle w:val="a4"/>
              <w:rPr>
                <w:b/>
              </w:rPr>
            </w:pPr>
            <w:r w:rsidRPr="00371E19">
              <w:rPr>
                <w:b/>
              </w:rPr>
              <w:t>作業系統</w:t>
            </w:r>
          </w:p>
        </w:tc>
        <w:tc>
          <w:tcPr>
            <w:tcW w:w="2578" w:type="pct"/>
            <w:vAlign w:val="center"/>
          </w:tcPr>
          <w:p w:rsidR="00371E19" w:rsidRPr="00313F19" w:rsidRDefault="00371E19" w:rsidP="00371E19">
            <w:pPr>
              <w:pStyle w:val="a4"/>
            </w:pPr>
            <w:r w:rsidRPr="00313F19">
              <w:t>Microsoft Windows 7</w:t>
            </w:r>
          </w:p>
        </w:tc>
        <w:tc>
          <w:tcPr>
            <w:tcW w:w="1277" w:type="pct"/>
            <w:vAlign w:val="center"/>
          </w:tcPr>
          <w:p w:rsidR="00371E19" w:rsidRPr="00313F19" w:rsidRDefault="00371E19" w:rsidP="00371E19">
            <w:pPr>
              <w:pStyle w:val="a4"/>
            </w:pPr>
            <w:r w:rsidRPr="00313F19">
              <w:t>－</w:t>
            </w:r>
          </w:p>
        </w:tc>
      </w:tr>
      <w:tr w:rsidR="00371E19" w:rsidRPr="00313F19" w:rsidTr="00371E19">
        <w:trPr>
          <w:jc w:val="center"/>
        </w:trPr>
        <w:tc>
          <w:tcPr>
            <w:tcW w:w="1145" w:type="pct"/>
            <w:shd w:val="clear" w:color="auto" w:fill="BFBFBF" w:themeFill="background1" w:themeFillShade="BF"/>
            <w:vAlign w:val="center"/>
          </w:tcPr>
          <w:p w:rsidR="00371E19" w:rsidRPr="00371E19" w:rsidRDefault="00371E19" w:rsidP="00371E19">
            <w:pPr>
              <w:pStyle w:val="a4"/>
              <w:rPr>
                <w:b/>
              </w:rPr>
            </w:pPr>
            <w:r w:rsidRPr="00371E19">
              <w:rPr>
                <w:b/>
              </w:rPr>
              <w:t>中央處理器</w:t>
            </w:r>
          </w:p>
        </w:tc>
        <w:tc>
          <w:tcPr>
            <w:tcW w:w="2578" w:type="pct"/>
            <w:vAlign w:val="center"/>
          </w:tcPr>
          <w:p w:rsidR="00371E19" w:rsidRPr="00313F19" w:rsidRDefault="00371E19" w:rsidP="00371E19">
            <w:pPr>
              <w:pStyle w:val="a4"/>
            </w:pPr>
            <w:r w:rsidRPr="00313F19">
              <w:t>Inter® Core™ i</w:t>
            </w:r>
            <w:r w:rsidRPr="00313F19">
              <w:rPr>
                <w:rFonts w:hint="eastAsia"/>
              </w:rPr>
              <w:t>7</w:t>
            </w:r>
            <w:r w:rsidRPr="00313F19">
              <w:t>-</w:t>
            </w:r>
            <w:r w:rsidRPr="00313F19">
              <w:rPr>
                <w:rFonts w:hint="eastAsia"/>
              </w:rPr>
              <w:t>4790</w:t>
            </w:r>
            <w:r w:rsidRPr="00313F19">
              <w:t xml:space="preserve"> CPU@3.</w:t>
            </w:r>
            <w:r w:rsidRPr="00313F19">
              <w:rPr>
                <w:rFonts w:hint="eastAsia"/>
              </w:rPr>
              <w:t>6</w:t>
            </w:r>
            <w:r w:rsidRPr="00313F19">
              <w:t>0GHz</w:t>
            </w:r>
          </w:p>
        </w:tc>
        <w:tc>
          <w:tcPr>
            <w:tcW w:w="1277" w:type="pct"/>
            <w:vAlign w:val="center"/>
          </w:tcPr>
          <w:p w:rsidR="00371E19" w:rsidRPr="00313F19" w:rsidRDefault="00371E19" w:rsidP="00371E19">
            <w:pPr>
              <w:pStyle w:val="a4"/>
            </w:pPr>
            <w:r w:rsidRPr="00313F19">
              <w:t>－</w:t>
            </w:r>
          </w:p>
        </w:tc>
      </w:tr>
      <w:tr w:rsidR="00371E19" w:rsidRPr="00313F19" w:rsidTr="00371E19">
        <w:trPr>
          <w:jc w:val="center"/>
        </w:trPr>
        <w:tc>
          <w:tcPr>
            <w:tcW w:w="1145" w:type="pct"/>
            <w:shd w:val="clear" w:color="auto" w:fill="BFBFBF" w:themeFill="background1" w:themeFillShade="BF"/>
            <w:vAlign w:val="center"/>
          </w:tcPr>
          <w:p w:rsidR="00371E19" w:rsidRPr="00371E19" w:rsidRDefault="00371E19" w:rsidP="00371E19">
            <w:pPr>
              <w:pStyle w:val="a4"/>
              <w:rPr>
                <w:b/>
              </w:rPr>
            </w:pPr>
            <w:r w:rsidRPr="00371E19">
              <w:rPr>
                <w:b/>
              </w:rPr>
              <w:t>RAM</w:t>
            </w:r>
          </w:p>
        </w:tc>
        <w:tc>
          <w:tcPr>
            <w:tcW w:w="2578" w:type="pct"/>
            <w:vAlign w:val="center"/>
          </w:tcPr>
          <w:p w:rsidR="00371E19" w:rsidRPr="00313F19" w:rsidRDefault="00371E19" w:rsidP="00371E19">
            <w:pPr>
              <w:pStyle w:val="a4"/>
            </w:pPr>
            <w:r w:rsidRPr="00313F19">
              <w:t>4GB</w:t>
            </w:r>
          </w:p>
        </w:tc>
        <w:tc>
          <w:tcPr>
            <w:tcW w:w="1277" w:type="pct"/>
            <w:vAlign w:val="center"/>
          </w:tcPr>
          <w:p w:rsidR="00371E19" w:rsidRPr="00313F19" w:rsidRDefault="00371E19" w:rsidP="00371E19">
            <w:pPr>
              <w:pStyle w:val="a4"/>
            </w:pPr>
            <w:r w:rsidRPr="00313F19">
              <w:t>－</w:t>
            </w:r>
          </w:p>
        </w:tc>
      </w:tr>
      <w:tr w:rsidR="00371E19" w:rsidRPr="00313F19" w:rsidTr="00371E19">
        <w:trPr>
          <w:jc w:val="center"/>
        </w:trPr>
        <w:tc>
          <w:tcPr>
            <w:tcW w:w="1145" w:type="pct"/>
            <w:shd w:val="clear" w:color="auto" w:fill="BFBFBF" w:themeFill="background1" w:themeFillShade="BF"/>
            <w:vAlign w:val="center"/>
          </w:tcPr>
          <w:p w:rsidR="00371E19" w:rsidRPr="00371E19" w:rsidRDefault="00371E19" w:rsidP="00371E19">
            <w:pPr>
              <w:pStyle w:val="a4"/>
              <w:rPr>
                <w:b/>
              </w:rPr>
            </w:pPr>
            <w:r w:rsidRPr="00371E19">
              <w:rPr>
                <w:b/>
              </w:rPr>
              <w:t>網路裝置</w:t>
            </w:r>
          </w:p>
        </w:tc>
        <w:tc>
          <w:tcPr>
            <w:tcW w:w="2578" w:type="pct"/>
            <w:vAlign w:val="center"/>
          </w:tcPr>
          <w:p w:rsidR="00371E19" w:rsidRPr="00313F19" w:rsidRDefault="00371E19" w:rsidP="00371E19">
            <w:pPr>
              <w:pStyle w:val="a4"/>
            </w:pPr>
            <w:r w:rsidRPr="00313F19">
              <w:t>1</w:t>
            </w:r>
          </w:p>
        </w:tc>
        <w:tc>
          <w:tcPr>
            <w:tcW w:w="1277" w:type="pct"/>
            <w:vAlign w:val="center"/>
          </w:tcPr>
          <w:p w:rsidR="00371E19" w:rsidRPr="00313F19" w:rsidRDefault="00371E19" w:rsidP="00371E19">
            <w:pPr>
              <w:pStyle w:val="a4"/>
            </w:pPr>
            <w:r w:rsidRPr="00313F19">
              <w:t>－</w:t>
            </w:r>
          </w:p>
        </w:tc>
      </w:tr>
    </w:tbl>
    <w:p w:rsidR="00C24122" w:rsidRDefault="00C24122">
      <w:pPr>
        <w:widowControl/>
        <w:spacing w:line="240" w:lineRule="auto"/>
        <w:ind w:firstLineChars="0" w:firstLine="0"/>
        <w:jc w:val="left"/>
        <w:rPr>
          <w:rFonts w:cs="Times New Roman"/>
          <w:b/>
          <w:szCs w:val="24"/>
        </w:rPr>
      </w:pPr>
      <w:r>
        <w:rPr>
          <w:b/>
        </w:rPr>
        <w:br w:type="page"/>
      </w:r>
    </w:p>
    <w:p w:rsidR="0040318E" w:rsidRPr="0040318E" w:rsidRDefault="0040318E" w:rsidP="00ED53F2">
      <w:pPr>
        <w:pStyle w:val="a7"/>
        <w:numPr>
          <w:ilvl w:val="0"/>
          <w:numId w:val="14"/>
        </w:numPr>
        <w:ind w:leftChars="0" w:firstLineChars="0"/>
        <w:rPr>
          <w:rFonts w:hint="eastAsia"/>
          <w:b/>
        </w:rPr>
      </w:pPr>
      <w:r w:rsidRPr="00303FE3">
        <w:rPr>
          <w:rFonts w:hint="eastAsia"/>
          <w:b/>
        </w:rPr>
        <w:lastRenderedPageBreak/>
        <w:t>子計畫四：</w:t>
      </w:r>
      <w:r w:rsidRPr="0040318E">
        <w:rPr>
          <w:rFonts w:hint="eastAsia"/>
          <w:b/>
        </w:rPr>
        <w:t>環境自動化控制服務與場域保全</w:t>
      </w:r>
      <w:r w:rsidRPr="0040318E">
        <w:rPr>
          <w:b/>
        </w:rPr>
        <w:t>(MCFS)</w:t>
      </w:r>
    </w:p>
    <w:p w:rsidR="0040318E" w:rsidRDefault="0040318E" w:rsidP="0040318E">
      <w:pPr>
        <w:ind w:firstLine="480"/>
        <w:rPr>
          <w:rFonts w:hint="eastAsia"/>
        </w:rPr>
      </w:pPr>
      <w:r>
        <w:rPr>
          <w:rFonts w:hint="eastAsia"/>
        </w:rPr>
        <w:t>如上</w:t>
      </w:r>
      <w:r w:rsidR="00C24122">
        <w:fldChar w:fldCharType="begin"/>
      </w:r>
      <w:r w:rsidR="00C24122">
        <w:instrText xml:space="preserve"> </w:instrText>
      </w:r>
      <w:r w:rsidR="00C24122">
        <w:rPr>
          <w:rFonts w:hint="eastAsia"/>
        </w:rPr>
        <w:instrText>REF _Ref485141171 \h</w:instrText>
      </w:r>
      <w:r w:rsidR="00C24122">
        <w:instrText xml:space="preserve"> </w:instrText>
      </w:r>
      <w:r w:rsidR="00C24122">
        <w:fldChar w:fldCharType="separate"/>
      </w:r>
      <w:r w:rsidR="004512CF" w:rsidRPr="008C7E43">
        <w:rPr>
          <w:rFonts w:hint="eastAsia"/>
        </w:rPr>
        <w:t>圖</w:t>
      </w:r>
      <w:r w:rsidR="004512CF" w:rsidRPr="008C7E43">
        <w:rPr>
          <w:rFonts w:hint="eastAsia"/>
        </w:rPr>
        <w:t xml:space="preserve"> </w:t>
      </w:r>
      <w:r w:rsidR="004512CF">
        <w:rPr>
          <w:noProof/>
        </w:rPr>
        <w:t>2</w:t>
      </w:r>
      <w:r w:rsidR="004512CF">
        <w:noBreakHyphen/>
      </w:r>
      <w:r w:rsidR="004512CF">
        <w:rPr>
          <w:noProof/>
        </w:rPr>
        <w:t>8</w:t>
      </w:r>
      <w:r w:rsidR="004512CF">
        <w:rPr>
          <w:rFonts w:hint="eastAsia"/>
        </w:rPr>
        <w:t>、</w:t>
      </w:r>
      <w:r w:rsidR="004512CF" w:rsidRPr="00A1054A">
        <w:rPr>
          <w:rFonts w:hAnsi="標楷體"/>
        </w:rPr>
        <w:t>操作環境圖</w:t>
      </w:r>
      <w:r w:rsidR="00C24122">
        <w:fldChar w:fldCharType="end"/>
      </w:r>
      <w:r w:rsidRPr="00A1054A">
        <w:rPr>
          <w:rFonts w:hint="eastAsia"/>
        </w:rPr>
        <w:t>所示，本系統主要硬體設備包括環境感測元件、環境控制設備、攝影機、</w:t>
      </w:r>
      <w:r w:rsidRPr="00A1054A">
        <w:rPr>
          <w:rFonts w:hint="eastAsia"/>
        </w:rPr>
        <w:t>PLC</w:t>
      </w:r>
      <w:r w:rsidRPr="00A1054A">
        <w:rPr>
          <w:rFonts w:hint="eastAsia"/>
        </w:rPr>
        <w:t>與</w:t>
      </w:r>
      <w:r w:rsidRPr="00A1054A">
        <w:rPr>
          <w:rFonts w:hint="eastAsia"/>
        </w:rPr>
        <w:t>Raspberry Pi</w:t>
      </w:r>
      <w:r w:rsidRPr="00A1054A">
        <w:rPr>
          <w:rFonts w:hint="eastAsia"/>
        </w:rPr>
        <w:t>，提供自動化控制的服務。</w:t>
      </w:r>
    </w:p>
    <w:p w:rsidR="00371E19" w:rsidRPr="0040318E" w:rsidRDefault="00371E19" w:rsidP="00371E19">
      <w:pPr>
        <w:ind w:firstLine="480"/>
        <w:rPr>
          <w:rFonts w:hint="eastAsia"/>
        </w:rPr>
      </w:pPr>
    </w:p>
    <w:p w:rsidR="00CD78EB" w:rsidRDefault="00CD78EB" w:rsidP="00CD78EB">
      <w:pPr>
        <w:pStyle w:val="2"/>
        <w:rPr>
          <w:rFonts w:hint="eastAsia"/>
        </w:rPr>
      </w:pPr>
      <w:bookmarkStart w:id="72" w:name="_Toc480897059"/>
      <w:bookmarkStart w:id="73" w:name="_Toc484188606"/>
      <w:bookmarkStart w:id="74" w:name="_Toc484864124"/>
      <w:bookmarkStart w:id="75" w:name="_Toc485140108"/>
      <w:r w:rsidRPr="00050313">
        <w:t>軟體規格</w:t>
      </w:r>
      <w:r w:rsidRPr="00050313">
        <w:t xml:space="preserve"> (Software Specification)</w:t>
      </w:r>
      <w:bookmarkEnd w:id="72"/>
      <w:bookmarkEnd w:id="73"/>
      <w:bookmarkEnd w:id="74"/>
      <w:bookmarkEnd w:id="75"/>
    </w:p>
    <w:p w:rsidR="00371E19" w:rsidRDefault="00371E19" w:rsidP="00ED53F2">
      <w:pPr>
        <w:pStyle w:val="a7"/>
        <w:numPr>
          <w:ilvl w:val="0"/>
          <w:numId w:val="15"/>
        </w:numPr>
        <w:ind w:leftChars="0" w:firstLineChars="0"/>
        <w:rPr>
          <w:rFonts w:hint="eastAsia"/>
          <w:b/>
        </w:rPr>
      </w:pPr>
      <w:proofErr w:type="gramStart"/>
      <w:r w:rsidRPr="00371E19">
        <w:rPr>
          <w:b/>
        </w:rPr>
        <w:t>雲端物聯技術</w:t>
      </w:r>
      <w:proofErr w:type="gramEnd"/>
      <w:r w:rsidRPr="00371E19">
        <w:rPr>
          <w:b/>
        </w:rPr>
        <w:t>與平台設計：以智慧農業為驗證場域</w:t>
      </w:r>
      <w:r w:rsidRPr="00371E19">
        <w:rPr>
          <w:b/>
        </w:rPr>
        <w:t>(DDDSW)</w:t>
      </w:r>
    </w:p>
    <w:p w:rsidR="00371E19" w:rsidRDefault="00371E19" w:rsidP="00371E19">
      <w:pPr>
        <w:ind w:firstLine="480"/>
        <w:rPr>
          <w:rFonts w:hint="eastAsia"/>
        </w:rPr>
      </w:pPr>
      <w:r>
        <w:rPr>
          <w:rFonts w:hint="eastAsia"/>
        </w:rPr>
        <w:t>本</w:t>
      </w:r>
      <w:r w:rsidRPr="00A15B12">
        <w:rPr>
          <w:rFonts w:hint="eastAsia"/>
        </w:rPr>
        <w:t>使用的開發語言設備如下</w:t>
      </w:r>
      <w:r>
        <w:rPr>
          <w:color w:val="FF0000"/>
        </w:rPr>
        <w:fldChar w:fldCharType="begin"/>
      </w:r>
      <w:r>
        <w:instrText xml:space="preserve"> </w:instrText>
      </w:r>
      <w:r>
        <w:rPr>
          <w:rFonts w:hint="eastAsia"/>
        </w:rPr>
        <w:instrText>REF _Ref481438710 \h</w:instrText>
      </w:r>
      <w:r>
        <w:instrText xml:space="preserve"> </w:instrText>
      </w:r>
      <w:r>
        <w:rPr>
          <w:color w:val="FF0000"/>
        </w:rPr>
      </w:r>
      <w:r>
        <w:rPr>
          <w:color w:val="FF0000"/>
        </w:rPr>
        <w:fldChar w:fldCharType="separate"/>
      </w:r>
      <w:r w:rsidR="004512CF" w:rsidRPr="00CD4B28">
        <w:rPr>
          <w:rFonts w:hint="eastAsia"/>
        </w:rPr>
        <w:t>表</w:t>
      </w:r>
      <w:r w:rsidR="004512CF" w:rsidRPr="00CD4B28">
        <w:rPr>
          <w:rFonts w:hint="eastAsia"/>
        </w:rPr>
        <w:t xml:space="preserve"> </w:t>
      </w:r>
      <w:r w:rsidR="004512CF">
        <w:rPr>
          <w:noProof/>
        </w:rPr>
        <w:t>2</w:t>
      </w:r>
      <w:r w:rsidR="004512CF">
        <w:noBreakHyphen/>
      </w:r>
      <w:r w:rsidR="004512CF">
        <w:rPr>
          <w:noProof/>
        </w:rPr>
        <w:t>5</w:t>
      </w:r>
      <w:r w:rsidR="004512CF" w:rsidRPr="00CD4B28">
        <w:rPr>
          <w:rFonts w:hint="eastAsia"/>
        </w:rPr>
        <w:t>、</w:t>
      </w:r>
      <w:r w:rsidR="004512CF" w:rsidRPr="00CD4B28">
        <w:t>軟體規格</w:t>
      </w:r>
      <w:r>
        <w:rPr>
          <w:color w:val="FF0000"/>
        </w:rPr>
        <w:fldChar w:fldCharType="end"/>
      </w:r>
      <w:r w:rsidRPr="0070537C">
        <w:t>[</w:t>
      </w:r>
      <w:r w:rsidRPr="0070537C">
        <w:t>總計畫</w:t>
      </w:r>
      <w:r w:rsidRPr="0070537C">
        <w:t>]</w:t>
      </w:r>
      <w:r w:rsidRPr="00A15B12">
        <w:rPr>
          <w:rFonts w:hint="eastAsia"/>
        </w:rPr>
        <w:t>所示。</w:t>
      </w:r>
    </w:p>
    <w:p w:rsidR="00371E19" w:rsidRPr="00CD4B28" w:rsidRDefault="00371E19" w:rsidP="00371E19">
      <w:pPr>
        <w:pStyle w:val="a4"/>
      </w:pPr>
      <w:bookmarkStart w:id="76" w:name="_Ref481438710"/>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12C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512CF">
        <w:rPr>
          <w:noProof/>
        </w:rPr>
        <w:t>5</w:t>
      </w:r>
      <w:r>
        <w:fldChar w:fldCharType="end"/>
      </w:r>
      <w:r w:rsidRPr="00CD4B28">
        <w:rPr>
          <w:rFonts w:hint="eastAsia"/>
        </w:rPr>
        <w:t>、</w:t>
      </w:r>
      <w:r w:rsidRPr="00CD4B28">
        <w:t>軟體規格</w:t>
      </w:r>
      <w:bookmarkEnd w:id="76"/>
      <w:r w:rsidRPr="00CD4B28">
        <w:t>[</w:t>
      </w:r>
      <w:r w:rsidRPr="00CD4B28">
        <w:t>總計畫</w:t>
      </w:r>
      <w:r w:rsidRPr="00CD4B28">
        <w:t>]</w:t>
      </w:r>
    </w:p>
    <w:tbl>
      <w:tblPr>
        <w:tblpPr w:leftFromText="180" w:rightFromText="180" w:vertAnchor="text" w:horzAnchor="margin" w:tblpXSpec="center" w:tblpY="187"/>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93"/>
        <w:gridCol w:w="4529"/>
      </w:tblGrid>
      <w:tr w:rsidR="00371E19" w:rsidRPr="00371E19" w:rsidTr="00371E19">
        <w:tc>
          <w:tcPr>
            <w:tcW w:w="2343" w:type="pct"/>
            <w:tcBorders>
              <w:top w:val="single" w:sz="4" w:space="0" w:color="000000"/>
              <w:left w:val="single" w:sz="4" w:space="0" w:color="000000"/>
              <w:bottom w:val="single" w:sz="4" w:space="0" w:color="000000"/>
              <w:right w:val="single" w:sz="4" w:space="0" w:color="auto"/>
              <w:tl2br w:val="nil"/>
            </w:tcBorders>
            <w:shd w:val="clear" w:color="auto" w:fill="BFBFBF" w:themeFill="background1" w:themeFillShade="BF"/>
            <w:vAlign w:val="center"/>
            <w:hideMark/>
          </w:tcPr>
          <w:p w:rsidR="00371E19" w:rsidRPr="00371E19" w:rsidRDefault="00371E19" w:rsidP="00371E19">
            <w:pPr>
              <w:pStyle w:val="a4"/>
              <w:rPr>
                <w:b/>
              </w:rPr>
            </w:pPr>
            <w:r w:rsidRPr="00371E19">
              <w:rPr>
                <w:b/>
              </w:rPr>
              <w:t>名稱</w:t>
            </w:r>
          </w:p>
        </w:tc>
        <w:tc>
          <w:tcPr>
            <w:tcW w:w="2657" w:type="pct"/>
            <w:tcBorders>
              <w:top w:val="single" w:sz="4" w:space="0" w:color="000000"/>
              <w:left w:val="single" w:sz="4" w:space="0" w:color="auto"/>
              <w:bottom w:val="single" w:sz="4" w:space="0" w:color="000000"/>
              <w:right w:val="single" w:sz="4" w:space="0" w:color="000000"/>
            </w:tcBorders>
            <w:shd w:val="clear" w:color="auto" w:fill="BFBFBF" w:themeFill="background1" w:themeFillShade="BF"/>
            <w:vAlign w:val="center"/>
            <w:hideMark/>
          </w:tcPr>
          <w:p w:rsidR="00371E19" w:rsidRPr="00371E19" w:rsidRDefault="00371E19" w:rsidP="00371E19">
            <w:pPr>
              <w:pStyle w:val="a4"/>
              <w:rPr>
                <w:b/>
              </w:rPr>
            </w:pPr>
            <w:r w:rsidRPr="00371E19">
              <w:rPr>
                <w:rFonts w:hint="eastAsia"/>
                <w:b/>
              </w:rPr>
              <w:t>規格</w:t>
            </w:r>
          </w:p>
        </w:tc>
      </w:tr>
      <w:tr w:rsidR="00371E19" w:rsidRPr="00371E19" w:rsidTr="00371E19">
        <w:tc>
          <w:tcPr>
            <w:tcW w:w="2343" w:type="pct"/>
            <w:tcBorders>
              <w:top w:val="single" w:sz="4" w:space="0" w:color="000000"/>
              <w:left w:val="single" w:sz="4" w:space="0" w:color="000000"/>
              <w:bottom w:val="single" w:sz="4" w:space="0" w:color="000000"/>
              <w:right w:val="single" w:sz="4" w:space="0" w:color="auto"/>
            </w:tcBorders>
            <w:shd w:val="clear" w:color="auto" w:fill="FFFFFF" w:themeFill="background1"/>
            <w:vAlign w:val="center"/>
            <w:hideMark/>
          </w:tcPr>
          <w:p w:rsidR="00371E19" w:rsidRPr="00371E19" w:rsidRDefault="00371E19" w:rsidP="00371E19">
            <w:pPr>
              <w:pStyle w:val="a4"/>
            </w:pPr>
            <w:r w:rsidRPr="00371E19">
              <w:rPr>
                <w:rFonts w:hint="eastAsia"/>
              </w:rPr>
              <w:t>本體論建置</w:t>
            </w:r>
          </w:p>
        </w:tc>
        <w:tc>
          <w:tcPr>
            <w:tcW w:w="2657" w:type="pct"/>
            <w:tcBorders>
              <w:top w:val="single" w:sz="4" w:space="0" w:color="000000"/>
              <w:left w:val="single" w:sz="4" w:space="0" w:color="auto"/>
              <w:bottom w:val="single" w:sz="4" w:space="0" w:color="000000"/>
              <w:right w:val="single" w:sz="4" w:space="0" w:color="000000"/>
            </w:tcBorders>
            <w:vAlign w:val="center"/>
          </w:tcPr>
          <w:p w:rsidR="00371E19" w:rsidRPr="00371E19" w:rsidRDefault="00371E19" w:rsidP="00371E19">
            <w:pPr>
              <w:pStyle w:val="a4"/>
            </w:pPr>
            <w:r w:rsidRPr="00371E19">
              <w:t>Protégé</w:t>
            </w:r>
            <w:r w:rsidRPr="00371E19">
              <w:rPr>
                <w:rFonts w:hint="eastAsia"/>
              </w:rPr>
              <w:t xml:space="preserve"> 4.3</w:t>
            </w:r>
          </w:p>
        </w:tc>
      </w:tr>
      <w:tr w:rsidR="00371E19" w:rsidRPr="00371E19" w:rsidTr="00371E19">
        <w:tc>
          <w:tcPr>
            <w:tcW w:w="2343" w:type="pct"/>
            <w:tcBorders>
              <w:top w:val="single" w:sz="4" w:space="0" w:color="000000"/>
              <w:left w:val="single" w:sz="4" w:space="0" w:color="000000"/>
              <w:bottom w:val="single" w:sz="4" w:space="0" w:color="000000"/>
              <w:right w:val="single" w:sz="4" w:space="0" w:color="auto"/>
            </w:tcBorders>
            <w:shd w:val="clear" w:color="auto" w:fill="FFFFFF" w:themeFill="background1"/>
            <w:vAlign w:val="center"/>
          </w:tcPr>
          <w:p w:rsidR="00371E19" w:rsidRPr="00371E19" w:rsidRDefault="00371E19" w:rsidP="00371E19">
            <w:pPr>
              <w:pStyle w:val="a4"/>
            </w:pPr>
            <w:r w:rsidRPr="00371E19">
              <w:rPr>
                <w:rFonts w:hint="eastAsia"/>
              </w:rPr>
              <w:t>本體圖形化呈現</w:t>
            </w:r>
          </w:p>
        </w:tc>
        <w:tc>
          <w:tcPr>
            <w:tcW w:w="2657" w:type="pct"/>
            <w:tcBorders>
              <w:top w:val="single" w:sz="4" w:space="0" w:color="000000"/>
              <w:left w:val="single" w:sz="4" w:space="0" w:color="auto"/>
              <w:bottom w:val="single" w:sz="4" w:space="0" w:color="000000"/>
              <w:right w:val="single" w:sz="4" w:space="0" w:color="000000"/>
            </w:tcBorders>
            <w:vAlign w:val="center"/>
          </w:tcPr>
          <w:p w:rsidR="00371E19" w:rsidRPr="00371E19" w:rsidRDefault="00371E19" w:rsidP="00371E19">
            <w:pPr>
              <w:pStyle w:val="a4"/>
            </w:pPr>
            <w:r w:rsidRPr="00371E19">
              <w:rPr>
                <w:rFonts w:hint="eastAsia"/>
              </w:rPr>
              <w:t>G</w:t>
            </w:r>
            <w:r w:rsidRPr="00371E19">
              <w:t>raphviz-2.</w:t>
            </w:r>
            <w:r w:rsidRPr="00371E19">
              <w:rPr>
                <w:rFonts w:hint="eastAsia"/>
              </w:rPr>
              <w:t>24</w:t>
            </w:r>
          </w:p>
        </w:tc>
      </w:tr>
      <w:tr w:rsidR="00371E19" w:rsidRPr="00371E19" w:rsidTr="00371E19">
        <w:tc>
          <w:tcPr>
            <w:tcW w:w="2343" w:type="pct"/>
            <w:tcBorders>
              <w:top w:val="single" w:sz="4" w:space="0" w:color="000000"/>
              <w:left w:val="single" w:sz="4" w:space="0" w:color="000000"/>
              <w:bottom w:val="single" w:sz="4" w:space="0" w:color="000000"/>
              <w:right w:val="single" w:sz="4" w:space="0" w:color="auto"/>
            </w:tcBorders>
            <w:shd w:val="clear" w:color="auto" w:fill="FFFFFF" w:themeFill="background1"/>
            <w:vAlign w:val="center"/>
          </w:tcPr>
          <w:p w:rsidR="00371E19" w:rsidRPr="00371E19" w:rsidRDefault="00371E19" w:rsidP="00371E19">
            <w:pPr>
              <w:pStyle w:val="a4"/>
            </w:pPr>
            <w:proofErr w:type="gramStart"/>
            <w:r w:rsidRPr="00371E19">
              <w:rPr>
                <w:rFonts w:hint="eastAsia"/>
              </w:rPr>
              <w:t>複迴</w:t>
            </w:r>
            <w:proofErr w:type="gramEnd"/>
            <w:r w:rsidRPr="00371E19">
              <w:rPr>
                <w:rFonts w:hint="eastAsia"/>
              </w:rPr>
              <w:t>歸分析</w:t>
            </w:r>
          </w:p>
        </w:tc>
        <w:tc>
          <w:tcPr>
            <w:tcW w:w="2657" w:type="pct"/>
            <w:tcBorders>
              <w:top w:val="single" w:sz="4" w:space="0" w:color="000000"/>
              <w:left w:val="single" w:sz="4" w:space="0" w:color="auto"/>
              <w:bottom w:val="single" w:sz="4" w:space="0" w:color="000000"/>
              <w:right w:val="single" w:sz="4" w:space="0" w:color="000000"/>
            </w:tcBorders>
            <w:vAlign w:val="center"/>
          </w:tcPr>
          <w:p w:rsidR="00371E19" w:rsidRPr="00371E19" w:rsidRDefault="00371E19" w:rsidP="00371E19">
            <w:pPr>
              <w:pStyle w:val="a4"/>
            </w:pPr>
            <w:r w:rsidRPr="00371E19">
              <w:rPr>
                <w:rFonts w:hint="eastAsia"/>
              </w:rPr>
              <w:t>SPSS 18</w:t>
            </w:r>
          </w:p>
        </w:tc>
      </w:tr>
      <w:tr w:rsidR="00371E19" w:rsidRPr="00371E19" w:rsidTr="00371E19">
        <w:tc>
          <w:tcPr>
            <w:tcW w:w="2343" w:type="pct"/>
            <w:tcBorders>
              <w:top w:val="single" w:sz="4" w:space="0" w:color="000000"/>
              <w:left w:val="single" w:sz="4" w:space="0" w:color="000000"/>
              <w:bottom w:val="single" w:sz="4" w:space="0" w:color="000000"/>
              <w:right w:val="single" w:sz="4" w:space="0" w:color="auto"/>
            </w:tcBorders>
            <w:shd w:val="clear" w:color="auto" w:fill="FFFFFF" w:themeFill="background1"/>
            <w:vAlign w:val="center"/>
          </w:tcPr>
          <w:p w:rsidR="00371E19" w:rsidRPr="00371E19" w:rsidRDefault="00371E19" w:rsidP="00371E19">
            <w:pPr>
              <w:pStyle w:val="a4"/>
            </w:pPr>
            <w:r w:rsidRPr="00371E19">
              <w:rPr>
                <w:rFonts w:hint="eastAsia"/>
              </w:rPr>
              <w:t>頁面呈現</w:t>
            </w:r>
          </w:p>
        </w:tc>
        <w:tc>
          <w:tcPr>
            <w:tcW w:w="2657" w:type="pct"/>
            <w:tcBorders>
              <w:top w:val="single" w:sz="4" w:space="0" w:color="000000"/>
              <w:left w:val="single" w:sz="4" w:space="0" w:color="auto"/>
              <w:bottom w:val="single" w:sz="4" w:space="0" w:color="000000"/>
              <w:right w:val="single" w:sz="4" w:space="0" w:color="000000"/>
            </w:tcBorders>
            <w:vAlign w:val="center"/>
          </w:tcPr>
          <w:p w:rsidR="00371E19" w:rsidRPr="00371E19" w:rsidRDefault="00371E19" w:rsidP="00371E19">
            <w:pPr>
              <w:pStyle w:val="a4"/>
            </w:pPr>
            <w:r w:rsidRPr="00371E19">
              <w:rPr>
                <w:rFonts w:hint="eastAsia"/>
              </w:rPr>
              <w:t>Visual Studio 2015</w:t>
            </w:r>
          </w:p>
        </w:tc>
      </w:tr>
      <w:tr w:rsidR="00371E19" w:rsidRPr="00371E19" w:rsidTr="00371E19">
        <w:tc>
          <w:tcPr>
            <w:tcW w:w="2343" w:type="pct"/>
            <w:tcBorders>
              <w:top w:val="single" w:sz="4" w:space="0" w:color="000000"/>
              <w:left w:val="single" w:sz="4" w:space="0" w:color="000000"/>
              <w:bottom w:val="single" w:sz="4" w:space="0" w:color="000000"/>
              <w:right w:val="single" w:sz="4" w:space="0" w:color="auto"/>
            </w:tcBorders>
            <w:shd w:val="clear" w:color="auto" w:fill="FFFFFF" w:themeFill="background1"/>
            <w:vAlign w:val="center"/>
          </w:tcPr>
          <w:p w:rsidR="00371E19" w:rsidRPr="00371E19" w:rsidRDefault="00371E19" w:rsidP="00371E19">
            <w:pPr>
              <w:pStyle w:val="a4"/>
            </w:pPr>
            <w:r w:rsidRPr="00371E19">
              <w:rPr>
                <w:rFonts w:hint="eastAsia"/>
              </w:rPr>
              <w:t>資料庫</w:t>
            </w:r>
          </w:p>
        </w:tc>
        <w:tc>
          <w:tcPr>
            <w:tcW w:w="2657" w:type="pct"/>
            <w:tcBorders>
              <w:top w:val="single" w:sz="4" w:space="0" w:color="000000"/>
              <w:left w:val="single" w:sz="4" w:space="0" w:color="auto"/>
              <w:bottom w:val="single" w:sz="4" w:space="0" w:color="000000"/>
              <w:right w:val="single" w:sz="4" w:space="0" w:color="000000"/>
            </w:tcBorders>
            <w:vAlign w:val="center"/>
          </w:tcPr>
          <w:p w:rsidR="00371E19" w:rsidRPr="00371E19" w:rsidRDefault="00371E19" w:rsidP="00371E19">
            <w:pPr>
              <w:pStyle w:val="a4"/>
            </w:pPr>
            <w:r w:rsidRPr="00371E19">
              <w:rPr>
                <w:rFonts w:hint="eastAsia"/>
              </w:rPr>
              <w:t>MySQL</w:t>
            </w:r>
          </w:p>
        </w:tc>
      </w:tr>
      <w:tr w:rsidR="00371E19" w:rsidRPr="00371E19" w:rsidTr="00371E19">
        <w:tc>
          <w:tcPr>
            <w:tcW w:w="2343" w:type="pct"/>
            <w:tcBorders>
              <w:top w:val="single" w:sz="4" w:space="0" w:color="000000"/>
              <w:left w:val="single" w:sz="4" w:space="0" w:color="000000"/>
              <w:bottom w:val="single" w:sz="4" w:space="0" w:color="000000"/>
              <w:right w:val="single" w:sz="4" w:space="0" w:color="auto"/>
            </w:tcBorders>
            <w:shd w:val="clear" w:color="auto" w:fill="FFFFFF" w:themeFill="background1"/>
            <w:vAlign w:val="center"/>
          </w:tcPr>
          <w:p w:rsidR="00371E19" w:rsidRPr="00371E19" w:rsidRDefault="00371E19" w:rsidP="00371E19">
            <w:pPr>
              <w:pStyle w:val="a4"/>
            </w:pPr>
            <w:r w:rsidRPr="00371E19">
              <w:rPr>
                <w:rFonts w:hint="eastAsia"/>
              </w:rPr>
              <w:t>撰寫語言</w:t>
            </w:r>
          </w:p>
        </w:tc>
        <w:tc>
          <w:tcPr>
            <w:tcW w:w="2657" w:type="pct"/>
            <w:tcBorders>
              <w:top w:val="single" w:sz="4" w:space="0" w:color="000000"/>
              <w:left w:val="single" w:sz="4" w:space="0" w:color="auto"/>
              <w:bottom w:val="single" w:sz="4" w:space="0" w:color="000000"/>
              <w:right w:val="single" w:sz="4" w:space="0" w:color="000000"/>
            </w:tcBorders>
            <w:vAlign w:val="center"/>
          </w:tcPr>
          <w:p w:rsidR="00371E19" w:rsidRPr="00371E19" w:rsidRDefault="00371E19" w:rsidP="00371E19">
            <w:pPr>
              <w:pStyle w:val="a4"/>
            </w:pPr>
            <w:r w:rsidRPr="00371E19">
              <w:rPr>
                <w:rFonts w:hint="eastAsia"/>
              </w:rPr>
              <w:t>C#</w:t>
            </w:r>
          </w:p>
        </w:tc>
      </w:tr>
    </w:tbl>
    <w:p w:rsidR="00EE78AB" w:rsidRDefault="00EE78AB" w:rsidP="00C24122">
      <w:pPr>
        <w:ind w:firstLineChars="0" w:firstLine="0"/>
      </w:pPr>
    </w:p>
    <w:p w:rsidR="00371E19" w:rsidRDefault="00371E19" w:rsidP="00ED53F2">
      <w:pPr>
        <w:pStyle w:val="a7"/>
        <w:numPr>
          <w:ilvl w:val="0"/>
          <w:numId w:val="15"/>
        </w:numPr>
        <w:ind w:leftChars="0" w:firstLineChars="0"/>
        <w:rPr>
          <w:rFonts w:hint="eastAsia"/>
          <w:b/>
        </w:rPr>
      </w:pPr>
      <w:r w:rsidRPr="00371E19">
        <w:rPr>
          <w:rFonts w:hint="eastAsia"/>
          <w:b/>
        </w:rPr>
        <w:t>子計畫</w:t>
      </w:r>
      <w:proofErr w:type="gramStart"/>
      <w:r w:rsidRPr="00371E19">
        <w:rPr>
          <w:rFonts w:hint="eastAsia"/>
          <w:b/>
        </w:rPr>
        <w:t>一</w:t>
      </w:r>
      <w:proofErr w:type="gramEnd"/>
      <w:r w:rsidRPr="00371E19">
        <w:rPr>
          <w:rFonts w:hint="eastAsia"/>
          <w:b/>
        </w:rPr>
        <w:t>：</w:t>
      </w:r>
      <w:proofErr w:type="gramStart"/>
      <w:r w:rsidRPr="00371E19">
        <w:rPr>
          <w:rFonts w:hint="eastAsia"/>
          <w:b/>
        </w:rPr>
        <w:t>高效能物聯傳輸</w:t>
      </w:r>
      <w:proofErr w:type="gramEnd"/>
      <w:r w:rsidRPr="00371E19">
        <w:rPr>
          <w:rFonts w:hint="eastAsia"/>
          <w:b/>
        </w:rPr>
        <w:t>服務品質系統設計與實作</w:t>
      </w:r>
      <w:r w:rsidRPr="00371E19">
        <w:rPr>
          <w:rFonts w:hint="eastAsia"/>
          <w:b/>
        </w:rPr>
        <w:t>(</w:t>
      </w:r>
      <w:r w:rsidRPr="00371E19">
        <w:rPr>
          <w:b/>
        </w:rPr>
        <w:t>DIHPISQT)</w:t>
      </w:r>
    </w:p>
    <w:p w:rsidR="00EE78AB" w:rsidRDefault="00EE78AB" w:rsidP="00EE78AB">
      <w:pPr>
        <w:ind w:firstLine="480"/>
        <w:rPr>
          <w:b/>
        </w:rPr>
      </w:pPr>
      <w:r>
        <w:rPr>
          <w:rFonts w:hint="eastAsia"/>
        </w:rPr>
        <w:t>本計畫</w:t>
      </w:r>
      <w:r w:rsidRPr="00A15B12">
        <w:rPr>
          <w:rFonts w:hint="eastAsia"/>
        </w:rPr>
        <w:t>使用的開發語言設備如下</w:t>
      </w:r>
      <w:r>
        <w:fldChar w:fldCharType="begin"/>
      </w:r>
      <w:r>
        <w:instrText xml:space="preserve"> </w:instrText>
      </w:r>
      <w:r>
        <w:rPr>
          <w:rFonts w:hint="eastAsia"/>
        </w:rPr>
        <w:instrText>REF _Ref484261822 \h</w:instrText>
      </w:r>
      <w:r>
        <w:instrText xml:space="preserve"> </w:instrText>
      </w:r>
      <w:r>
        <w:fldChar w:fldCharType="separate"/>
      </w:r>
      <w:r w:rsidR="004512CF" w:rsidRPr="00CD4B28">
        <w:rPr>
          <w:rFonts w:hint="eastAsia"/>
        </w:rPr>
        <w:t>表</w:t>
      </w:r>
      <w:r w:rsidR="004512CF" w:rsidRPr="00CD4B28">
        <w:rPr>
          <w:rFonts w:hint="eastAsia"/>
        </w:rPr>
        <w:t xml:space="preserve"> </w:t>
      </w:r>
      <w:r w:rsidR="004512CF">
        <w:rPr>
          <w:noProof/>
        </w:rPr>
        <w:t>2</w:t>
      </w:r>
      <w:r w:rsidR="004512CF">
        <w:noBreakHyphen/>
      </w:r>
      <w:r w:rsidR="004512CF">
        <w:rPr>
          <w:noProof/>
        </w:rPr>
        <w:t>6</w:t>
      </w:r>
      <w:r w:rsidR="004512CF" w:rsidRPr="00CD4B28">
        <w:rPr>
          <w:rFonts w:hint="eastAsia"/>
        </w:rPr>
        <w:t>、</w:t>
      </w:r>
      <w:r w:rsidR="004512CF" w:rsidRPr="00CD4B28">
        <w:t>校外鍾玉龍先生的腎藥蘭網室環境</w:t>
      </w:r>
      <w:r w:rsidR="004512CF" w:rsidRPr="00CD4B28">
        <w:t>(Internet)</w:t>
      </w:r>
      <w:r w:rsidR="004512CF" w:rsidRPr="00CD4B28">
        <w:t>設備規格列表</w:t>
      </w:r>
      <w:r>
        <w:fldChar w:fldCharType="end"/>
      </w:r>
      <w:r w:rsidRPr="00A15B12">
        <w:rPr>
          <w:rFonts w:hint="eastAsia"/>
        </w:rPr>
        <w:t>所示</w:t>
      </w:r>
    </w:p>
    <w:p w:rsidR="00EE78AB" w:rsidRPr="00CD4B28" w:rsidRDefault="00EE78AB" w:rsidP="00EE78AB">
      <w:pPr>
        <w:pStyle w:val="a4"/>
      </w:pPr>
      <w:bookmarkStart w:id="77" w:name="_Ref484261822"/>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12C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512CF">
        <w:rPr>
          <w:noProof/>
        </w:rPr>
        <w:t>6</w:t>
      </w:r>
      <w:r>
        <w:fldChar w:fldCharType="end"/>
      </w:r>
      <w:r w:rsidRPr="00CD4B28">
        <w:rPr>
          <w:rFonts w:hint="eastAsia"/>
        </w:rPr>
        <w:t>、</w:t>
      </w:r>
      <w:r w:rsidRPr="00CD4B28">
        <w:t>校外鍾玉龍先生的腎藥蘭網室環境</w:t>
      </w:r>
      <w:r w:rsidRPr="00CD4B28">
        <w:t>(Internet)</w:t>
      </w:r>
      <w:r w:rsidRPr="00CD4B28">
        <w:t>設備規格列表</w:t>
      </w:r>
      <w:bookmarkEnd w:id="7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949"/>
        <w:gridCol w:w="4783"/>
        <w:gridCol w:w="1790"/>
      </w:tblGrid>
      <w:tr w:rsidR="00EE78AB" w:rsidRPr="001E7804" w:rsidTr="00EE78AB">
        <w:trPr>
          <w:trHeight w:val="584"/>
          <w:jc w:val="center"/>
        </w:trPr>
        <w:tc>
          <w:tcPr>
            <w:tcW w:w="1144" w:type="pct"/>
            <w:shd w:val="clear" w:color="auto" w:fill="BFBFBF" w:themeFill="background1" w:themeFillShade="BF"/>
            <w:vAlign w:val="center"/>
            <w:hideMark/>
          </w:tcPr>
          <w:p w:rsidR="00EE78AB" w:rsidRPr="00EE78AB" w:rsidRDefault="00EE78AB" w:rsidP="00EE78AB">
            <w:pPr>
              <w:pStyle w:val="a4"/>
              <w:rPr>
                <w:b/>
              </w:rPr>
            </w:pPr>
            <w:r w:rsidRPr="00EE78AB">
              <w:rPr>
                <w:b/>
              </w:rPr>
              <w:t>硬體設備</w:t>
            </w:r>
          </w:p>
        </w:tc>
        <w:tc>
          <w:tcPr>
            <w:tcW w:w="2806" w:type="pct"/>
            <w:shd w:val="clear" w:color="auto" w:fill="BFBFBF" w:themeFill="background1" w:themeFillShade="BF"/>
            <w:vAlign w:val="center"/>
            <w:hideMark/>
          </w:tcPr>
          <w:p w:rsidR="00EE78AB" w:rsidRPr="00EE78AB" w:rsidRDefault="00EE78AB" w:rsidP="00EE78AB">
            <w:pPr>
              <w:pStyle w:val="a4"/>
              <w:rPr>
                <w:b/>
              </w:rPr>
            </w:pPr>
            <w:r w:rsidRPr="00EE78AB">
              <w:rPr>
                <w:b/>
              </w:rPr>
              <w:t>規格說明</w:t>
            </w:r>
          </w:p>
        </w:tc>
        <w:tc>
          <w:tcPr>
            <w:tcW w:w="1050" w:type="pct"/>
            <w:shd w:val="clear" w:color="auto" w:fill="BFBFBF" w:themeFill="background1" w:themeFillShade="BF"/>
            <w:vAlign w:val="center"/>
            <w:hideMark/>
          </w:tcPr>
          <w:p w:rsidR="00EE78AB" w:rsidRPr="00EE78AB" w:rsidRDefault="00EE78AB" w:rsidP="00EE78AB">
            <w:pPr>
              <w:pStyle w:val="a4"/>
              <w:rPr>
                <w:b/>
              </w:rPr>
            </w:pPr>
            <w:r w:rsidRPr="00EE78AB">
              <w:rPr>
                <w:b/>
              </w:rPr>
              <w:t>OM2M Server</w:t>
            </w:r>
            <w:r w:rsidRPr="00EE78AB">
              <w:rPr>
                <w:b/>
              </w:rPr>
              <w:t>中的名稱</w:t>
            </w:r>
          </w:p>
        </w:tc>
      </w:tr>
      <w:tr w:rsidR="00EE78AB" w:rsidRPr="001E7804" w:rsidTr="00EE78AB">
        <w:trPr>
          <w:trHeight w:val="584"/>
          <w:jc w:val="center"/>
        </w:trPr>
        <w:tc>
          <w:tcPr>
            <w:tcW w:w="1144" w:type="pct"/>
            <w:vAlign w:val="center"/>
            <w:hideMark/>
          </w:tcPr>
          <w:p w:rsidR="00EE78AB" w:rsidRPr="001E7804" w:rsidRDefault="00EE78AB" w:rsidP="00EE78AB">
            <w:pPr>
              <w:pStyle w:val="a4"/>
            </w:pPr>
            <w:r w:rsidRPr="001E7804">
              <w:t>oneM2M Server</w:t>
            </w:r>
          </w:p>
        </w:tc>
        <w:tc>
          <w:tcPr>
            <w:tcW w:w="2806" w:type="pct"/>
            <w:vAlign w:val="center"/>
            <w:hideMark/>
          </w:tcPr>
          <w:p w:rsidR="00EE78AB" w:rsidRPr="001E7804" w:rsidRDefault="00EE78AB" w:rsidP="00EE78AB">
            <w:pPr>
              <w:pStyle w:val="a4"/>
            </w:pPr>
            <w:r w:rsidRPr="001E7804">
              <w:t>CPU</w:t>
            </w:r>
            <w:r w:rsidRPr="001E7804">
              <w:t>：</w:t>
            </w:r>
            <w:r w:rsidRPr="001E7804">
              <w:t>Intel(R)Core(TM)i7-4770 CPU@3.40GHz</w:t>
            </w:r>
          </w:p>
          <w:p w:rsidR="00EE78AB" w:rsidRPr="001E7804" w:rsidRDefault="00EE78AB" w:rsidP="00EE78AB">
            <w:pPr>
              <w:pStyle w:val="a4"/>
            </w:pPr>
            <w:r w:rsidRPr="001E7804">
              <w:lastRenderedPageBreak/>
              <w:t>Memory</w:t>
            </w:r>
            <w:r w:rsidRPr="001E7804">
              <w:t>：</w:t>
            </w:r>
            <w:r w:rsidRPr="001E7804">
              <w:t>4GB</w:t>
            </w:r>
          </w:p>
          <w:p w:rsidR="00EE78AB" w:rsidRPr="001E7804" w:rsidRDefault="00EE78AB" w:rsidP="00EE78AB">
            <w:pPr>
              <w:pStyle w:val="a4"/>
            </w:pPr>
            <w:r w:rsidRPr="001E7804">
              <w:t>Development Tools</w:t>
            </w:r>
            <w:r w:rsidRPr="001E7804">
              <w:t>：</w:t>
            </w:r>
            <w:r w:rsidRPr="001E7804">
              <w:t xml:space="preserve"> Microsoft Visual</w:t>
            </w:r>
          </w:p>
          <w:p w:rsidR="00EE78AB" w:rsidRPr="001E7804" w:rsidRDefault="00EE78AB" w:rsidP="00EE78AB">
            <w:pPr>
              <w:pStyle w:val="a4"/>
            </w:pPr>
            <w:r w:rsidRPr="001E7804">
              <w:t>Development Language</w:t>
            </w:r>
            <w:r w:rsidRPr="001E7804">
              <w:t>：</w:t>
            </w:r>
            <w:r w:rsidRPr="001E7804">
              <w:t>C#</w:t>
            </w:r>
            <w:r w:rsidRPr="001E7804">
              <w:t>、</w:t>
            </w:r>
            <w:r w:rsidRPr="001E7804">
              <w:t>JavaScript</w:t>
            </w:r>
          </w:p>
          <w:p w:rsidR="00EE78AB" w:rsidRPr="001E7804" w:rsidRDefault="00EE78AB" w:rsidP="00EE78AB">
            <w:pPr>
              <w:pStyle w:val="a4"/>
            </w:pPr>
            <w:r w:rsidRPr="001E7804">
              <w:t>Database</w:t>
            </w:r>
            <w:r w:rsidRPr="001E7804">
              <w:t>：</w:t>
            </w:r>
            <w:r w:rsidRPr="001E7804">
              <w:t>MySQL</w:t>
            </w:r>
          </w:p>
          <w:p w:rsidR="00EE78AB" w:rsidRPr="001E7804" w:rsidRDefault="00EE78AB" w:rsidP="00EE78AB">
            <w:pPr>
              <w:pStyle w:val="a4"/>
            </w:pPr>
            <w:r w:rsidRPr="001E7804">
              <w:t>OS</w:t>
            </w:r>
            <w:r w:rsidRPr="001E7804">
              <w:t>：</w:t>
            </w:r>
            <w:r w:rsidRPr="001E7804">
              <w:t>Windows 7 32 bit</w:t>
            </w:r>
          </w:p>
        </w:tc>
        <w:tc>
          <w:tcPr>
            <w:tcW w:w="1050" w:type="pct"/>
            <w:vAlign w:val="center"/>
            <w:hideMark/>
          </w:tcPr>
          <w:p w:rsidR="00EE78AB" w:rsidRPr="001E7804" w:rsidRDefault="00EE78AB" w:rsidP="00EE78AB">
            <w:pPr>
              <w:pStyle w:val="a4"/>
            </w:pPr>
            <w:r w:rsidRPr="001E7804">
              <w:lastRenderedPageBreak/>
              <w:t>NSCL</w:t>
            </w:r>
          </w:p>
        </w:tc>
      </w:tr>
      <w:tr w:rsidR="00EE78AB" w:rsidRPr="001E7804" w:rsidTr="00EE78AB">
        <w:trPr>
          <w:trHeight w:val="1224"/>
          <w:jc w:val="center"/>
        </w:trPr>
        <w:tc>
          <w:tcPr>
            <w:tcW w:w="1144" w:type="pct"/>
            <w:vAlign w:val="center"/>
            <w:hideMark/>
          </w:tcPr>
          <w:p w:rsidR="00EE78AB" w:rsidRPr="001E7804" w:rsidRDefault="00EE78AB" w:rsidP="00EE78AB">
            <w:pPr>
              <w:pStyle w:val="a4"/>
            </w:pPr>
            <w:r w:rsidRPr="001E7804">
              <w:lastRenderedPageBreak/>
              <w:t>oneM2M Gateway</w:t>
            </w:r>
          </w:p>
        </w:tc>
        <w:tc>
          <w:tcPr>
            <w:tcW w:w="2806" w:type="pct"/>
            <w:vMerge w:val="restart"/>
            <w:vAlign w:val="center"/>
            <w:hideMark/>
          </w:tcPr>
          <w:p w:rsidR="00EE78AB" w:rsidRPr="001E7804" w:rsidRDefault="00EE78AB" w:rsidP="00EE78AB">
            <w:pPr>
              <w:pStyle w:val="a4"/>
            </w:pPr>
            <w:r w:rsidRPr="001E7804">
              <w:t>CPU</w:t>
            </w:r>
            <w:r w:rsidRPr="001E7804">
              <w:t>：</w:t>
            </w:r>
            <w:r w:rsidRPr="001E7804">
              <w:t>Intel(R)Xeon(R) CPU E5-2620@2.00GHz</w:t>
            </w:r>
          </w:p>
          <w:p w:rsidR="00EE78AB" w:rsidRPr="001E7804" w:rsidRDefault="00EE78AB" w:rsidP="00EE78AB">
            <w:pPr>
              <w:pStyle w:val="a4"/>
            </w:pPr>
            <w:r w:rsidRPr="001E7804">
              <w:t>Memory</w:t>
            </w:r>
            <w:r w:rsidRPr="001E7804">
              <w:t>：</w:t>
            </w:r>
            <w:r w:rsidRPr="001E7804">
              <w:t>4GB</w:t>
            </w:r>
          </w:p>
          <w:p w:rsidR="00EE78AB" w:rsidRPr="001E7804" w:rsidRDefault="00EE78AB" w:rsidP="00EE78AB">
            <w:pPr>
              <w:pStyle w:val="a4"/>
            </w:pPr>
            <w:r w:rsidRPr="001E7804">
              <w:t>Development Tools</w:t>
            </w:r>
            <w:r w:rsidRPr="001E7804">
              <w:t>：</w:t>
            </w:r>
            <w:r w:rsidRPr="001E7804">
              <w:t>OM2M</w:t>
            </w:r>
            <w:r w:rsidRPr="001E7804">
              <w:t>、</w:t>
            </w:r>
            <w:r w:rsidRPr="001E7804">
              <w:t>Microsoft Visual</w:t>
            </w:r>
          </w:p>
          <w:p w:rsidR="00EE78AB" w:rsidRPr="001E7804" w:rsidRDefault="00EE78AB" w:rsidP="00EE78AB">
            <w:pPr>
              <w:pStyle w:val="a4"/>
            </w:pPr>
            <w:r w:rsidRPr="001E7804">
              <w:t>Development Language</w:t>
            </w:r>
            <w:r w:rsidRPr="001E7804">
              <w:t>：</w:t>
            </w:r>
            <w:r w:rsidRPr="001E7804">
              <w:t>C# JavaScript</w:t>
            </w:r>
          </w:p>
          <w:p w:rsidR="00EE78AB" w:rsidRPr="001E7804" w:rsidRDefault="00EE78AB" w:rsidP="00EE78AB">
            <w:pPr>
              <w:pStyle w:val="a4"/>
            </w:pPr>
            <w:r w:rsidRPr="001E7804">
              <w:t>Database</w:t>
            </w:r>
            <w:r w:rsidRPr="001E7804">
              <w:t>：</w:t>
            </w:r>
            <w:r w:rsidRPr="001E7804">
              <w:t>MySQL</w:t>
            </w:r>
          </w:p>
          <w:p w:rsidR="00EE78AB" w:rsidRPr="001E7804" w:rsidRDefault="00EE78AB" w:rsidP="00EE78AB">
            <w:pPr>
              <w:pStyle w:val="a4"/>
            </w:pPr>
            <w:r w:rsidRPr="001E7804">
              <w:t>OS</w:t>
            </w:r>
            <w:r w:rsidRPr="001E7804">
              <w:t>：</w:t>
            </w:r>
            <w:r w:rsidRPr="001E7804">
              <w:t>Windows 7 32 bit</w:t>
            </w:r>
          </w:p>
        </w:tc>
        <w:tc>
          <w:tcPr>
            <w:tcW w:w="1050" w:type="pct"/>
            <w:vAlign w:val="center"/>
            <w:hideMark/>
          </w:tcPr>
          <w:p w:rsidR="00EE78AB" w:rsidRPr="001E7804" w:rsidRDefault="00EE78AB" w:rsidP="00EE78AB">
            <w:pPr>
              <w:pStyle w:val="a4"/>
            </w:pPr>
            <w:r w:rsidRPr="001E7804">
              <w:t>G_Internet</w:t>
            </w:r>
          </w:p>
        </w:tc>
      </w:tr>
      <w:tr w:rsidR="00EE78AB" w:rsidRPr="001E7804" w:rsidTr="00EE78AB">
        <w:trPr>
          <w:trHeight w:val="1224"/>
          <w:jc w:val="center"/>
        </w:trPr>
        <w:tc>
          <w:tcPr>
            <w:tcW w:w="1144" w:type="pct"/>
            <w:vAlign w:val="center"/>
            <w:hideMark/>
          </w:tcPr>
          <w:p w:rsidR="00EE78AB" w:rsidRPr="001E7804" w:rsidRDefault="00EE78AB" w:rsidP="00EE78AB">
            <w:pPr>
              <w:pStyle w:val="a4"/>
            </w:pPr>
            <w:r w:rsidRPr="001E7804">
              <w:t>oneM2M Gateway</w:t>
            </w:r>
          </w:p>
        </w:tc>
        <w:tc>
          <w:tcPr>
            <w:tcW w:w="2806" w:type="pct"/>
            <w:vMerge/>
            <w:vAlign w:val="center"/>
            <w:hideMark/>
          </w:tcPr>
          <w:p w:rsidR="00EE78AB" w:rsidRPr="001E7804" w:rsidRDefault="00EE78AB" w:rsidP="00EE78AB">
            <w:pPr>
              <w:pStyle w:val="a4"/>
            </w:pPr>
          </w:p>
        </w:tc>
        <w:tc>
          <w:tcPr>
            <w:tcW w:w="1050" w:type="pct"/>
            <w:vAlign w:val="center"/>
            <w:hideMark/>
          </w:tcPr>
          <w:p w:rsidR="00EE78AB" w:rsidRPr="001E7804" w:rsidRDefault="00EE78AB" w:rsidP="00EE78AB">
            <w:pPr>
              <w:pStyle w:val="a4"/>
            </w:pPr>
            <w:r w:rsidRPr="001E7804">
              <w:t>G_Intranet</w:t>
            </w:r>
          </w:p>
        </w:tc>
      </w:tr>
      <w:tr w:rsidR="00EE78AB" w:rsidRPr="001E7804" w:rsidTr="00EE78AB">
        <w:trPr>
          <w:trHeight w:val="584"/>
          <w:jc w:val="center"/>
        </w:trPr>
        <w:tc>
          <w:tcPr>
            <w:tcW w:w="1144" w:type="pct"/>
            <w:vAlign w:val="center"/>
            <w:hideMark/>
          </w:tcPr>
          <w:p w:rsidR="00EE78AB" w:rsidRPr="001E7804" w:rsidRDefault="00EE78AB" w:rsidP="00EE78AB">
            <w:pPr>
              <w:pStyle w:val="a4"/>
            </w:pPr>
            <w:r w:rsidRPr="001E7804">
              <w:t>oneM2M Gateway</w:t>
            </w:r>
          </w:p>
        </w:tc>
        <w:tc>
          <w:tcPr>
            <w:tcW w:w="2806" w:type="pct"/>
            <w:vAlign w:val="center"/>
            <w:hideMark/>
          </w:tcPr>
          <w:p w:rsidR="00EE78AB" w:rsidRPr="001E7804" w:rsidRDefault="00EE78AB" w:rsidP="00EE78AB">
            <w:pPr>
              <w:pStyle w:val="a4"/>
            </w:pPr>
            <w:r>
              <w:rPr>
                <w:rFonts w:hint="eastAsia"/>
              </w:rPr>
              <w:t>與</w:t>
            </w:r>
            <w:r w:rsidRPr="001E7804">
              <w:t>oneM2M Server</w:t>
            </w:r>
            <w:r>
              <w:rPr>
                <w:rFonts w:hint="eastAsia"/>
              </w:rPr>
              <w:t>相同</w:t>
            </w:r>
          </w:p>
        </w:tc>
        <w:tc>
          <w:tcPr>
            <w:tcW w:w="1050" w:type="pct"/>
            <w:vAlign w:val="center"/>
            <w:hideMark/>
          </w:tcPr>
          <w:p w:rsidR="00EE78AB" w:rsidRPr="001E7804" w:rsidRDefault="00EE78AB" w:rsidP="00EE78AB">
            <w:pPr>
              <w:pStyle w:val="a4"/>
            </w:pPr>
            <w:r w:rsidRPr="001E7804">
              <w:t>G_Local</w:t>
            </w:r>
          </w:p>
        </w:tc>
      </w:tr>
    </w:tbl>
    <w:p w:rsidR="00EE78AB" w:rsidRPr="00371E19" w:rsidRDefault="00EE78AB" w:rsidP="00EE78AB">
      <w:pPr>
        <w:ind w:firstLine="480"/>
        <w:rPr>
          <w:rFonts w:hint="eastAsia"/>
        </w:rPr>
      </w:pPr>
    </w:p>
    <w:p w:rsidR="00371E19" w:rsidRDefault="00371E19" w:rsidP="00ED53F2">
      <w:pPr>
        <w:pStyle w:val="a7"/>
        <w:numPr>
          <w:ilvl w:val="0"/>
          <w:numId w:val="15"/>
        </w:numPr>
        <w:ind w:leftChars="0" w:firstLineChars="0"/>
        <w:rPr>
          <w:rFonts w:hint="eastAsia"/>
          <w:b/>
        </w:rPr>
      </w:pPr>
      <w:r w:rsidRPr="00371E19">
        <w:rPr>
          <w:rFonts w:hint="eastAsia"/>
          <w:b/>
        </w:rPr>
        <w:t>子計畫二：</w:t>
      </w:r>
      <w:proofErr w:type="gramStart"/>
      <w:r w:rsidRPr="00371E19">
        <w:rPr>
          <w:rFonts w:hint="eastAsia"/>
          <w:b/>
        </w:rPr>
        <w:t>物聯網擴增實</w:t>
      </w:r>
      <w:proofErr w:type="gramEnd"/>
      <w:r w:rsidRPr="00371E19">
        <w:rPr>
          <w:rFonts w:hint="eastAsia"/>
          <w:b/>
        </w:rPr>
        <w:t>境互動視頻管理子系統之設計與實作</w:t>
      </w:r>
      <w:r w:rsidRPr="00371E19">
        <w:rPr>
          <w:b/>
        </w:rPr>
        <w:t>(</w:t>
      </w:r>
      <w:r w:rsidRPr="00371E19">
        <w:rPr>
          <w:rFonts w:hint="eastAsia"/>
          <w:b/>
        </w:rPr>
        <w:t>ARIVMS</w:t>
      </w:r>
      <w:r w:rsidRPr="00371E19">
        <w:rPr>
          <w:b/>
        </w:rPr>
        <w:t>)</w:t>
      </w:r>
    </w:p>
    <w:p w:rsidR="00EE78AB" w:rsidRDefault="00EE78AB" w:rsidP="00EE78AB">
      <w:pPr>
        <w:ind w:firstLine="480"/>
      </w:pPr>
      <w:r w:rsidRPr="0070537C">
        <w:t>本系統所需求的軟體有</w:t>
      </w:r>
      <w:r>
        <w:rPr>
          <w:rFonts w:hint="eastAsia"/>
        </w:rPr>
        <w:t>如</w:t>
      </w:r>
      <w:r>
        <w:fldChar w:fldCharType="begin"/>
      </w:r>
      <w:r>
        <w:instrText xml:space="preserve"> REF _Ref481438703 \h </w:instrText>
      </w:r>
      <w:r>
        <w:fldChar w:fldCharType="separate"/>
      </w:r>
      <w:r w:rsidR="004512CF" w:rsidRPr="00CD4B28">
        <w:rPr>
          <w:rFonts w:hint="eastAsia"/>
        </w:rPr>
        <w:t>表</w:t>
      </w:r>
      <w:r w:rsidR="004512CF" w:rsidRPr="00CD4B28">
        <w:rPr>
          <w:rFonts w:hint="eastAsia"/>
        </w:rPr>
        <w:t xml:space="preserve"> </w:t>
      </w:r>
      <w:r w:rsidR="004512CF">
        <w:rPr>
          <w:noProof/>
        </w:rPr>
        <w:t>2</w:t>
      </w:r>
      <w:r w:rsidR="004512CF">
        <w:noBreakHyphen/>
      </w:r>
      <w:r w:rsidR="004512CF">
        <w:rPr>
          <w:noProof/>
        </w:rPr>
        <w:t>1</w:t>
      </w:r>
      <w:r w:rsidR="004512CF" w:rsidRPr="00CD4B28">
        <w:rPr>
          <w:rFonts w:hint="eastAsia"/>
        </w:rPr>
        <w:t>、</w:t>
      </w:r>
      <w:r w:rsidR="004512CF" w:rsidRPr="00CD4B28">
        <w:t>各設備裝置資源</w:t>
      </w:r>
      <w:r w:rsidR="004512CF" w:rsidRPr="00CD4B28">
        <w:t>[</w:t>
      </w:r>
      <w:r w:rsidR="004512CF" w:rsidRPr="00CD4B28">
        <w:t>總計畫</w:t>
      </w:r>
      <w:r w:rsidR="004512CF" w:rsidRPr="00CD4B28">
        <w:t>]</w:t>
      </w:r>
      <w:r>
        <w:fldChar w:fldCharType="end"/>
      </w:r>
      <w:r>
        <w:fldChar w:fldCharType="begin"/>
      </w:r>
      <w:r>
        <w:instrText xml:space="preserve"> REF _Ref484619138 \h </w:instrText>
      </w:r>
      <w:r>
        <w:fldChar w:fldCharType="separate"/>
      </w:r>
      <w:r w:rsidR="004512CF">
        <w:rPr>
          <w:rFonts w:hint="eastAsia"/>
        </w:rPr>
        <w:t>表</w:t>
      </w:r>
      <w:r w:rsidR="004512CF">
        <w:rPr>
          <w:rFonts w:hint="eastAsia"/>
        </w:rPr>
        <w:t xml:space="preserve"> </w:t>
      </w:r>
      <w:r w:rsidR="004512CF">
        <w:rPr>
          <w:noProof/>
        </w:rPr>
        <w:t>2</w:t>
      </w:r>
      <w:r w:rsidR="004512CF">
        <w:noBreakHyphen/>
      </w:r>
      <w:r w:rsidR="004512CF">
        <w:rPr>
          <w:noProof/>
        </w:rPr>
        <w:t>7</w:t>
      </w:r>
      <w:r w:rsidR="004512CF">
        <w:rPr>
          <w:rFonts w:hint="eastAsia"/>
        </w:rPr>
        <w:t>、</w:t>
      </w:r>
      <w:r w:rsidR="004512CF" w:rsidRPr="0070537C">
        <w:t>軟體規格說明</w:t>
      </w:r>
      <w:r w:rsidR="004512CF" w:rsidRPr="0070537C">
        <w:t>[</w:t>
      </w:r>
      <w:r w:rsidR="004512CF">
        <w:rPr>
          <w:rFonts w:hint="eastAsia"/>
        </w:rPr>
        <w:t>子計畫二</w:t>
      </w:r>
      <w:r w:rsidR="004512CF" w:rsidRPr="0070537C">
        <w:t>]</w:t>
      </w:r>
      <w:r>
        <w:fldChar w:fldCharType="end"/>
      </w:r>
      <w:r>
        <w:rPr>
          <w:rFonts w:hint="eastAsia"/>
        </w:rPr>
        <w:t>所示：</w:t>
      </w:r>
    </w:p>
    <w:p w:rsidR="00EE78AB" w:rsidRPr="000E135B" w:rsidRDefault="00EE78AB" w:rsidP="00EE78AB">
      <w:pPr>
        <w:pStyle w:val="a4"/>
      </w:pPr>
      <w:bookmarkStart w:id="78" w:name="_Ref4846191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12C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512CF">
        <w:rPr>
          <w:noProof/>
        </w:rPr>
        <w:t>7</w:t>
      </w:r>
      <w:r>
        <w:fldChar w:fldCharType="end"/>
      </w:r>
      <w:r>
        <w:rPr>
          <w:rFonts w:hint="eastAsia"/>
        </w:rPr>
        <w:t>、</w:t>
      </w:r>
      <w:r w:rsidRPr="0070537C">
        <w:t>軟體規格說明</w:t>
      </w:r>
      <w:r w:rsidRPr="0070537C">
        <w:t>[</w:t>
      </w:r>
      <w:r>
        <w:rPr>
          <w:rFonts w:hint="eastAsia"/>
        </w:rPr>
        <w:t>子計畫二</w:t>
      </w:r>
      <w:r w:rsidRPr="0070537C">
        <w:t>]</w:t>
      </w:r>
      <w:bookmarkEnd w:id="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58"/>
        <w:gridCol w:w="5064"/>
      </w:tblGrid>
      <w:tr w:rsidR="00EE78AB" w:rsidRPr="00EE78AB" w:rsidTr="00EE78AB">
        <w:trPr>
          <w:jc w:val="center"/>
        </w:trPr>
        <w:tc>
          <w:tcPr>
            <w:tcW w:w="2029" w:type="pct"/>
            <w:shd w:val="clear" w:color="auto" w:fill="BFBFBF" w:themeFill="background1" w:themeFillShade="BF"/>
            <w:vAlign w:val="center"/>
          </w:tcPr>
          <w:p w:rsidR="00EE78AB" w:rsidRPr="00EE78AB" w:rsidRDefault="00EE78AB" w:rsidP="00EE78AB">
            <w:pPr>
              <w:pStyle w:val="a4"/>
              <w:rPr>
                <w:b/>
              </w:rPr>
            </w:pPr>
            <w:r w:rsidRPr="00EE78AB">
              <w:rPr>
                <w:b/>
              </w:rPr>
              <w:t>軟體名稱</w:t>
            </w:r>
          </w:p>
        </w:tc>
        <w:tc>
          <w:tcPr>
            <w:tcW w:w="2971" w:type="pct"/>
            <w:shd w:val="clear" w:color="auto" w:fill="BFBFBF" w:themeFill="background1" w:themeFillShade="BF"/>
            <w:vAlign w:val="center"/>
          </w:tcPr>
          <w:p w:rsidR="00EE78AB" w:rsidRPr="00EE78AB" w:rsidRDefault="00EE78AB" w:rsidP="00EE78AB">
            <w:pPr>
              <w:pStyle w:val="a4"/>
              <w:rPr>
                <w:b/>
              </w:rPr>
            </w:pPr>
            <w:r w:rsidRPr="00EE78AB">
              <w:rPr>
                <w:b/>
              </w:rPr>
              <w:t>說明</w:t>
            </w:r>
          </w:p>
        </w:tc>
      </w:tr>
      <w:tr w:rsidR="00EE78AB" w:rsidRPr="00EE78AB" w:rsidTr="00EE78AB">
        <w:trPr>
          <w:jc w:val="center"/>
        </w:trPr>
        <w:tc>
          <w:tcPr>
            <w:tcW w:w="2029" w:type="pct"/>
            <w:vAlign w:val="center"/>
          </w:tcPr>
          <w:p w:rsidR="00EE78AB" w:rsidRPr="00EE78AB" w:rsidRDefault="00EE78AB" w:rsidP="00EE78AB">
            <w:pPr>
              <w:pStyle w:val="a4"/>
            </w:pPr>
            <w:r w:rsidRPr="00EE78AB">
              <w:rPr>
                <w:rFonts w:hint="eastAsia"/>
              </w:rPr>
              <w:t>Matl</w:t>
            </w:r>
            <w:r w:rsidRPr="00EE78AB">
              <w:t>ab</w:t>
            </w:r>
          </w:p>
        </w:tc>
        <w:tc>
          <w:tcPr>
            <w:tcW w:w="2971" w:type="pct"/>
            <w:vAlign w:val="center"/>
          </w:tcPr>
          <w:p w:rsidR="00EE78AB" w:rsidRPr="00EE78AB" w:rsidRDefault="00EE78AB" w:rsidP="00EE78AB">
            <w:pPr>
              <w:pStyle w:val="a4"/>
            </w:pPr>
            <w:r w:rsidRPr="00EE78AB">
              <w:rPr>
                <w:rFonts w:hint="eastAsia"/>
              </w:rPr>
              <w:t>基本介面設計、</w:t>
            </w:r>
            <w:r w:rsidRPr="00EE78AB">
              <w:rPr>
                <w:rFonts w:hint="eastAsia"/>
              </w:rPr>
              <w:t>2D</w:t>
            </w:r>
            <w:r w:rsidRPr="00EE78AB">
              <w:rPr>
                <w:rFonts w:hint="eastAsia"/>
              </w:rPr>
              <w:t>、</w:t>
            </w:r>
            <w:r w:rsidRPr="00EE78AB">
              <w:rPr>
                <w:rFonts w:hint="eastAsia"/>
              </w:rPr>
              <w:t>3D</w:t>
            </w:r>
            <w:r w:rsidRPr="00EE78AB">
              <w:rPr>
                <w:rFonts w:hint="eastAsia"/>
              </w:rPr>
              <w:t>定位校正分析</w:t>
            </w:r>
          </w:p>
        </w:tc>
      </w:tr>
      <w:tr w:rsidR="00EE78AB" w:rsidRPr="00EE78AB" w:rsidTr="00EE78AB">
        <w:trPr>
          <w:jc w:val="center"/>
        </w:trPr>
        <w:tc>
          <w:tcPr>
            <w:tcW w:w="2029" w:type="pct"/>
            <w:vAlign w:val="center"/>
          </w:tcPr>
          <w:p w:rsidR="00EE78AB" w:rsidRPr="00EE78AB" w:rsidRDefault="00EE78AB" w:rsidP="00EE78AB">
            <w:pPr>
              <w:pStyle w:val="a4"/>
            </w:pPr>
            <w:r w:rsidRPr="00EE78AB">
              <w:rPr>
                <w:rFonts w:hint="eastAsia"/>
              </w:rPr>
              <w:t>OpenCV</w:t>
            </w:r>
          </w:p>
        </w:tc>
        <w:tc>
          <w:tcPr>
            <w:tcW w:w="2971" w:type="pct"/>
            <w:vAlign w:val="center"/>
          </w:tcPr>
          <w:p w:rsidR="00EE78AB" w:rsidRPr="00EE78AB" w:rsidRDefault="00EE78AB" w:rsidP="00EE78AB">
            <w:pPr>
              <w:pStyle w:val="a4"/>
            </w:pPr>
            <w:r w:rsidRPr="00EE78AB">
              <w:rPr>
                <w:rFonts w:hint="eastAsia"/>
              </w:rPr>
              <w:t>辨識實體物件程式</w:t>
            </w:r>
          </w:p>
        </w:tc>
      </w:tr>
      <w:tr w:rsidR="00EE78AB" w:rsidRPr="00EE78AB" w:rsidTr="00EE78AB">
        <w:trPr>
          <w:jc w:val="center"/>
        </w:trPr>
        <w:tc>
          <w:tcPr>
            <w:tcW w:w="2029" w:type="pct"/>
            <w:tcBorders>
              <w:top w:val="single" w:sz="4" w:space="0" w:color="auto"/>
              <w:left w:val="single" w:sz="4" w:space="0" w:color="auto"/>
              <w:bottom w:val="single" w:sz="4" w:space="0" w:color="auto"/>
              <w:right w:val="single" w:sz="4" w:space="0" w:color="auto"/>
            </w:tcBorders>
            <w:vAlign w:val="center"/>
          </w:tcPr>
          <w:p w:rsidR="00EE78AB" w:rsidRPr="00EE78AB" w:rsidRDefault="00EE78AB" w:rsidP="00EE78AB">
            <w:pPr>
              <w:pStyle w:val="a4"/>
            </w:pPr>
            <w:r w:rsidRPr="00EE78AB">
              <w:rPr>
                <w:rFonts w:hint="eastAsia"/>
              </w:rPr>
              <w:t>Visusl Studio</w:t>
            </w:r>
          </w:p>
        </w:tc>
        <w:tc>
          <w:tcPr>
            <w:tcW w:w="2971" w:type="pct"/>
            <w:tcBorders>
              <w:top w:val="single" w:sz="4" w:space="0" w:color="auto"/>
              <w:left w:val="single" w:sz="4" w:space="0" w:color="auto"/>
              <w:bottom w:val="single" w:sz="4" w:space="0" w:color="auto"/>
              <w:right w:val="single" w:sz="4" w:space="0" w:color="auto"/>
            </w:tcBorders>
            <w:vAlign w:val="center"/>
          </w:tcPr>
          <w:p w:rsidR="00EE78AB" w:rsidRPr="00EE78AB" w:rsidRDefault="00EE78AB" w:rsidP="00EE78AB">
            <w:pPr>
              <w:pStyle w:val="a4"/>
            </w:pPr>
            <w:r w:rsidRPr="00EE78AB">
              <w:t>C</w:t>
            </w:r>
            <w:r w:rsidRPr="00EE78AB">
              <w:t>語言編譯執行環境</w:t>
            </w:r>
          </w:p>
        </w:tc>
      </w:tr>
      <w:tr w:rsidR="00EE78AB" w:rsidRPr="00EE78AB" w:rsidTr="00EE78AB">
        <w:trPr>
          <w:jc w:val="center"/>
        </w:trPr>
        <w:tc>
          <w:tcPr>
            <w:tcW w:w="2029" w:type="pct"/>
            <w:tcBorders>
              <w:top w:val="single" w:sz="4" w:space="0" w:color="auto"/>
              <w:left w:val="single" w:sz="4" w:space="0" w:color="auto"/>
              <w:bottom w:val="single" w:sz="4" w:space="0" w:color="auto"/>
              <w:right w:val="single" w:sz="4" w:space="0" w:color="auto"/>
            </w:tcBorders>
            <w:vAlign w:val="center"/>
          </w:tcPr>
          <w:p w:rsidR="00EE78AB" w:rsidRPr="00EE78AB" w:rsidRDefault="00EE78AB" w:rsidP="00EE78AB">
            <w:pPr>
              <w:pStyle w:val="a4"/>
            </w:pPr>
            <w:r w:rsidRPr="00EE78AB">
              <w:t>MySQL</w:t>
            </w:r>
          </w:p>
        </w:tc>
        <w:tc>
          <w:tcPr>
            <w:tcW w:w="2971" w:type="pct"/>
            <w:tcBorders>
              <w:top w:val="single" w:sz="4" w:space="0" w:color="auto"/>
              <w:left w:val="single" w:sz="4" w:space="0" w:color="auto"/>
              <w:bottom w:val="single" w:sz="4" w:space="0" w:color="auto"/>
              <w:right w:val="single" w:sz="4" w:space="0" w:color="auto"/>
            </w:tcBorders>
            <w:vAlign w:val="center"/>
          </w:tcPr>
          <w:p w:rsidR="00EE78AB" w:rsidRPr="00EE78AB" w:rsidRDefault="00EE78AB" w:rsidP="00EE78AB">
            <w:pPr>
              <w:pStyle w:val="a4"/>
            </w:pPr>
            <w:r w:rsidRPr="00EE78AB">
              <w:rPr>
                <w:rFonts w:hint="eastAsia"/>
              </w:rPr>
              <w:t>Sensor</w:t>
            </w:r>
            <w:r w:rsidRPr="00EE78AB">
              <w:rPr>
                <w:rFonts w:hint="eastAsia"/>
              </w:rPr>
              <w:t>資料</w:t>
            </w:r>
            <w:r w:rsidRPr="00EE78AB">
              <w:t>儲存資料庫</w:t>
            </w:r>
          </w:p>
        </w:tc>
      </w:tr>
    </w:tbl>
    <w:p w:rsidR="00C24122" w:rsidRDefault="00C24122">
      <w:pPr>
        <w:widowControl/>
        <w:spacing w:line="240" w:lineRule="auto"/>
        <w:ind w:firstLineChars="0" w:firstLine="0"/>
        <w:jc w:val="left"/>
        <w:rPr>
          <w:rFonts w:cs="Times New Roman"/>
          <w:b/>
          <w:szCs w:val="24"/>
        </w:rPr>
      </w:pPr>
      <w:r>
        <w:rPr>
          <w:b/>
        </w:rPr>
        <w:br w:type="page"/>
      </w:r>
    </w:p>
    <w:p w:rsidR="00371E19" w:rsidRDefault="00371E19" w:rsidP="00ED53F2">
      <w:pPr>
        <w:pStyle w:val="a7"/>
        <w:numPr>
          <w:ilvl w:val="0"/>
          <w:numId w:val="15"/>
        </w:numPr>
        <w:ind w:leftChars="0" w:firstLineChars="0"/>
        <w:rPr>
          <w:rFonts w:hint="eastAsia"/>
          <w:b/>
        </w:rPr>
      </w:pPr>
      <w:r w:rsidRPr="00371E19">
        <w:rPr>
          <w:rFonts w:hint="eastAsia"/>
          <w:b/>
        </w:rPr>
        <w:lastRenderedPageBreak/>
        <w:t>子計畫</w:t>
      </w:r>
      <w:proofErr w:type="gramStart"/>
      <w:r w:rsidRPr="00371E19">
        <w:rPr>
          <w:rFonts w:hint="eastAsia"/>
          <w:b/>
        </w:rPr>
        <w:t>三</w:t>
      </w:r>
      <w:proofErr w:type="gramEnd"/>
      <w:r w:rsidRPr="00371E19">
        <w:rPr>
          <w:rFonts w:hint="eastAsia"/>
          <w:b/>
        </w:rPr>
        <w:t>：智慧農業氣象推估與作物病蟲害特徵探</w:t>
      </w:r>
      <w:proofErr w:type="gramStart"/>
      <w:r w:rsidRPr="00371E19">
        <w:rPr>
          <w:rFonts w:hint="eastAsia"/>
          <w:b/>
        </w:rPr>
        <w:t>勘</w:t>
      </w:r>
      <w:proofErr w:type="gramEnd"/>
      <w:r w:rsidRPr="00371E19">
        <w:rPr>
          <w:rFonts w:hint="eastAsia"/>
          <w:b/>
        </w:rPr>
        <w:t>平台之設計及實作</w:t>
      </w:r>
      <w:r w:rsidRPr="00371E19">
        <w:rPr>
          <w:rFonts w:hint="eastAsia"/>
          <w:b/>
        </w:rPr>
        <w:t>(EAM)</w:t>
      </w:r>
    </w:p>
    <w:p w:rsidR="00EE78AB" w:rsidRPr="00371E19" w:rsidRDefault="00EE78AB" w:rsidP="00EE78AB">
      <w:pPr>
        <w:ind w:firstLine="480"/>
        <w:rPr>
          <w:rFonts w:hint="eastAsia"/>
          <w:b/>
        </w:rPr>
      </w:pPr>
      <w:r>
        <w:t>本</w:t>
      </w:r>
      <w:r>
        <w:rPr>
          <w:rFonts w:hint="eastAsia"/>
        </w:rPr>
        <w:t>計畫</w:t>
      </w:r>
      <w:r w:rsidRPr="0002402B">
        <w:t>所需求的軟體有</w:t>
      </w:r>
      <w:r w:rsidRPr="0002402B">
        <w:t>(1)</w:t>
      </w:r>
      <w:r w:rsidRPr="0002402B">
        <w:t>作業系統：伺服器端為</w:t>
      </w:r>
      <w:r w:rsidRPr="0002402B">
        <w:t>Microsoft Windows 7</w:t>
      </w:r>
      <w:r w:rsidRPr="0002402B">
        <w:t>作業系統。</w:t>
      </w:r>
      <w:r w:rsidRPr="0002402B">
        <w:t>(2)</w:t>
      </w:r>
      <w:r w:rsidRPr="0002402B">
        <w:t>開發工具：</w:t>
      </w:r>
      <w:r w:rsidRPr="0002402B">
        <w:t xml:space="preserve">. </w:t>
      </w:r>
      <w:hyperlink r:id="rId31" w:history="1">
        <w:r w:rsidRPr="0002402B">
          <w:t>CodeIgniter</w:t>
        </w:r>
      </w:hyperlink>
      <w:r w:rsidRPr="0002402B">
        <w:rPr>
          <w:rFonts w:hint="eastAsia"/>
        </w:rPr>
        <w:t>框架</w:t>
      </w:r>
      <w:r w:rsidRPr="0002402B">
        <w:t>、</w:t>
      </w:r>
      <w:r w:rsidRPr="0002402B">
        <w:rPr>
          <w:rFonts w:hint="eastAsia"/>
        </w:rPr>
        <w:t>PHP</w:t>
      </w:r>
      <w:r w:rsidRPr="0002402B">
        <w:t>程式語言及</w:t>
      </w:r>
      <w:r w:rsidRPr="0002402B">
        <w:t xml:space="preserve"> MySQL</w:t>
      </w:r>
      <w:r w:rsidRPr="0002402B">
        <w:t>資料庫語言。</w:t>
      </w:r>
    </w:p>
    <w:p w:rsidR="00371E19" w:rsidRPr="00EE78AB" w:rsidRDefault="00371E19" w:rsidP="00ED53F2">
      <w:pPr>
        <w:pStyle w:val="a7"/>
        <w:numPr>
          <w:ilvl w:val="0"/>
          <w:numId w:val="15"/>
        </w:numPr>
        <w:ind w:leftChars="0" w:firstLineChars="0"/>
        <w:rPr>
          <w:rFonts w:hint="eastAsia"/>
        </w:rPr>
      </w:pPr>
      <w:r w:rsidRPr="00371E19">
        <w:rPr>
          <w:rFonts w:hint="eastAsia"/>
          <w:b/>
        </w:rPr>
        <w:t>子計畫四：環境自動化控制服務與場域保全</w:t>
      </w:r>
      <w:r w:rsidRPr="00371E19">
        <w:rPr>
          <w:b/>
        </w:rPr>
        <w:t>(MCFS)</w:t>
      </w:r>
    </w:p>
    <w:p w:rsidR="00EE78AB" w:rsidRDefault="00EE78AB" w:rsidP="00EE78AB">
      <w:pPr>
        <w:ind w:firstLine="480"/>
        <w:rPr>
          <w:rFonts w:hint="eastAsia"/>
        </w:rPr>
      </w:pPr>
      <w:r w:rsidRPr="00050313">
        <w:rPr>
          <w:rFonts w:hint="eastAsia"/>
        </w:rPr>
        <w:t>本系統所需求的軟體有</w:t>
      </w:r>
      <w:r w:rsidRPr="00050313">
        <w:rPr>
          <w:rFonts w:hint="eastAsia"/>
        </w:rPr>
        <w:t>(1)</w:t>
      </w:r>
      <w:r w:rsidRPr="00050313">
        <w:rPr>
          <w:rFonts w:hint="eastAsia"/>
        </w:rPr>
        <w:t>作業系統：</w:t>
      </w:r>
      <w:r w:rsidRPr="00050313">
        <w:rPr>
          <w:rFonts w:hint="eastAsia"/>
        </w:rPr>
        <w:t xml:space="preserve"> Linux</w:t>
      </w:r>
      <w:r w:rsidRPr="00050313">
        <w:rPr>
          <w:rFonts w:hint="eastAsia"/>
        </w:rPr>
        <w:t>作業系統</w:t>
      </w:r>
      <w:r w:rsidRPr="00050313">
        <w:rPr>
          <w:rFonts w:hint="eastAsia"/>
        </w:rPr>
        <w:t>(2)</w:t>
      </w:r>
      <w:r w:rsidRPr="00050313">
        <w:rPr>
          <w:rFonts w:hint="eastAsia"/>
        </w:rPr>
        <w:t>開發工具：</w:t>
      </w:r>
      <w:r w:rsidRPr="00050313">
        <w:rPr>
          <w:rFonts w:hint="eastAsia"/>
        </w:rPr>
        <w:t>pvdevelop</w:t>
      </w:r>
      <w:r w:rsidRPr="00050313">
        <w:rPr>
          <w:rFonts w:hint="eastAsia"/>
        </w:rPr>
        <w:t>、</w:t>
      </w:r>
      <w:r w:rsidRPr="00050313">
        <w:rPr>
          <w:rFonts w:hint="eastAsia"/>
        </w:rPr>
        <w:t>pvbrowser</w:t>
      </w:r>
      <w:r w:rsidRPr="00050313">
        <w:rPr>
          <w:rFonts w:hint="eastAsia"/>
        </w:rPr>
        <w:t>、</w:t>
      </w:r>
      <w:r w:rsidRPr="00050313">
        <w:rPr>
          <w:rFonts w:hint="eastAsia"/>
        </w:rPr>
        <w:t>C</w:t>
      </w:r>
      <w:r w:rsidRPr="00050313">
        <w:rPr>
          <w:rFonts w:hint="eastAsia"/>
        </w:rPr>
        <w:t>語言、</w:t>
      </w:r>
      <w:r w:rsidRPr="00050313">
        <w:rPr>
          <w:rFonts w:hint="eastAsia"/>
        </w:rPr>
        <w:t>Python</w:t>
      </w:r>
      <w:r w:rsidRPr="00050313">
        <w:rPr>
          <w:rFonts w:hint="eastAsia"/>
        </w:rPr>
        <w:t>、</w:t>
      </w:r>
      <w:r w:rsidRPr="00050313">
        <w:rPr>
          <w:rFonts w:hint="eastAsia"/>
        </w:rPr>
        <w:t>GX Developer</w:t>
      </w:r>
      <w:r w:rsidRPr="00050313">
        <w:rPr>
          <w:rFonts w:hint="eastAsia"/>
        </w:rPr>
        <w:t>以及</w:t>
      </w:r>
      <w:r w:rsidRPr="00050313">
        <w:rPr>
          <w:rFonts w:hint="eastAsia"/>
        </w:rPr>
        <w:t>Qt4</w:t>
      </w:r>
      <w:r w:rsidRPr="00050313">
        <w:rPr>
          <w:rFonts w:hint="eastAsia"/>
        </w:rPr>
        <w:t>、</w:t>
      </w:r>
      <w:r w:rsidRPr="00050313">
        <w:rPr>
          <w:rFonts w:hint="eastAsia"/>
        </w:rPr>
        <w:t xml:space="preserve">Visual Studio 2008 C++ </w:t>
      </w:r>
      <w:r w:rsidRPr="00050313">
        <w:rPr>
          <w:rFonts w:hint="eastAsia"/>
        </w:rPr>
        <w:t>。</w:t>
      </w:r>
    </w:p>
    <w:p w:rsidR="00561FE7" w:rsidRPr="00371E19" w:rsidRDefault="00561FE7" w:rsidP="00561FE7">
      <w:pPr>
        <w:ind w:firstLine="480"/>
        <w:rPr>
          <w:rFonts w:hint="eastAsia"/>
        </w:rPr>
      </w:pPr>
    </w:p>
    <w:p w:rsidR="00CD78EB" w:rsidRDefault="00CD78EB" w:rsidP="00CD78EB">
      <w:pPr>
        <w:pStyle w:val="2"/>
        <w:rPr>
          <w:rFonts w:hint="eastAsia"/>
        </w:rPr>
      </w:pPr>
      <w:bookmarkStart w:id="79" w:name="_Toc485140109"/>
      <w:r w:rsidRPr="00050313">
        <w:t>測試資料來源</w:t>
      </w:r>
      <w:r w:rsidRPr="00050313">
        <w:t xml:space="preserve"> (Test Data Sources)</w:t>
      </w:r>
      <w:bookmarkEnd w:id="79"/>
    </w:p>
    <w:p w:rsidR="00561FE7" w:rsidRPr="00561FE7" w:rsidRDefault="00561FE7" w:rsidP="00561FE7">
      <w:pPr>
        <w:ind w:firstLine="480"/>
        <w:rPr>
          <w:rFonts w:hint="eastAsia"/>
        </w:rPr>
      </w:pPr>
      <w:r w:rsidRPr="00A15B12">
        <w:t>關於本測試計畫測試期間所需之測試資料來源，說明如下：</w:t>
      </w:r>
    </w:p>
    <w:p w:rsidR="00371E19" w:rsidRDefault="00371E19" w:rsidP="00ED53F2">
      <w:pPr>
        <w:pStyle w:val="a7"/>
        <w:numPr>
          <w:ilvl w:val="0"/>
          <w:numId w:val="16"/>
        </w:numPr>
        <w:ind w:leftChars="0" w:firstLineChars="0"/>
        <w:rPr>
          <w:rFonts w:hint="eastAsia"/>
          <w:b/>
        </w:rPr>
      </w:pPr>
      <w:proofErr w:type="gramStart"/>
      <w:r w:rsidRPr="00371E19">
        <w:rPr>
          <w:b/>
        </w:rPr>
        <w:t>雲端物聯技術</w:t>
      </w:r>
      <w:proofErr w:type="gramEnd"/>
      <w:r w:rsidRPr="00371E19">
        <w:rPr>
          <w:b/>
        </w:rPr>
        <w:t>與平台設計：以智慧農業為驗證場域</w:t>
      </w:r>
      <w:r w:rsidRPr="00371E19">
        <w:rPr>
          <w:b/>
        </w:rPr>
        <w:t>(DDDSW)</w:t>
      </w:r>
    </w:p>
    <w:p w:rsidR="00561FE7" w:rsidRPr="00A15B12" w:rsidRDefault="00561FE7" w:rsidP="00ED53F2">
      <w:pPr>
        <w:pStyle w:val="a7"/>
        <w:numPr>
          <w:ilvl w:val="0"/>
          <w:numId w:val="17"/>
        </w:numPr>
        <w:adjustRightInd w:val="0"/>
        <w:ind w:leftChars="0" w:firstLineChars="0"/>
      </w:pPr>
      <w:r w:rsidRPr="0070537C">
        <w:t>依據農業專家所提供的環境危機標準及行政院農委會之農業知識庫，增加語意並編譯至感測資訊，以增加植栽作物生長資訊，同時找出所有情境組合</w:t>
      </w:r>
      <w:r w:rsidRPr="00A15B12">
        <w:t>。</w:t>
      </w:r>
    </w:p>
    <w:p w:rsidR="00561FE7" w:rsidRPr="00A15B12" w:rsidRDefault="00561FE7" w:rsidP="00ED53F2">
      <w:pPr>
        <w:pStyle w:val="a7"/>
        <w:numPr>
          <w:ilvl w:val="0"/>
          <w:numId w:val="17"/>
        </w:numPr>
        <w:adjustRightInd w:val="0"/>
        <w:ind w:leftChars="0" w:firstLineChars="0"/>
      </w:pPr>
      <w:r w:rsidRPr="00A15B12">
        <w:rPr>
          <w:rFonts w:hint="eastAsia"/>
        </w:rPr>
        <w:t>由實驗環境內部所設置之感測設備收集相關環境數據資料，先將感測資料進行註解，並建立農業知識本體論，尋找各異質領域之間之關聯性</w:t>
      </w:r>
      <w:r w:rsidRPr="00A15B12">
        <w:t>。</w:t>
      </w:r>
    </w:p>
    <w:p w:rsidR="00561FE7" w:rsidRDefault="00561FE7" w:rsidP="00ED53F2">
      <w:pPr>
        <w:pStyle w:val="a7"/>
        <w:numPr>
          <w:ilvl w:val="0"/>
          <w:numId w:val="17"/>
        </w:numPr>
        <w:adjustRightInd w:val="0"/>
        <w:ind w:leftChars="0" w:firstLineChars="0"/>
        <w:rPr>
          <w:rFonts w:hint="eastAsia"/>
        </w:rPr>
      </w:pPr>
      <w:r w:rsidRPr="000B2C94">
        <w:rPr>
          <w:rFonts w:hint="eastAsia"/>
        </w:rPr>
        <w:t>本以</w:t>
      </w:r>
      <w:proofErr w:type="gramStart"/>
      <w:r w:rsidRPr="000B2C94">
        <w:rPr>
          <w:rFonts w:hint="eastAsia"/>
        </w:rPr>
        <w:t>複迴</w:t>
      </w:r>
      <w:proofErr w:type="gramEnd"/>
      <w:r w:rsidRPr="000B2C94">
        <w:rPr>
          <w:rFonts w:hint="eastAsia"/>
        </w:rPr>
        <w:t>歸分析</w:t>
      </w:r>
      <w:r w:rsidRPr="000B2C94">
        <w:t>(Multiple Regression Analysis)</w:t>
      </w:r>
      <w:r w:rsidRPr="000B2C94">
        <w:rPr>
          <w:rFonts w:hint="eastAsia"/>
        </w:rPr>
        <w:t>之方法，比對所環境感測資訊之狀態，預測農民生產者於生產、預警以及監控的未來事件狀態，並依照其狀況提供使用者相對應解決辦法，以達到精</w:t>
      </w:r>
      <w:proofErr w:type="gramStart"/>
      <w:r w:rsidRPr="000B2C94">
        <w:rPr>
          <w:rFonts w:hint="eastAsia"/>
        </w:rPr>
        <w:t>準</w:t>
      </w:r>
      <w:proofErr w:type="gramEnd"/>
      <w:r w:rsidRPr="000B2C94">
        <w:rPr>
          <w:rFonts w:hint="eastAsia"/>
        </w:rPr>
        <w:t>化農業生產之效果。</w:t>
      </w:r>
    </w:p>
    <w:p w:rsidR="00561FE7" w:rsidRPr="00561FE7" w:rsidRDefault="00561FE7" w:rsidP="00ED53F2">
      <w:pPr>
        <w:pStyle w:val="a7"/>
        <w:numPr>
          <w:ilvl w:val="0"/>
          <w:numId w:val="17"/>
        </w:numPr>
        <w:adjustRightInd w:val="0"/>
        <w:ind w:leftChars="0" w:firstLineChars="0"/>
        <w:rPr>
          <w:rFonts w:hint="eastAsia"/>
        </w:rPr>
      </w:pPr>
      <w:r w:rsidRPr="00F049D1">
        <w:rPr>
          <w:rFonts w:hint="eastAsia"/>
        </w:rPr>
        <w:t>以</w:t>
      </w:r>
      <w:proofErr w:type="gramStart"/>
      <w:r w:rsidRPr="00F049D1">
        <w:rPr>
          <w:rFonts w:hint="eastAsia"/>
        </w:rPr>
        <w:t>佈</w:t>
      </w:r>
      <w:proofErr w:type="gramEnd"/>
      <w:r w:rsidRPr="00F049D1">
        <w:rPr>
          <w:rFonts w:hint="eastAsia"/>
        </w:rPr>
        <w:t>建於溫室之感測器蒐集感測資訊。</w:t>
      </w:r>
    </w:p>
    <w:p w:rsidR="00371E19" w:rsidRDefault="00371E19" w:rsidP="00ED53F2">
      <w:pPr>
        <w:pStyle w:val="a7"/>
        <w:numPr>
          <w:ilvl w:val="0"/>
          <w:numId w:val="16"/>
        </w:numPr>
        <w:ind w:leftChars="0" w:firstLineChars="0"/>
        <w:rPr>
          <w:rFonts w:hint="eastAsia"/>
          <w:b/>
        </w:rPr>
      </w:pPr>
      <w:r w:rsidRPr="00371E19">
        <w:rPr>
          <w:rFonts w:hint="eastAsia"/>
          <w:b/>
        </w:rPr>
        <w:t>子計畫</w:t>
      </w:r>
      <w:proofErr w:type="gramStart"/>
      <w:r w:rsidRPr="00371E19">
        <w:rPr>
          <w:rFonts w:hint="eastAsia"/>
          <w:b/>
        </w:rPr>
        <w:t>一</w:t>
      </w:r>
      <w:proofErr w:type="gramEnd"/>
      <w:r w:rsidRPr="00371E19">
        <w:rPr>
          <w:rFonts w:hint="eastAsia"/>
          <w:b/>
        </w:rPr>
        <w:t>：</w:t>
      </w:r>
      <w:proofErr w:type="gramStart"/>
      <w:r w:rsidRPr="00371E19">
        <w:rPr>
          <w:rFonts w:hint="eastAsia"/>
          <w:b/>
        </w:rPr>
        <w:t>高效能物聯傳輸</w:t>
      </w:r>
      <w:proofErr w:type="gramEnd"/>
      <w:r w:rsidRPr="00371E19">
        <w:rPr>
          <w:rFonts w:hint="eastAsia"/>
          <w:b/>
        </w:rPr>
        <w:t>服務品質系統設計與實作</w:t>
      </w:r>
      <w:r w:rsidRPr="00371E19">
        <w:rPr>
          <w:rFonts w:hint="eastAsia"/>
          <w:b/>
        </w:rPr>
        <w:t>(</w:t>
      </w:r>
      <w:r w:rsidRPr="00371E19">
        <w:rPr>
          <w:b/>
        </w:rPr>
        <w:t>DIHPISQT)</w:t>
      </w:r>
    </w:p>
    <w:p w:rsidR="00561FE7" w:rsidRPr="0084746A" w:rsidRDefault="00561FE7" w:rsidP="00ED53F2">
      <w:pPr>
        <w:pStyle w:val="a7"/>
        <w:numPr>
          <w:ilvl w:val="0"/>
          <w:numId w:val="18"/>
        </w:numPr>
        <w:adjustRightInd w:val="0"/>
        <w:ind w:leftChars="0" w:firstLineChars="0"/>
      </w:pPr>
      <w:r w:rsidRPr="0084746A">
        <w:rPr>
          <w:rFonts w:hint="eastAsia"/>
        </w:rPr>
        <w:t>導入</w:t>
      </w:r>
      <w:r w:rsidRPr="0084746A">
        <w:rPr>
          <w:rFonts w:hint="eastAsia"/>
        </w:rPr>
        <w:t>oneM2M</w:t>
      </w:r>
      <w:r w:rsidRPr="0084746A">
        <w:rPr>
          <w:rFonts w:hint="eastAsia"/>
        </w:rPr>
        <w:t>國際標準來解決異質性通訊協定的問題，以</w:t>
      </w:r>
      <w:r w:rsidRPr="0084746A">
        <w:rPr>
          <w:rFonts w:hint="eastAsia"/>
        </w:rPr>
        <w:t>MQTT</w:t>
      </w:r>
      <w:r w:rsidRPr="0084746A">
        <w:rPr>
          <w:rFonts w:hint="eastAsia"/>
        </w:rPr>
        <w:t>、</w:t>
      </w:r>
      <w:r w:rsidRPr="0084746A">
        <w:rPr>
          <w:rFonts w:hint="eastAsia"/>
        </w:rPr>
        <w:t>CoAP</w:t>
      </w:r>
      <w:r w:rsidRPr="0084746A">
        <w:rPr>
          <w:rFonts w:hint="eastAsia"/>
        </w:rPr>
        <w:t>、</w:t>
      </w:r>
      <w:r w:rsidRPr="0084746A">
        <w:rPr>
          <w:rFonts w:hint="eastAsia"/>
        </w:rPr>
        <w:t>HTTP</w:t>
      </w:r>
      <w:r w:rsidRPr="0084746A">
        <w:rPr>
          <w:rFonts w:hint="eastAsia"/>
        </w:rPr>
        <w:t>通訊協定加強平台</w:t>
      </w:r>
      <w:proofErr w:type="gramStart"/>
      <w:r w:rsidRPr="0084746A">
        <w:rPr>
          <w:rFonts w:hint="eastAsia"/>
        </w:rPr>
        <w:t>擴增性</w:t>
      </w:r>
      <w:proofErr w:type="gramEnd"/>
      <w:r w:rsidRPr="0084746A">
        <w:rPr>
          <w:rFonts w:hint="eastAsia"/>
        </w:rPr>
        <w:t>。</w:t>
      </w:r>
    </w:p>
    <w:p w:rsidR="00561FE7" w:rsidRPr="0084746A" w:rsidRDefault="00561FE7" w:rsidP="00ED53F2">
      <w:pPr>
        <w:pStyle w:val="a7"/>
        <w:numPr>
          <w:ilvl w:val="0"/>
          <w:numId w:val="18"/>
        </w:numPr>
        <w:adjustRightInd w:val="0"/>
        <w:ind w:leftChars="0" w:firstLineChars="0"/>
      </w:pPr>
      <w:r w:rsidRPr="0084746A">
        <w:rPr>
          <w:rFonts w:hint="eastAsia"/>
        </w:rPr>
        <w:t>透過所建置的感測器頻率表結合</w:t>
      </w:r>
      <w:r w:rsidRPr="0084746A">
        <w:rPr>
          <w:rFonts w:hint="eastAsia"/>
        </w:rPr>
        <w:t>ETag</w:t>
      </w:r>
      <w:r w:rsidRPr="0084746A">
        <w:rPr>
          <w:rFonts w:hint="eastAsia"/>
        </w:rPr>
        <w:t>技術來解決使用者重覆要求服務，</w:t>
      </w:r>
      <w:r w:rsidRPr="0084746A">
        <w:rPr>
          <w:rFonts w:hint="eastAsia"/>
        </w:rPr>
        <w:lastRenderedPageBreak/>
        <w:t>而造成的網路重傳成本。</w:t>
      </w:r>
    </w:p>
    <w:p w:rsidR="00561FE7" w:rsidRPr="00371E19" w:rsidRDefault="00561FE7" w:rsidP="00ED53F2">
      <w:pPr>
        <w:pStyle w:val="a7"/>
        <w:numPr>
          <w:ilvl w:val="0"/>
          <w:numId w:val="18"/>
        </w:numPr>
        <w:ind w:leftChars="0" w:firstLineChars="0"/>
        <w:rPr>
          <w:rFonts w:hint="eastAsia"/>
          <w:b/>
        </w:rPr>
      </w:pPr>
      <w:r w:rsidRPr="0084746A">
        <w:rPr>
          <w:rFonts w:hint="eastAsia"/>
        </w:rPr>
        <w:t>根據</w:t>
      </w:r>
      <w:r w:rsidRPr="000E4FD6">
        <w:t>資訊品質</w:t>
      </w:r>
      <w:r w:rsidRPr="000E4FD6">
        <w:t>(Quality of information)</w:t>
      </w:r>
      <w:r w:rsidRPr="000E4FD6">
        <w:t>、重疊範圍</w:t>
      </w:r>
      <w:r w:rsidRPr="000E4FD6">
        <w:t>(Conflict factor)</w:t>
      </w:r>
      <w:r w:rsidRPr="000E4FD6">
        <w:t>、感測器電力</w:t>
      </w:r>
      <w:r w:rsidRPr="000E4FD6">
        <w:t>(Battery level)</w:t>
      </w:r>
      <w:r w:rsidRPr="000E4FD6">
        <w:t>、偏差系數</w:t>
      </w:r>
      <w:r w:rsidRPr="000E4FD6">
        <w:t>(Coefficient of Variation)</w:t>
      </w:r>
      <w:r w:rsidRPr="000E4FD6">
        <w:t>來調整感測器睡眠間隔，</w:t>
      </w:r>
      <w:r w:rsidRPr="000E4FD6">
        <w:rPr>
          <w:rFonts w:hint="eastAsia"/>
        </w:rPr>
        <w:t>在</w:t>
      </w:r>
      <w:r w:rsidRPr="000E4FD6">
        <w:t>保持感</w:t>
      </w:r>
      <w:proofErr w:type="gramStart"/>
      <w:r w:rsidRPr="000E4FD6">
        <w:t>測器耗能</w:t>
      </w:r>
      <w:proofErr w:type="gramEnd"/>
      <w:r w:rsidRPr="000E4FD6">
        <w:t>和資訊品質之間權衡</w:t>
      </w:r>
      <w:r w:rsidRPr="000E4FD6">
        <w:rPr>
          <w:rFonts w:hint="eastAsia"/>
        </w:rPr>
        <w:t>的情況下，有效率地延長感測器生命週期</w:t>
      </w:r>
      <w:r w:rsidRPr="000E4FD6">
        <w:rPr>
          <w:rFonts w:hint="eastAsia"/>
        </w:rPr>
        <w:t>(Life Cycle)</w:t>
      </w:r>
      <w:r w:rsidRPr="000E4FD6">
        <w:t>。</w:t>
      </w:r>
    </w:p>
    <w:p w:rsidR="00371E19" w:rsidRDefault="00371E19" w:rsidP="00ED53F2">
      <w:pPr>
        <w:pStyle w:val="a7"/>
        <w:numPr>
          <w:ilvl w:val="0"/>
          <w:numId w:val="16"/>
        </w:numPr>
        <w:ind w:leftChars="0" w:firstLineChars="0"/>
        <w:rPr>
          <w:rFonts w:hint="eastAsia"/>
          <w:b/>
        </w:rPr>
      </w:pPr>
      <w:r w:rsidRPr="00371E19">
        <w:rPr>
          <w:rFonts w:hint="eastAsia"/>
          <w:b/>
        </w:rPr>
        <w:t>子計畫二：</w:t>
      </w:r>
      <w:proofErr w:type="gramStart"/>
      <w:r w:rsidRPr="00371E19">
        <w:rPr>
          <w:rFonts w:hint="eastAsia"/>
          <w:b/>
        </w:rPr>
        <w:t>物聯網擴增實</w:t>
      </w:r>
      <w:proofErr w:type="gramEnd"/>
      <w:r w:rsidRPr="00371E19">
        <w:rPr>
          <w:rFonts w:hint="eastAsia"/>
          <w:b/>
        </w:rPr>
        <w:t>境互動視頻管理子系統之設計與實作</w:t>
      </w:r>
      <w:r w:rsidRPr="00371E19">
        <w:rPr>
          <w:b/>
        </w:rPr>
        <w:t>(</w:t>
      </w:r>
      <w:r w:rsidRPr="00371E19">
        <w:rPr>
          <w:rFonts w:hint="eastAsia"/>
          <w:b/>
        </w:rPr>
        <w:t>ARIVMS</w:t>
      </w:r>
      <w:r w:rsidRPr="00371E19">
        <w:rPr>
          <w:b/>
        </w:rPr>
        <w:t>)</w:t>
      </w:r>
    </w:p>
    <w:p w:rsidR="00561FE7" w:rsidRPr="002006B5" w:rsidRDefault="00561FE7" w:rsidP="00ED53F2">
      <w:pPr>
        <w:pStyle w:val="a7"/>
        <w:numPr>
          <w:ilvl w:val="1"/>
          <w:numId w:val="19"/>
        </w:numPr>
        <w:adjustRightInd w:val="0"/>
        <w:ind w:leftChars="0" w:firstLineChars="0"/>
      </w:pPr>
      <w:r w:rsidRPr="0070537C">
        <w:rPr>
          <w:kern w:val="0"/>
        </w:rPr>
        <w:t>由</w:t>
      </w:r>
      <w:r w:rsidRPr="002006B5">
        <w:rPr>
          <w:rFonts w:hint="eastAsia"/>
        </w:rPr>
        <w:t>CCD</w:t>
      </w:r>
      <w:r w:rsidRPr="002006B5">
        <w:rPr>
          <w:rFonts w:hint="eastAsia"/>
        </w:rPr>
        <w:t>基準點定位的座標資訊</w:t>
      </w:r>
      <w:r w:rsidRPr="002006B5">
        <w:t>。</w:t>
      </w:r>
    </w:p>
    <w:p w:rsidR="00561FE7" w:rsidRPr="002006B5" w:rsidRDefault="00561FE7" w:rsidP="00ED53F2">
      <w:pPr>
        <w:pStyle w:val="a7"/>
        <w:numPr>
          <w:ilvl w:val="1"/>
          <w:numId w:val="19"/>
        </w:numPr>
        <w:adjustRightInd w:val="0"/>
        <w:ind w:leftChars="0" w:firstLineChars="0"/>
      </w:pPr>
      <w:r w:rsidRPr="002006B5">
        <w:t>由</w:t>
      </w:r>
      <w:r w:rsidRPr="002006B5">
        <w:rPr>
          <w:rFonts w:hint="eastAsia"/>
        </w:rPr>
        <w:t>CCD 3D</w:t>
      </w:r>
      <w:r w:rsidRPr="002006B5">
        <w:rPr>
          <w:rFonts w:hint="eastAsia"/>
        </w:rPr>
        <w:t>視覺定位所計算出來的實質數據</w:t>
      </w:r>
      <w:r w:rsidRPr="002006B5">
        <w:t>。</w:t>
      </w:r>
    </w:p>
    <w:p w:rsidR="00561FE7" w:rsidRPr="002006B5" w:rsidRDefault="00561FE7" w:rsidP="00ED53F2">
      <w:pPr>
        <w:pStyle w:val="a7"/>
        <w:numPr>
          <w:ilvl w:val="1"/>
          <w:numId w:val="19"/>
        </w:numPr>
        <w:adjustRightInd w:val="0"/>
        <w:ind w:leftChars="0" w:firstLineChars="0"/>
      </w:pPr>
      <w:r w:rsidRPr="002006B5">
        <w:t>由</w:t>
      </w:r>
      <w:r w:rsidRPr="002006B5">
        <w:rPr>
          <w:rFonts w:hint="eastAsia"/>
        </w:rPr>
        <w:t>多台</w:t>
      </w:r>
      <w:r w:rsidRPr="002006B5">
        <w:rPr>
          <w:rFonts w:hint="eastAsia"/>
        </w:rPr>
        <w:t>CCD</w:t>
      </w:r>
      <w:r w:rsidRPr="002006B5">
        <w:rPr>
          <w:rFonts w:hint="eastAsia"/>
        </w:rPr>
        <w:t>透過影像辨識來比對虛擬物件與實體物件的正確性</w:t>
      </w:r>
      <w:r w:rsidRPr="002006B5">
        <w:t>。</w:t>
      </w:r>
    </w:p>
    <w:p w:rsidR="00561FE7" w:rsidRPr="002006B5" w:rsidRDefault="00561FE7" w:rsidP="00ED53F2">
      <w:pPr>
        <w:pStyle w:val="a7"/>
        <w:numPr>
          <w:ilvl w:val="1"/>
          <w:numId w:val="19"/>
        </w:numPr>
        <w:adjustRightInd w:val="0"/>
        <w:ind w:leftChars="0" w:firstLineChars="0"/>
      </w:pPr>
      <w:r w:rsidRPr="002006B5">
        <w:rPr>
          <w:rFonts w:hint="eastAsia"/>
        </w:rPr>
        <w:t>由</w:t>
      </w:r>
      <w:r w:rsidRPr="002006B5">
        <w:t>網路攝影機</w:t>
      </w:r>
      <w:r w:rsidRPr="002006B5">
        <w:rPr>
          <w:rFonts w:hint="eastAsia"/>
        </w:rPr>
        <w:t>所拍攝的</w:t>
      </w:r>
      <w:r w:rsidRPr="002006B5">
        <w:t>影像。</w:t>
      </w:r>
    </w:p>
    <w:p w:rsidR="00561FE7" w:rsidRPr="00371E19" w:rsidRDefault="00561FE7" w:rsidP="00ED53F2">
      <w:pPr>
        <w:pStyle w:val="a7"/>
        <w:numPr>
          <w:ilvl w:val="1"/>
          <w:numId w:val="19"/>
        </w:numPr>
        <w:ind w:leftChars="0" w:firstLineChars="0"/>
        <w:rPr>
          <w:rFonts w:hint="eastAsia"/>
          <w:b/>
        </w:rPr>
      </w:pPr>
      <w:r w:rsidRPr="002006B5">
        <w:rPr>
          <w:rFonts w:hint="eastAsia"/>
        </w:rPr>
        <w:t>由例外狀況所產生的錯誤資訊</w:t>
      </w:r>
      <w:r w:rsidRPr="002006B5">
        <w:t>。</w:t>
      </w:r>
    </w:p>
    <w:p w:rsidR="00371E19" w:rsidRDefault="00371E19" w:rsidP="00ED53F2">
      <w:pPr>
        <w:pStyle w:val="a7"/>
        <w:numPr>
          <w:ilvl w:val="0"/>
          <w:numId w:val="16"/>
        </w:numPr>
        <w:ind w:leftChars="0" w:firstLineChars="0"/>
        <w:rPr>
          <w:rFonts w:hint="eastAsia"/>
          <w:b/>
        </w:rPr>
      </w:pPr>
      <w:r w:rsidRPr="00371E19">
        <w:rPr>
          <w:rFonts w:hint="eastAsia"/>
          <w:b/>
        </w:rPr>
        <w:t>子計畫</w:t>
      </w:r>
      <w:proofErr w:type="gramStart"/>
      <w:r w:rsidRPr="00371E19">
        <w:rPr>
          <w:rFonts w:hint="eastAsia"/>
          <w:b/>
        </w:rPr>
        <w:t>三</w:t>
      </w:r>
      <w:proofErr w:type="gramEnd"/>
      <w:r w:rsidRPr="00371E19">
        <w:rPr>
          <w:rFonts w:hint="eastAsia"/>
          <w:b/>
        </w:rPr>
        <w:t>：智慧農業氣象推估與作物病蟲害特徵探</w:t>
      </w:r>
      <w:proofErr w:type="gramStart"/>
      <w:r w:rsidRPr="00371E19">
        <w:rPr>
          <w:rFonts w:hint="eastAsia"/>
          <w:b/>
        </w:rPr>
        <w:t>勘</w:t>
      </w:r>
      <w:proofErr w:type="gramEnd"/>
      <w:r w:rsidRPr="00371E19">
        <w:rPr>
          <w:rFonts w:hint="eastAsia"/>
          <w:b/>
        </w:rPr>
        <w:t>平台之設計及實作</w:t>
      </w:r>
      <w:r w:rsidRPr="00371E19">
        <w:rPr>
          <w:rFonts w:hint="eastAsia"/>
          <w:b/>
        </w:rPr>
        <w:t>(EAM)</w:t>
      </w:r>
    </w:p>
    <w:p w:rsidR="00561FE7" w:rsidRPr="00426090" w:rsidRDefault="00561FE7" w:rsidP="00ED53F2">
      <w:pPr>
        <w:pStyle w:val="a7"/>
        <w:numPr>
          <w:ilvl w:val="0"/>
          <w:numId w:val="20"/>
        </w:numPr>
        <w:adjustRightInd w:val="0"/>
        <w:ind w:leftChars="0" w:firstLineChars="0"/>
      </w:pPr>
      <w:r w:rsidRPr="00426090">
        <w:t>中央氣象局</w:t>
      </w:r>
      <w:r w:rsidRPr="00426090">
        <w:t xml:space="preserve"> 25 </w:t>
      </w:r>
      <w:proofErr w:type="gramStart"/>
      <w:r w:rsidRPr="00426090">
        <w:t>個</w:t>
      </w:r>
      <w:proofErr w:type="gramEnd"/>
      <w:r w:rsidRPr="00426090">
        <w:t>氣象站所偵測即時氣象公開資料</w:t>
      </w:r>
      <w:r w:rsidRPr="00426090">
        <w:rPr>
          <w:rFonts w:hint="eastAsia"/>
        </w:rPr>
        <w:t>。</w:t>
      </w:r>
    </w:p>
    <w:p w:rsidR="00561FE7" w:rsidRPr="00371E19" w:rsidRDefault="00561FE7" w:rsidP="00ED53F2">
      <w:pPr>
        <w:pStyle w:val="a7"/>
        <w:numPr>
          <w:ilvl w:val="0"/>
          <w:numId w:val="20"/>
        </w:numPr>
        <w:ind w:leftChars="0" w:firstLineChars="0"/>
        <w:rPr>
          <w:rFonts w:hint="eastAsia"/>
          <w:b/>
        </w:rPr>
      </w:pPr>
      <w:r w:rsidRPr="00426090">
        <w:rPr>
          <w:rFonts w:hint="eastAsia"/>
        </w:rPr>
        <w:t>透過</w:t>
      </w:r>
      <w:r w:rsidRPr="00426090">
        <w:rPr>
          <w:rFonts w:hint="eastAsia"/>
        </w:rPr>
        <w:t>TCCIP</w:t>
      </w:r>
      <w:r w:rsidRPr="00426090">
        <w:rPr>
          <w:rFonts w:hint="eastAsia"/>
        </w:rPr>
        <w:t>臺灣氣候變遷推估與資訊平台計畫資料</w:t>
      </w:r>
      <w:r w:rsidRPr="00426090">
        <w:t>之參考</w:t>
      </w:r>
      <w:r>
        <w:rPr>
          <w:rFonts w:hint="eastAsia"/>
        </w:rPr>
        <w:t>。</w:t>
      </w:r>
    </w:p>
    <w:p w:rsidR="00371E19" w:rsidRPr="00561FE7" w:rsidRDefault="00371E19" w:rsidP="00ED53F2">
      <w:pPr>
        <w:pStyle w:val="a7"/>
        <w:numPr>
          <w:ilvl w:val="0"/>
          <w:numId w:val="16"/>
        </w:numPr>
        <w:ind w:leftChars="0" w:firstLineChars="0"/>
        <w:rPr>
          <w:rFonts w:hint="eastAsia"/>
        </w:rPr>
      </w:pPr>
      <w:r w:rsidRPr="00371E19">
        <w:rPr>
          <w:rFonts w:hint="eastAsia"/>
          <w:b/>
        </w:rPr>
        <w:t>子計畫四：環境自動化控制服務與場域保全</w:t>
      </w:r>
      <w:r w:rsidRPr="00371E19">
        <w:rPr>
          <w:b/>
        </w:rPr>
        <w:t>(MCFS)</w:t>
      </w:r>
    </w:p>
    <w:p w:rsidR="00561FE7" w:rsidRPr="00050313" w:rsidRDefault="00561FE7" w:rsidP="00ED53F2">
      <w:pPr>
        <w:pStyle w:val="a7"/>
        <w:numPr>
          <w:ilvl w:val="0"/>
          <w:numId w:val="21"/>
        </w:numPr>
        <w:adjustRightInd w:val="0"/>
        <w:ind w:leftChars="0" w:firstLineChars="0"/>
      </w:pPr>
      <w:r w:rsidRPr="00050313">
        <w:rPr>
          <w:rFonts w:hint="eastAsia"/>
        </w:rPr>
        <w:t>由環境感測模組讀取環境資訊如</w:t>
      </w:r>
      <w:r w:rsidRPr="00050313">
        <w:rPr>
          <w:rFonts w:hint="eastAsia"/>
        </w:rPr>
        <w:t>:</w:t>
      </w:r>
      <w:r w:rsidRPr="00050313">
        <w:rPr>
          <w:rFonts w:hint="eastAsia"/>
        </w:rPr>
        <w:t>土壤濕度、溫室溫度、光照</w:t>
      </w:r>
      <w:r w:rsidRPr="00050313">
        <w:t>。</w:t>
      </w:r>
    </w:p>
    <w:p w:rsidR="00561FE7" w:rsidRPr="00050313" w:rsidRDefault="00561FE7" w:rsidP="00ED53F2">
      <w:pPr>
        <w:pStyle w:val="a7"/>
        <w:numPr>
          <w:ilvl w:val="0"/>
          <w:numId w:val="21"/>
        </w:numPr>
        <w:adjustRightInd w:val="0"/>
        <w:ind w:leftChars="0" w:firstLineChars="0"/>
      </w:pPr>
      <w:r w:rsidRPr="00050313">
        <w:rPr>
          <w:rFonts w:hint="eastAsia"/>
        </w:rPr>
        <w:t>由攝影機擷取影像來判斷是否有入侵物入侵。</w:t>
      </w:r>
    </w:p>
    <w:p w:rsidR="00561FE7" w:rsidRPr="00371E19" w:rsidRDefault="00561FE7" w:rsidP="00ED53F2">
      <w:pPr>
        <w:pStyle w:val="a7"/>
        <w:numPr>
          <w:ilvl w:val="0"/>
          <w:numId w:val="21"/>
        </w:numPr>
        <w:ind w:leftChars="0" w:firstLineChars="0"/>
        <w:rPr>
          <w:rFonts w:hint="eastAsia"/>
        </w:rPr>
      </w:pPr>
      <w:r w:rsidRPr="00050313">
        <w:rPr>
          <w:rFonts w:hint="eastAsia"/>
        </w:rPr>
        <w:t>由可編程序控制器，以獲取土壤濕度感測器、光照感測元件以及溫度感測器的電壓再透過</w:t>
      </w:r>
      <w:r w:rsidRPr="00050313">
        <w:rPr>
          <w:rFonts w:hint="eastAsia"/>
        </w:rPr>
        <w:t>RS232</w:t>
      </w:r>
      <w:r w:rsidRPr="00050313">
        <w:rPr>
          <w:rFonts w:hint="eastAsia"/>
        </w:rPr>
        <w:t>轉</w:t>
      </w:r>
      <w:r w:rsidRPr="00050313">
        <w:rPr>
          <w:rFonts w:hint="eastAsia"/>
        </w:rPr>
        <w:t>USB</w:t>
      </w:r>
      <w:r w:rsidRPr="00050313">
        <w:rPr>
          <w:rFonts w:hint="eastAsia"/>
        </w:rPr>
        <w:t>回傳電壓給</w:t>
      </w:r>
      <w:r w:rsidRPr="00050313">
        <w:rPr>
          <w:rFonts w:hint="eastAsia"/>
        </w:rPr>
        <w:t>Raspbrry Pi</w:t>
      </w:r>
      <w:r w:rsidRPr="00050313">
        <w:rPr>
          <w:rFonts w:hint="eastAsia"/>
        </w:rPr>
        <w:t>進行資料的轉換，以方便人類的解讀以及分析</w:t>
      </w:r>
      <w:r w:rsidRPr="00050313">
        <w:t>。</w:t>
      </w:r>
    </w:p>
    <w:p w:rsidR="00BB57C5" w:rsidRDefault="00BB57C5">
      <w:pPr>
        <w:widowControl/>
        <w:ind w:firstLineChars="0" w:firstLine="0"/>
        <w:jc w:val="left"/>
        <w:rPr>
          <w:rFonts w:cstheme="majorBidi"/>
          <w:b/>
          <w:bCs/>
          <w:kern w:val="52"/>
          <w:sz w:val="32"/>
          <w:szCs w:val="52"/>
        </w:rPr>
      </w:pPr>
      <w:bookmarkStart w:id="80" w:name="_Toc484188608"/>
      <w:bookmarkStart w:id="81" w:name="_Toc484864126"/>
      <w:r>
        <w:br w:type="page"/>
      </w:r>
    </w:p>
    <w:p w:rsidR="008119A4" w:rsidRDefault="008119A4" w:rsidP="00CD78EB">
      <w:pPr>
        <w:pStyle w:val="1"/>
        <w:rPr>
          <w:rFonts w:hint="eastAsia"/>
        </w:rPr>
      </w:pPr>
      <w:bookmarkStart w:id="82" w:name="_Toc485140110"/>
      <w:r w:rsidRPr="00CD78EB">
        <w:lastRenderedPageBreak/>
        <w:t>測試時程、程序與責任</w:t>
      </w:r>
      <w:bookmarkEnd w:id="80"/>
      <w:bookmarkEnd w:id="81"/>
      <w:r w:rsidRPr="00CD78EB">
        <w:t>(Testing Schedule, Procedure, and Responsibility)</w:t>
      </w:r>
      <w:bookmarkEnd w:id="82"/>
    </w:p>
    <w:p w:rsidR="00BB57C5" w:rsidRDefault="00BB57C5" w:rsidP="00BB57C5">
      <w:pPr>
        <w:pStyle w:val="2"/>
        <w:rPr>
          <w:rFonts w:hint="eastAsia"/>
        </w:rPr>
      </w:pPr>
      <w:bookmarkStart w:id="83" w:name="_Toc480897062"/>
      <w:bookmarkStart w:id="84" w:name="_Toc484188609"/>
      <w:bookmarkStart w:id="85" w:name="_Toc484864127"/>
      <w:bookmarkStart w:id="86" w:name="_Toc485140111"/>
      <w:r w:rsidRPr="00050313">
        <w:t>測試時程</w:t>
      </w:r>
      <w:r w:rsidRPr="00050313">
        <w:t xml:space="preserve"> (Testing Schedule)</w:t>
      </w:r>
      <w:bookmarkEnd w:id="83"/>
      <w:bookmarkEnd w:id="84"/>
      <w:bookmarkEnd w:id="85"/>
      <w:bookmarkEnd w:id="86"/>
    </w:p>
    <w:p w:rsidR="00BB57C5" w:rsidRDefault="00BB57C5" w:rsidP="00BB57C5">
      <w:pPr>
        <w:pStyle w:val="3"/>
        <w:rPr>
          <w:rFonts w:hint="eastAsia"/>
        </w:rPr>
      </w:pPr>
      <w:bookmarkStart w:id="87" w:name="_Toc238463543"/>
      <w:bookmarkStart w:id="88" w:name="_Toc456554146"/>
      <w:bookmarkStart w:id="89" w:name="_Toc483761607"/>
      <w:bookmarkStart w:id="90" w:name="_Toc484188610"/>
      <w:bookmarkStart w:id="91" w:name="_Toc484864128"/>
      <w:bookmarkStart w:id="92" w:name="_Toc485140112"/>
      <w:r w:rsidRPr="00050313">
        <w:t>時程</w:t>
      </w:r>
      <w:bookmarkEnd w:id="87"/>
      <w:bookmarkEnd w:id="88"/>
      <w:bookmarkEnd w:id="89"/>
      <w:bookmarkEnd w:id="90"/>
      <w:bookmarkEnd w:id="91"/>
      <w:bookmarkEnd w:id="92"/>
    </w:p>
    <w:p w:rsidR="00561FE7" w:rsidRPr="0044313B" w:rsidRDefault="00561FE7" w:rsidP="00ED53F2">
      <w:pPr>
        <w:pStyle w:val="a7"/>
        <w:numPr>
          <w:ilvl w:val="0"/>
          <w:numId w:val="22"/>
        </w:numPr>
        <w:ind w:leftChars="0" w:firstLineChars="0"/>
      </w:pPr>
      <w:r w:rsidRPr="0044313B">
        <w:t>DDDSW</w:t>
      </w:r>
      <w:r w:rsidRPr="0044313B">
        <w:t>子系統之</w:t>
      </w:r>
      <w:r w:rsidRPr="0044313B">
        <w:rPr>
          <w:rFonts w:hint="eastAsia"/>
        </w:rPr>
        <w:t>農業場域雲端</w:t>
      </w:r>
      <w:proofErr w:type="gramStart"/>
      <w:r w:rsidRPr="0044313B">
        <w:rPr>
          <w:rFonts w:hint="eastAsia"/>
        </w:rPr>
        <w:t>佈</w:t>
      </w:r>
      <w:proofErr w:type="gramEnd"/>
      <w:r w:rsidRPr="0044313B">
        <w:rPr>
          <w:rFonts w:hint="eastAsia"/>
        </w:rPr>
        <w:t>建機制</w:t>
      </w:r>
      <w:r w:rsidRPr="0044313B">
        <w:t>單元測試－</w:t>
      </w:r>
      <w:r w:rsidRPr="0044313B">
        <w:t>201</w:t>
      </w:r>
      <w:r w:rsidRPr="0044313B">
        <w:rPr>
          <w:rFonts w:hint="eastAsia"/>
        </w:rPr>
        <w:t>6</w:t>
      </w:r>
      <w:r w:rsidRPr="0044313B">
        <w:t>/10/13~201</w:t>
      </w:r>
      <w:r w:rsidRPr="0044313B">
        <w:rPr>
          <w:rFonts w:hint="eastAsia"/>
        </w:rPr>
        <w:t>7</w:t>
      </w:r>
      <w:r w:rsidRPr="0044313B">
        <w:t>/01/04</w:t>
      </w:r>
    </w:p>
    <w:p w:rsidR="00561FE7" w:rsidRPr="0044313B" w:rsidRDefault="00561FE7" w:rsidP="00ED53F2">
      <w:pPr>
        <w:pStyle w:val="a7"/>
        <w:numPr>
          <w:ilvl w:val="0"/>
          <w:numId w:val="22"/>
        </w:numPr>
        <w:ind w:leftChars="0" w:firstLineChars="0"/>
      </w:pPr>
      <w:r w:rsidRPr="0044313B">
        <w:t>DDDSW</w:t>
      </w:r>
      <w:r w:rsidRPr="0044313B">
        <w:t>子系統之</w:t>
      </w:r>
      <w:r w:rsidRPr="0044313B">
        <w:rPr>
          <w:rFonts w:hint="eastAsia"/>
        </w:rPr>
        <w:t>農業知識本體建立機制</w:t>
      </w:r>
      <w:r w:rsidRPr="0044313B">
        <w:t>單元測試－</w:t>
      </w:r>
      <w:r w:rsidRPr="0044313B">
        <w:t>201</w:t>
      </w:r>
      <w:r w:rsidRPr="0044313B">
        <w:rPr>
          <w:rFonts w:hint="eastAsia"/>
        </w:rPr>
        <w:t>6</w:t>
      </w:r>
      <w:r w:rsidRPr="0044313B">
        <w:t>/10/31~201</w:t>
      </w:r>
      <w:r w:rsidRPr="0044313B">
        <w:rPr>
          <w:rFonts w:hint="eastAsia"/>
        </w:rPr>
        <w:t>7</w:t>
      </w:r>
      <w:r w:rsidRPr="0044313B">
        <w:t>/02/15</w:t>
      </w:r>
    </w:p>
    <w:p w:rsidR="00561FE7" w:rsidRDefault="00561FE7" w:rsidP="00ED53F2">
      <w:pPr>
        <w:pStyle w:val="a7"/>
        <w:numPr>
          <w:ilvl w:val="0"/>
          <w:numId w:val="22"/>
        </w:numPr>
        <w:ind w:leftChars="0" w:firstLineChars="0"/>
      </w:pPr>
      <w:r w:rsidRPr="0044313B">
        <w:t>DDDSW</w:t>
      </w:r>
      <w:r w:rsidRPr="0044313B">
        <w:t>子系統之</w:t>
      </w:r>
      <w:r w:rsidRPr="0044313B">
        <w:rPr>
          <w:rFonts w:hint="eastAsia"/>
        </w:rPr>
        <w:t>農業規則判定機制</w:t>
      </w:r>
      <w:r w:rsidRPr="0044313B">
        <w:t>單元測試－</w:t>
      </w:r>
      <w:r w:rsidRPr="0044313B">
        <w:t>201</w:t>
      </w:r>
      <w:r w:rsidRPr="0044313B">
        <w:rPr>
          <w:rFonts w:hint="eastAsia"/>
        </w:rPr>
        <w:t>6</w:t>
      </w:r>
      <w:r w:rsidRPr="0044313B">
        <w:t>/11/18~201</w:t>
      </w:r>
      <w:r w:rsidRPr="0044313B">
        <w:rPr>
          <w:rFonts w:hint="eastAsia"/>
        </w:rPr>
        <w:t>7</w:t>
      </w:r>
      <w:r w:rsidRPr="0044313B">
        <w:t>/03/26</w:t>
      </w:r>
    </w:p>
    <w:p w:rsidR="00561FE7" w:rsidRPr="0070537C" w:rsidRDefault="00561FE7" w:rsidP="00ED53F2">
      <w:pPr>
        <w:pStyle w:val="a7"/>
        <w:numPr>
          <w:ilvl w:val="0"/>
          <w:numId w:val="22"/>
        </w:numPr>
        <w:ind w:leftChars="0" w:firstLineChars="0"/>
      </w:pPr>
      <w:r w:rsidRPr="00572ABE">
        <w:t>DIHPISQT</w:t>
      </w:r>
      <w:r w:rsidRPr="0070537C">
        <w:t>子系統之</w:t>
      </w:r>
      <w:bookmarkStart w:id="93" w:name="OLE_LINK229"/>
      <w:bookmarkStart w:id="94" w:name="OLE_LINK230"/>
      <w:bookmarkStart w:id="95" w:name="OLE_LINK231"/>
      <w:r w:rsidRPr="00561FE7">
        <w:rPr>
          <w:bCs/>
        </w:rPr>
        <w:t>基於</w:t>
      </w:r>
      <w:r w:rsidRPr="00561FE7">
        <w:rPr>
          <w:bCs/>
        </w:rPr>
        <w:t>oneM2M</w:t>
      </w:r>
      <w:r w:rsidRPr="00561FE7">
        <w:rPr>
          <w:bCs/>
        </w:rPr>
        <w:t>標準之</w:t>
      </w:r>
      <w:r w:rsidRPr="00561FE7">
        <w:rPr>
          <w:bCs/>
        </w:rPr>
        <w:t>IoT</w:t>
      </w:r>
      <w:r w:rsidRPr="00561FE7">
        <w:rPr>
          <w:bCs/>
        </w:rPr>
        <w:t>傳輸協定管理機制</w:t>
      </w:r>
      <w:bookmarkEnd w:id="93"/>
      <w:bookmarkEnd w:id="94"/>
      <w:bookmarkEnd w:id="95"/>
      <w:r w:rsidRPr="0070537C">
        <w:t>單元測試－</w:t>
      </w:r>
      <w:r>
        <w:t>2017/1/15 ~ 2017</w:t>
      </w:r>
      <w:r w:rsidRPr="0070537C">
        <w:t>/3/2</w:t>
      </w:r>
    </w:p>
    <w:p w:rsidR="00561FE7" w:rsidRPr="0070537C" w:rsidRDefault="00561FE7" w:rsidP="00ED53F2">
      <w:pPr>
        <w:pStyle w:val="a7"/>
        <w:numPr>
          <w:ilvl w:val="0"/>
          <w:numId w:val="22"/>
        </w:numPr>
        <w:ind w:leftChars="0" w:firstLineChars="0"/>
      </w:pPr>
      <w:r w:rsidRPr="00572ABE">
        <w:t>DIHPISQT</w:t>
      </w:r>
      <w:r w:rsidRPr="0070537C">
        <w:t>子系統之</w:t>
      </w:r>
      <w:bookmarkStart w:id="96" w:name="OLE_LINK232"/>
      <w:bookmarkStart w:id="97" w:name="OLE_LINK233"/>
      <w:bookmarkStart w:id="98" w:name="OLE_LINK234"/>
      <w:bookmarkStart w:id="99" w:name="OLE_LINK235"/>
      <w:bookmarkStart w:id="100" w:name="OLE_LINK236"/>
      <w:r w:rsidRPr="00561FE7">
        <w:rPr>
          <w:bCs/>
        </w:rPr>
        <w:t>基於</w:t>
      </w:r>
      <w:r w:rsidRPr="00561FE7">
        <w:rPr>
          <w:bCs/>
        </w:rPr>
        <w:t>oneM2M</w:t>
      </w:r>
      <w:r w:rsidRPr="00561FE7">
        <w:rPr>
          <w:bCs/>
        </w:rPr>
        <w:t>標準之差異化需求傳輸管理模組</w:t>
      </w:r>
      <w:bookmarkEnd w:id="96"/>
      <w:bookmarkEnd w:id="97"/>
      <w:bookmarkEnd w:id="98"/>
      <w:bookmarkEnd w:id="99"/>
      <w:bookmarkEnd w:id="100"/>
      <w:r w:rsidRPr="0070537C">
        <w:t>單元測試－</w:t>
      </w:r>
      <w:r>
        <w:t>2017/3/5 ~ 2017</w:t>
      </w:r>
      <w:r w:rsidRPr="0070537C">
        <w:t>/4/10</w:t>
      </w:r>
    </w:p>
    <w:p w:rsidR="00561FE7" w:rsidRDefault="00561FE7" w:rsidP="00ED53F2">
      <w:pPr>
        <w:pStyle w:val="a7"/>
        <w:numPr>
          <w:ilvl w:val="0"/>
          <w:numId w:val="22"/>
        </w:numPr>
        <w:ind w:leftChars="0" w:firstLineChars="0"/>
      </w:pPr>
      <w:bookmarkStart w:id="101" w:name="OLE_LINK184"/>
      <w:r w:rsidRPr="00572ABE">
        <w:t>DIHPISQT</w:t>
      </w:r>
      <w:r w:rsidRPr="0070537C">
        <w:t>子系統之</w:t>
      </w:r>
      <w:bookmarkStart w:id="102" w:name="OLE_LINK237"/>
      <w:bookmarkStart w:id="103" w:name="OLE_LINK238"/>
      <w:bookmarkStart w:id="104" w:name="OLE_LINK239"/>
      <w:r w:rsidRPr="00561FE7">
        <w:rPr>
          <w:bCs/>
        </w:rPr>
        <w:t>基於</w:t>
      </w:r>
      <w:r w:rsidRPr="00561FE7">
        <w:rPr>
          <w:bCs/>
        </w:rPr>
        <w:t>oneM2M</w:t>
      </w:r>
      <w:r w:rsidRPr="00561FE7">
        <w:rPr>
          <w:bCs/>
        </w:rPr>
        <w:t>標準之</w:t>
      </w:r>
      <w:r w:rsidRPr="00561FE7">
        <w:rPr>
          <w:bCs/>
        </w:rPr>
        <w:t>IoT</w:t>
      </w:r>
      <w:r w:rsidRPr="00561FE7">
        <w:rPr>
          <w:bCs/>
        </w:rPr>
        <w:t>資訊主動推播服務</w:t>
      </w:r>
      <w:bookmarkEnd w:id="102"/>
      <w:bookmarkEnd w:id="103"/>
      <w:bookmarkEnd w:id="104"/>
      <w:r w:rsidRPr="0070537C">
        <w:t>單元測試－</w:t>
      </w:r>
      <w:r>
        <w:t>2017/4/11~2017</w:t>
      </w:r>
      <w:r w:rsidRPr="0070537C">
        <w:t>/5/2</w:t>
      </w:r>
    </w:p>
    <w:bookmarkEnd w:id="101"/>
    <w:p w:rsidR="00561FE7" w:rsidRDefault="00561FE7" w:rsidP="00ED53F2">
      <w:pPr>
        <w:pStyle w:val="a7"/>
        <w:numPr>
          <w:ilvl w:val="0"/>
          <w:numId w:val="22"/>
        </w:numPr>
        <w:ind w:leftChars="0" w:firstLineChars="0"/>
      </w:pPr>
      <w:r w:rsidRPr="00572ABE">
        <w:t>DIHPISQT</w:t>
      </w:r>
      <w:r w:rsidRPr="0070537C">
        <w:t>子系統之</w:t>
      </w:r>
      <w:bookmarkStart w:id="105" w:name="OLE_LINK240"/>
      <w:bookmarkStart w:id="106" w:name="OLE_LINK241"/>
      <w:bookmarkStart w:id="107" w:name="OLE_LINK242"/>
      <w:bookmarkStart w:id="108" w:name="OLE_LINK243"/>
      <w:r w:rsidRPr="00561FE7">
        <w:rPr>
          <w:bCs/>
        </w:rPr>
        <w:t>差異性資料傳輸機制</w:t>
      </w:r>
      <w:bookmarkEnd w:id="105"/>
      <w:bookmarkEnd w:id="106"/>
      <w:bookmarkEnd w:id="107"/>
      <w:bookmarkEnd w:id="108"/>
      <w:r w:rsidRPr="0070537C">
        <w:t>單元測試－</w:t>
      </w:r>
      <w:r>
        <w:t>2017/5/3~ 2017</w:t>
      </w:r>
      <w:r w:rsidRPr="0070537C">
        <w:t>/5/14</w:t>
      </w:r>
    </w:p>
    <w:p w:rsidR="00561FE7" w:rsidRDefault="00561FE7" w:rsidP="00ED53F2">
      <w:pPr>
        <w:pStyle w:val="a7"/>
        <w:numPr>
          <w:ilvl w:val="0"/>
          <w:numId w:val="22"/>
        </w:numPr>
        <w:ind w:leftChars="0" w:firstLineChars="0"/>
      </w:pPr>
      <w:r w:rsidRPr="00572ABE">
        <w:t>DIHPISQT</w:t>
      </w:r>
      <w:r w:rsidRPr="0070537C">
        <w:t>子系統之</w:t>
      </w:r>
      <w:bookmarkStart w:id="109" w:name="OLE_LINK244"/>
      <w:bookmarkStart w:id="110" w:name="OLE_LINK245"/>
      <w:bookmarkStart w:id="111" w:name="OLE_LINK246"/>
      <w:r w:rsidRPr="00561FE7">
        <w:rPr>
          <w:bCs/>
        </w:rPr>
        <w:t>差異化需求調適機制</w:t>
      </w:r>
      <w:bookmarkEnd w:id="109"/>
      <w:bookmarkEnd w:id="110"/>
      <w:bookmarkEnd w:id="111"/>
      <w:r w:rsidRPr="0070537C">
        <w:t>單元測試－</w:t>
      </w:r>
      <w:bookmarkStart w:id="112" w:name="OLE_LINK204"/>
      <w:bookmarkStart w:id="113" w:name="OLE_LINK205"/>
      <w:bookmarkStart w:id="114" w:name="OLE_LINK206"/>
      <w:r>
        <w:t>2017/5/14~ 2017</w:t>
      </w:r>
      <w:r w:rsidRPr="0070537C">
        <w:t>/5/19</w:t>
      </w:r>
      <w:bookmarkEnd w:id="112"/>
      <w:bookmarkEnd w:id="113"/>
      <w:bookmarkEnd w:id="114"/>
    </w:p>
    <w:p w:rsidR="00561FE7" w:rsidRPr="0070537C" w:rsidRDefault="00561FE7" w:rsidP="00ED53F2">
      <w:pPr>
        <w:pStyle w:val="a7"/>
        <w:numPr>
          <w:ilvl w:val="0"/>
          <w:numId w:val="22"/>
        </w:numPr>
        <w:ind w:leftChars="0" w:firstLineChars="0"/>
      </w:pPr>
      <w:r w:rsidRPr="007105ED">
        <w:t>ARIVMS</w:t>
      </w:r>
      <w:r w:rsidRPr="0070537C">
        <w:t>子系統之</w:t>
      </w:r>
      <w:r w:rsidRPr="007105ED">
        <w:rPr>
          <w:rFonts w:hint="eastAsia"/>
        </w:rPr>
        <w:t>固定式</w:t>
      </w:r>
      <w:r w:rsidRPr="007105ED">
        <w:rPr>
          <w:rFonts w:hint="eastAsia"/>
        </w:rPr>
        <w:t>CCD</w:t>
      </w:r>
      <w:r w:rsidRPr="007105ED">
        <w:rPr>
          <w:rFonts w:hint="eastAsia"/>
        </w:rPr>
        <w:t>調校演算法</w:t>
      </w:r>
      <w:r w:rsidRPr="0070537C">
        <w:t>單元測試－</w:t>
      </w:r>
      <w:r w:rsidRPr="0070537C">
        <w:t>201</w:t>
      </w:r>
      <w:r>
        <w:rPr>
          <w:rFonts w:hint="eastAsia"/>
        </w:rPr>
        <w:t>7</w:t>
      </w:r>
      <w:r w:rsidRPr="0070537C">
        <w:t>/1/15 ~ 201</w:t>
      </w:r>
      <w:r>
        <w:rPr>
          <w:rFonts w:hint="eastAsia"/>
        </w:rPr>
        <w:t>7</w:t>
      </w:r>
      <w:r w:rsidRPr="0070537C">
        <w:t>/3/2</w:t>
      </w:r>
    </w:p>
    <w:p w:rsidR="00561FE7" w:rsidRPr="0070537C" w:rsidRDefault="00561FE7" w:rsidP="00ED53F2">
      <w:pPr>
        <w:pStyle w:val="a7"/>
        <w:numPr>
          <w:ilvl w:val="0"/>
          <w:numId w:val="22"/>
        </w:numPr>
        <w:ind w:leftChars="0" w:firstLineChars="0"/>
      </w:pPr>
      <w:r w:rsidRPr="007105ED">
        <w:t>ARIVMS</w:t>
      </w:r>
      <w:r w:rsidRPr="0070537C">
        <w:t>子系統之</w:t>
      </w:r>
      <w:r w:rsidRPr="007105ED">
        <w:rPr>
          <w:rFonts w:hint="eastAsia"/>
        </w:rPr>
        <w:t>Multi-CCD 3D</w:t>
      </w:r>
      <w:r w:rsidRPr="007105ED">
        <w:rPr>
          <w:rFonts w:hint="eastAsia"/>
        </w:rPr>
        <w:t>視覺定位演算法</w:t>
      </w:r>
      <w:r w:rsidRPr="0070537C">
        <w:t>單元測試－</w:t>
      </w:r>
      <w:r w:rsidRPr="0070537C">
        <w:t>201</w:t>
      </w:r>
      <w:r>
        <w:rPr>
          <w:rFonts w:hint="eastAsia"/>
        </w:rPr>
        <w:t>7</w:t>
      </w:r>
      <w:r w:rsidRPr="0070537C">
        <w:t>/3/5 ~ 201</w:t>
      </w:r>
      <w:r>
        <w:rPr>
          <w:rFonts w:hint="eastAsia"/>
        </w:rPr>
        <w:t>7</w:t>
      </w:r>
      <w:r w:rsidRPr="0070537C">
        <w:t>/4/10</w:t>
      </w:r>
    </w:p>
    <w:p w:rsidR="00561FE7" w:rsidRPr="0070537C" w:rsidRDefault="00561FE7" w:rsidP="00ED53F2">
      <w:pPr>
        <w:pStyle w:val="a7"/>
        <w:numPr>
          <w:ilvl w:val="0"/>
          <w:numId w:val="22"/>
        </w:numPr>
        <w:ind w:leftChars="0" w:firstLineChars="0"/>
      </w:pPr>
      <w:r w:rsidRPr="007105ED">
        <w:t>ARIVMS</w:t>
      </w:r>
      <w:r w:rsidRPr="0070537C">
        <w:t>子系統之</w:t>
      </w:r>
      <w:r w:rsidRPr="00561FE7">
        <w:rPr>
          <w:kern w:val="0"/>
        </w:rPr>
        <w:t>CCD</w:t>
      </w:r>
      <w:r w:rsidRPr="00561FE7">
        <w:rPr>
          <w:kern w:val="0"/>
        </w:rPr>
        <w:t>可視</w:t>
      </w:r>
      <w:proofErr w:type="gramStart"/>
      <w:r w:rsidRPr="00561FE7">
        <w:rPr>
          <w:kern w:val="0"/>
        </w:rPr>
        <w:t>物件呈像演算法</w:t>
      </w:r>
      <w:proofErr w:type="gramEnd"/>
      <w:r w:rsidRPr="0070537C">
        <w:t>單</w:t>
      </w:r>
      <w:r w:rsidRPr="00561FE7">
        <w:rPr>
          <w:kern w:val="0"/>
        </w:rPr>
        <w:t>元測試</w:t>
      </w:r>
      <w:r w:rsidRPr="0070537C">
        <w:t>－</w:t>
      </w:r>
      <w:r w:rsidRPr="0070537C">
        <w:t>201</w:t>
      </w:r>
      <w:r>
        <w:rPr>
          <w:rFonts w:hint="eastAsia"/>
        </w:rPr>
        <w:t>7</w:t>
      </w:r>
      <w:r w:rsidRPr="0070537C">
        <w:t>/4/11~201</w:t>
      </w:r>
      <w:r>
        <w:rPr>
          <w:rFonts w:hint="eastAsia"/>
        </w:rPr>
        <w:t>7</w:t>
      </w:r>
      <w:r w:rsidRPr="0070537C">
        <w:t>/5/2</w:t>
      </w:r>
    </w:p>
    <w:p w:rsidR="00561FE7" w:rsidRPr="0070537C" w:rsidRDefault="00561FE7" w:rsidP="00ED53F2">
      <w:pPr>
        <w:pStyle w:val="a7"/>
        <w:numPr>
          <w:ilvl w:val="0"/>
          <w:numId w:val="22"/>
        </w:numPr>
        <w:ind w:leftChars="0" w:firstLineChars="0"/>
      </w:pPr>
      <w:r w:rsidRPr="007105ED">
        <w:t>ARIVMS</w:t>
      </w:r>
      <w:r w:rsidRPr="0070537C">
        <w:t>與各子機制整合測試－</w:t>
      </w:r>
      <w:r w:rsidRPr="0070537C">
        <w:t>201</w:t>
      </w:r>
      <w:r>
        <w:rPr>
          <w:rFonts w:hint="eastAsia"/>
        </w:rPr>
        <w:t>7</w:t>
      </w:r>
      <w:r w:rsidRPr="0070537C">
        <w:t>/5/3~ 201</w:t>
      </w:r>
      <w:r>
        <w:rPr>
          <w:rFonts w:hint="eastAsia"/>
        </w:rPr>
        <w:t>7</w:t>
      </w:r>
      <w:r w:rsidRPr="0070537C">
        <w:t>/5/14</w:t>
      </w:r>
    </w:p>
    <w:p w:rsidR="00561FE7" w:rsidRPr="0070537C" w:rsidRDefault="00561FE7" w:rsidP="00ED53F2">
      <w:pPr>
        <w:pStyle w:val="a7"/>
        <w:numPr>
          <w:ilvl w:val="0"/>
          <w:numId w:val="22"/>
        </w:numPr>
        <w:ind w:leftChars="0" w:firstLineChars="0"/>
      </w:pPr>
      <w:r w:rsidRPr="0070537C">
        <w:t>整體系統測試－</w:t>
      </w:r>
      <w:r w:rsidRPr="0070537C">
        <w:t>201</w:t>
      </w:r>
      <w:r>
        <w:rPr>
          <w:rFonts w:hint="eastAsia"/>
        </w:rPr>
        <w:t>7</w:t>
      </w:r>
      <w:r w:rsidRPr="0070537C">
        <w:t>/5/14~ 201</w:t>
      </w:r>
      <w:r>
        <w:rPr>
          <w:rFonts w:hint="eastAsia"/>
        </w:rPr>
        <w:t>7</w:t>
      </w:r>
      <w:r w:rsidRPr="0070537C">
        <w:t>/5/19</w:t>
      </w:r>
    </w:p>
    <w:p w:rsidR="00561FE7" w:rsidRPr="00914E66" w:rsidRDefault="00561FE7" w:rsidP="00ED53F2">
      <w:pPr>
        <w:pStyle w:val="a7"/>
        <w:numPr>
          <w:ilvl w:val="0"/>
          <w:numId w:val="22"/>
        </w:numPr>
        <w:ind w:leftChars="0" w:firstLineChars="0"/>
      </w:pPr>
      <w:r w:rsidRPr="00313F19">
        <w:rPr>
          <w:rFonts w:hint="eastAsia"/>
        </w:rPr>
        <w:t>E</w:t>
      </w:r>
      <w:r w:rsidRPr="00914E66">
        <w:rPr>
          <w:rFonts w:hint="eastAsia"/>
        </w:rPr>
        <w:t>AM</w:t>
      </w:r>
      <w:r w:rsidRPr="00914E66">
        <w:t>子系統之</w:t>
      </w:r>
      <w:r w:rsidRPr="00914E66">
        <w:rPr>
          <w:rFonts w:hint="eastAsia"/>
        </w:rPr>
        <w:t>農業氣象資料推估模組</w:t>
      </w:r>
      <w:r w:rsidRPr="00914E66">
        <w:t>單元測試－</w:t>
      </w:r>
      <w:r w:rsidRPr="00914E66">
        <w:t>201</w:t>
      </w:r>
      <w:r w:rsidRPr="00914E66">
        <w:rPr>
          <w:rFonts w:hint="eastAsia"/>
        </w:rPr>
        <w:t>7</w:t>
      </w:r>
      <w:r w:rsidRPr="00914E66">
        <w:t>/1/15 ~ 201</w:t>
      </w:r>
      <w:r w:rsidRPr="00914E66">
        <w:rPr>
          <w:rFonts w:hint="eastAsia"/>
        </w:rPr>
        <w:t>7</w:t>
      </w:r>
      <w:r w:rsidRPr="00914E66">
        <w:t>/</w:t>
      </w:r>
      <w:r w:rsidRPr="00914E66">
        <w:rPr>
          <w:rFonts w:hint="eastAsia"/>
        </w:rPr>
        <w:t>3</w:t>
      </w:r>
      <w:r w:rsidRPr="00914E66">
        <w:t>/</w:t>
      </w:r>
      <w:r w:rsidRPr="00914E66">
        <w:rPr>
          <w:rFonts w:hint="eastAsia"/>
        </w:rPr>
        <w:t>20</w:t>
      </w:r>
    </w:p>
    <w:p w:rsidR="00561FE7" w:rsidRPr="00914E66" w:rsidRDefault="00561FE7" w:rsidP="00ED53F2">
      <w:pPr>
        <w:pStyle w:val="a7"/>
        <w:numPr>
          <w:ilvl w:val="0"/>
          <w:numId w:val="22"/>
        </w:numPr>
        <w:ind w:leftChars="0" w:firstLineChars="0"/>
      </w:pPr>
      <w:r w:rsidRPr="00914E66">
        <w:rPr>
          <w:rFonts w:hint="eastAsia"/>
        </w:rPr>
        <w:t>EAM</w:t>
      </w:r>
      <w:r w:rsidRPr="00914E66">
        <w:t>子系統之</w:t>
      </w:r>
      <w:r w:rsidRPr="00914E66">
        <w:rPr>
          <w:rFonts w:hint="eastAsia"/>
        </w:rPr>
        <w:t>農業</w:t>
      </w:r>
      <w:proofErr w:type="gramStart"/>
      <w:r w:rsidRPr="00914E66">
        <w:rPr>
          <w:rFonts w:hint="eastAsia"/>
        </w:rPr>
        <w:t>氣象網格分</w:t>
      </w:r>
      <w:proofErr w:type="gramEnd"/>
      <w:r w:rsidRPr="00914E66">
        <w:rPr>
          <w:rFonts w:hint="eastAsia"/>
        </w:rPr>
        <w:t>群模組</w:t>
      </w:r>
      <w:r w:rsidRPr="00914E66">
        <w:t>單元測試－</w:t>
      </w:r>
      <w:r w:rsidRPr="00914E66">
        <w:t>201</w:t>
      </w:r>
      <w:r w:rsidRPr="00914E66">
        <w:rPr>
          <w:rFonts w:hint="eastAsia"/>
        </w:rPr>
        <w:t>7</w:t>
      </w:r>
      <w:r w:rsidRPr="00914E66">
        <w:t>/</w:t>
      </w:r>
      <w:r w:rsidRPr="00914E66">
        <w:rPr>
          <w:rFonts w:hint="eastAsia"/>
        </w:rPr>
        <w:t>3</w:t>
      </w:r>
      <w:r w:rsidRPr="00914E66">
        <w:t>/</w:t>
      </w:r>
      <w:r w:rsidRPr="00914E66">
        <w:rPr>
          <w:rFonts w:hint="eastAsia"/>
        </w:rPr>
        <w:t>21</w:t>
      </w:r>
      <w:r w:rsidRPr="00914E66">
        <w:t>~201</w:t>
      </w:r>
      <w:r w:rsidRPr="00914E66">
        <w:rPr>
          <w:rFonts w:hint="eastAsia"/>
        </w:rPr>
        <w:t>7</w:t>
      </w:r>
      <w:r w:rsidRPr="00914E66">
        <w:t>/</w:t>
      </w:r>
      <w:r w:rsidRPr="00914E66">
        <w:rPr>
          <w:rFonts w:hint="eastAsia"/>
        </w:rPr>
        <w:t>5</w:t>
      </w:r>
      <w:r w:rsidRPr="00914E66">
        <w:t>/</w:t>
      </w:r>
      <w:r w:rsidRPr="00914E66">
        <w:rPr>
          <w:rFonts w:hint="eastAsia"/>
        </w:rPr>
        <w:t>15</w:t>
      </w:r>
    </w:p>
    <w:p w:rsidR="00561FE7" w:rsidRDefault="00561FE7" w:rsidP="00ED53F2">
      <w:pPr>
        <w:pStyle w:val="a7"/>
        <w:numPr>
          <w:ilvl w:val="0"/>
          <w:numId w:val="22"/>
        </w:numPr>
        <w:ind w:leftChars="0" w:firstLineChars="0"/>
      </w:pPr>
      <w:r w:rsidRPr="00914E66">
        <w:rPr>
          <w:rFonts w:hint="eastAsia"/>
        </w:rPr>
        <w:t>EAM</w:t>
      </w:r>
      <w:r w:rsidRPr="00914E66">
        <w:rPr>
          <w:rFonts w:hint="eastAsia"/>
        </w:rPr>
        <w:t>子系統之作物異常及農業氣象雲端資料庫單元測試</w:t>
      </w:r>
      <w:r w:rsidRPr="00914E66">
        <w:t>與各子機制整合測</w:t>
      </w:r>
      <w:r w:rsidRPr="00914E66">
        <w:lastRenderedPageBreak/>
        <w:t>試－</w:t>
      </w:r>
      <w:r w:rsidRPr="00914E66">
        <w:t>201</w:t>
      </w:r>
      <w:r w:rsidRPr="00914E66">
        <w:rPr>
          <w:rFonts w:hint="eastAsia"/>
        </w:rPr>
        <w:t>7</w:t>
      </w:r>
      <w:r w:rsidRPr="00914E66">
        <w:t>/</w:t>
      </w:r>
      <w:r w:rsidRPr="00914E66">
        <w:rPr>
          <w:rFonts w:hint="eastAsia"/>
        </w:rPr>
        <w:t>5</w:t>
      </w:r>
      <w:r w:rsidRPr="00914E66">
        <w:t>/</w:t>
      </w:r>
      <w:r w:rsidRPr="00914E66">
        <w:rPr>
          <w:rFonts w:hint="eastAsia"/>
        </w:rPr>
        <w:t>16</w:t>
      </w:r>
      <w:r w:rsidRPr="00914E66">
        <w:t>~ 201</w:t>
      </w:r>
      <w:r w:rsidRPr="00914E66">
        <w:rPr>
          <w:rFonts w:hint="eastAsia"/>
        </w:rPr>
        <w:t>7</w:t>
      </w:r>
      <w:r w:rsidRPr="00914E66">
        <w:t>/5/</w:t>
      </w:r>
      <w:r w:rsidRPr="00914E66">
        <w:rPr>
          <w:rFonts w:hint="eastAsia"/>
        </w:rPr>
        <w:t>26</w:t>
      </w:r>
    </w:p>
    <w:p w:rsidR="00561FE7" w:rsidRPr="00A1054A" w:rsidRDefault="00561FE7" w:rsidP="00ED53F2">
      <w:pPr>
        <w:pStyle w:val="a7"/>
        <w:numPr>
          <w:ilvl w:val="0"/>
          <w:numId w:val="22"/>
        </w:numPr>
        <w:ind w:leftChars="0" w:firstLineChars="0"/>
      </w:pPr>
      <w:r w:rsidRPr="00A1054A">
        <w:rPr>
          <w:rFonts w:hint="eastAsia"/>
        </w:rPr>
        <w:t>MCFS</w:t>
      </w:r>
      <w:r w:rsidRPr="00A1054A">
        <w:rPr>
          <w:rFonts w:hint="eastAsia"/>
        </w:rPr>
        <w:t>子系統之環境</w:t>
      </w:r>
      <w:r w:rsidRPr="00561FE7">
        <w:rPr>
          <w:rFonts w:hint="eastAsia"/>
          <w:color w:val="000000"/>
        </w:rPr>
        <w:t>感測模組程式開發</w:t>
      </w:r>
      <w:r w:rsidRPr="00A1054A">
        <w:rPr>
          <w:rFonts w:hint="eastAsia"/>
        </w:rPr>
        <w:t>－</w:t>
      </w:r>
      <w:r w:rsidRPr="00A1054A">
        <w:rPr>
          <w:rFonts w:hint="eastAsia"/>
        </w:rPr>
        <w:t>2016/08/01 ~ 2016/11/16</w:t>
      </w:r>
    </w:p>
    <w:p w:rsidR="00561FE7" w:rsidRPr="00A1054A" w:rsidRDefault="00561FE7" w:rsidP="00ED53F2">
      <w:pPr>
        <w:pStyle w:val="a7"/>
        <w:numPr>
          <w:ilvl w:val="0"/>
          <w:numId w:val="22"/>
        </w:numPr>
        <w:ind w:leftChars="0" w:firstLineChars="0"/>
      </w:pPr>
      <w:r w:rsidRPr="00A1054A">
        <w:rPr>
          <w:rFonts w:hint="eastAsia"/>
        </w:rPr>
        <w:t>MCFS</w:t>
      </w:r>
      <w:r w:rsidRPr="00A1054A">
        <w:rPr>
          <w:rFonts w:hint="eastAsia"/>
        </w:rPr>
        <w:t>子系統之</w:t>
      </w:r>
      <w:r w:rsidRPr="00561FE7">
        <w:rPr>
          <w:rFonts w:hint="eastAsia"/>
          <w:color w:val="000000"/>
        </w:rPr>
        <w:t>環境控制模組程式開發</w:t>
      </w:r>
      <w:r w:rsidRPr="00A1054A">
        <w:rPr>
          <w:rFonts w:hint="eastAsia"/>
        </w:rPr>
        <w:t>－</w:t>
      </w:r>
      <w:r w:rsidRPr="00A1054A">
        <w:rPr>
          <w:rFonts w:hint="eastAsia"/>
        </w:rPr>
        <w:t>2016/08/01~ 2016/11/26</w:t>
      </w:r>
    </w:p>
    <w:p w:rsidR="00561FE7" w:rsidRPr="00A1054A" w:rsidRDefault="00561FE7" w:rsidP="00ED53F2">
      <w:pPr>
        <w:pStyle w:val="a7"/>
        <w:numPr>
          <w:ilvl w:val="0"/>
          <w:numId w:val="22"/>
        </w:numPr>
        <w:ind w:leftChars="0" w:firstLineChars="0"/>
      </w:pPr>
      <w:r w:rsidRPr="00A1054A">
        <w:rPr>
          <w:rFonts w:hint="eastAsia"/>
        </w:rPr>
        <w:t>MCFS</w:t>
      </w:r>
      <w:r w:rsidRPr="00A1054A">
        <w:rPr>
          <w:rFonts w:hint="eastAsia"/>
        </w:rPr>
        <w:t>子系統之影像擷取模組程式開發</w:t>
      </w:r>
      <w:r w:rsidRPr="00A1054A">
        <w:rPr>
          <w:rFonts w:hint="eastAsia"/>
        </w:rPr>
        <w:softHyphen/>
      </w:r>
      <w:r w:rsidRPr="00A1054A">
        <w:rPr>
          <w:rFonts w:hint="eastAsia"/>
        </w:rPr>
        <w:t>－</w:t>
      </w:r>
      <w:r w:rsidRPr="00A1054A">
        <w:t>201</w:t>
      </w:r>
      <w:r w:rsidRPr="00A1054A">
        <w:rPr>
          <w:rFonts w:hint="eastAsia"/>
        </w:rPr>
        <w:t>6</w:t>
      </w:r>
      <w:r w:rsidRPr="00A1054A">
        <w:t>/10/16~ 201</w:t>
      </w:r>
      <w:r w:rsidRPr="00A1054A">
        <w:rPr>
          <w:rFonts w:hint="eastAsia"/>
        </w:rPr>
        <w:t>7</w:t>
      </w:r>
      <w:r w:rsidRPr="00A1054A">
        <w:t>/02/25</w:t>
      </w:r>
    </w:p>
    <w:p w:rsidR="00561FE7" w:rsidRPr="00A1054A" w:rsidRDefault="00561FE7" w:rsidP="00ED53F2">
      <w:pPr>
        <w:pStyle w:val="a7"/>
        <w:numPr>
          <w:ilvl w:val="0"/>
          <w:numId w:val="22"/>
        </w:numPr>
        <w:ind w:leftChars="0" w:firstLineChars="0"/>
      </w:pPr>
      <w:r w:rsidRPr="00A1054A">
        <w:rPr>
          <w:rFonts w:hint="eastAsia"/>
        </w:rPr>
        <w:t>MCFS</w:t>
      </w:r>
      <w:r w:rsidRPr="00A1054A">
        <w:rPr>
          <w:rFonts w:hint="eastAsia"/>
        </w:rPr>
        <w:t>子系統之影像分析模組程式開發－</w:t>
      </w:r>
      <w:r w:rsidRPr="00A1054A">
        <w:rPr>
          <w:rFonts w:hint="eastAsia"/>
        </w:rPr>
        <w:t>2016/02/25 ~ 2017/04/23</w:t>
      </w:r>
    </w:p>
    <w:p w:rsidR="00561FE7" w:rsidRPr="00561FE7" w:rsidRDefault="00561FE7" w:rsidP="00ED53F2">
      <w:pPr>
        <w:pStyle w:val="a7"/>
        <w:numPr>
          <w:ilvl w:val="0"/>
          <w:numId w:val="22"/>
        </w:numPr>
        <w:ind w:leftChars="0" w:firstLineChars="0"/>
        <w:rPr>
          <w:rFonts w:hint="eastAsia"/>
        </w:rPr>
      </w:pPr>
      <w:r w:rsidRPr="00A1054A">
        <w:rPr>
          <w:rFonts w:hint="eastAsia"/>
        </w:rPr>
        <w:t>整合並進行系統測試－</w:t>
      </w:r>
      <w:r w:rsidRPr="00A1054A">
        <w:rPr>
          <w:rFonts w:hint="eastAsia"/>
        </w:rPr>
        <w:t>2016/04/23 ~ 2017/06/04</w:t>
      </w:r>
    </w:p>
    <w:p w:rsidR="00BB57C5" w:rsidRDefault="00BB57C5" w:rsidP="00BB57C5">
      <w:pPr>
        <w:pStyle w:val="3"/>
        <w:rPr>
          <w:rFonts w:hint="eastAsia"/>
        </w:rPr>
      </w:pPr>
      <w:bookmarkStart w:id="115" w:name="_Toc238463544"/>
      <w:bookmarkStart w:id="116" w:name="_Toc456554147"/>
      <w:bookmarkStart w:id="117" w:name="_Toc483761608"/>
      <w:bookmarkStart w:id="118" w:name="_Toc484188611"/>
      <w:bookmarkStart w:id="119" w:name="_Toc484864129"/>
      <w:bookmarkStart w:id="120" w:name="_Toc485140113"/>
      <w:r w:rsidRPr="00050313">
        <w:t>里程碑</w:t>
      </w:r>
      <w:bookmarkEnd w:id="115"/>
      <w:bookmarkEnd w:id="116"/>
      <w:bookmarkEnd w:id="117"/>
      <w:bookmarkEnd w:id="118"/>
      <w:bookmarkEnd w:id="119"/>
      <w:bookmarkEnd w:id="120"/>
    </w:p>
    <w:p w:rsidR="00561FE7" w:rsidRPr="00561FE7" w:rsidRDefault="00561FE7" w:rsidP="00ED53F2">
      <w:pPr>
        <w:pStyle w:val="a7"/>
        <w:numPr>
          <w:ilvl w:val="0"/>
          <w:numId w:val="22"/>
        </w:numPr>
        <w:ind w:leftChars="0" w:firstLineChars="0"/>
      </w:pPr>
      <w:r w:rsidRPr="00561FE7">
        <w:t>DDDSW</w:t>
      </w:r>
      <w:r w:rsidRPr="00561FE7">
        <w:t>子系統之</w:t>
      </w:r>
      <w:r w:rsidRPr="00561FE7">
        <w:rPr>
          <w:rFonts w:hint="eastAsia"/>
        </w:rPr>
        <w:t>農業場域雲端</w:t>
      </w:r>
      <w:proofErr w:type="gramStart"/>
      <w:r w:rsidRPr="00561FE7">
        <w:rPr>
          <w:rFonts w:hint="eastAsia"/>
        </w:rPr>
        <w:t>佈</w:t>
      </w:r>
      <w:proofErr w:type="gramEnd"/>
      <w:r w:rsidRPr="00561FE7">
        <w:rPr>
          <w:rFonts w:hint="eastAsia"/>
        </w:rPr>
        <w:t>建機制</w:t>
      </w:r>
      <w:r w:rsidRPr="00561FE7">
        <w:t>－</w:t>
      </w:r>
      <w:r w:rsidRPr="00561FE7">
        <w:t>201</w:t>
      </w:r>
      <w:r w:rsidRPr="00561FE7">
        <w:rPr>
          <w:rFonts w:hint="eastAsia"/>
        </w:rPr>
        <w:t>7</w:t>
      </w:r>
      <w:r w:rsidRPr="00561FE7">
        <w:t>/01/</w:t>
      </w:r>
      <w:r w:rsidRPr="00561FE7">
        <w:rPr>
          <w:rFonts w:hint="eastAsia"/>
        </w:rPr>
        <w:t>30</w:t>
      </w:r>
    </w:p>
    <w:p w:rsidR="00561FE7" w:rsidRPr="00561FE7" w:rsidRDefault="00561FE7" w:rsidP="00ED53F2">
      <w:pPr>
        <w:pStyle w:val="a7"/>
        <w:numPr>
          <w:ilvl w:val="0"/>
          <w:numId w:val="22"/>
        </w:numPr>
        <w:ind w:leftChars="0" w:firstLineChars="0"/>
      </w:pPr>
      <w:r w:rsidRPr="00561FE7">
        <w:t>DDDSW</w:t>
      </w:r>
      <w:r w:rsidRPr="00561FE7">
        <w:t>子系統之</w:t>
      </w:r>
      <w:r w:rsidRPr="00561FE7">
        <w:rPr>
          <w:rFonts w:hint="eastAsia"/>
        </w:rPr>
        <w:t>農業知識本體建立機制</w:t>
      </w:r>
      <w:r w:rsidRPr="00561FE7">
        <w:t>－</w:t>
      </w:r>
      <w:r w:rsidRPr="00561FE7">
        <w:t>201</w:t>
      </w:r>
      <w:r w:rsidRPr="00561FE7">
        <w:rPr>
          <w:rFonts w:hint="eastAsia"/>
        </w:rPr>
        <w:t>7</w:t>
      </w:r>
      <w:r w:rsidRPr="00561FE7">
        <w:t>/02/</w:t>
      </w:r>
      <w:r w:rsidRPr="00561FE7">
        <w:rPr>
          <w:rFonts w:hint="eastAsia"/>
        </w:rPr>
        <w:t>28</w:t>
      </w:r>
    </w:p>
    <w:p w:rsidR="00561FE7" w:rsidRPr="00561FE7" w:rsidRDefault="00561FE7" w:rsidP="00ED53F2">
      <w:pPr>
        <w:pStyle w:val="a7"/>
        <w:numPr>
          <w:ilvl w:val="0"/>
          <w:numId w:val="22"/>
        </w:numPr>
        <w:ind w:leftChars="0" w:firstLineChars="0"/>
      </w:pPr>
      <w:r w:rsidRPr="00561FE7">
        <w:t>DDDSW</w:t>
      </w:r>
      <w:r w:rsidRPr="00561FE7">
        <w:t>子系統之</w:t>
      </w:r>
      <w:r w:rsidRPr="00561FE7">
        <w:rPr>
          <w:rFonts w:hint="eastAsia"/>
        </w:rPr>
        <w:t>農業規則判定機制</w:t>
      </w:r>
      <w:r w:rsidRPr="00561FE7">
        <w:t>－</w:t>
      </w:r>
      <w:r w:rsidRPr="00561FE7">
        <w:t>201</w:t>
      </w:r>
      <w:r w:rsidRPr="00561FE7">
        <w:rPr>
          <w:rFonts w:hint="eastAsia"/>
        </w:rPr>
        <w:t>7</w:t>
      </w:r>
      <w:r w:rsidRPr="00561FE7">
        <w:t>/03/</w:t>
      </w:r>
      <w:r w:rsidRPr="00561FE7">
        <w:rPr>
          <w:rFonts w:hint="eastAsia"/>
        </w:rPr>
        <w:t>31</w:t>
      </w:r>
    </w:p>
    <w:p w:rsidR="00561FE7" w:rsidRPr="0070537C" w:rsidRDefault="00561FE7" w:rsidP="00ED53F2">
      <w:pPr>
        <w:pStyle w:val="a7"/>
        <w:numPr>
          <w:ilvl w:val="0"/>
          <w:numId w:val="22"/>
        </w:numPr>
        <w:ind w:leftChars="0" w:firstLineChars="0"/>
      </w:pPr>
      <w:r w:rsidRPr="00572ABE">
        <w:t>DIHPISQT</w:t>
      </w:r>
      <w:r w:rsidRPr="0070537C">
        <w:t>子系統之</w:t>
      </w:r>
      <w:r w:rsidRPr="00561FE7">
        <w:t>基於</w:t>
      </w:r>
      <w:r w:rsidRPr="00561FE7">
        <w:t>oneM2M</w:t>
      </w:r>
      <w:r w:rsidRPr="00561FE7">
        <w:t>標準之</w:t>
      </w:r>
      <w:r w:rsidRPr="00561FE7">
        <w:t>IoT</w:t>
      </w:r>
      <w:r w:rsidRPr="00561FE7">
        <w:t>傳輸協定管理機制</w:t>
      </w:r>
      <w:r w:rsidRPr="0070537C">
        <w:t>－</w:t>
      </w:r>
      <w:bookmarkStart w:id="121" w:name="OLE_LINK212"/>
      <w:bookmarkStart w:id="122" w:name="OLE_LINK213"/>
      <w:bookmarkStart w:id="123" w:name="OLE_LINK214"/>
      <w:bookmarkStart w:id="124" w:name="OLE_LINK215"/>
      <w:r>
        <w:t>2017</w:t>
      </w:r>
      <w:r w:rsidRPr="0070537C">
        <w:t>/3/</w:t>
      </w:r>
      <w:bookmarkEnd w:id="121"/>
      <w:bookmarkEnd w:id="122"/>
      <w:bookmarkEnd w:id="123"/>
      <w:bookmarkEnd w:id="124"/>
      <w:r>
        <w:t>31</w:t>
      </w:r>
    </w:p>
    <w:p w:rsidR="00561FE7" w:rsidRPr="0070537C" w:rsidRDefault="00561FE7" w:rsidP="00ED53F2">
      <w:pPr>
        <w:pStyle w:val="a7"/>
        <w:numPr>
          <w:ilvl w:val="0"/>
          <w:numId w:val="22"/>
        </w:numPr>
        <w:ind w:leftChars="0" w:firstLineChars="0"/>
      </w:pPr>
      <w:r w:rsidRPr="00572ABE">
        <w:t>DIHPISQT</w:t>
      </w:r>
      <w:r w:rsidRPr="0070537C">
        <w:t>子系統之</w:t>
      </w:r>
      <w:r w:rsidRPr="00561FE7">
        <w:t>基於</w:t>
      </w:r>
      <w:r w:rsidRPr="00561FE7">
        <w:t>oneM2M</w:t>
      </w:r>
      <w:r w:rsidRPr="00561FE7">
        <w:t>標準之差異化需求傳輸管理模組</w:t>
      </w:r>
      <w:r w:rsidRPr="0070537C">
        <w:t>－</w:t>
      </w:r>
      <w:r>
        <w:t>2017/4/30</w:t>
      </w:r>
    </w:p>
    <w:p w:rsidR="00561FE7" w:rsidRPr="0070537C" w:rsidRDefault="00561FE7" w:rsidP="00ED53F2">
      <w:pPr>
        <w:pStyle w:val="a7"/>
        <w:numPr>
          <w:ilvl w:val="0"/>
          <w:numId w:val="22"/>
        </w:numPr>
        <w:ind w:leftChars="0" w:firstLineChars="0"/>
      </w:pPr>
      <w:r w:rsidRPr="00572ABE">
        <w:t>DIHPISQT</w:t>
      </w:r>
      <w:r w:rsidRPr="0070537C">
        <w:t>子系統之</w:t>
      </w:r>
      <w:r w:rsidRPr="00561FE7">
        <w:t>基於</w:t>
      </w:r>
      <w:r w:rsidRPr="00561FE7">
        <w:t>oneM2M</w:t>
      </w:r>
      <w:r w:rsidRPr="00561FE7">
        <w:t>標準之</w:t>
      </w:r>
      <w:r w:rsidRPr="00561FE7">
        <w:t>IoT</w:t>
      </w:r>
      <w:r w:rsidRPr="00561FE7">
        <w:t>資訊主動推播服務</w:t>
      </w:r>
      <w:r w:rsidRPr="0070537C">
        <w:t>－</w:t>
      </w:r>
      <w:r>
        <w:t>2017/5/31</w:t>
      </w:r>
    </w:p>
    <w:p w:rsidR="00561FE7" w:rsidRDefault="00561FE7" w:rsidP="00ED53F2">
      <w:pPr>
        <w:pStyle w:val="a7"/>
        <w:numPr>
          <w:ilvl w:val="0"/>
          <w:numId w:val="22"/>
        </w:numPr>
        <w:ind w:leftChars="0" w:firstLineChars="0"/>
      </w:pPr>
      <w:bookmarkStart w:id="125" w:name="OLE_LINK209"/>
      <w:bookmarkStart w:id="126" w:name="OLE_LINK210"/>
      <w:bookmarkStart w:id="127" w:name="OLE_LINK211"/>
      <w:r w:rsidRPr="00572ABE">
        <w:t>DIHPISQT</w:t>
      </w:r>
      <w:r w:rsidRPr="0070537C">
        <w:t>子系統之</w:t>
      </w:r>
      <w:r w:rsidRPr="00561FE7">
        <w:t>差異性資料傳輸機制</w:t>
      </w:r>
      <w:r w:rsidRPr="0070537C">
        <w:t>－</w:t>
      </w:r>
      <w:bookmarkEnd w:id="125"/>
      <w:bookmarkEnd w:id="126"/>
      <w:bookmarkEnd w:id="127"/>
      <w:r>
        <w:t>2017/5/31</w:t>
      </w:r>
    </w:p>
    <w:p w:rsidR="00561FE7" w:rsidRPr="0070537C" w:rsidRDefault="00561FE7" w:rsidP="00ED53F2">
      <w:pPr>
        <w:pStyle w:val="a7"/>
        <w:numPr>
          <w:ilvl w:val="0"/>
          <w:numId w:val="22"/>
        </w:numPr>
        <w:ind w:leftChars="0" w:firstLineChars="0"/>
      </w:pPr>
      <w:r w:rsidRPr="00572ABE">
        <w:t>DIHPISQT</w:t>
      </w:r>
      <w:r w:rsidRPr="0070537C">
        <w:t>子系統之</w:t>
      </w:r>
      <w:r w:rsidRPr="00561FE7">
        <w:t>差異化需求調適機制</w:t>
      </w:r>
      <w:r w:rsidRPr="0070537C">
        <w:t>－</w:t>
      </w:r>
      <w:bookmarkStart w:id="128" w:name="OLE_LINK225"/>
      <w:bookmarkStart w:id="129" w:name="OLE_LINK226"/>
      <w:r>
        <w:t>2017</w:t>
      </w:r>
      <w:r w:rsidRPr="0070537C">
        <w:t>/5/</w:t>
      </w:r>
      <w:bookmarkEnd w:id="128"/>
      <w:bookmarkEnd w:id="129"/>
      <w:r>
        <w:t>31</w:t>
      </w:r>
    </w:p>
    <w:p w:rsidR="00561FE7" w:rsidRPr="0070537C" w:rsidRDefault="00561FE7" w:rsidP="00ED53F2">
      <w:pPr>
        <w:pStyle w:val="a7"/>
        <w:numPr>
          <w:ilvl w:val="0"/>
          <w:numId w:val="22"/>
        </w:numPr>
        <w:ind w:leftChars="0" w:firstLineChars="0"/>
      </w:pPr>
      <w:r w:rsidRPr="007105ED">
        <w:t>ARIVMS</w:t>
      </w:r>
      <w:r w:rsidRPr="0070537C">
        <w:t>子系統之</w:t>
      </w:r>
      <w:r w:rsidRPr="007105ED">
        <w:rPr>
          <w:rFonts w:hint="eastAsia"/>
        </w:rPr>
        <w:t>固定式</w:t>
      </w:r>
      <w:r w:rsidRPr="007105ED">
        <w:rPr>
          <w:rFonts w:hint="eastAsia"/>
        </w:rPr>
        <w:t>CCD</w:t>
      </w:r>
      <w:r w:rsidRPr="007105ED">
        <w:rPr>
          <w:rFonts w:hint="eastAsia"/>
        </w:rPr>
        <w:t>調校演算法</w:t>
      </w:r>
      <w:r w:rsidRPr="0070537C">
        <w:t>單元測試－</w:t>
      </w:r>
      <w:r w:rsidRPr="0070537C">
        <w:t>201</w:t>
      </w:r>
      <w:r>
        <w:rPr>
          <w:rFonts w:hint="eastAsia"/>
        </w:rPr>
        <w:t>7</w:t>
      </w:r>
      <w:r w:rsidRPr="0070537C">
        <w:t>/1/15 ~ 201</w:t>
      </w:r>
      <w:r>
        <w:rPr>
          <w:rFonts w:hint="eastAsia"/>
        </w:rPr>
        <w:t>7</w:t>
      </w:r>
      <w:r w:rsidRPr="0070537C">
        <w:t>/3/2</w:t>
      </w:r>
    </w:p>
    <w:p w:rsidR="00561FE7" w:rsidRPr="0070537C" w:rsidRDefault="00561FE7" w:rsidP="00ED53F2">
      <w:pPr>
        <w:pStyle w:val="a7"/>
        <w:numPr>
          <w:ilvl w:val="0"/>
          <w:numId w:val="22"/>
        </w:numPr>
        <w:ind w:leftChars="0" w:firstLineChars="0"/>
      </w:pPr>
      <w:r w:rsidRPr="007105ED">
        <w:t>ARIVMS</w:t>
      </w:r>
      <w:r w:rsidRPr="0070537C">
        <w:t>子系統之</w:t>
      </w:r>
      <w:r w:rsidRPr="007105ED">
        <w:rPr>
          <w:rFonts w:hint="eastAsia"/>
        </w:rPr>
        <w:t>Multi-CCD 3D</w:t>
      </w:r>
      <w:r w:rsidRPr="007105ED">
        <w:rPr>
          <w:rFonts w:hint="eastAsia"/>
        </w:rPr>
        <w:t>視覺定位演算法</w:t>
      </w:r>
      <w:r w:rsidRPr="0070537C">
        <w:t>單元測試－</w:t>
      </w:r>
      <w:r w:rsidRPr="0070537C">
        <w:t>201</w:t>
      </w:r>
      <w:r>
        <w:rPr>
          <w:rFonts w:hint="eastAsia"/>
        </w:rPr>
        <w:t>7</w:t>
      </w:r>
      <w:r w:rsidRPr="0070537C">
        <w:t>/3/5 ~ 201</w:t>
      </w:r>
      <w:r>
        <w:rPr>
          <w:rFonts w:hint="eastAsia"/>
        </w:rPr>
        <w:t>7</w:t>
      </w:r>
      <w:r w:rsidRPr="0070537C">
        <w:t>/4/10</w:t>
      </w:r>
    </w:p>
    <w:p w:rsidR="00561FE7" w:rsidRPr="0070537C" w:rsidRDefault="00561FE7" w:rsidP="00ED53F2">
      <w:pPr>
        <w:pStyle w:val="a7"/>
        <w:numPr>
          <w:ilvl w:val="0"/>
          <w:numId w:val="22"/>
        </w:numPr>
        <w:ind w:leftChars="0" w:firstLineChars="0"/>
      </w:pPr>
      <w:r w:rsidRPr="007105ED">
        <w:t>ARIVMS</w:t>
      </w:r>
      <w:r w:rsidRPr="0070537C">
        <w:t>子系統之</w:t>
      </w:r>
      <w:r w:rsidRPr="00561FE7">
        <w:t>CCD</w:t>
      </w:r>
      <w:r w:rsidRPr="00561FE7">
        <w:t>可視</w:t>
      </w:r>
      <w:proofErr w:type="gramStart"/>
      <w:r w:rsidRPr="00561FE7">
        <w:t>物件呈像演算法</w:t>
      </w:r>
      <w:proofErr w:type="gramEnd"/>
      <w:r w:rsidRPr="0070537C">
        <w:t>單</w:t>
      </w:r>
      <w:r w:rsidRPr="00561FE7">
        <w:t>元測試</w:t>
      </w:r>
      <w:r w:rsidRPr="0070537C">
        <w:t>－</w:t>
      </w:r>
      <w:r w:rsidRPr="0070537C">
        <w:t>201</w:t>
      </w:r>
      <w:r>
        <w:rPr>
          <w:rFonts w:hint="eastAsia"/>
        </w:rPr>
        <w:t>7</w:t>
      </w:r>
      <w:r w:rsidRPr="0070537C">
        <w:t>/4/11~201</w:t>
      </w:r>
      <w:r>
        <w:rPr>
          <w:rFonts w:hint="eastAsia"/>
        </w:rPr>
        <w:t>7</w:t>
      </w:r>
      <w:r w:rsidRPr="0070537C">
        <w:t>/5/2</w:t>
      </w:r>
    </w:p>
    <w:p w:rsidR="00561FE7" w:rsidRPr="0070537C" w:rsidRDefault="00561FE7" w:rsidP="00ED53F2">
      <w:pPr>
        <w:pStyle w:val="a7"/>
        <w:numPr>
          <w:ilvl w:val="0"/>
          <w:numId w:val="22"/>
        </w:numPr>
        <w:ind w:leftChars="0" w:firstLineChars="0"/>
      </w:pPr>
      <w:r w:rsidRPr="007105ED">
        <w:t>ARIVMS</w:t>
      </w:r>
      <w:r w:rsidRPr="0070537C">
        <w:t>與各子機制整合測試－</w:t>
      </w:r>
      <w:r w:rsidRPr="0070537C">
        <w:t>201</w:t>
      </w:r>
      <w:r>
        <w:rPr>
          <w:rFonts w:hint="eastAsia"/>
        </w:rPr>
        <w:t>7</w:t>
      </w:r>
      <w:r w:rsidRPr="0070537C">
        <w:t>/5/3~ 201</w:t>
      </w:r>
      <w:r>
        <w:rPr>
          <w:rFonts w:hint="eastAsia"/>
        </w:rPr>
        <w:t>7</w:t>
      </w:r>
      <w:r w:rsidRPr="0070537C">
        <w:t>/5/14</w:t>
      </w:r>
    </w:p>
    <w:p w:rsidR="00561FE7" w:rsidRPr="0070537C" w:rsidRDefault="00561FE7" w:rsidP="00ED53F2">
      <w:pPr>
        <w:pStyle w:val="a7"/>
        <w:numPr>
          <w:ilvl w:val="0"/>
          <w:numId w:val="22"/>
        </w:numPr>
        <w:ind w:leftChars="0" w:firstLineChars="0"/>
      </w:pPr>
      <w:r w:rsidRPr="0070537C">
        <w:t>整體系統測試－</w:t>
      </w:r>
      <w:r w:rsidRPr="0070537C">
        <w:t>201</w:t>
      </w:r>
      <w:r>
        <w:rPr>
          <w:rFonts w:hint="eastAsia"/>
        </w:rPr>
        <w:t>7</w:t>
      </w:r>
      <w:r w:rsidRPr="0070537C">
        <w:t>/5/14~ 201</w:t>
      </w:r>
      <w:r>
        <w:rPr>
          <w:rFonts w:hint="eastAsia"/>
        </w:rPr>
        <w:t>7</w:t>
      </w:r>
      <w:r w:rsidRPr="0070537C">
        <w:t>/5/19</w:t>
      </w:r>
    </w:p>
    <w:p w:rsidR="00561FE7" w:rsidRPr="00561FE7" w:rsidRDefault="00561FE7" w:rsidP="00ED53F2">
      <w:pPr>
        <w:pStyle w:val="a7"/>
        <w:numPr>
          <w:ilvl w:val="0"/>
          <w:numId w:val="22"/>
        </w:numPr>
        <w:ind w:leftChars="0" w:firstLineChars="0"/>
      </w:pPr>
      <w:r w:rsidRPr="00561FE7">
        <w:rPr>
          <w:rFonts w:hint="eastAsia"/>
        </w:rPr>
        <w:t>EAM</w:t>
      </w:r>
      <w:r w:rsidRPr="00561FE7">
        <w:t>子系統之</w:t>
      </w:r>
      <w:r w:rsidRPr="00561FE7">
        <w:rPr>
          <w:rFonts w:hint="eastAsia"/>
        </w:rPr>
        <w:t>農業氣象資料推估模組</w:t>
      </w:r>
      <w:r w:rsidRPr="00561FE7">
        <w:t>單元測試－</w:t>
      </w:r>
      <w:r w:rsidRPr="00561FE7">
        <w:t>201</w:t>
      </w:r>
      <w:r w:rsidRPr="00561FE7">
        <w:rPr>
          <w:rFonts w:hint="eastAsia"/>
        </w:rPr>
        <w:t>7</w:t>
      </w:r>
      <w:r w:rsidRPr="00561FE7">
        <w:t>/1/15 ~ 201</w:t>
      </w:r>
      <w:r w:rsidRPr="00561FE7">
        <w:rPr>
          <w:rFonts w:hint="eastAsia"/>
        </w:rPr>
        <w:t>7</w:t>
      </w:r>
      <w:r w:rsidRPr="00561FE7">
        <w:t>/</w:t>
      </w:r>
      <w:r w:rsidRPr="00561FE7">
        <w:rPr>
          <w:rFonts w:hint="eastAsia"/>
        </w:rPr>
        <w:t>3</w:t>
      </w:r>
      <w:r w:rsidRPr="00561FE7">
        <w:t>/</w:t>
      </w:r>
      <w:r w:rsidRPr="00561FE7">
        <w:rPr>
          <w:rFonts w:hint="eastAsia"/>
        </w:rPr>
        <w:t>20</w:t>
      </w:r>
    </w:p>
    <w:p w:rsidR="00561FE7" w:rsidRPr="00561FE7" w:rsidRDefault="00561FE7" w:rsidP="00ED53F2">
      <w:pPr>
        <w:pStyle w:val="a7"/>
        <w:numPr>
          <w:ilvl w:val="0"/>
          <w:numId w:val="22"/>
        </w:numPr>
        <w:ind w:leftChars="0" w:firstLineChars="0"/>
      </w:pPr>
      <w:r w:rsidRPr="00561FE7">
        <w:rPr>
          <w:rFonts w:hint="eastAsia"/>
        </w:rPr>
        <w:t>EAM</w:t>
      </w:r>
      <w:r w:rsidRPr="00561FE7">
        <w:t>子系統之</w:t>
      </w:r>
      <w:r w:rsidRPr="00561FE7">
        <w:rPr>
          <w:rFonts w:hint="eastAsia"/>
        </w:rPr>
        <w:t>農業</w:t>
      </w:r>
      <w:proofErr w:type="gramStart"/>
      <w:r w:rsidRPr="00561FE7">
        <w:rPr>
          <w:rFonts w:hint="eastAsia"/>
        </w:rPr>
        <w:t>氣象網格分</w:t>
      </w:r>
      <w:proofErr w:type="gramEnd"/>
      <w:r w:rsidRPr="00561FE7">
        <w:rPr>
          <w:rFonts w:hint="eastAsia"/>
        </w:rPr>
        <w:t>群模組</w:t>
      </w:r>
      <w:r w:rsidRPr="00561FE7">
        <w:t>單元測試－</w:t>
      </w:r>
      <w:r w:rsidRPr="00561FE7">
        <w:t>201</w:t>
      </w:r>
      <w:r w:rsidRPr="00561FE7">
        <w:rPr>
          <w:rFonts w:hint="eastAsia"/>
        </w:rPr>
        <w:t>7</w:t>
      </w:r>
      <w:r w:rsidRPr="00561FE7">
        <w:t>/</w:t>
      </w:r>
      <w:r w:rsidRPr="00561FE7">
        <w:rPr>
          <w:rFonts w:hint="eastAsia"/>
        </w:rPr>
        <w:t>3</w:t>
      </w:r>
      <w:r w:rsidRPr="00561FE7">
        <w:t>/</w:t>
      </w:r>
      <w:r w:rsidRPr="00561FE7">
        <w:rPr>
          <w:rFonts w:hint="eastAsia"/>
        </w:rPr>
        <w:t>21</w:t>
      </w:r>
      <w:r w:rsidRPr="00561FE7">
        <w:t>~201</w:t>
      </w:r>
      <w:r w:rsidRPr="00561FE7">
        <w:rPr>
          <w:rFonts w:hint="eastAsia"/>
        </w:rPr>
        <w:t>7</w:t>
      </w:r>
      <w:r w:rsidRPr="00561FE7">
        <w:t>/</w:t>
      </w:r>
      <w:r w:rsidRPr="00561FE7">
        <w:rPr>
          <w:rFonts w:hint="eastAsia"/>
        </w:rPr>
        <w:t>5</w:t>
      </w:r>
      <w:r w:rsidRPr="00561FE7">
        <w:t>/</w:t>
      </w:r>
      <w:r w:rsidRPr="00561FE7">
        <w:rPr>
          <w:rFonts w:hint="eastAsia"/>
        </w:rPr>
        <w:t>15</w:t>
      </w:r>
    </w:p>
    <w:p w:rsidR="00561FE7" w:rsidRPr="00561FE7" w:rsidRDefault="00561FE7" w:rsidP="00ED53F2">
      <w:pPr>
        <w:pStyle w:val="a7"/>
        <w:numPr>
          <w:ilvl w:val="0"/>
          <w:numId w:val="22"/>
        </w:numPr>
        <w:ind w:leftChars="0" w:firstLineChars="0"/>
      </w:pPr>
      <w:r w:rsidRPr="00561FE7">
        <w:rPr>
          <w:rFonts w:hint="eastAsia"/>
        </w:rPr>
        <w:t>EAM</w:t>
      </w:r>
      <w:r w:rsidRPr="00561FE7">
        <w:rPr>
          <w:rFonts w:hint="eastAsia"/>
        </w:rPr>
        <w:t>子系統之作物異常及農業氣象雲端資料庫單元測試</w:t>
      </w:r>
      <w:r w:rsidRPr="00561FE7">
        <w:t>與各子機制整合測</w:t>
      </w:r>
      <w:r w:rsidRPr="00561FE7">
        <w:lastRenderedPageBreak/>
        <w:t>試－</w:t>
      </w:r>
      <w:r w:rsidRPr="00561FE7">
        <w:t>201</w:t>
      </w:r>
      <w:r w:rsidRPr="00561FE7">
        <w:rPr>
          <w:rFonts w:hint="eastAsia"/>
        </w:rPr>
        <w:t>7</w:t>
      </w:r>
      <w:r w:rsidRPr="00561FE7">
        <w:t>/</w:t>
      </w:r>
      <w:r w:rsidRPr="00561FE7">
        <w:rPr>
          <w:rFonts w:hint="eastAsia"/>
        </w:rPr>
        <w:t>5</w:t>
      </w:r>
      <w:r w:rsidRPr="00561FE7">
        <w:t>/</w:t>
      </w:r>
      <w:r w:rsidRPr="00561FE7">
        <w:rPr>
          <w:rFonts w:hint="eastAsia"/>
        </w:rPr>
        <w:t>16</w:t>
      </w:r>
      <w:r w:rsidRPr="00561FE7">
        <w:t>~ 201</w:t>
      </w:r>
      <w:r w:rsidRPr="00561FE7">
        <w:rPr>
          <w:rFonts w:hint="eastAsia"/>
        </w:rPr>
        <w:t>7</w:t>
      </w:r>
      <w:r w:rsidRPr="00561FE7">
        <w:t>/5/</w:t>
      </w:r>
      <w:r w:rsidRPr="00561FE7">
        <w:rPr>
          <w:rFonts w:hint="eastAsia"/>
        </w:rPr>
        <w:t>26</w:t>
      </w:r>
    </w:p>
    <w:p w:rsidR="00561FE7" w:rsidRPr="00A1054A" w:rsidRDefault="00561FE7" w:rsidP="00ED53F2">
      <w:pPr>
        <w:pStyle w:val="a7"/>
        <w:numPr>
          <w:ilvl w:val="0"/>
          <w:numId w:val="22"/>
        </w:numPr>
        <w:ind w:leftChars="0" w:firstLineChars="0"/>
      </w:pPr>
      <w:r w:rsidRPr="00A1054A">
        <w:rPr>
          <w:rFonts w:hint="eastAsia"/>
        </w:rPr>
        <w:t>MCFS</w:t>
      </w:r>
      <w:r w:rsidRPr="00A1054A">
        <w:rPr>
          <w:rFonts w:hint="eastAsia"/>
        </w:rPr>
        <w:t>子系統之環境</w:t>
      </w:r>
      <w:r w:rsidRPr="00561FE7">
        <w:rPr>
          <w:rFonts w:hint="eastAsia"/>
        </w:rPr>
        <w:t>感測模組程式測試</w:t>
      </w:r>
      <w:r w:rsidRPr="00A1054A">
        <w:rPr>
          <w:rFonts w:hint="eastAsia"/>
        </w:rPr>
        <w:t>－</w:t>
      </w:r>
      <w:r w:rsidRPr="00A1054A">
        <w:rPr>
          <w:rFonts w:hint="eastAsia"/>
        </w:rPr>
        <w:t>2016/11/16</w:t>
      </w:r>
    </w:p>
    <w:p w:rsidR="00561FE7" w:rsidRPr="00A1054A" w:rsidRDefault="00561FE7" w:rsidP="00ED53F2">
      <w:pPr>
        <w:pStyle w:val="a7"/>
        <w:numPr>
          <w:ilvl w:val="0"/>
          <w:numId w:val="22"/>
        </w:numPr>
        <w:ind w:leftChars="0" w:firstLineChars="0"/>
      </w:pPr>
      <w:r w:rsidRPr="00A1054A">
        <w:rPr>
          <w:rFonts w:hint="eastAsia"/>
        </w:rPr>
        <w:t>MCFS</w:t>
      </w:r>
      <w:r w:rsidRPr="00A1054A">
        <w:rPr>
          <w:rFonts w:hint="eastAsia"/>
        </w:rPr>
        <w:t>子系統之</w:t>
      </w:r>
      <w:r w:rsidRPr="00561FE7">
        <w:rPr>
          <w:rFonts w:hint="eastAsia"/>
        </w:rPr>
        <w:t>環境控制模組程式測試</w:t>
      </w:r>
      <w:r w:rsidRPr="00A1054A">
        <w:rPr>
          <w:rFonts w:hint="eastAsia"/>
        </w:rPr>
        <w:t>－</w:t>
      </w:r>
      <w:r w:rsidRPr="00A1054A">
        <w:rPr>
          <w:rFonts w:hint="eastAsia"/>
        </w:rPr>
        <w:t>2016/11/26</w:t>
      </w:r>
    </w:p>
    <w:p w:rsidR="00561FE7" w:rsidRPr="00A1054A" w:rsidRDefault="00561FE7" w:rsidP="00ED53F2">
      <w:pPr>
        <w:pStyle w:val="a7"/>
        <w:numPr>
          <w:ilvl w:val="0"/>
          <w:numId w:val="22"/>
        </w:numPr>
        <w:ind w:leftChars="0" w:firstLineChars="0"/>
      </w:pPr>
      <w:r w:rsidRPr="00A1054A">
        <w:rPr>
          <w:rFonts w:hint="eastAsia"/>
        </w:rPr>
        <w:t>MCFS</w:t>
      </w:r>
      <w:r w:rsidRPr="00A1054A">
        <w:rPr>
          <w:rFonts w:hint="eastAsia"/>
        </w:rPr>
        <w:t>子系統之影像擷取模組程式</w:t>
      </w:r>
      <w:r w:rsidRPr="00561FE7">
        <w:rPr>
          <w:rFonts w:hint="eastAsia"/>
        </w:rPr>
        <w:t>測試</w:t>
      </w:r>
      <w:r w:rsidRPr="00A1054A">
        <w:rPr>
          <w:rFonts w:hint="eastAsia"/>
        </w:rPr>
        <w:t>－</w:t>
      </w:r>
      <w:r w:rsidRPr="00A1054A">
        <w:rPr>
          <w:rFonts w:hint="eastAsia"/>
        </w:rPr>
        <w:t>2017/02/25</w:t>
      </w:r>
    </w:p>
    <w:p w:rsidR="00561FE7" w:rsidRPr="00A1054A" w:rsidRDefault="00561FE7" w:rsidP="00ED53F2">
      <w:pPr>
        <w:pStyle w:val="a7"/>
        <w:numPr>
          <w:ilvl w:val="0"/>
          <w:numId w:val="22"/>
        </w:numPr>
        <w:ind w:leftChars="0" w:firstLineChars="0"/>
      </w:pPr>
      <w:r w:rsidRPr="00A1054A">
        <w:rPr>
          <w:rFonts w:hint="eastAsia"/>
        </w:rPr>
        <w:t>MCFS</w:t>
      </w:r>
      <w:r w:rsidRPr="00A1054A">
        <w:rPr>
          <w:rFonts w:hint="eastAsia"/>
        </w:rPr>
        <w:t>子系統之影像分析模組程式測試－</w:t>
      </w:r>
      <w:r w:rsidRPr="00A1054A">
        <w:rPr>
          <w:rFonts w:hint="eastAsia"/>
        </w:rPr>
        <w:t>2017/04/23</w:t>
      </w:r>
    </w:p>
    <w:p w:rsidR="00561FE7" w:rsidRDefault="00561FE7" w:rsidP="00ED53F2">
      <w:pPr>
        <w:pStyle w:val="a7"/>
        <w:numPr>
          <w:ilvl w:val="0"/>
          <w:numId w:val="22"/>
        </w:numPr>
        <w:ind w:leftChars="0" w:firstLineChars="0"/>
        <w:rPr>
          <w:rFonts w:hint="eastAsia"/>
        </w:rPr>
      </w:pPr>
      <w:r w:rsidRPr="00A1054A">
        <w:rPr>
          <w:rFonts w:hint="eastAsia"/>
        </w:rPr>
        <w:t>整合並進行系統測試－</w:t>
      </w:r>
      <w:r w:rsidRPr="00A1054A">
        <w:rPr>
          <w:rFonts w:hint="eastAsia"/>
        </w:rPr>
        <w:t>2017/06/04</w:t>
      </w:r>
    </w:p>
    <w:p w:rsidR="00AC6FCC" w:rsidRPr="00561FE7" w:rsidRDefault="00AC6FCC" w:rsidP="00AC6FCC">
      <w:pPr>
        <w:ind w:firstLine="480"/>
        <w:rPr>
          <w:rFonts w:hint="eastAsia"/>
        </w:rPr>
      </w:pPr>
    </w:p>
    <w:p w:rsidR="00BB57C5" w:rsidRDefault="00BB57C5" w:rsidP="00BB57C5">
      <w:pPr>
        <w:pStyle w:val="2"/>
        <w:rPr>
          <w:rFonts w:hint="eastAsia"/>
        </w:rPr>
      </w:pPr>
      <w:bookmarkStart w:id="130" w:name="_Toc480897063"/>
      <w:bookmarkStart w:id="131" w:name="_Toc484188612"/>
      <w:bookmarkStart w:id="132" w:name="_Toc484864130"/>
      <w:bookmarkStart w:id="133" w:name="_Toc485140114"/>
      <w:r w:rsidRPr="00050313">
        <w:t>測試程序</w:t>
      </w:r>
      <w:r w:rsidRPr="00050313">
        <w:t xml:space="preserve"> (Testing Procedure)</w:t>
      </w:r>
      <w:bookmarkEnd w:id="130"/>
      <w:bookmarkEnd w:id="131"/>
      <w:bookmarkEnd w:id="132"/>
      <w:bookmarkEnd w:id="133"/>
    </w:p>
    <w:p w:rsidR="00AC6FCC" w:rsidRDefault="00AC6FCC" w:rsidP="00AC6FCC">
      <w:pPr>
        <w:ind w:firstLine="480"/>
        <w:rPr>
          <w:rFonts w:hint="eastAsia"/>
        </w:rPr>
      </w:pPr>
      <w:r w:rsidRPr="007F7F4F">
        <w:t>本測試流程主要著重於各機制實作成果與系統整合測試－</w:t>
      </w:r>
      <w:proofErr w:type="gramStart"/>
      <w:r>
        <w:t>雲端物聯</w:t>
      </w:r>
      <w:r w:rsidRPr="000E511B">
        <w:t>技術</w:t>
      </w:r>
      <w:proofErr w:type="gramEnd"/>
      <w:r w:rsidRPr="000E511B">
        <w:t>與平台設計：以智慧農業為驗證場域描述</w:t>
      </w:r>
      <w:r w:rsidRPr="007F7F4F">
        <w:t xml:space="preserve"> (Design of Cloud of IoT Technology and Platform: Intelligent Agricultural Testbed, DDDSW)</w:t>
      </w:r>
      <w:r>
        <w:t>主要成果項目包含下列所述</w:t>
      </w:r>
      <w:r>
        <w:rPr>
          <w:rFonts w:hint="eastAsia"/>
        </w:rPr>
        <w:t>：</w:t>
      </w:r>
    </w:p>
    <w:p w:rsidR="00AC6FCC" w:rsidRDefault="00AC6FCC" w:rsidP="00ED53F2">
      <w:pPr>
        <w:pStyle w:val="a7"/>
        <w:numPr>
          <w:ilvl w:val="0"/>
          <w:numId w:val="23"/>
        </w:numPr>
        <w:ind w:leftChars="0" w:firstLineChars="0"/>
        <w:rPr>
          <w:rFonts w:hint="eastAsia"/>
          <w:b/>
        </w:rPr>
      </w:pPr>
      <w:proofErr w:type="gramStart"/>
      <w:r w:rsidRPr="00AC6FCC">
        <w:rPr>
          <w:b/>
        </w:rPr>
        <w:t>雲端物聯技術</w:t>
      </w:r>
      <w:proofErr w:type="gramEnd"/>
      <w:r w:rsidRPr="00AC6FCC">
        <w:rPr>
          <w:b/>
        </w:rPr>
        <w:t>與平台設計：以智慧農業為驗證場域</w:t>
      </w:r>
      <w:r w:rsidRPr="00AC6FCC">
        <w:rPr>
          <w:b/>
        </w:rPr>
        <w:t>(DDDSW)</w:t>
      </w:r>
    </w:p>
    <w:p w:rsidR="0046074A" w:rsidRPr="00665AA5" w:rsidRDefault="0046074A" w:rsidP="00ED53F2">
      <w:pPr>
        <w:pStyle w:val="a7"/>
        <w:numPr>
          <w:ilvl w:val="0"/>
          <w:numId w:val="24"/>
        </w:numPr>
        <w:ind w:leftChars="0" w:firstLineChars="0"/>
      </w:pPr>
      <w:r w:rsidRPr="0046074A">
        <w:rPr>
          <w:rFonts w:hint="eastAsia"/>
          <w:b/>
        </w:rPr>
        <w:t>農業場域雲端</w:t>
      </w:r>
      <w:proofErr w:type="gramStart"/>
      <w:r w:rsidRPr="0046074A">
        <w:rPr>
          <w:rFonts w:hint="eastAsia"/>
          <w:b/>
        </w:rPr>
        <w:t>佈</w:t>
      </w:r>
      <w:proofErr w:type="gramEnd"/>
      <w:r w:rsidRPr="0046074A">
        <w:rPr>
          <w:rFonts w:hint="eastAsia"/>
          <w:b/>
        </w:rPr>
        <w:t>建機制</w:t>
      </w:r>
      <w:r w:rsidRPr="0046074A">
        <w:rPr>
          <w:rFonts w:hint="eastAsia"/>
          <w:b/>
        </w:rPr>
        <w:t>(Agricultural field cloud deployment mechanism):</w:t>
      </w:r>
      <w:r w:rsidRPr="00665AA5">
        <w:rPr>
          <w:rFonts w:hint="eastAsia"/>
        </w:rPr>
        <w:t>環境</w:t>
      </w:r>
      <w:proofErr w:type="gramStart"/>
      <w:r w:rsidRPr="00665AA5">
        <w:rPr>
          <w:rFonts w:hint="eastAsia"/>
        </w:rPr>
        <w:t>感測端</w:t>
      </w:r>
      <w:proofErr w:type="gramEnd"/>
      <w:r w:rsidRPr="00665AA5">
        <w:rPr>
          <w:rFonts w:hint="eastAsia"/>
        </w:rPr>
        <w:t>(ESW)</w:t>
      </w:r>
      <w:r w:rsidRPr="00665AA5">
        <w:rPr>
          <w:rFonts w:hint="eastAsia"/>
        </w:rPr>
        <w:t>主要</w:t>
      </w:r>
      <w:proofErr w:type="gramStart"/>
      <w:r w:rsidRPr="00665AA5">
        <w:rPr>
          <w:rFonts w:hint="eastAsia"/>
        </w:rPr>
        <w:t>收集腎藥蘭</w:t>
      </w:r>
      <w:proofErr w:type="gramEnd"/>
      <w:r w:rsidRPr="00665AA5">
        <w:rPr>
          <w:rFonts w:hint="eastAsia"/>
        </w:rPr>
        <w:t>生長環境之溫度、濕度、</w:t>
      </w:r>
      <w:r w:rsidRPr="00665AA5">
        <w:t>CO2</w:t>
      </w:r>
      <w:r w:rsidRPr="00665AA5">
        <w:rPr>
          <w:rFonts w:hint="eastAsia"/>
        </w:rPr>
        <w:t>以及光照之環境數據，透過專家建議，</w:t>
      </w:r>
      <w:proofErr w:type="gramStart"/>
      <w:r w:rsidRPr="00665AA5">
        <w:rPr>
          <w:rFonts w:hint="eastAsia"/>
        </w:rPr>
        <w:t>於腎藥蘭</w:t>
      </w:r>
      <w:proofErr w:type="gramEnd"/>
      <w:r w:rsidRPr="00665AA5">
        <w:rPr>
          <w:rFonts w:hint="eastAsia"/>
        </w:rPr>
        <w:t>生長環境</w:t>
      </w:r>
      <w:proofErr w:type="gramStart"/>
      <w:r w:rsidRPr="00665AA5">
        <w:rPr>
          <w:rFonts w:hint="eastAsia"/>
        </w:rPr>
        <w:t>之花床下方</w:t>
      </w:r>
      <w:proofErr w:type="gramEnd"/>
      <w:r w:rsidRPr="00665AA5">
        <w:rPr>
          <w:rFonts w:hint="eastAsia"/>
        </w:rPr>
        <w:t>、花床上方</w:t>
      </w:r>
      <w:proofErr w:type="gramStart"/>
      <w:r w:rsidRPr="00665AA5">
        <w:rPr>
          <w:rFonts w:hint="eastAsia"/>
        </w:rPr>
        <w:t>以及陰網之下</w:t>
      </w:r>
      <w:proofErr w:type="gramEnd"/>
      <w:r w:rsidRPr="00665AA5">
        <w:rPr>
          <w:rFonts w:hint="eastAsia"/>
        </w:rPr>
        <w:t>個別架設環境溫溼度感測器，將環境感測器所收取的數值透過</w:t>
      </w:r>
      <w:r w:rsidRPr="00665AA5">
        <w:rPr>
          <w:rFonts w:hint="eastAsia"/>
        </w:rPr>
        <w:t>Zigbee</w:t>
      </w:r>
      <w:r w:rsidRPr="00665AA5">
        <w:rPr>
          <w:rFonts w:hint="eastAsia"/>
        </w:rPr>
        <w:t>傳輸回傳至雲端伺服器儲存環境數據，</w:t>
      </w:r>
      <w:proofErr w:type="gramStart"/>
      <w:r w:rsidRPr="00665AA5">
        <w:rPr>
          <w:rFonts w:hint="eastAsia"/>
        </w:rPr>
        <w:t>監控腎藥蘭</w:t>
      </w:r>
      <w:proofErr w:type="gramEnd"/>
      <w:r w:rsidRPr="00665AA5">
        <w:rPr>
          <w:rFonts w:hint="eastAsia"/>
        </w:rPr>
        <w:t>生長環境之環境因子。</w:t>
      </w:r>
    </w:p>
    <w:p w:rsidR="0046074A" w:rsidRPr="00665AA5" w:rsidRDefault="0046074A" w:rsidP="00ED53F2">
      <w:pPr>
        <w:pStyle w:val="a7"/>
        <w:numPr>
          <w:ilvl w:val="0"/>
          <w:numId w:val="24"/>
        </w:numPr>
        <w:ind w:leftChars="0" w:firstLineChars="0"/>
      </w:pPr>
      <w:r w:rsidRPr="0046074A">
        <w:rPr>
          <w:rFonts w:hint="eastAsia"/>
          <w:b/>
        </w:rPr>
        <w:t>農業知識本體建立機制</w:t>
      </w:r>
      <w:r w:rsidRPr="0046074A">
        <w:rPr>
          <w:rFonts w:hint="eastAsia"/>
          <w:b/>
        </w:rPr>
        <w:t>(Agriculture ontology mechanism):</w:t>
      </w:r>
      <w:r w:rsidRPr="00665AA5">
        <w:rPr>
          <w:rFonts w:hint="eastAsia"/>
        </w:rPr>
        <w:t>語意</w:t>
      </w:r>
      <w:proofErr w:type="gramStart"/>
      <w:r w:rsidRPr="00665AA5">
        <w:rPr>
          <w:rFonts w:hint="eastAsia"/>
        </w:rPr>
        <w:t>感測端主要</w:t>
      </w:r>
      <w:proofErr w:type="gramEnd"/>
      <w:r w:rsidRPr="00665AA5">
        <w:rPr>
          <w:rFonts w:hint="eastAsia"/>
        </w:rPr>
        <w:t>透過</w:t>
      </w:r>
      <w:r w:rsidRPr="00665AA5">
        <w:t>Protégé</w:t>
      </w:r>
      <w:r w:rsidRPr="00665AA5">
        <w:rPr>
          <w:rFonts w:hint="eastAsia"/>
        </w:rPr>
        <w:t>進行</w:t>
      </w:r>
      <w:proofErr w:type="gramStart"/>
      <w:r w:rsidRPr="00665AA5">
        <w:rPr>
          <w:rFonts w:hint="eastAsia"/>
        </w:rPr>
        <w:t>腎藥蘭</w:t>
      </w:r>
      <w:proofErr w:type="gramEnd"/>
      <w:r w:rsidRPr="00665AA5">
        <w:rPr>
          <w:rFonts w:hint="eastAsia"/>
        </w:rPr>
        <w:t>知識本的建置，透過專家訪談及文獻資料結果進而建置該本體，並將所觀測之</w:t>
      </w:r>
      <w:proofErr w:type="gramStart"/>
      <w:r w:rsidRPr="00665AA5">
        <w:rPr>
          <w:rFonts w:hint="eastAsia"/>
        </w:rPr>
        <w:t>環境感設資訊</w:t>
      </w:r>
      <w:proofErr w:type="gramEnd"/>
      <w:r w:rsidRPr="00665AA5">
        <w:rPr>
          <w:rFonts w:hint="eastAsia"/>
        </w:rPr>
        <w:t>透過語意註解，並給予註解判定其階層，將各領域資訊透過語意架構的整合，利用</w:t>
      </w:r>
      <w:proofErr w:type="gramStart"/>
      <w:r w:rsidRPr="00665AA5">
        <w:rPr>
          <w:rFonts w:hint="eastAsia"/>
        </w:rPr>
        <w:t>複迴</w:t>
      </w:r>
      <w:proofErr w:type="gramEnd"/>
      <w:r w:rsidRPr="00665AA5">
        <w:rPr>
          <w:rFonts w:hint="eastAsia"/>
        </w:rPr>
        <w:t>歸分析決定影響因子之權重，並加上聯合機率進行規則的制定。</w:t>
      </w:r>
    </w:p>
    <w:p w:rsidR="007159F2" w:rsidRPr="00AC6FCC" w:rsidRDefault="0046074A" w:rsidP="00ED53F2">
      <w:pPr>
        <w:pStyle w:val="a7"/>
        <w:numPr>
          <w:ilvl w:val="0"/>
          <w:numId w:val="24"/>
        </w:numPr>
        <w:ind w:leftChars="0" w:firstLineChars="0"/>
        <w:rPr>
          <w:rFonts w:hint="eastAsia"/>
        </w:rPr>
      </w:pPr>
      <w:r w:rsidRPr="0046074A">
        <w:rPr>
          <w:rFonts w:hint="eastAsia"/>
          <w:b/>
        </w:rPr>
        <w:t>農業規則判定機制</w:t>
      </w:r>
      <w:r w:rsidRPr="0046074A">
        <w:rPr>
          <w:rFonts w:hint="eastAsia"/>
          <w:b/>
        </w:rPr>
        <w:t>(Agriculture rule determine mechanism):</w:t>
      </w:r>
      <w:r w:rsidRPr="00665AA5">
        <w:rPr>
          <w:rFonts w:hint="eastAsia"/>
        </w:rPr>
        <w:t>本部分主要透過語意網路層處理後，用以</w:t>
      </w:r>
      <w:proofErr w:type="gramStart"/>
      <w:r w:rsidRPr="00665AA5">
        <w:rPr>
          <w:rFonts w:hint="eastAsia"/>
        </w:rPr>
        <w:t>記錄腎藥蘭</w:t>
      </w:r>
      <w:proofErr w:type="gramEnd"/>
      <w:r w:rsidRPr="00665AA5">
        <w:rPr>
          <w:rFonts w:hint="eastAsia"/>
        </w:rPr>
        <w:t>品質記錄頁面，並將感測器</w:t>
      </w:r>
      <w:r w:rsidRPr="00665AA5">
        <w:rPr>
          <w:rFonts w:hint="eastAsia"/>
        </w:rPr>
        <w:lastRenderedPageBreak/>
        <w:t>所收取之環境數據與其他領域進行整合推論，並將推論及分析結果呈現。本部分主要針對</w:t>
      </w:r>
      <w:proofErr w:type="gramStart"/>
      <w:r w:rsidRPr="00665AA5">
        <w:rPr>
          <w:rFonts w:hint="eastAsia"/>
        </w:rPr>
        <w:t>腎藥蘭</w:t>
      </w:r>
      <w:proofErr w:type="gramEnd"/>
      <w:r w:rsidRPr="00665AA5">
        <w:rPr>
          <w:rFonts w:hint="eastAsia"/>
        </w:rPr>
        <w:t>生產管理部分進行管理，最後再將所制定的規則，透過生產、預警以及監控進行知識庫的儲存。</w:t>
      </w:r>
    </w:p>
    <w:p w:rsidR="00AC6FCC" w:rsidRDefault="00AC6FCC" w:rsidP="00ED53F2">
      <w:pPr>
        <w:pStyle w:val="a7"/>
        <w:numPr>
          <w:ilvl w:val="0"/>
          <w:numId w:val="23"/>
        </w:numPr>
        <w:ind w:leftChars="0" w:firstLineChars="0"/>
        <w:rPr>
          <w:rFonts w:hint="eastAsia"/>
          <w:b/>
        </w:rPr>
      </w:pPr>
      <w:bookmarkStart w:id="134" w:name="OLE_LINK135"/>
      <w:bookmarkStart w:id="135" w:name="OLE_LINK134"/>
      <w:bookmarkStart w:id="136" w:name="OLE_LINK133"/>
      <w:bookmarkStart w:id="137" w:name="OLE_LINK132"/>
      <w:bookmarkStart w:id="138" w:name="OLE_LINK347"/>
      <w:bookmarkStart w:id="139" w:name="OLE_LINK346"/>
      <w:bookmarkStart w:id="140" w:name="OLE_LINK345"/>
      <w:bookmarkStart w:id="141" w:name="OLE_LINK344"/>
      <w:r w:rsidRPr="00AC6FCC">
        <w:rPr>
          <w:rFonts w:hint="eastAsia"/>
          <w:b/>
        </w:rPr>
        <w:t>子計畫</w:t>
      </w:r>
      <w:proofErr w:type="gramStart"/>
      <w:r w:rsidRPr="00AC6FCC">
        <w:rPr>
          <w:rFonts w:hint="eastAsia"/>
          <w:b/>
        </w:rPr>
        <w:t>一</w:t>
      </w:r>
      <w:proofErr w:type="gramEnd"/>
      <w:r w:rsidRPr="00AC6FCC">
        <w:rPr>
          <w:rFonts w:hint="eastAsia"/>
          <w:b/>
        </w:rPr>
        <w:t>：高</w:t>
      </w:r>
      <w:proofErr w:type="gramStart"/>
      <w:r w:rsidRPr="00AC6FCC">
        <w:rPr>
          <w:rFonts w:hint="eastAsia"/>
          <w:b/>
        </w:rPr>
        <w:t>效物聯</w:t>
      </w:r>
      <w:proofErr w:type="gramEnd"/>
      <w:r w:rsidRPr="00AC6FCC">
        <w:rPr>
          <w:rFonts w:hint="eastAsia"/>
          <w:b/>
        </w:rPr>
        <w:t>網資訊傳輸平台</w:t>
      </w:r>
      <w:bookmarkEnd w:id="134"/>
      <w:bookmarkEnd w:id="135"/>
      <w:bookmarkEnd w:id="136"/>
      <w:bookmarkEnd w:id="137"/>
      <w:r w:rsidRPr="00AC6FCC">
        <w:rPr>
          <w:b/>
        </w:rPr>
        <w:t xml:space="preserve">(High Performance IoT Platform for Information Transmission, </w:t>
      </w:r>
      <w:bookmarkStart w:id="142" w:name="OLE_LINK131"/>
      <w:bookmarkStart w:id="143" w:name="OLE_LINK130"/>
      <w:bookmarkStart w:id="144" w:name="OLE_LINK129"/>
      <w:r w:rsidRPr="00AC6FCC">
        <w:rPr>
          <w:b/>
        </w:rPr>
        <w:t>HPIPIT</w:t>
      </w:r>
      <w:bookmarkEnd w:id="142"/>
      <w:bookmarkEnd w:id="143"/>
      <w:bookmarkEnd w:id="144"/>
      <w:r w:rsidRPr="00AC6FCC">
        <w:rPr>
          <w:b/>
        </w:rPr>
        <w:t>)</w:t>
      </w:r>
      <w:bookmarkEnd w:id="138"/>
      <w:bookmarkEnd w:id="139"/>
      <w:bookmarkEnd w:id="140"/>
      <w:bookmarkEnd w:id="141"/>
    </w:p>
    <w:p w:rsidR="0046074A" w:rsidRPr="008A5818" w:rsidRDefault="0046074A" w:rsidP="00ED53F2">
      <w:pPr>
        <w:pStyle w:val="a7"/>
        <w:numPr>
          <w:ilvl w:val="1"/>
          <w:numId w:val="25"/>
        </w:numPr>
        <w:ind w:leftChars="0" w:firstLineChars="0"/>
      </w:pPr>
      <w:bookmarkStart w:id="145" w:name="OLE_LINK177"/>
      <w:bookmarkStart w:id="146" w:name="OLE_LINK176"/>
      <w:bookmarkStart w:id="147" w:name="OLE_LINK175"/>
      <w:bookmarkStart w:id="148" w:name="OLE_LINK174"/>
      <w:r w:rsidRPr="0046074A">
        <w:rPr>
          <w:rFonts w:hint="eastAsia"/>
          <w:b/>
        </w:rPr>
        <w:t>基於</w:t>
      </w:r>
      <w:r w:rsidRPr="0046074A">
        <w:rPr>
          <w:b/>
        </w:rPr>
        <w:t>oneM2M</w:t>
      </w:r>
      <w:r w:rsidRPr="0046074A">
        <w:rPr>
          <w:rFonts w:hint="eastAsia"/>
          <w:b/>
        </w:rPr>
        <w:t>標準之</w:t>
      </w:r>
      <w:r w:rsidRPr="0046074A">
        <w:rPr>
          <w:b/>
        </w:rPr>
        <w:t>IoT</w:t>
      </w:r>
      <w:r w:rsidRPr="0046074A">
        <w:rPr>
          <w:rFonts w:hint="eastAsia"/>
          <w:b/>
        </w:rPr>
        <w:t>傳輸協定管理機制</w:t>
      </w:r>
      <w:bookmarkEnd w:id="145"/>
      <w:bookmarkEnd w:id="146"/>
      <w:bookmarkEnd w:id="147"/>
      <w:bookmarkEnd w:id="148"/>
      <w:r w:rsidRPr="0046074A">
        <w:rPr>
          <w:b/>
        </w:rPr>
        <w:t xml:space="preserve">(IoT Transfer Protocol Management Mechanism, </w:t>
      </w:r>
      <w:bookmarkStart w:id="149" w:name="OLE_LINK169"/>
      <w:bookmarkStart w:id="150" w:name="OLE_LINK168"/>
      <w:bookmarkStart w:id="151" w:name="OLE_LINK167"/>
      <w:bookmarkStart w:id="152" w:name="OLE_LINK166"/>
      <w:bookmarkStart w:id="153" w:name="OLE_LINK165"/>
      <w:bookmarkStart w:id="154" w:name="OLE_LINK164"/>
      <w:bookmarkStart w:id="155" w:name="OLE_LINK163"/>
      <w:bookmarkStart w:id="156" w:name="OLE_LINK162"/>
      <w:bookmarkStart w:id="157" w:name="OLE_LINK161"/>
      <w:bookmarkStart w:id="158" w:name="OLE_LINK160"/>
      <w:bookmarkStart w:id="159" w:name="OLE_LINK159"/>
      <w:bookmarkStart w:id="160" w:name="OLE_LINK158"/>
      <w:r w:rsidRPr="0046074A">
        <w:rPr>
          <w:b/>
        </w:rPr>
        <w:t>ITPMM</w:t>
      </w:r>
      <w:bookmarkEnd w:id="149"/>
      <w:bookmarkEnd w:id="150"/>
      <w:bookmarkEnd w:id="151"/>
      <w:bookmarkEnd w:id="152"/>
      <w:bookmarkEnd w:id="153"/>
      <w:bookmarkEnd w:id="154"/>
      <w:bookmarkEnd w:id="155"/>
      <w:bookmarkEnd w:id="156"/>
      <w:bookmarkEnd w:id="157"/>
      <w:bookmarkEnd w:id="158"/>
      <w:bookmarkEnd w:id="159"/>
      <w:bookmarkEnd w:id="160"/>
      <w:r w:rsidRPr="0046074A">
        <w:rPr>
          <w:b/>
        </w:rPr>
        <w:t>)</w:t>
      </w:r>
      <w:r>
        <w:rPr>
          <w:rFonts w:hint="eastAsia"/>
        </w:rPr>
        <w:t>：</w:t>
      </w:r>
      <w:r w:rsidRPr="008A5818">
        <w:rPr>
          <w:rFonts w:hint="eastAsia"/>
        </w:rPr>
        <w:t>參考國際</w:t>
      </w:r>
      <w:r w:rsidRPr="008A5818">
        <w:t>oneM2M</w:t>
      </w:r>
      <w:r w:rsidRPr="008A5818">
        <w:rPr>
          <w:rFonts w:hint="eastAsia"/>
        </w:rPr>
        <w:t>標準進行平台之設計，改變以往企業間</w:t>
      </w:r>
      <w:r w:rsidRPr="008A5818">
        <w:t>M2M (Machine to Machine)</w:t>
      </w:r>
      <w:proofErr w:type="gramStart"/>
      <w:r w:rsidRPr="008A5818">
        <w:rPr>
          <w:rFonts w:hint="eastAsia"/>
        </w:rPr>
        <w:t>垂直式的整合</w:t>
      </w:r>
      <w:proofErr w:type="gramEnd"/>
      <w:r w:rsidRPr="008A5818">
        <w:rPr>
          <w:rFonts w:hint="eastAsia"/>
        </w:rPr>
        <w:t>，讓</w:t>
      </w:r>
      <w:r w:rsidRPr="008A5818">
        <w:t>M2M</w:t>
      </w:r>
      <w:r w:rsidRPr="008A5818">
        <w:rPr>
          <w:rFonts w:hint="eastAsia"/>
        </w:rPr>
        <w:t>的架構變更為</w:t>
      </w:r>
      <w:proofErr w:type="gramStart"/>
      <w:r w:rsidRPr="008A5818">
        <w:rPr>
          <w:rFonts w:hint="eastAsia"/>
        </w:rPr>
        <w:t>水平式的整合</w:t>
      </w:r>
      <w:proofErr w:type="gramEnd"/>
      <w:r w:rsidRPr="008A5818">
        <w:rPr>
          <w:rFonts w:hint="eastAsia"/>
        </w:rPr>
        <w:t>應用服務。</w:t>
      </w:r>
    </w:p>
    <w:p w:rsidR="0046074A" w:rsidRDefault="0046074A" w:rsidP="00ED53F2">
      <w:pPr>
        <w:pStyle w:val="a7"/>
        <w:numPr>
          <w:ilvl w:val="1"/>
          <w:numId w:val="25"/>
        </w:numPr>
        <w:ind w:leftChars="0" w:firstLineChars="0"/>
        <w:rPr>
          <w:rFonts w:hint="eastAsia"/>
        </w:rPr>
      </w:pPr>
      <w:bookmarkStart w:id="161" w:name="OLE_LINK179"/>
      <w:bookmarkStart w:id="162" w:name="OLE_LINK178"/>
      <w:r w:rsidRPr="0046074A">
        <w:rPr>
          <w:rFonts w:hint="eastAsia"/>
          <w:b/>
        </w:rPr>
        <w:t>基於</w:t>
      </w:r>
      <w:r w:rsidRPr="0046074A">
        <w:rPr>
          <w:b/>
        </w:rPr>
        <w:t>oneM2M</w:t>
      </w:r>
      <w:r w:rsidRPr="0046074A">
        <w:rPr>
          <w:rFonts w:hint="eastAsia"/>
          <w:b/>
        </w:rPr>
        <w:t>標準之差異化需求傳輸管理模組</w:t>
      </w:r>
      <w:bookmarkEnd w:id="161"/>
      <w:bookmarkEnd w:id="162"/>
      <w:r w:rsidRPr="0046074A">
        <w:rPr>
          <w:b/>
        </w:rPr>
        <w:t xml:space="preserve">(Differentiated Demand Transfer Module, </w:t>
      </w:r>
      <w:bookmarkStart w:id="163" w:name="OLE_LINK403"/>
      <w:bookmarkStart w:id="164" w:name="OLE_LINK402"/>
      <w:bookmarkStart w:id="165" w:name="OLE_LINK291"/>
      <w:bookmarkStart w:id="166" w:name="OLE_LINK290"/>
      <w:bookmarkStart w:id="167" w:name="OLE_LINK255"/>
      <w:bookmarkStart w:id="168" w:name="OLE_LINK254"/>
      <w:bookmarkStart w:id="169" w:name="OLE_LINK253"/>
      <w:bookmarkStart w:id="170" w:name="OLE_LINK252"/>
      <w:bookmarkStart w:id="171" w:name="OLE_LINK251"/>
      <w:bookmarkStart w:id="172" w:name="OLE_LINK250"/>
      <w:bookmarkStart w:id="173" w:name="OLE_LINK249"/>
      <w:bookmarkStart w:id="174" w:name="OLE_LINK248"/>
      <w:bookmarkStart w:id="175" w:name="OLE_LINK247"/>
      <w:r w:rsidRPr="0046074A">
        <w:rPr>
          <w:b/>
        </w:rPr>
        <w:t>ODDTM</w:t>
      </w:r>
      <w:bookmarkEnd w:id="163"/>
      <w:bookmarkEnd w:id="164"/>
      <w:bookmarkEnd w:id="165"/>
      <w:bookmarkEnd w:id="166"/>
      <w:bookmarkEnd w:id="167"/>
      <w:bookmarkEnd w:id="168"/>
      <w:bookmarkEnd w:id="169"/>
      <w:bookmarkEnd w:id="170"/>
      <w:bookmarkEnd w:id="171"/>
      <w:bookmarkEnd w:id="172"/>
      <w:bookmarkEnd w:id="173"/>
      <w:bookmarkEnd w:id="174"/>
      <w:bookmarkEnd w:id="175"/>
      <w:r w:rsidRPr="0046074A">
        <w:rPr>
          <w:b/>
        </w:rPr>
        <w:t>)</w:t>
      </w:r>
      <w:r>
        <w:rPr>
          <w:rFonts w:hint="eastAsia"/>
        </w:rPr>
        <w:t>：</w:t>
      </w:r>
      <w:r w:rsidRPr="008A5818">
        <w:rPr>
          <w:rFonts w:hint="eastAsia"/>
        </w:rPr>
        <w:t>導入三種由</w:t>
      </w:r>
      <w:r w:rsidRPr="008A5818">
        <w:t>oneM2M</w:t>
      </w:r>
      <w:r w:rsidRPr="008A5818">
        <w:rPr>
          <w:rFonts w:hint="eastAsia"/>
        </w:rPr>
        <w:t>標準所規範之通訊協定</w:t>
      </w:r>
      <w:r w:rsidRPr="008A5818">
        <w:t>MQTT (Message Queue Telemetry Transport)</w:t>
      </w:r>
      <w:r w:rsidRPr="008A5818">
        <w:rPr>
          <w:rFonts w:hint="eastAsia"/>
        </w:rPr>
        <w:t>、</w:t>
      </w:r>
      <w:r w:rsidRPr="008A5818">
        <w:t>CoAP (Constrained Application Protocol)</w:t>
      </w:r>
      <w:r w:rsidRPr="008A5818">
        <w:rPr>
          <w:rFonts w:hint="eastAsia"/>
        </w:rPr>
        <w:t>、</w:t>
      </w:r>
      <w:r w:rsidRPr="008A5818">
        <w:t>HTTP (Representational State Transfer)</w:t>
      </w:r>
      <w:r w:rsidRPr="008A5818">
        <w:rPr>
          <w:rFonts w:hint="eastAsia"/>
        </w:rPr>
        <w:t>進行合適之通訊協定格式挑選，以提升伺服器之特定資料類型之處理效率及資料完整送達之訊息品質。</w:t>
      </w:r>
      <w:bookmarkStart w:id="176" w:name="OLE_LINK187"/>
      <w:bookmarkStart w:id="177" w:name="OLE_LINK186"/>
      <w:bookmarkStart w:id="178" w:name="OLE_LINK185"/>
      <w:bookmarkStart w:id="179" w:name="OLE_LINK183"/>
      <w:bookmarkStart w:id="180" w:name="OLE_LINK182"/>
      <w:bookmarkStart w:id="181" w:name="OLE_LINK181"/>
      <w:bookmarkStart w:id="182" w:name="OLE_LINK180"/>
    </w:p>
    <w:p w:rsidR="007159F2" w:rsidRPr="0046074A" w:rsidRDefault="0046074A" w:rsidP="00ED53F2">
      <w:pPr>
        <w:pStyle w:val="a7"/>
        <w:numPr>
          <w:ilvl w:val="1"/>
          <w:numId w:val="25"/>
        </w:numPr>
        <w:ind w:leftChars="0" w:firstLineChars="0"/>
        <w:rPr>
          <w:rFonts w:hint="eastAsia"/>
        </w:rPr>
      </w:pPr>
      <w:r w:rsidRPr="0046074A">
        <w:rPr>
          <w:rFonts w:hint="eastAsia"/>
          <w:b/>
        </w:rPr>
        <w:t>基於</w:t>
      </w:r>
      <w:r w:rsidRPr="0046074A">
        <w:rPr>
          <w:b/>
        </w:rPr>
        <w:t>oneM2M</w:t>
      </w:r>
      <w:r w:rsidRPr="0046074A">
        <w:rPr>
          <w:rFonts w:hint="eastAsia"/>
          <w:b/>
        </w:rPr>
        <w:t>標準之</w:t>
      </w:r>
      <w:r w:rsidRPr="0046074A">
        <w:rPr>
          <w:b/>
        </w:rPr>
        <w:t>IoT</w:t>
      </w:r>
      <w:r w:rsidRPr="0046074A">
        <w:rPr>
          <w:rFonts w:hint="eastAsia"/>
          <w:b/>
        </w:rPr>
        <w:t>資訊主動推播服務</w:t>
      </w:r>
      <w:bookmarkEnd w:id="176"/>
      <w:bookmarkEnd w:id="177"/>
      <w:bookmarkEnd w:id="178"/>
      <w:bookmarkEnd w:id="179"/>
      <w:bookmarkEnd w:id="180"/>
      <w:bookmarkEnd w:id="181"/>
      <w:bookmarkEnd w:id="182"/>
      <w:r w:rsidRPr="0046074A">
        <w:rPr>
          <w:b/>
        </w:rPr>
        <w:t xml:space="preserve">(Initiative IoT Information Broker Mechanism, </w:t>
      </w:r>
      <w:bookmarkStart w:id="183" w:name="OLE_LINK271"/>
      <w:bookmarkStart w:id="184" w:name="OLE_LINK270"/>
      <w:bookmarkStart w:id="185" w:name="OLE_LINK269"/>
      <w:bookmarkStart w:id="186" w:name="OLE_LINK268"/>
      <w:bookmarkStart w:id="187" w:name="OLE_LINK267"/>
      <w:bookmarkStart w:id="188" w:name="OLE_LINK266"/>
      <w:bookmarkStart w:id="189" w:name="OLE_LINK265"/>
      <w:bookmarkStart w:id="190" w:name="OLE_LINK264"/>
      <w:bookmarkStart w:id="191" w:name="OLE_LINK263"/>
      <w:bookmarkStart w:id="192" w:name="OLE_LINK262"/>
      <w:bookmarkStart w:id="193" w:name="OLE_LINK261"/>
      <w:r w:rsidRPr="0046074A">
        <w:rPr>
          <w:b/>
        </w:rPr>
        <w:t>IIIBM</w:t>
      </w:r>
      <w:bookmarkEnd w:id="183"/>
      <w:bookmarkEnd w:id="184"/>
      <w:bookmarkEnd w:id="185"/>
      <w:bookmarkEnd w:id="186"/>
      <w:bookmarkEnd w:id="187"/>
      <w:bookmarkEnd w:id="188"/>
      <w:bookmarkEnd w:id="189"/>
      <w:bookmarkEnd w:id="190"/>
      <w:bookmarkEnd w:id="191"/>
      <w:bookmarkEnd w:id="192"/>
      <w:bookmarkEnd w:id="193"/>
      <w:r w:rsidRPr="0046074A">
        <w:rPr>
          <w:b/>
        </w:rPr>
        <w:t>)</w:t>
      </w:r>
      <w:r>
        <w:rPr>
          <w:rFonts w:hint="eastAsia"/>
        </w:rPr>
        <w:t>：</w:t>
      </w:r>
      <w:r w:rsidRPr="008A5818">
        <w:rPr>
          <w:rFonts w:hint="eastAsia"/>
        </w:rPr>
        <w:t>將負責主動式的資訊推播服務，當發送者</w:t>
      </w:r>
      <w:r w:rsidRPr="008A5818">
        <w:t>(Publisher)</w:t>
      </w:r>
      <w:r w:rsidRPr="008A5818">
        <w:rPr>
          <w:rFonts w:hint="eastAsia"/>
        </w:rPr>
        <w:t>對感測服務進行註冊，傳輸平台會將所註冊成功的感測設備進行連結，並依照感測器類型進行對應的資訊解析，當解析完成後會結合各通訊協定之可靠性機制進行可靠性格式設定，接著會進行</w:t>
      </w:r>
      <w:r w:rsidRPr="008A5818">
        <w:t>oneM2M</w:t>
      </w:r>
      <w:r w:rsidRPr="008A5818">
        <w:rPr>
          <w:rFonts w:hint="eastAsia"/>
        </w:rPr>
        <w:t>格式封裝。</w:t>
      </w:r>
    </w:p>
    <w:p w:rsidR="00AC6FCC" w:rsidRDefault="00AC6FCC" w:rsidP="00ED53F2">
      <w:pPr>
        <w:pStyle w:val="a7"/>
        <w:numPr>
          <w:ilvl w:val="0"/>
          <w:numId w:val="23"/>
        </w:numPr>
        <w:ind w:leftChars="0" w:firstLineChars="0"/>
        <w:rPr>
          <w:rFonts w:hint="eastAsia"/>
          <w:b/>
        </w:rPr>
      </w:pPr>
      <w:r w:rsidRPr="00AC6FCC">
        <w:rPr>
          <w:rFonts w:hint="eastAsia"/>
          <w:b/>
        </w:rPr>
        <w:t>子計畫二：</w:t>
      </w:r>
      <w:proofErr w:type="gramStart"/>
      <w:r w:rsidRPr="00AC6FCC">
        <w:rPr>
          <w:rFonts w:hint="eastAsia"/>
          <w:b/>
        </w:rPr>
        <w:t>物聯網擴增實</w:t>
      </w:r>
      <w:proofErr w:type="gramEnd"/>
      <w:r w:rsidRPr="00AC6FCC">
        <w:rPr>
          <w:rFonts w:hint="eastAsia"/>
          <w:b/>
        </w:rPr>
        <w:t>境互動視頻管理系統之設計與實作</w:t>
      </w:r>
      <w:r w:rsidRPr="00AC6FCC">
        <w:rPr>
          <w:b/>
        </w:rPr>
        <w:t>(</w:t>
      </w:r>
      <w:bookmarkStart w:id="194" w:name="_Hlk482899784"/>
      <w:r w:rsidRPr="00AC6FCC">
        <w:rPr>
          <w:rFonts w:hint="eastAsia"/>
          <w:b/>
        </w:rPr>
        <w:t>ARIVMS</w:t>
      </w:r>
      <w:bookmarkEnd w:id="194"/>
      <w:r w:rsidRPr="00AC6FCC">
        <w:rPr>
          <w:b/>
        </w:rPr>
        <w:t>)</w:t>
      </w:r>
    </w:p>
    <w:p w:rsidR="007159F2" w:rsidRDefault="0046074A" w:rsidP="0046074A">
      <w:pPr>
        <w:ind w:firstLine="480"/>
        <w:rPr>
          <w:rFonts w:hint="eastAsia"/>
        </w:rPr>
      </w:pPr>
      <w:r w:rsidRPr="0070537C">
        <w:t>本測試流程主要著重於第一年計畫各</w:t>
      </w:r>
      <w:r>
        <w:rPr>
          <w:rFonts w:hint="eastAsia"/>
        </w:rPr>
        <w:t>演算法與模組</w:t>
      </w:r>
      <w:r w:rsidRPr="0070537C">
        <w:t>實作成果與系統整合測試</w:t>
      </w:r>
      <w:proofErr w:type="gramStart"/>
      <w:r w:rsidRPr="0070537C">
        <w:t>－</w:t>
      </w:r>
      <w:r w:rsidRPr="0023473C">
        <w:rPr>
          <w:rFonts w:hint="eastAsia"/>
          <w:bCs/>
          <w:szCs w:val="28"/>
        </w:rPr>
        <w:t>擴增實</w:t>
      </w:r>
      <w:proofErr w:type="gramEnd"/>
      <w:r w:rsidRPr="0023473C">
        <w:rPr>
          <w:rFonts w:hint="eastAsia"/>
          <w:bCs/>
          <w:szCs w:val="28"/>
        </w:rPr>
        <w:t>境互動視頻管理</w:t>
      </w:r>
      <w:r>
        <w:rPr>
          <w:rFonts w:hint="eastAsia"/>
          <w:bCs/>
          <w:szCs w:val="28"/>
        </w:rPr>
        <w:t>子</w:t>
      </w:r>
      <w:r w:rsidRPr="0023473C">
        <w:rPr>
          <w:rFonts w:hint="eastAsia"/>
          <w:bCs/>
          <w:szCs w:val="28"/>
        </w:rPr>
        <w:t>系統</w:t>
      </w:r>
      <w:r w:rsidRPr="0070537C">
        <w:rPr>
          <w:bCs/>
          <w:szCs w:val="28"/>
        </w:rPr>
        <w:t>(</w:t>
      </w:r>
      <w:r w:rsidRPr="00133157">
        <w:t>Augmented-Reality Interactive Video Management Systems</w:t>
      </w:r>
      <w:r>
        <w:rPr>
          <w:rFonts w:hint="eastAsia"/>
        </w:rPr>
        <w:t>/</w:t>
      </w:r>
      <w:r w:rsidRPr="006B15B7">
        <w:t xml:space="preserve"> ARIVMS</w:t>
      </w:r>
      <w:r w:rsidRPr="0070537C">
        <w:rPr>
          <w:bCs/>
          <w:szCs w:val="28"/>
        </w:rPr>
        <w:t>)</w:t>
      </w:r>
      <w:r>
        <w:t>主要成果項目包含下列所述</w:t>
      </w:r>
      <w:r>
        <w:rPr>
          <w:rFonts w:hint="eastAsia"/>
        </w:rPr>
        <w:t>：</w:t>
      </w:r>
    </w:p>
    <w:p w:rsidR="0046074A" w:rsidRPr="0046074A" w:rsidRDefault="0046074A" w:rsidP="00ED53F2">
      <w:pPr>
        <w:pStyle w:val="a7"/>
        <w:numPr>
          <w:ilvl w:val="0"/>
          <w:numId w:val="26"/>
        </w:numPr>
        <w:ind w:leftChars="0" w:firstLineChars="0"/>
        <w:rPr>
          <w:rFonts w:hint="eastAsia"/>
          <w:b/>
        </w:rPr>
      </w:pPr>
      <w:r w:rsidRPr="0046074A">
        <w:rPr>
          <w:b/>
        </w:rPr>
        <w:lastRenderedPageBreak/>
        <w:t>設備組態管理模組</w:t>
      </w:r>
      <w:r w:rsidRPr="0046074A">
        <w:rPr>
          <w:b/>
        </w:rPr>
        <w:t xml:space="preserve"> (Device configuration management module</w:t>
      </w:r>
      <w:r w:rsidRPr="0046074A">
        <w:rPr>
          <w:rFonts w:hint="eastAsia"/>
          <w:b/>
        </w:rPr>
        <w:t>, DCM</w:t>
      </w:r>
      <w:r w:rsidRPr="0046074A">
        <w:rPr>
          <w:b/>
        </w:rPr>
        <w:t>M )Plan:</w:t>
      </w:r>
      <w:r w:rsidRPr="0046074A">
        <w:t xml:space="preserve"> </w:t>
      </w:r>
      <w:r w:rsidRPr="00133157">
        <w:t>註冊並管理所有</w:t>
      </w:r>
      <w:r w:rsidRPr="00133157">
        <w:t>CCD</w:t>
      </w:r>
      <w:r>
        <w:rPr>
          <w:rFonts w:hint="eastAsia"/>
        </w:rPr>
        <w:t>及建置</w:t>
      </w:r>
      <w:r w:rsidRPr="000F4057">
        <w:rPr>
          <w:rFonts w:hint="eastAsia"/>
        </w:rPr>
        <w:t>監控</w:t>
      </w:r>
      <w:r w:rsidRPr="000F4057">
        <w:rPr>
          <w:rFonts w:hint="eastAsia"/>
        </w:rPr>
        <w:t>/</w:t>
      </w:r>
      <w:r w:rsidRPr="000F4057">
        <w:rPr>
          <w:rFonts w:hint="eastAsia"/>
        </w:rPr>
        <w:t>感測設備</w:t>
      </w:r>
      <w:r>
        <w:rPr>
          <w:rFonts w:hint="eastAsia"/>
        </w:rPr>
        <w:t>與</w:t>
      </w:r>
      <w:r w:rsidRPr="000F4057">
        <w:rPr>
          <w:rFonts w:hint="eastAsia"/>
        </w:rPr>
        <w:t>指向</w:t>
      </w:r>
      <w:r w:rsidRPr="000F4057">
        <w:rPr>
          <w:rFonts w:hint="eastAsia"/>
        </w:rPr>
        <w:t>/</w:t>
      </w:r>
      <w:r w:rsidRPr="000F4057">
        <w:rPr>
          <w:rFonts w:hint="eastAsia"/>
        </w:rPr>
        <w:t>顯示裝置</w:t>
      </w:r>
      <w:r w:rsidRPr="00133157">
        <w:t>。</w:t>
      </w:r>
    </w:p>
    <w:p w:rsidR="0046074A" w:rsidRDefault="0046074A" w:rsidP="00ED53F2">
      <w:pPr>
        <w:pStyle w:val="a7"/>
        <w:widowControl/>
        <w:numPr>
          <w:ilvl w:val="1"/>
          <w:numId w:val="27"/>
        </w:numPr>
        <w:suppressAutoHyphens/>
        <w:snapToGrid w:val="0"/>
        <w:ind w:leftChars="0" w:firstLineChars="0"/>
        <w:rPr>
          <w:rFonts w:hint="eastAsia"/>
        </w:rPr>
      </w:pPr>
      <w:r w:rsidRPr="00133157">
        <w:t>依據</w:t>
      </w:r>
      <w:r w:rsidRPr="00133157">
        <w:t>CCD</w:t>
      </w:r>
      <w:r w:rsidRPr="00133157">
        <w:t>的組態啟動合適的</w:t>
      </w:r>
      <w:r w:rsidRPr="00133157">
        <w:t>calibration process</w:t>
      </w:r>
      <w:r w:rsidRPr="00133157">
        <w:t>，取得</w:t>
      </w:r>
      <w:r w:rsidRPr="00133157">
        <w:t>intrinsic</w:t>
      </w:r>
      <w:r w:rsidRPr="00133157">
        <w:t>與</w:t>
      </w:r>
      <w:r w:rsidRPr="00133157">
        <w:t>extrinsic</w:t>
      </w:r>
      <w:r w:rsidRPr="00133157">
        <w:t>參數，爾後如果</w:t>
      </w:r>
      <w:r w:rsidRPr="00133157">
        <w:t>CCD</w:t>
      </w:r>
      <w:r w:rsidRPr="00133157">
        <w:t>位置或焦距有所更動，必須重新執行</w:t>
      </w:r>
      <w:r w:rsidRPr="00133157">
        <w:t>calibration</w:t>
      </w:r>
      <w:r>
        <w:t>以確保參數隨時更新</w:t>
      </w:r>
      <w:r>
        <w:rPr>
          <w:rFonts w:hint="eastAsia"/>
        </w:rPr>
        <w:t>。</w:t>
      </w:r>
    </w:p>
    <w:p w:rsidR="0046074A" w:rsidRDefault="0046074A" w:rsidP="00ED53F2">
      <w:pPr>
        <w:pStyle w:val="a7"/>
        <w:widowControl/>
        <w:numPr>
          <w:ilvl w:val="1"/>
          <w:numId w:val="27"/>
        </w:numPr>
        <w:suppressAutoHyphens/>
        <w:snapToGrid w:val="0"/>
        <w:ind w:leftChars="0" w:firstLineChars="0"/>
        <w:rPr>
          <w:rFonts w:hint="eastAsia"/>
        </w:rPr>
      </w:pPr>
      <w:r w:rsidRPr="000F4057">
        <w:rPr>
          <w:rFonts w:hint="eastAsia"/>
        </w:rPr>
        <w:t>監控</w:t>
      </w:r>
      <w:r w:rsidRPr="000F4057">
        <w:rPr>
          <w:rFonts w:hint="eastAsia"/>
        </w:rPr>
        <w:t>/</w:t>
      </w:r>
      <w:r w:rsidRPr="000F4057">
        <w:rPr>
          <w:rFonts w:hint="eastAsia"/>
        </w:rPr>
        <w:t>感測設備</w:t>
      </w:r>
      <w:r w:rsidRPr="000F4057">
        <w:rPr>
          <w:rFonts w:hint="eastAsia"/>
        </w:rPr>
        <w:t xml:space="preserve">(Monitoring /sensor devices): </w:t>
      </w:r>
      <w:r w:rsidRPr="000F4057">
        <w:rPr>
          <w:rFonts w:hint="eastAsia"/>
        </w:rPr>
        <w:t>選定參考點架設</w:t>
      </w:r>
      <w:r w:rsidRPr="000F4057">
        <w:rPr>
          <w:rFonts w:hint="eastAsia"/>
        </w:rPr>
        <w:t>CCD</w:t>
      </w:r>
      <w:r w:rsidRPr="000F4057">
        <w:rPr>
          <w:rFonts w:hint="eastAsia"/>
        </w:rPr>
        <w:t>。</w:t>
      </w:r>
      <w:r w:rsidRPr="000F4057">
        <w:rPr>
          <w:rFonts w:hint="eastAsia"/>
        </w:rPr>
        <w:t>CCD</w:t>
      </w:r>
      <w:r w:rsidRPr="000F4057">
        <w:rPr>
          <w:rFonts w:hint="eastAsia"/>
        </w:rPr>
        <w:t>透過網路提供</w:t>
      </w:r>
      <w:r w:rsidRPr="000F4057">
        <w:rPr>
          <w:rFonts w:hint="eastAsia"/>
        </w:rPr>
        <w:t>live</w:t>
      </w:r>
      <w:r>
        <w:rPr>
          <w:rFonts w:hint="eastAsia"/>
        </w:rPr>
        <w:t>視訊供用戶觀看。當農夫在現場時，電腦</w:t>
      </w:r>
      <w:r w:rsidRPr="000F4057">
        <w:rPr>
          <w:rFonts w:hint="eastAsia"/>
        </w:rPr>
        <w:t>利用</w:t>
      </w:r>
      <w:r>
        <w:rPr>
          <w:rFonts w:hint="eastAsia"/>
        </w:rPr>
        <w:t>多台</w:t>
      </w:r>
      <w:r>
        <w:rPr>
          <w:rFonts w:hint="eastAsia"/>
        </w:rPr>
        <w:t>CCD</w:t>
      </w:r>
      <w:r w:rsidRPr="000F4057">
        <w:rPr>
          <w:rFonts w:hint="eastAsia"/>
        </w:rPr>
        <w:t>進行三點定位，回報目前位置給系統。</w:t>
      </w:r>
    </w:p>
    <w:p w:rsidR="0046074A" w:rsidRDefault="0046074A" w:rsidP="00ED53F2">
      <w:pPr>
        <w:pStyle w:val="a7"/>
        <w:widowControl/>
        <w:numPr>
          <w:ilvl w:val="1"/>
          <w:numId w:val="27"/>
        </w:numPr>
        <w:suppressAutoHyphens/>
        <w:snapToGrid w:val="0"/>
        <w:ind w:leftChars="0" w:firstLineChars="0"/>
        <w:rPr>
          <w:rFonts w:hint="eastAsia"/>
        </w:rPr>
      </w:pPr>
      <w:r w:rsidRPr="000F4057">
        <w:rPr>
          <w:rFonts w:hint="eastAsia"/>
        </w:rPr>
        <w:t>指向</w:t>
      </w:r>
      <w:r w:rsidRPr="000F4057">
        <w:rPr>
          <w:rFonts w:hint="eastAsia"/>
        </w:rPr>
        <w:t>/</w:t>
      </w:r>
      <w:r w:rsidRPr="000F4057">
        <w:rPr>
          <w:rFonts w:hint="eastAsia"/>
        </w:rPr>
        <w:t>顯示裝置</w:t>
      </w:r>
      <w:r w:rsidRPr="000F4057">
        <w:rPr>
          <w:rFonts w:hint="eastAsia"/>
        </w:rPr>
        <w:t xml:space="preserve">(Pointer/display devices): </w:t>
      </w:r>
      <w:r w:rsidRPr="000F4057">
        <w:rPr>
          <w:rFonts w:hint="eastAsia"/>
        </w:rPr>
        <w:t>指向裝置可以是滑鼠、觸控平板或是</w:t>
      </w:r>
      <w:proofErr w:type="gramStart"/>
      <w:r w:rsidRPr="000F4057">
        <w:rPr>
          <w:rFonts w:hint="eastAsia"/>
        </w:rPr>
        <w:t>體感器</w:t>
      </w:r>
      <w:proofErr w:type="gramEnd"/>
      <w:r w:rsidRPr="000F4057">
        <w:rPr>
          <w:rFonts w:hint="eastAsia"/>
        </w:rPr>
        <w:t>(</w:t>
      </w:r>
      <w:r w:rsidRPr="000F4057">
        <w:rPr>
          <w:rFonts w:hint="eastAsia"/>
        </w:rPr>
        <w:t>如</w:t>
      </w:r>
      <w:r w:rsidRPr="000F4057">
        <w:rPr>
          <w:rFonts w:hint="eastAsia"/>
        </w:rPr>
        <w:t>Xbox Kinect)</w:t>
      </w:r>
      <w:r w:rsidRPr="000F4057">
        <w:rPr>
          <w:rFonts w:hint="eastAsia"/>
        </w:rPr>
        <w:t>。它們主要接受使用者螢幕點選訊號後，轉換成螢幕座標後傳至</w:t>
      </w:r>
      <w:r w:rsidRPr="000F4057">
        <w:rPr>
          <w:rFonts w:hint="eastAsia"/>
        </w:rPr>
        <w:t>AR user interface</w:t>
      </w:r>
      <w:r w:rsidRPr="000F4057">
        <w:rPr>
          <w:rFonts w:hint="eastAsia"/>
        </w:rPr>
        <w:t>處理。</w:t>
      </w:r>
    </w:p>
    <w:p w:rsidR="0046074A" w:rsidRDefault="0046074A" w:rsidP="00ED53F2">
      <w:pPr>
        <w:pStyle w:val="a7"/>
        <w:numPr>
          <w:ilvl w:val="0"/>
          <w:numId w:val="26"/>
        </w:numPr>
        <w:ind w:leftChars="0" w:firstLineChars="0"/>
        <w:rPr>
          <w:rFonts w:hint="eastAsia"/>
        </w:rPr>
      </w:pPr>
      <w:r w:rsidRPr="003A17B0">
        <w:rPr>
          <w:b/>
        </w:rPr>
        <w:t>座標轉換模組</w:t>
      </w:r>
      <w:r w:rsidRPr="003A17B0">
        <w:rPr>
          <w:b/>
        </w:rPr>
        <w:t>( Coordinate transformation module</w:t>
      </w:r>
      <w:r>
        <w:rPr>
          <w:b/>
        </w:rPr>
        <w:t>, CTM</w:t>
      </w:r>
      <w:r w:rsidRPr="003A17B0">
        <w:rPr>
          <w:b/>
        </w:rPr>
        <w:t xml:space="preserve">) </w:t>
      </w:r>
      <w:r>
        <w:rPr>
          <w:b/>
        </w:rPr>
        <w:t>Plan</w:t>
      </w:r>
      <w:r>
        <w:t>:</w:t>
      </w:r>
    </w:p>
    <w:p w:rsidR="0046074A" w:rsidRDefault="0046074A" w:rsidP="0046074A">
      <w:pPr>
        <w:ind w:leftChars="200" w:left="480" w:firstLine="480"/>
        <w:rPr>
          <w:rFonts w:hint="eastAsia"/>
        </w:rPr>
      </w:pPr>
      <w:r>
        <w:rPr>
          <w:rFonts w:hint="eastAsia"/>
        </w:rPr>
        <w:t>主要</w:t>
      </w:r>
      <w:r w:rsidRPr="00133157">
        <w:t>採用的實境座標系統</w:t>
      </w:r>
      <w:r w:rsidRPr="00133157">
        <w:t>(world coordinate frame/ WF)</w:t>
      </w:r>
      <w:r w:rsidRPr="00133157">
        <w:t>。如</w:t>
      </w:r>
      <w:r>
        <w:fldChar w:fldCharType="begin"/>
      </w:r>
      <w:r>
        <w:instrText xml:space="preserve"> REF _Ref484619507 \h </w:instrText>
      </w:r>
      <w:r>
        <w:fldChar w:fldCharType="separate"/>
      </w:r>
      <w:r w:rsidR="00AB3D39" w:rsidRPr="00E13529">
        <w:rPr>
          <w:rFonts w:hint="eastAsia"/>
        </w:rPr>
        <w:t>圖</w:t>
      </w:r>
      <w:r w:rsidR="00AB3D39" w:rsidRPr="00E13529">
        <w:rPr>
          <w:rFonts w:hint="eastAsia"/>
        </w:rPr>
        <w:t xml:space="preserve"> </w:t>
      </w:r>
      <w:r w:rsidR="00AB3D39">
        <w:rPr>
          <w:noProof/>
        </w:rPr>
        <w:t>3</w:t>
      </w:r>
      <w:r w:rsidR="00AB3D39">
        <w:noBreakHyphen/>
      </w:r>
      <w:r w:rsidR="00AB3D39">
        <w:rPr>
          <w:noProof/>
        </w:rPr>
        <w:t>1</w:t>
      </w:r>
      <w:r w:rsidR="00AB3D39" w:rsidRPr="00E13529">
        <w:rPr>
          <w:rFonts w:hint="eastAsia"/>
        </w:rPr>
        <w:t>、</w:t>
      </w:r>
      <w:r w:rsidR="00AB3D39" w:rsidRPr="00E13529">
        <w:t>實境座標系統與物件空間定義</w:t>
      </w:r>
      <w:r>
        <w:fldChar w:fldCharType="end"/>
      </w:r>
      <w:r w:rsidRPr="00133157">
        <w:t>所示，假設選定空間中的某一個地理位置為實境原點</w:t>
      </w:r>
      <w:r w:rsidRPr="00133157">
        <w:t>origin (</w:t>
      </w:r>
      <w:r w:rsidRPr="00133157">
        <w:t>如某牆角</w:t>
      </w:r>
      <w:r w:rsidRPr="00133157">
        <w:t>)</w:t>
      </w:r>
      <w:r w:rsidRPr="00133157">
        <w:t>，</w:t>
      </w:r>
      <w:r w:rsidRPr="00133157">
        <w:t xml:space="preserve"> </w:t>
      </w:r>
      <w:r w:rsidRPr="00133157">
        <w:rPr>
          <w:i/>
        </w:rPr>
        <w:t>x</w:t>
      </w:r>
      <w:r w:rsidRPr="00133157">
        <w:t>軸正向指向地理西方；</w:t>
      </w:r>
      <w:r w:rsidRPr="00133157">
        <w:t xml:space="preserve"> </w:t>
      </w:r>
      <w:r w:rsidRPr="00133157">
        <w:rPr>
          <w:i/>
        </w:rPr>
        <w:t>z</w:t>
      </w:r>
      <w:r w:rsidRPr="00133157">
        <w:t>軸正向指向地理北方，</w:t>
      </w:r>
      <w:r w:rsidRPr="00133157">
        <w:t xml:space="preserve"> </w:t>
      </w:r>
      <w:r w:rsidRPr="00133157">
        <w:rPr>
          <w:i/>
        </w:rPr>
        <w:t>y</w:t>
      </w:r>
      <w:r w:rsidRPr="00133157">
        <w:t>軸正向指向垂直水平上方。在我們的系統中物件可能指一棵植物，或是某個區域，形狀可能不規則，因此我們統一採用</w:t>
      </w:r>
      <w:r w:rsidRPr="00133157">
        <w:t>box</w:t>
      </w:r>
      <w:r w:rsidRPr="00133157">
        <w:t>來表示物件的範圍，</w:t>
      </w:r>
      <w:r w:rsidRPr="00133157">
        <w:t>box</w:t>
      </w:r>
      <w:r w:rsidRPr="00133157">
        <w:t>的中心點稱為興趣點</w:t>
      </w:r>
      <w:r w:rsidRPr="00133157">
        <w:t>(point of interest/ POI)</w:t>
      </w:r>
      <w:r w:rsidRPr="00133157">
        <w:t>，假設某</w:t>
      </w:r>
      <w:r w:rsidRPr="00133157">
        <w:t>POI</w:t>
      </w:r>
      <w:r w:rsidRPr="00133157">
        <w:t>的座標為</w:t>
      </w:r>
      <w:r w:rsidRPr="00133157">
        <w:rPr>
          <w:i/>
        </w:rPr>
        <w:t>P</w:t>
      </w:r>
      <w:r w:rsidRPr="00133157">
        <w:t>=[</w:t>
      </w:r>
      <w:r w:rsidRPr="00133157">
        <w:rPr>
          <w:i/>
        </w:rPr>
        <w:t>X</w:t>
      </w:r>
      <w:r w:rsidRPr="00133157">
        <w:t xml:space="preserve">, </w:t>
      </w:r>
      <w:r w:rsidRPr="00133157">
        <w:rPr>
          <w:i/>
        </w:rPr>
        <w:t>Y</w:t>
      </w:r>
      <w:r w:rsidRPr="00133157">
        <w:t xml:space="preserve">, </w:t>
      </w:r>
      <w:r w:rsidRPr="00133157">
        <w:rPr>
          <w:i/>
        </w:rPr>
        <w:t>Z</w:t>
      </w:r>
      <w:r w:rsidRPr="00133157">
        <w:t>]</w:t>
      </w:r>
      <w:r w:rsidRPr="00133157">
        <w:rPr>
          <w:vertAlign w:val="superscript"/>
        </w:rPr>
        <w:t>T</w:t>
      </w:r>
      <w:r w:rsidRPr="00133157">
        <w:t>，則對應物件</w:t>
      </w:r>
      <w:r w:rsidRPr="00133157">
        <w:t>box</w:t>
      </w:r>
      <w:r w:rsidRPr="00133157">
        <w:t>所涵蓋的空間可表示成</w:t>
      </w:r>
      <w:r w:rsidRPr="00133157">
        <w:rPr>
          <w:i/>
        </w:rPr>
        <w:t>R</w:t>
      </w:r>
      <w:r w:rsidRPr="00133157">
        <w:t>=</w:t>
      </w:r>
      <w:r w:rsidRPr="00133157">
        <w:rPr>
          <w:i/>
        </w:rPr>
        <w:t>P</w:t>
      </w:r>
      <w:r w:rsidRPr="00133157">
        <w:t xml:space="preserve"> + [</w:t>
      </w:r>
      <w:r w:rsidRPr="00133157">
        <w:sym w:font="Symbol" w:char="F0B1"/>
      </w:r>
      <w:r w:rsidRPr="00133157">
        <w:rPr>
          <w:i/>
        </w:rPr>
        <w:t>w</w:t>
      </w:r>
      <w:r w:rsidRPr="00133157">
        <w:t xml:space="preserve">/2, </w:t>
      </w:r>
      <w:r w:rsidRPr="00133157">
        <w:sym w:font="Symbol" w:char="F0B1"/>
      </w:r>
      <w:r w:rsidRPr="00133157">
        <w:rPr>
          <w:i/>
        </w:rPr>
        <w:t>h</w:t>
      </w:r>
      <w:r w:rsidRPr="00133157">
        <w:t xml:space="preserve">/2, </w:t>
      </w:r>
      <w:r w:rsidRPr="00133157">
        <w:sym w:font="Symbol" w:char="F0B1"/>
      </w:r>
      <w:r w:rsidRPr="00133157">
        <w:rPr>
          <w:i/>
        </w:rPr>
        <w:t>d</w:t>
      </w:r>
      <w:r w:rsidRPr="00133157">
        <w:t>/2]</w:t>
      </w:r>
      <w:r w:rsidRPr="00133157">
        <w:rPr>
          <w:vertAlign w:val="superscript"/>
        </w:rPr>
        <w:t>T</w:t>
      </w:r>
      <w:r w:rsidRPr="00133157">
        <w:t>。</w:t>
      </w:r>
    </w:p>
    <w:p w:rsidR="0046074A" w:rsidRDefault="0046074A" w:rsidP="0046074A">
      <w:pPr>
        <w:pStyle w:val="a4"/>
      </w:pPr>
      <w:r w:rsidRPr="00817123">
        <w:rPr>
          <w:noProof/>
        </w:rPr>
        <w:drawing>
          <wp:inline distT="0" distB="0" distL="0" distR="0" wp14:anchorId="3E79D76C" wp14:editId="634A2652">
            <wp:extent cx="4230418" cy="1800000"/>
            <wp:effectExtent l="0" t="0" r="0" b="0"/>
            <wp:docPr id="58"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0418" cy="1800000"/>
                    </a:xfrm>
                    <a:prstGeom prst="rect">
                      <a:avLst/>
                    </a:prstGeom>
                    <a:noFill/>
                    <a:ln>
                      <a:noFill/>
                    </a:ln>
                  </pic:spPr>
                </pic:pic>
              </a:graphicData>
            </a:graphic>
          </wp:inline>
        </w:drawing>
      </w:r>
    </w:p>
    <w:p w:rsidR="0046074A" w:rsidRPr="00E13529" w:rsidRDefault="0046074A" w:rsidP="0046074A">
      <w:pPr>
        <w:pStyle w:val="a4"/>
      </w:pPr>
      <w:bookmarkStart w:id="195" w:name="_Ref484619507"/>
      <w:r w:rsidRPr="00E13529">
        <w:rPr>
          <w:rFonts w:hint="eastAsia"/>
        </w:rPr>
        <w:t>圖</w:t>
      </w:r>
      <w:r w:rsidRPr="00E1352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w:t>
      </w:r>
      <w:r>
        <w:fldChar w:fldCharType="end"/>
      </w:r>
      <w:r w:rsidRPr="00E13529">
        <w:rPr>
          <w:rFonts w:hint="eastAsia"/>
        </w:rPr>
        <w:t>、</w:t>
      </w:r>
      <w:r w:rsidRPr="00E13529">
        <w:t>實境座標系統與物件空間定義</w:t>
      </w:r>
      <w:bookmarkEnd w:id="195"/>
    </w:p>
    <w:p w:rsidR="0046074A" w:rsidRDefault="0046074A" w:rsidP="0046074A">
      <w:pPr>
        <w:ind w:leftChars="200" w:left="480" w:firstLine="480"/>
        <w:rPr>
          <w:rFonts w:hint="eastAsia"/>
        </w:rPr>
      </w:pPr>
      <w:r>
        <w:rPr>
          <w:rFonts w:hint="eastAsia"/>
        </w:rPr>
        <w:lastRenderedPageBreak/>
        <w:t>可以</w:t>
      </w:r>
      <w:r w:rsidRPr="00133157">
        <w:t>透過</w:t>
      </w:r>
      <w:r w:rsidRPr="00133157">
        <w:t>CCD</w:t>
      </w:r>
      <w:r w:rsidRPr="00133157">
        <w:t>所看到顯示器螢幕上的物件與現實物件之間的投射關係可以用</w:t>
      </w:r>
      <w:r>
        <w:fldChar w:fldCharType="begin"/>
      </w:r>
      <w:r>
        <w:instrText xml:space="preserve"> REF _Ref484619587 \h </w:instrText>
      </w:r>
      <w:r>
        <w:fldChar w:fldCharType="separate"/>
      </w:r>
      <w:r w:rsidR="00AB3D39" w:rsidRPr="00E13529">
        <w:rPr>
          <w:rFonts w:hint="eastAsia"/>
        </w:rPr>
        <w:t>圖</w:t>
      </w:r>
      <w:r w:rsidR="00AB3D39" w:rsidRPr="00E13529">
        <w:rPr>
          <w:rFonts w:hint="eastAsia"/>
        </w:rPr>
        <w:t xml:space="preserve"> </w:t>
      </w:r>
      <w:r w:rsidR="00AB3D39">
        <w:rPr>
          <w:noProof/>
        </w:rPr>
        <w:t>3</w:t>
      </w:r>
      <w:r w:rsidR="00AB3D39">
        <w:noBreakHyphen/>
      </w:r>
      <w:r w:rsidR="00AB3D39">
        <w:rPr>
          <w:noProof/>
        </w:rPr>
        <w:t>2</w:t>
      </w:r>
      <w:r>
        <w:fldChar w:fldCharType="end"/>
      </w:r>
      <w:r w:rsidRPr="00133157">
        <w:t>中的針孔相機</w:t>
      </w:r>
      <w:r w:rsidRPr="00133157">
        <w:t>(pinhole camera)</w:t>
      </w:r>
      <w:r w:rsidRPr="00133157">
        <w:t>模型來描述，我們假設</w:t>
      </w:r>
      <w:r w:rsidRPr="00133157">
        <w:t>CCD</w:t>
      </w:r>
      <w:r w:rsidRPr="00133157">
        <w:t>鏡頭</w:t>
      </w:r>
      <w:r w:rsidRPr="00133157">
        <w:t>(lens)</w:t>
      </w:r>
      <w:r w:rsidRPr="00133157">
        <w:t>可以完美聚焦，則我們可以從鏡頭中心點</w:t>
      </w:r>
      <w:r w:rsidRPr="00133157">
        <w:t xml:space="preserve">(lens center) </w:t>
      </w:r>
      <w:r w:rsidRPr="00133157">
        <w:rPr>
          <w:i/>
        </w:rPr>
        <w:t>o</w:t>
      </w:r>
      <w:r w:rsidRPr="00133157">
        <w:t>發展出一條穿過螢幕中心點且與螢幕垂直的</w:t>
      </w:r>
      <w:r w:rsidRPr="00133157">
        <w:t>optical axis</w:t>
      </w:r>
      <w:r w:rsidRPr="00133157">
        <w:t>，我們也稱此中心點為</w:t>
      </w:r>
      <w:r w:rsidRPr="00133157">
        <w:t>principle point</w:t>
      </w:r>
      <w:r w:rsidRPr="00133157">
        <w:t>，此點與</w:t>
      </w:r>
      <w:r w:rsidRPr="00133157">
        <w:t xml:space="preserve"> </w:t>
      </w:r>
      <w:r w:rsidRPr="00133157">
        <w:rPr>
          <w:i/>
        </w:rPr>
        <w:t>o</w:t>
      </w:r>
      <w:r w:rsidRPr="00133157">
        <w:t>的距離</w:t>
      </w:r>
      <w:r w:rsidRPr="00133157">
        <w:rPr>
          <w:i/>
        </w:rPr>
        <w:t>f</w:t>
      </w:r>
      <w:r w:rsidRPr="00133157">
        <w:t>代表鏡頭的焦距。以</w:t>
      </w:r>
      <w:r w:rsidRPr="00133157">
        <w:rPr>
          <w:i/>
        </w:rPr>
        <w:t>o</w:t>
      </w:r>
      <w:r w:rsidRPr="00133157">
        <w:t>為原點，我們可以發展出以下相機座標系統</w:t>
      </w:r>
      <w:r w:rsidRPr="00133157">
        <w:t>(camera coordination frame/CF): optical axis</w:t>
      </w:r>
      <w:r w:rsidRPr="00133157">
        <w:t>為</w:t>
      </w:r>
      <w:r w:rsidRPr="00133157">
        <w:rPr>
          <w:i/>
        </w:rPr>
        <w:t>z</w:t>
      </w:r>
      <w:r w:rsidRPr="00133157">
        <w:t>軸，</w:t>
      </w:r>
      <w:r w:rsidRPr="00133157">
        <w:rPr>
          <w:i/>
        </w:rPr>
        <w:t>x</w:t>
      </w:r>
      <w:r w:rsidRPr="00133157">
        <w:t>軸與螢幕橫平行，</w:t>
      </w:r>
      <w:r w:rsidRPr="00133157">
        <w:rPr>
          <w:i/>
        </w:rPr>
        <w:t>y</w:t>
      </w:r>
      <w:r w:rsidRPr="00133157">
        <w:t>軸與螢幕縱向平行，螢幕所能呈現地矩形平面稱之為</w:t>
      </w:r>
      <w:r w:rsidRPr="00133157">
        <w:t>image plane</w:t>
      </w:r>
      <w:r w:rsidRPr="00133157">
        <w:t>，寬為</w:t>
      </w:r>
      <w:r w:rsidRPr="00133157">
        <w:rPr>
          <w:i/>
        </w:rPr>
        <w:t>W</w:t>
      </w:r>
      <w:r w:rsidRPr="00133157">
        <w:t>，高為</w:t>
      </w:r>
      <w:r w:rsidRPr="00133157">
        <w:rPr>
          <w:i/>
        </w:rPr>
        <w:t>H</w:t>
      </w:r>
      <w:r w:rsidRPr="00133157">
        <w:t>。</w:t>
      </w:r>
      <w:r w:rsidRPr="00133157">
        <w:t xml:space="preserve"> </w:t>
      </w:r>
      <w:r w:rsidRPr="00133157">
        <w:t>假設有一個</w:t>
      </w:r>
      <w:r w:rsidRPr="00133157">
        <w:t>POI P=[</w:t>
      </w:r>
      <w:r w:rsidRPr="00133157">
        <w:rPr>
          <w:i/>
        </w:rPr>
        <w:t>X</w:t>
      </w:r>
      <w:r w:rsidRPr="00133157">
        <w:t xml:space="preserve">, </w:t>
      </w:r>
      <w:r w:rsidRPr="00133157">
        <w:rPr>
          <w:i/>
        </w:rPr>
        <w:t>Y</w:t>
      </w:r>
      <w:r w:rsidRPr="00133157">
        <w:t xml:space="preserve">, </w:t>
      </w:r>
      <w:r w:rsidRPr="00133157">
        <w:rPr>
          <w:i/>
        </w:rPr>
        <w:t>Z</w:t>
      </w:r>
      <w:r w:rsidRPr="00133157">
        <w:t>]</w:t>
      </w:r>
      <w:r w:rsidRPr="00133157">
        <w:rPr>
          <w:vertAlign w:val="superscript"/>
        </w:rPr>
        <w:t>T</w:t>
      </w:r>
      <w:r w:rsidRPr="00133157">
        <w:t>，則它會投射在螢幕上的點</w:t>
      </w:r>
      <w:r w:rsidRPr="00133157">
        <w:rPr>
          <w:i/>
        </w:rPr>
        <w:t>p</w:t>
      </w:r>
      <w:r w:rsidRPr="00133157">
        <w:t>=[</w:t>
      </w:r>
      <w:r w:rsidRPr="00133157">
        <w:rPr>
          <w:i/>
        </w:rPr>
        <w:t>x</w:t>
      </w:r>
      <w:r w:rsidRPr="00133157">
        <w:t xml:space="preserve">, </w:t>
      </w:r>
      <w:r w:rsidRPr="00133157">
        <w:rPr>
          <w:i/>
        </w:rPr>
        <w:t>y</w:t>
      </w:r>
      <w:r w:rsidRPr="00133157">
        <w:t xml:space="preserve">, </w:t>
      </w:r>
      <w:r w:rsidRPr="00133157">
        <w:rPr>
          <w:i/>
        </w:rPr>
        <w:t>f</w:t>
      </w:r>
      <w:r w:rsidRPr="00133157">
        <w:t>]</w:t>
      </w:r>
      <w:r w:rsidRPr="00133157">
        <w:rPr>
          <w:vertAlign w:val="superscript"/>
        </w:rPr>
        <w:t>T</w:t>
      </w:r>
      <w:r w:rsidRPr="00133157">
        <w:t>，從相似三角形的關係我們可以得到以下關係式</w:t>
      </w:r>
      <w:r w:rsidRPr="00133157">
        <w:t>:</w:t>
      </w:r>
    </w:p>
    <w:p w:rsidR="0046074A" w:rsidRDefault="0046074A" w:rsidP="0046074A">
      <w:pPr>
        <w:ind w:firstLine="480"/>
        <w:rPr>
          <w:rFonts w:hint="eastAsia"/>
        </w:rPr>
      </w:pPr>
    </w:p>
    <w:p w:rsidR="0046074A" w:rsidRPr="00133157" w:rsidRDefault="0046074A" w:rsidP="0046074A">
      <w:pPr>
        <w:tabs>
          <w:tab w:val="center" w:pos="5753"/>
          <w:tab w:val="left" w:pos="8055"/>
        </w:tabs>
        <w:snapToGrid w:val="0"/>
        <w:ind w:firstLineChars="0" w:firstLine="0"/>
        <w:jc w:val="right"/>
        <w:rPr>
          <w:kern w:val="0"/>
        </w:rPr>
      </w:pPr>
      <m:oMath>
        <m:r>
          <w:rPr>
            <w:rFonts w:ascii="Cambria Math" w:hAnsi="Cambria Math"/>
            <w:kern w:val="0"/>
          </w:rPr>
          <m:t>x=fx/Z, y=fy/Z</m:t>
        </m:r>
        <m:r>
          <m:rPr>
            <m:sty m:val="p"/>
          </m:rPr>
          <w:rPr>
            <w:rFonts w:ascii="Cambria Math" w:hAnsi="Cambria Math"/>
            <w:kern w:val="0"/>
          </w:rPr>
          <m:t xml:space="preserve"> </m:t>
        </m:r>
      </m:oMath>
      <w:r w:rsidRPr="00133157">
        <w:rPr>
          <w:kern w:val="0"/>
        </w:rPr>
        <w:t>.                               (</w:t>
      </w:r>
      <w:r>
        <w:rPr>
          <w:rFonts w:hint="eastAsia"/>
          <w:kern w:val="0"/>
        </w:rPr>
        <w:t>1</w:t>
      </w:r>
      <w:r w:rsidRPr="00133157">
        <w:rPr>
          <w:kern w:val="0"/>
        </w:rPr>
        <w:t>)</w:t>
      </w:r>
    </w:p>
    <w:p w:rsidR="0046074A" w:rsidRPr="00133157" w:rsidRDefault="0046074A" w:rsidP="0046074A">
      <w:pPr>
        <w:ind w:firstLine="480"/>
      </w:pPr>
    </w:p>
    <w:p w:rsidR="0046074A" w:rsidRDefault="0046074A" w:rsidP="0046074A">
      <w:pPr>
        <w:ind w:firstLine="480"/>
        <w:rPr>
          <w:rFonts w:hint="eastAsia"/>
        </w:rPr>
      </w:pPr>
      <w:r w:rsidRPr="00133157">
        <w:t>將這樣的投射關係表示成</w:t>
      </w:r>
    </w:p>
    <w:p w:rsidR="0046074A" w:rsidRPr="00133157" w:rsidRDefault="0046074A" w:rsidP="0046074A">
      <w:pPr>
        <w:ind w:firstLine="480"/>
      </w:pPr>
    </w:p>
    <w:p w:rsidR="0046074A" w:rsidRPr="00133157" w:rsidRDefault="0046074A" w:rsidP="0046074A">
      <w:pPr>
        <w:snapToGrid w:val="0"/>
        <w:ind w:firstLineChars="0" w:firstLine="0"/>
        <w:jc w:val="right"/>
        <w:rPr>
          <w:kern w:val="0"/>
        </w:rPr>
      </w:pPr>
      <w:r w:rsidRPr="00133157">
        <w:rPr>
          <w:i/>
          <w:kern w:val="0"/>
        </w:rPr>
        <w:t>p</w:t>
      </w:r>
      <w:r w:rsidRPr="00133157">
        <w:rPr>
          <w:kern w:val="0"/>
        </w:rPr>
        <w:t>=</w:t>
      </w:r>
      <w:r w:rsidRPr="00133157">
        <w:rPr>
          <w:i/>
          <w:kern w:val="0"/>
        </w:rPr>
        <w:t>MP</w:t>
      </w:r>
      <w:r w:rsidRPr="00133157">
        <w:rPr>
          <w:kern w:val="0"/>
        </w:rPr>
        <w:t>，</w:t>
      </w:r>
      <w:r w:rsidRPr="00133157">
        <w:rPr>
          <w:kern w:val="0"/>
        </w:rPr>
        <w:t xml:space="preserve">    </w:t>
      </w:r>
      <w:r w:rsidRPr="00133157">
        <w:rPr>
          <w:kern w:val="0"/>
        </w:rPr>
        <w:tab/>
      </w:r>
      <w:r w:rsidRPr="00133157">
        <w:rPr>
          <w:kern w:val="0"/>
        </w:rPr>
        <w:tab/>
      </w:r>
      <w:r w:rsidRPr="00133157">
        <w:rPr>
          <w:kern w:val="0"/>
        </w:rPr>
        <w:tab/>
      </w:r>
      <w:r w:rsidRPr="00133157">
        <w:rPr>
          <w:kern w:val="0"/>
        </w:rPr>
        <w:tab/>
      </w:r>
      <w:r w:rsidRPr="00133157">
        <w:rPr>
          <w:kern w:val="0"/>
        </w:rPr>
        <w:tab/>
      </w:r>
      <w:r w:rsidRPr="00133157">
        <w:rPr>
          <w:kern w:val="0"/>
        </w:rPr>
        <w:tab/>
      </w:r>
      <w:r w:rsidRPr="00133157">
        <w:rPr>
          <w:kern w:val="0"/>
        </w:rPr>
        <w:tab/>
      </w:r>
      <w:r w:rsidRPr="00133157">
        <w:rPr>
          <w:kern w:val="0"/>
        </w:rPr>
        <w:tab/>
        <w:t xml:space="preserve">     (</w:t>
      </w:r>
      <w:r>
        <w:rPr>
          <w:rFonts w:hint="eastAsia"/>
          <w:kern w:val="0"/>
        </w:rPr>
        <w:t>2</w:t>
      </w:r>
      <w:r w:rsidRPr="00133157">
        <w:rPr>
          <w:kern w:val="0"/>
        </w:rPr>
        <w:t>)</w:t>
      </w:r>
    </w:p>
    <w:p w:rsidR="0046074A" w:rsidRPr="00133157" w:rsidRDefault="0046074A" w:rsidP="0046074A">
      <w:pPr>
        <w:ind w:firstLine="480"/>
      </w:pPr>
    </w:p>
    <w:p w:rsidR="0046074A" w:rsidRPr="00133157" w:rsidRDefault="0046074A" w:rsidP="0046074A">
      <w:pPr>
        <w:ind w:firstLine="480"/>
      </w:pPr>
      <w:r w:rsidRPr="00133157">
        <w:t>此處</w:t>
      </w:r>
      <w:r w:rsidRPr="00133157">
        <w:rPr>
          <w:i/>
        </w:rPr>
        <w:t>M</w:t>
      </w:r>
      <w:r w:rsidRPr="00133157">
        <w:t>為一個</w:t>
      </w:r>
      <w:r w:rsidRPr="00133157">
        <w:t>3x3</w:t>
      </w:r>
      <w:r w:rsidRPr="00133157">
        <w:t>的投射矩陣，表示為</w:t>
      </w:r>
      <w:r w:rsidRPr="00133157">
        <w:t>:</w:t>
      </w:r>
    </w:p>
    <w:p w:rsidR="0046074A" w:rsidRPr="00133157" w:rsidRDefault="0046074A" w:rsidP="0046074A">
      <w:pPr>
        <w:ind w:firstLine="480"/>
      </w:pPr>
    </w:p>
    <w:p w:rsidR="0046074A" w:rsidRPr="00133157" w:rsidRDefault="0046074A" w:rsidP="0046074A">
      <w:pPr>
        <w:snapToGrid w:val="0"/>
        <w:ind w:firstLineChars="0" w:firstLine="0"/>
        <w:jc w:val="right"/>
        <w:rPr>
          <w:kern w:val="0"/>
        </w:rPr>
      </w:pPr>
      <m:oMath>
        <m:r>
          <w:rPr>
            <w:rFonts w:ascii="Cambria Math" w:hAnsi="Cambria Math"/>
            <w:kern w:val="0"/>
          </w:rPr>
          <m:t>M=</m:t>
        </m:r>
        <m:d>
          <m:dPr>
            <m:begChr m:val="["/>
            <m:endChr m:val="]"/>
            <m:ctrlPr>
              <w:ins w:id="196" w:author="srtong" w:date="2016-01-13T15:29:00Z">
                <w:rPr>
                  <w:rFonts w:ascii="Cambria Math" w:hAnsi="Cambria Math"/>
                  <w:kern w:val="0"/>
                </w:rPr>
              </w:ins>
            </m:ctrlPr>
          </m:dPr>
          <m:e>
            <m:m>
              <m:mPr>
                <m:mcs>
                  <m:mc>
                    <m:mcPr>
                      <m:count m:val="3"/>
                      <m:mcJc m:val="center"/>
                    </m:mcPr>
                  </m:mc>
                </m:mcs>
                <m:ctrlPr>
                  <w:ins w:id="197" w:author="srtong" w:date="2016-01-13T15:29:00Z">
                    <w:rPr>
                      <w:rFonts w:ascii="Cambria Math" w:hAnsi="Cambria Math"/>
                      <w:kern w:val="0"/>
                    </w:rPr>
                  </w:ins>
                </m:ctrlPr>
              </m:mPr>
              <m:mr>
                <m:e>
                  <m:r>
                    <w:rPr>
                      <w:rFonts w:ascii="Cambria Math" w:hAnsi="Cambria Math"/>
                      <w:kern w:val="0"/>
                    </w:rPr>
                    <m:t>f/Z</m:t>
                  </m:r>
                </m:e>
                <m:e>
                  <m:r>
                    <w:rPr>
                      <w:rFonts w:ascii="Cambria Math" w:hAnsi="Cambria Math"/>
                      <w:kern w:val="0"/>
                    </w:rPr>
                    <m:t>0</m:t>
                  </m:r>
                </m:e>
                <m:e>
                  <m:r>
                    <w:rPr>
                      <w:rFonts w:ascii="Cambria Math" w:hAnsi="Cambria Math"/>
                      <w:kern w:val="0"/>
                    </w:rPr>
                    <m:t>0</m:t>
                  </m:r>
                </m:e>
              </m:mr>
              <m:mr>
                <m:e>
                  <m:r>
                    <w:rPr>
                      <w:rFonts w:ascii="Cambria Math" w:hAnsi="Cambria Math"/>
                      <w:kern w:val="0"/>
                    </w:rPr>
                    <m:t>0</m:t>
                  </m:r>
                </m:e>
                <m:e>
                  <m:r>
                    <w:rPr>
                      <w:rFonts w:ascii="Cambria Math" w:hAnsi="Cambria Math"/>
                      <w:kern w:val="0"/>
                    </w:rPr>
                    <m:t>f/Z</m:t>
                  </m:r>
                </m:e>
                <m:e>
                  <m:r>
                    <w:rPr>
                      <w:rFonts w:ascii="Cambria Math" w:hAnsi="Cambria Math"/>
                      <w:kern w:val="0"/>
                    </w:rPr>
                    <m:t>0</m:t>
                  </m:r>
                </m:e>
              </m:mr>
              <m:mr>
                <m:e>
                  <m:r>
                    <w:rPr>
                      <w:rFonts w:ascii="Cambria Math" w:hAnsi="Cambria Math"/>
                      <w:kern w:val="0"/>
                    </w:rPr>
                    <m:t>0</m:t>
                  </m:r>
                </m:e>
                <m:e>
                  <m:r>
                    <w:rPr>
                      <w:rFonts w:ascii="Cambria Math" w:hAnsi="Cambria Math"/>
                      <w:kern w:val="0"/>
                    </w:rPr>
                    <m:t>0</m:t>
                  </m:r>
                </m:e>
                <m:e>
                  <m:r>
                    <w:rPr>
                      <w:rFonts w:ascii="Cambria Math" w:hAnsi="Cambria Math"/>
                      <w:kern w:val="0"/>
                    </w:rPr>
                    <m:t>f</m:t>
                  </m:r>
                </m:e>
              </m:mr>
            </m:m>
          </m:e>
        </m:d>
      </m:oMath>
      <w:r w:rsidRPr="00133157">
        <w:rPr>
          <w:kern w:val="0"/>
        </w:rPr>
        <w:t xml:space="preserve"> </w:t>
      </w:r>
      <w:r w:rsidRPr="00133157">
        <w:rPr>
          <w:kern w:val="0"/>
        </w:rPr>
        <w:tab/>
      </w:r>
      <w:r w:rsidRPr="00133157">
        <w:rPr>
          <w:kern w:val="0"/>
        </w:rPr>
        <w:tab/>
        <w:t xml:space="preserve">                          (</w:t>
      </w:r>
      <w:r>
        <w:rPr>
          <w:rFonts w:hint="eastAsia"/>
          <w:kern w:val="0"/>
        </w:rPr>
        <w:t>3</w:t>
      </w:r>
      <w:r w:rsidRPr="00133157">
        <w:rPr>
          <w:kern w:val="0"/>
        </w:rPr>
        <w:t>)</w:t>
      </w:r>
    </w:p>
    <w:p w:rsidR="0046074A" w:rsidRPr="00133157" w:rsidRDefault="0046074A" w:rsidP="0046074A">
      <w:pPr>
        <w:ind w:firstLine="480"/>
      </w:pPr>
    </w:p>
    <w:p w:rsidR="0046074A" w:rsidRDefault="0046074A" w:rsidP="0046074A">
      <w:pPr>
        <w:pStyle w:val="a4"/>
      </w:pPr>
      <w:r w:rsidRPr="00817123">
        <w:rPr>
          <w:noProof/>
        </w:rPr>
        <w:lastRenderedPageBreak/>
        <w:drawing>
          <wp:inline distT="0" distB="0" distL="0" distR="0" wp14:anchorId="2EACFAB2" wp14:editId="3D1A4F83">
            <wp:extent cx="4163695" cy="1945640"/>
            <wp:effectExtent l="0" t="0" r="0" b="0"/>
            <wp:docPr id="59"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63695" cy="1945640"/>
                    </a:xfrm>
                    <a:prstGeom prst="rect">
                      <a:avLst/>
                    </a:prstGeom>
                    <a:noFill/>
                    <a:ln>
                      <a:noFill/>
                    </a:ln>
                  </pic:spPr>
                </pic:pic>
              </a:graphicData>
            </a:graphic>
          </wp:inline>
        </w:drawing>
      </w:r>
    </w:p>
    <w:p w:rsidR="0046074A" w:rsidRPr="00E13529" w:rsidRDefault="0046074A" w:rsidP="0046074A">
      <w:pPr>
        <w:pStyle w:val="a4"/>
      </w:pPr>
      <w:bookmarkStart w:id="198" w:name="_Ref484619587"/>
      <w:r w:rsidRPr="00E13529">
        <w:rPr>
          <w:rFonts w:hint="eastAsia"/>
        </w:rPr>
        <w:t>圖</w:t>
      </w:r>
      <w:r w:rsidRPr="00E1352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w:t>
      </w:r>
      <w:r>
        <w:fldChar w:fldCharType="end"/>
      </w:r>
      <w:bookmarkEnd w:id="198"/>
      <w:r w:rsidRPr="00E13529">
        <w:rPr>
          <w:rFonts w:hint="eastAsia"/>
        </w:rPr>
        <w:t>、</w:t>
      </w:r>
      <w:r w:rsidRPr="00E13529">
        <w:t>針孔相機</w:t>
      </w:r>
      <w:r w:rsidRPr="00E13529">
        <w:t>(Pinhole camera)</w:t>
      </w:r>
      <w:r w:rsidRPr="00E13529">
        <w:t>模型與座標系統</w:t>
      </w:r>
    </w:p>
    <w:p w:rsidR="0046074A" w:rsidRPr="00133157" w:rsidRDefault="0046074A" w:rsidP="0046074A">
      <w:pPr>
        <w:ind w:leftChars="200" w:left="480" w:firstLine="480"/>
      </w:pPr>
      <w:r w:rsidRPr="00133157">
        <w:t>然而實境的座標系統</w:t>
      </w:r>
      <w:r w:rsidRPr="00133157">
        <w:t>(WF)</w:t>
      </w:r>
      <w:r w:rsidRPr="00133157">
        <w:t>與相機的座標系統</w:t>
      </w:r>
      <w:r w:rsidRPr="00133157">
        <w:t>(CF)</w:t>
      </w:r>
      <w:r w:rsidRPr="00133157">
        <w:t>不同，因此當使用</w:t>
      </w:r>
      <w:r w:rsidRPr="00133157">
        <w:t>CCD</w:t>
      </w:r>
      <w:r w:rsidRPr="00133157">
        <w:t>定位時必須將</w:t>
      </w:r>
      <w:r w:rsidRPr="00133157">
        <w:t>CF</w:t>
      </w:r>
      <w:r w:rsidRPr="00133157">
        <w:t>轉換成</w:t>
      </w:r>
      <w:r w:rsidRPr="00133157">
        <w:t>WF</w:t>
      </w:r>
      <w:r w:rsidRPr="00133157">
        <w:t>，如</w:t>
      </w:r>
      <w:r>
        <w:fldChar w:fldCharType="begin"/>
      </w:r>
      <w:r>
        <w:instrText xml:space="preserve"> REF _Ref484619633 \h </w:instrText>
      </w:r>
      <w:r>
        <w:fldChar w:fldCharType="separate"/>
      </w:r>
      <w:r w:rsidR="00AB3D39" w:rsidRPr="00E13529">
        <w:rPr>
          <w:rFonts w:hint="eastAsia"/>
        </w:rPr>
        <w:t>圖</w:t>
      </w:r>
      <w:r w:rsidR="00AB3D39" w:rsidRPr="00E13529">
        <w:rPr>
          <w:rFonts w:hint="eastAsia"/>
        </w:rPr>
        <w:t xml:space="preserve"> </w:t>
      </w:r>
      <w:r w:rsidR="00AB3D39">
        <w:rPr>
          <w:noProof/>
        </w:rPr>
        <w:t>3</w:t>
      </w:r>
      <w:r w:rsidR="00AB3D39">
        <w:noBreakHyphen/>
      </w:r>
      <w:r w:rsidR="00AB3D39">
        <w:rPr>
          <w:noProof/>
        </w:rPr>
        <w:t>3</w:t>
      </w:r>
      <w:r>
        <w:fldChar w:fldCharType="end"/>
      </w:r>
      <w:r w:rsidRPr="00133157">
        <w:t>所示，這個轉換可以拆解成兩個步驟</w:t>
      </w:r>
      <w:r w:rsidRPr="00133157">
        <w:t>: (1)</w:t>
      </w:r>
      <w:r w:rsidRPr="00133157">
        <w:t>座標旋轉</w:t>
      </w:r>
      <w:r w:rsidRPr="00133157">
        <w:t>(rotation)</w:t>
      </w:r>
      <w:r w:rsidRPr="00133157">
        <w:softHyphen/>
      </w:r>
      <w:r w:rsidRPr="00133157">
        <w:softHyphen/>
        <w:t>:</w:t>
      </w:r>
      <w:r w:rsidRPr="00133157">
        <w:t>將</w:t>
      </w:r>
      <w:r w:rsidRPr="00133157">
        <w:t>CF</w:t>
      </w:r>
      <w:r w:rsidRPr="00133157">
        <w:t>的</w:t>
      </w:r>
      <w:r w:rsidRPr="00133157">
        <w:rPr>
          <w:i/>
        </w:rPr>
        <w:t>x</w:t>
      </w:r>
      <w:r w:rsidRPr="00133157">
        <w:t xml:space="preserve">, </w:t>
      </w:r>
      <w:r w:rsidRPr="00133157">
        <w:rPr>
          <w:i/>
        </w:rPr>
        <w:t>y</w:t>
      </w:r>
      <w:r w:rsidRPr="00133157">
        <w:t xml:space="preserve">, </w:t>
      </w:r>
      <w:r w:rsidRPr="00133157">
        <w:rPr>
          <w:i/>
        </w:rPr>
        <w:t>z</w:t>
      </w:r>
      <w:r w:rsidRPr="00133157">
        <w:t>軸分別旋轉調整使得與</w:t>
      </w:r>
      <w:r w:rsidRPr="00133157">
        <w:t>WF</w:t>
      </w:r>
      <w:r w:rsidRPr="00133157">
        <w:t>的</w:t>
      </w:r>
      <w:r w:rsidRPr="00133157">
        <w:rPr>
          <w:i/>
        </w:rPr>
        <w:t>x</w:t>
      </w:r>
      <w:r w:rsidRPr="00133157">
        <w:t xml:space="preserve">, </w:t>
      </w:r>
      <w:r w:rsidRPr="00133157">
        <w:rPr>
          <w:i/>
        </w:rPr>
        <w:t>y</w:t>
      </w:r>
      <w:r w:rsidRPr="00133157">
        <w:t xml:space="preserve">, </w:t>
      </w:r>
      <w:r w:rsidRPr="00133157">
        <w:rPr>
          <w:i/>
        </w:rPr>
        <w:t>z</w:t>
      </w:r>
      <w:r w:rsidRPr="00133157">
        <w:t>軸分別平行；</w:t>
      </w:r>
      <w:r w:rsidRPr="00133157">
        <w:t>(2)</w:t>
      </w:r>
      <w:r w:rsidRPr="00133157">
        <w:t>座標平移</w:t>
      </w:r>
      <w:r w:rsidRPr="00133157">
        <w:t>(shifting):</w:t>
      </w:r>
      <w:r w:rsidRPr="00133157">
        <w:t>將旋轉後的座標加上</w:t>
      </w:r>
      <w:r w:rsidRPr="00133157">
        <w:t xml:space="preserve">lens center </w:t>
      </w:r>
      <w:r w:rsidRPr="00133157">
        <w:rPr>
          <w:i/>
        </w:rPr>
        <w:t>o</w:t>
      </w:r>
      <w:r w:rsidRPr="00133157">
        <w:t>點的</w:t>
      </w:r>
      <w:r w:rsidRPr="00133157">
        <w:t>WF</w:t>
      </w:r>
      <w:r w:rsidRPr="00133157">
        <w:t>座標。</w:t>
      </w:r>
    </w:p>
    <w:p w:rsidR="0046074A" w:rsidRPr="00133157" w:rsidRDefault="0046074A" w:rsidP="0046074A">
      <w:pPr>
        <w:snapToGrid w:val="0"/>
        <w:ind w:leftChars="200" w:left="480" w:firstLine="480"/>
        <w:rPr>
          <w:kern w:val="0"/>
        </w:rPr>
      </w:pPr>
    </w:p>
    <w:p w:rsidR="0046074A" w:rsidRDefault="0046074A" w:rsidP="0046074A">
      <w:pPr>
        <w:pStyle w:val="a4"/>
      </w:pPr>
      <w:r w:rsidRPr="00817123">
        <w:rPr>
          <w:noProof/>
        </w:rPr>
        <w:drawing>
          <wp:inline distT="0" distB="0" distL="0" distR="0" wp14:anchorId="35692E0E" wp14:editId="1F18A448">
            <wp:extent cx="4591685" cy="1887220"/>
            <wp:effectExtent l="0" t="0" r="0" b="0"/>
            <wp:docPr id="60"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1685" cy="1887220"/>
                    </a:xfrm>
                    <a:prstGeom prst="rect">
                      <a:avLst/>
                    </a:prstGeom>
                    <a:noFill/>
                    <a:ln>
                      <a:noFill/>
                    </a:ln>
                  </pic:spPr>
                </pic:pic>
              </a:graphicData>
            </a:graphic>
          </wp:inline>
        </w:drawing>
      </w:r>
    </w:p>
    <w:p w:rsidR="0046074A" w:rsidRPr="00133157" w:rsidRDefault="0046074A" w:rsidP="0046074A">
      <w:pPr>
        <w:pStyle w:val="a4"/>
      </w:pPr>
      <w:bookmarkStart w:id="199" w:name="_Ref484619633"/>
      <w:r w:rsidRPr="00E13529">
        <w:rPr>
          <w:rFonts w:hint="eastAsia"/>
        </w:rPr>
        <w:t>圖</w:t>
      </w:r>
      <w:r w:rsidRPr="00E1352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w:t>
      </w:r>
      <w:r>
        <w:fldChar w:fldCharType="end"/>
      </w:r>
      <w:bookmarkEnd w:id="199"/>
      <w:r>
        <w:rPr>
          <w:rFonts w:hint="eastAsia"/>
        </w:rPr>
        <w:t>、</w:t>
      </w:r>
      <w:r w:rsidRPr="00133157">
        <w:t>相機座標系統</w:t>
      </w:r>
      <w:r w:rsidRPr="00133157">
        <w:t>(CF)</w:t>
      </w:r>
      <w:r w:rsidRPr="00133157">
        <w:t>與實境座標系統</w:t>
      </w:r>
      <w:r w:rsidRPr="00133157">
        <w:t>(WF)</w:t>
      </w:r>
      <w:r w:rsidRPr="00133157">
        <w:t>之間的轉換</w:t>
      </w:r>
    </w:p>
    <w:p w:rsidR="0046074A" w:rsidRPr="00133157" w:rsidRDefault="0046074A" w:rsidP="0046074A">
      <w:pPr>
        <w:snapToGrid w:val="0"/>
        <w:ind w:leftChars="200" w:left="480" w:firstLine="480"/>
        <w:rPr>
          <w:kern w:val="0"/>
        </w:rPr>
      </w:pPr>
    </w:p>
    <w:p w:rsidR="0046074A" w:rsidRPr="00133157" w:rsidRDefault="0046074A" w:rsidP="0046074A">
      <w:pPr>
        <w:ind w:firstLine="480"/>
      </w:pPr>
      <w:r w:rsidRPr="00133157">
        <w:t>因此</w:t>
      </w:r>
      <w:r w:rsidRPr="00133157">
        <w:t>CF</w:t>
      </w:r>
      <w:r w:rsidRPr="00133157">
        <w:sym w:font="Symbol" w:char="F0AE"/>
      </w:r>
      <w:r w:rsidRPr="00133157">
        <w:t>WF</w:t>
      </w:r>
      <w:r w:rsidRPr="00133157">
        <w:t>的座標轉換函數</w:t>
      </w:r>
      <w:r w:rsidRPr="00133157">
        <w:rPr>
          <w:i/>
        </w:rPr>
        <w:t>f</w:t>
      </w:r>
      <w:r w:rsidRPr="00133157">
        <w:rPr>
          <w:i/>
          <w:vertAlign w:val="subscript"/>
        </w:rPr>
        <w:t>CF</w:t>
      </w:r>
      <w:r w:rsidRPr="00133157">
        <w:rPr>
          <w:i/>
          <w:vertAlign w:val="subscript"/>
        </w:rPr>
        <w:sym w:font="Symbol" w:char="F0AE"/>
      </w:r>
      <w:r w:rsidRPr="00133157">
        <w:rPr>
          <w:i/>
          <w:vertAlign w:val="subscript"/>
        </w:rPr>
        <w:t>WF</w:t>
      </w:r>
      <w:r w:rsidRPr="00133157">
        <w:t>轉換可以表示為</w:t>
      </w:r>
      <w:r w:rsidRPr="00133157">
        <w:t>:</w:t>
      </w:r>
    </w:p>
    <w:p w:rsidR="0046074A" w:rsidRPr="00133157" w:rsidRDefault="0046074A" w:rsidP="0046074A">
      <w:pPr>
        <w:ind w:firstLine="480"/>
      </w:pPr>
    </w:p>
    <w:p w:rsidR="0046074A" w:rsidRPr="00133157" w:rsidRDefault="0046074A" w:rsidP="0046074A">
      <w:pPr>
        <w:ind w:firstLine="480"/>
        <w:jc w:val="right"/>
      </w:pPr>
      <m:oMath>
        <m:sSup>
          <m:sSupPr>
            <m:ctrlPr>
              <w:ins w:id="200" w:author="srtong" w:date="2016-01-13T15:29:00Z">
                <w:rPr>
                  <w:rFonts w:ascii="Cambria Math" w:hAnsi="Cambria Math"/>
                  <w:i/>
                </w:rPr>
              </w:ins>
            </m:ctrlPr>
          </m:sSupPr>
          <m:e>
            <m:r>
              <w:rPr>
                <w:rFonts w:ascii="Cambria Math" w:hAnsi="Cambria Math"/>
              </w:rPr>
              <m:t>P</m:t>
            </m:r>
          </m:e>
          <m:sup>
            <m:r>
              <w:rPr>
                <w:rFonts w:ascii="Cambria Math" w:hAnsi="Cambria Math"/>
              </w:rPr>
              <m:t>WF</m:t>
            </m:r>
          </m:sup>
        </m:sSup>
        <m:r>
          <w:rPr>
            <w:rFonts w:ascii="Cambria Math" w:hAnsi="Cambria Math"/>
          </w:rPr>
          <m:t>=</m:t>
        </m:r>
        <m:sSub>
          <m:sSubPr>
            <m:ctrlPr>
              <w:ins w:id="201" w:author="srtong" w:date="2016-01-13T15:29:00Z">
                <w:rPr>
                  <w:rFonts w:ascii="Cambria Math" w:hAnsi="Cambria Math"/>
                  <w:i/>
                </w:rPr>
              </w:ins>
            </m:ctrlPr>
          </m:sSubPr>
          <m:e>
            <m:r>
              <w:rPr>
                <w:rFonts w:ascii="Cambria Math" w:hAnsi="Cambria Math"/>
              </w:rPr>
              <m:t>f</m:t>
            </m:r>
          </m:e>
          <m:sub>
            <m:r>
              <w:rPr>
                <w:rFonts w:ascii="Cambria Math" w:hAnsi="Cambria Math"/>
              </w:rPr>
              <m:t>CF→WF</m:t>
            </m:r>
          </m:sub>
        </m:sSub>
        <m:d>
          <m:dPr>
            <m:ctrlPr>
              <w:ins w:id="202" w:author="srtong" w:date="2016-01-13T15:29:00Z">
                <w:rPr>
                  <w:rFonts w:ascii="Cambria Math" w:hAnsi="Cambria Math"/>
                  <w:i/>
                </w:rPr>
              </w:ins>
            </m:ctrlPr>
          </m:dPr>
          <m:e>
            <m:sSup>
              <m:sSupPr>
                <m:ctrlPr>
                  <w:ins w:id="203" w:author="srtong" w:date="2016-01-13T15:29:00Z">
                    <w:rPr>
                      <w:rFonts w:ascii="Cambria Math" w:hAnsi="Cambria Math"/>
                      <w:i/>
                    </w:rPr>
                  </w:ins>
                </m:ctrlPr>
              </m:sSupPr>
              <m:e>
                <m:r>
                  <w:rPr>
                    <w:rFonts w:ascii="Cambria Math" w:hAnsi="Cambria Math"/>
                  </w:rPr>
                  <m:t>P</m:t>
                </m:r>
              </m:e>
              <m:sup>
                <m:r>
                  <w:rPr>
                    <w:rFonts w:ascii="Cambria Math" w:hAnsi="Cambria Math"/>
                  </w:rPr>
                  <m:t>CF</m:t>
                </m:r>
              </m:sup>
            </m:sSup>
          </m:e>
        </m:d>
        <m:r>
          <w:rPr>
            <w:rFonts w:ascii="Cambria Math" w:hAnsi="Cambria Math"/>
          </w:rPr>
          <m:t>=R</m:t>
        </m:r>
        <m:r>
          <m:rPr>
            <m:sty m:val="p"/>
          </m:rPr>
          <w:rPr>
            <w:rFonts w:ascii="Cambria Math" w:hAnsi="Cambria Math"/>
            <w:kern w:val="0"/>
          </w:rPr>
          <m:t>(θ, π, ρ)</m:t>
        </m:r>
        <m:sSup>
          <m:sSupPr>
            <m:ctrlPr>
              <w:ins w:id="204" w:author="srtong" w:date="2016-01-13T15:29:00Z">
                <w:rPr>
                  <w:rFonts w:ascii="Cambria Math" w:hAnsi="Cambria Math"/>
                  <w:i/>
                </w:rPr>
              </w:ins>
            </m:ctrlPr>
          </m:sSupPr>
          <m:e>
            <m:r>
              <w:rPr>
                <w:rFonts w:ascii="Cambria Math" w:hAnsi="Cambria Math"/>
              </w:rPr>
              <m:t>P</m:t>
            </m:r>
          </m:e>
          <m:sup>
            <m:r>
              <w:rPr>
                <w:rFonts w:ascii="Cambria Math" w:hAnsi="Cambria Math"/>
              </w:rPr>
              <m:t>CF</m:t>
            </m:r>
          </m:sup>
        </m:sSup>
        <m:r>
          <w:rPr>
            <w:rFonts w:ascii="Cambria Math" w:hAnsi="Cambria Math"/>
          </w:rPr>
          <m:t>+</m:t>
        </m:r>
        <m:sSup>
          <m:sSupPr>
            <m:ctrlPr>
              <w:ins w:id="205" w:author="srtong" w:date="2016-01-13T15:29:00Z">
                <w:rPr>
                  <w:rFonts w:ascii="Cambria Math" w:hAnsi="Cambria Math"/>
                  <w:i/>
                </w:rPr>
              </w:ins>
            </m:ctrlPr>
          </m:sSupPr>
          <m:e>
            <m:r>
              <w:rPr>
                <w:rFonts w:ascii="Cambria Math" w:hAnsi="Cambria Math"/>
              </w:rPr>
              <m:t>o</m:t>
            </m:r>
          </m:e>
          <m:sup>
            <m:r>
              <w:rPr>
                <w:rFonts w:ascii="Cambria Math" w:hAnsi="Cambria Math"/>
              </w:rPr>
              <m:t>WF</m:t>
            </m:r>
          </m:sup>
        </m:sSup>
      </m:oMath>
      <w:r w:rsidRPr="00133157">
        <w:t xml:space="preserve">    </w:t>
      </w:r>
      <w:r w:rsidRPr="00133157">
        <w:tab/>
        <w:t xml:space="preserve">      </w:t>
      </w:r>
      <w:r w:rsidRPr="00133157">
        <w:tab/>
      </w:r>
      <w:r w:rsidRPr="00133157">
        <w:tab/>
        <w:t xml:space="preserve"> (</w:t>
      </w:r>
      <w:r>
        <w:rPr>
          <w:rFonts w:hint="eastAsia"/>
        </w:rPr>
        <w:t>4</w:t>
      </w:r>
      <w:r w:rsidRPr="00133157">
        <w:t>)</w:t>
      </w:r>
    </w:p>
    <w:p w:rsidR="0046074A" w:rsidRPr="00133157" w:rsidRDefault="0046074A" w:rsidP="0046074A">
      <w:pPr>
        <w:ind w:firstLine="480"/>
      </w:pPr>
    </w:p>
    <w:p w:rsidR="0046074A" w:rsidRPr="00133157" w:rsidRDefault="0046074A" w:rsidP="0046074A">
      <w:pPr>
        <w:ind w:leftChars="200" w:left="480" w:firstLine="480"/>
      </w:pPr>
      <w:r w:rsidRPr="00133157">
        <w:t>此處</w:t>
      </w:r>
      <w:r w:rsidRPr="00133157">
        <w:rPr>
          <w:i/>
        </w:rPr>
        <w:t>P</w:t>
      </w:r>
      <w:r w:rsidRPr="00133157">
        <w:rPr>
          <w:i/>
          <w:vertAlign w:val="superscript"/>
        </w:rPr>
        <w:t>WF</w:t>
      </w:r>
      <w:r w:rsidRPr="00133157">
        <w:t>與</w:t>
      </w:r>
      <w:r w:rsidRPr="00133157">
        <w:rPr>
          <w:i/>
        </w:rPr>
        <w:t>P</w:t>
      </w:r>
      <w:r w:rsidRPr="00133157">
        <w:rPr>
          <w:i/>
          <w:vertAlign w:val="superscript"/>
        </w:rPr>
        <w:t>CF</w:t>
      </w:r>
      <w:r w:rsidRPr="00133157">
        <w:t>分別代表某</w:t>
      </w:r>
      <w:r w:rsidRPr="00133157">
        <w:t xml:space="preserve">POI </w:t>
      </w:r>
      <w:r w:rsidRPr="00133157">
        <w:rPr>
          <w:i/>
        </w:rPr>
        <w:t>P</w:t>
      </w:r>
      <w:r w:rsidRPr="00133157">
        <w:t>在</w:t>
      </w:r>
      <w:r w:rsidRPr="00133157">
        <w:t>WF</w:t>
      </w:r>
      <w:r w:rsidRPr="00133157">
        <w:t>與</w:t>
      </w:r>
      <w:r w:rsidRPr="00133157">
        <w:t>CF</w:t>
      </w:r>
      <w:r w:rsidRPr="00133157">
        <w:t>下的座標值；</w:t>
      </w:r>
      <w:r w:rsidRPr="00133157">
        <w:rPr>
          <w:i/>
        </w:rPr>
        <w:t>R</w:t>
      </w:r>
      <w:r w:rsidRPr="00133157">
        <w:t>(</w:t>
      </w:r>
      <m:oMath>
        <m:r>
          <m:rPr>
            <m:sty m:val="p"/>
          </m:rPr>
          <w:rPr>
            <w:rFonts w:ascii="Cambria Math" w:hAnsi="Cambria Math"/>
          </w:rPr>
          <m:t>θ, π, ρ</m:t>
        </m:r>
      </m:oMath>
      <w:r w:rsidRPr="00133157">
        <w:t>)</w:t>
      </w:r>
      <w:r w:rsidRPr="00133157">
        <w:lastRenderedPageBreak/>
        <w:t>為一個</w:t>
      </w:r>
      <w:r w:rsidRPr="00133157">
        <w:t>3x3</w:t>
      </w:r>
      <w:r w:rsidRPr="00133157">
        <w:t>的旋轉矩陣，</w:t>
      </w:r>
      <m:oMath>
        <m:r>
          <m:rPr>
            <m:sty m:val="p"/>
          </m:rPr>
          <w:rPr>
            <w:rFonts w:ascii="Cambria Math" w:hAnsi="Cambria Math" w:hint="eastAsia"/>
          </w:rPr>
          <m:t>(</m:t>
        </m:r>
        <m:r>
          <m:rPr>
            <m:sty m:val="p"/>
          </m:rPr>
          <w:rPr>
            <w:rFonts w:ascii="Cambria Math" w:hAnsi="Cambria Math"/>
          </w:rPr>
          <m:t>θ, π, ρ</m:t>
        </m:r>
        <m:r>
          <m:rPr>
            <m:sty m:val="p"/>
          </m:rPr>
          <w:rPr>
            <w:rFonts w:ascii="Cambria Math" w:hAnsi="Cambria Math" w:hint="eastAsia"/>
          </w:rPr>
          <m:t>)</m:t>
        </m:r>
      </m:oMath>
      <w:r w:rsidRPr="00133157">
        <w:t>分別為</w:t>
      </w:r>
      <w:r w:rsidRPr="00133157">
        <w:rPr>
          <w:i/>
        </w:rPr>
        <w:t>x</w:t>
      </w:r>
      <w:r w:rsidRPr="00133157">
        <w:t>,</w:t>
      </w:r>
      <w:r w:rsidRPr="00133157">
        <w:rPr>
          <w:i/>
        </w:rPr>
        <w:t>y</w:t>
      </w:r>
      <w:r w:rsidRPr="00133157">
        <w:t>,</w:t>
      </w:r>
      <w:r w:rsidRPr="00133157">
        <w:rPr>
          <w:i/>
        </w:rPr>
        <w:t>z</w:t>
      </w:r>
      <w:r w:rsidRPr="00133157">
        <w:t>軸的順時針旋轉角度；</w:t>
      </w:r>
      <w:r w:rsidRPr="00133157">
        <w:rPr>
          <w:i/>
        </w:rPr>
        <w:t>o</w:t>
      </w:r>
      <w:r w:rsidRPr="00133157">
        <w:rPr>
          <w:i/>
          <w:vertAlign w:val="superscript"/>
        </w:rPr>
        <w:t>WF</w:t>
      </w:r>
      <w:r w:rsidRPr="00133157">
        <w:t>為</w:t>
      </w:r>
      <w:r w:rsidRPr="00133157">
        <w:rPr>
          <w:i/>
        </w:rPr>
        <w:t>o</w:t>
      </w:r>
      <w:r w:rsidRPr="00133157">
        <w:t>的</w:t>
      </w:r>
      <w:r w:rsidRPr="00133157">
        <w:t>WF</w:t>
      </w:r>
      <w:r w:rsidRPr="00133157">
        <w:t>座標。相反地，因為</w:t>
      </w:r>
      <w:r w:rsidRPr="00133157">
        <w:rPr>
          <w:i/>
        </w:rPr>
        <w:t>R</w:t>
      </w:r>
      <w:r w:rsidRPr="00133157">
        <w:t>=</w:t>
      </w:r>
      <w:r w:rsidRPr="00133157">
        <w:rPr>
          <w:i/>
        </w:rPr>
        <w:t>R</w:t>
      </w:r>
      <w:r w:rsidRPr="00133157">
        <w:rPr>
          <w:vertAlign w:val="superscript"/>
        </w:rPr>
        <w:t>-1</w:t>
      </w:r>
      <w:r w:rsidRPr="00133157">
        <w:t>，所以我們也可將</w:t>
      </w:r>
      <w:r w:rsidRPr="00133157">
        <w:t>WF</w:t>
      </w:r>
      <w:r w:rsidRPr="00133157">
        <w:sym w:font="Symbol" w:char="F0AE"/>
      </w:r>
      <w:r w:rsidRPr="00133157">
        <w:t>CF</w:t>
      </w:r>
      <w:r w:rsidRPr="00133157">
        <w:t>的座標轉換函數</w:t>
      </w:r>
      <w:r w:rsidRPr="00133157">
        <w:rPr>
          <w:i/>
        </w:rPr>
        <w:t>f</w:t>
      </w:r>
      <w:r w:rsidRPr="00133157">
        <w:rPr>
          <w:i/>
          <w:vertAlign w:val="subscript"/>
        </w:rPr>
        <w:t>WF</w:t>
      </w:r>
      <w:r w:rsidRPr="00133157">
        <w:rPr>
          <w:i/>
          <w:vertAlign w:val="subscript"/>
        </w:rPr>
        <w:sym w:font="Symbol" w:char="F0AE"/>
      </w:r>
      <w:r w:rsidRPr="00133157">
        <w:rPr>
          <w:i/>
          <w:vertAlign w:val="subscript"/>
        </w:rPr>
        <w:t>CF</w:t>
      </w:r>
      <w:r w:rsidRPr="00133157">
        <w:t>表示為</w:t>
      </w:r>
      <w:r w:rsidRPr="00133157">
        <w:t>:</w:t>
      </w:r>
    </w:p>
    <w:p w:rsidR="0046074A" w:rsidRPr="00133157" w:rsidRDefault="0046074A" w:rsidP="0046074A">
      <w:pPr>
        <w:ind w:firstLine="480"/>
      </w:pPr>
    </w:p>
    <w:p w:rsidR="0046074A" w:rsidRPr="00133157" w:rsidRDefault="0046074A" w:rsidP="0046074A">
      <w:pPr>
        <w:snapToGrid w:val="0"/>
        <w:ind w:leftChars="200" w:left="480" w:firstLine="480"/>
        <w:jc w:val="right"/>
      </w:pPr>
      <m:oMath>
        <m:sSup>
          <m:sSupPr>
            <m:ctrlPr>
              <w:ins w:id="206" w:author="srtong" w:date="2016-01-13T15:29:00Z">
                <w:rPr>
                  <w:rFonts w:ascii="Cambria Math" w:hAnsi="Cambria Math"/>
                  <w:i/>
                </w:rPr>
              </w:ins>
            </m:ctrlPr>
          </m:sSupPr>
          <m:e>
            <m:r>
              <w:rPr>
                <w:rFonts w:ascii="Cambria Math" w:hAnsi="Cambria Math"/>
              </w:rPr>
              <m:t>P</m:t>
            </m:r>
          </m:e>
          <m:sup>
            <m:r>
              <w:rPr>
                <w:rFonts w:ascii="Cambria Math" w:hAnsi="Cambria Math"/>
              </w:rPr>
              <m:t>CF</m:t>
            </m:r>
          </m:sup>
        </m:sSup>
        <m:r>
          <w:rPr>
            <w:rFonts w:ascii="Cambria Math" w:hAnsi="Cambria Math"/>
          </w:rPr>
          <m:t>=</m:t>
        </m:r>
        <m:sSub>
          <m:sSubPr>
            <m:ctrlPr>
              <w:ins w:id="207" w:author="srtong" w:date="2016-01-13T15:29:00Z">
                <w:rPr>
                  <w:rFonts w:ascii="Cambria Math" w:hAnsi="Cambria Math"/>
                  <w:i/>
                </w:rPr>
              </w:ins>
            </m:ctrlPr>
          </m:sSubPr>
          <m:e>
            <m:r>
              <w:rPr>
                <w:rFonts w:ascii="Cambria Math" w:hAnsi="Cambria Math"/>
              </w:rPr>
              <m:t>f</m:t>
            </m:r>
          </m:e>
          <m:sub>
            <m:r>
              <w:rPr>
                <w:rFonts w:ascii="Cambria Math" w:hAnsi="Cambria Math"/>
              </w:rPr>
              <m:t>WF→CF</m:t>
            </m:r>
          </m:sub>
        </m:sSub>
        <m:d>
          <m:dPr>
            <m:ctrlPr>
              <w:ins w:id="208" w:author="srtong" w:date="2016-01-13T15:29:00Z">
                <w:rPr>
                  <w:rFonts w:ascii="Cambria Math" w:hAnsi="Cambria Math"/>
                  <w:i/>
                </w:rPr>
              </w:ins>
            </m:ctrlPr>
          </m:dPr>
          <m:e>
            <m:sSup>
              <m:sSupPr>
                <m:ctrlPr>
                  <w:ins w:id="209" w:author="srtong" w:date="2016-01-13T15:29:00Z">
                    <w:rPr>
                      <w:rFonts w:ascii="Cambria Math" w:hAnsi="Cambria Math"/>
                      <w:i/>
                    </w:rPr>
                  </w:ins>
                </m:ctrlPr>
              </m:sSupPr>
              <m:e>
                <m:r>
                  <w:rPr>
                    <w:rFonts w:ascii="Cambria Math" w:hAnsi="Cambria Math"/>
                  </w:rPr>
                  <m:t>P</m:t>
                </m:r>
              </m:e>
              <m:sup>
                <m:r>
                  <w:rPr>
                    <w:rFonts w:ascii="Cambria Math" w:hAnsi="Cambria Math"/>
                  </w:rPr>
                  <m:t>WF</m:t>
                </m:r>
              </m:sup>
            </m:sSup>
          </m:e>
        </m:d>
        <m:r>
          <w:rPr>
            <w:rFonts w:ascii="Cambria Math" w:hAnsi="Cambria Math"/>
          </w:rPr>
          <m:t>=R</m:t>
        </m:r>
        <m:d>
          <m:dPr>
            <m:ctrlPr>
              <w:ins w:id="210" w:author="srtong" w:date="2016-01-13T15:29:00Z">
                <w:rPr>
                  <w:rFonts w:ascii="Cambria Math" w:hAnsi="Cambria Math"/>
                  <w:i/>
                </w:rPr>
              </w:ins>
            </m:ctrlPr>
          </m:dPr>
          <m:e>
            <m:sSup>
              <m:sSupPr>
                <m:ctrlPr>
                  <w:ins w:id="211" w:author="srtong" w:date="2016-01-13T15:29:00Z">
                    <w:rPr>
                      <w:rFonts w:ascii="Cambria Math" w:hAnsi="Cambria Math"/>
                      <w:i/>
                    </w:rPr>
                  </w:ins>
                </m:ctrlPr>
              </m:sSupPr>
              <m:e>
                <m:r>
                  <w:rPr>
                    <w:rFonts w:ascii="Cambria Math" w:hAnsi="Cambria Math"/>
                  </w:rPr>
                  <m:t>P</m:t>
                </m:r>
              </m:e>
              <m:sup>
                <m:r>
                  <w:rPr>
                    <w:rFonts w:ascii="Cambria Math" w:hAnsi="Cambria Math"/>
                  </w:rPr>
                  <m:t>WF</m:t>
                </m:r>
              </m:sup>
            </m:sSup>
            <m:r>
              <w:rPr>
                <w:rFonts w:ascii="Cambria Math" w:hAnsi="Cambria Math"/>
              </w:rPr>
              <m:t>-</m:t>
            </m:r>
            <m:sSup>
              <m:sSupPr>
                <m:ctrlPr>
                  <w:ins w:id="212" w:author="srtong" w:date="2016-01-13T15:29:00Z">
                    <w:rPr>
                      <w:rFonts w:ascii="Cambria Math" w:hAnsi="Cambria Math"/>
                      <w:i/>
                    </w:rPr>
                  </w:ins>
                </m:ctrlPr>
              </m:sSupPr>
              <m:e>
                <m:r>
                  <w:rPr>
                    <w:rFonts w:ascii="Cambria Math" w:hAnsi="Cambria Math"/>
                  </w:rPr>
                  <m:t>o</m:t>
                </m:r>
              </m:e>
              <m:sup>
                <m:r>
                  <w:rPr>
                    <w:rFonts w:ascii="Cambria Math" w:hAnsi="Cambria Math"/>
                  </w:rPr>
                  <m:t>WF</m:t>
                </m:r>
              </m:sup>
            </m:sSup>
          </m:e>
        </m:d>
      </m:oMath>
      <w:r w:rsidRPr="00133157">
        <w:t xml:space="preserve"> </w:t>
      </w:r>
      <w:r w:rsidRPr="00133157">
        <w:tab/>
        <w:t xml:space="preserve">           </w:t>
      </w:r>
      <w:r w:rsidRPr="00133157">
        <w:tab/>
      </w:r>
      <w:r w:rsidRPr="00133157">
        <w:tab/>
      </w:r>
      <w:r w:rsidRPr="00133157">
        <w:tab/>
        <w:t>(</w:t>
      </w:r>
      <w:r>
        <w:rPr>
          <w:rFonts w:hint="eastAsia"/>
        </w:rPr>
        <w:t>5</w:t>
      </w:r>
      <w:r w:rsidRPr="00133157">
        <w:t>)</w:t>
      </w:r>
    </w:p>
    <w:p w:rsidR="0046074A" w:rsidRPr="00133157" w:rsidRDefault="0046074A" w:rsidP="0046074A">
      <w:pPr>
        <w:ind w:firstLine="480"/>
      </w:pPr>
    </w:p>
    <w:p w:rsidR="0046074A" w:rsidRDefault="0046074A" w:rsidP="0046074A">
      <w:pPr>
        <w:ind w:firstLine="480"/>
      </w:pPr>
      <w:r w:rsidRPr="00133157">
        <w:t>因此從</w:t>
      </w:r>
      <w:r w:rsidRPr="00133157">
        <w:t>(4)</w:t>
      </w:r>
      <w:r w:rsidRPr="00133157">
        <w:t>與</w:t>
      </w:r>
      <w:r w:rsidRPr="00133157">
        <w:t>(7)</w:t>
      </w:r>
      <w:r w:rsidRPr="00133157">
        <w:t>，我們得到</w:t>
      </w:r>
      <w:r w:rsidRPr="00133157">
        <w:rPr>
          <w:i/>
        </w:rPr>
        <w:t>p</w:t>
      </w:r>
      <w:r w:rsidRPr="00133157">
        <w:rPr>
          <w:i/>
          <w:vertAlign w:val="superscript"/>
        </w:rPr>
        <w:t>CF</w:t>
      </w:r>
      <w:r w:rsidRPr="00133157">
        <w:t>與</w:t>
      </w:r>
      <w:r w:rsidRPr="00133157">
        <w:rPr>
          <w:i/>
        </w:rPr>
        <w:t>P</w:t>
      </w:r>
      <w:r w:rsidRPr="00133157">
        <w:rPr>
          <w:i/>
          <w:vertAlign w:val="superscript"/>
        </w:rPr>
        <w:t>WF</w:t>
      </w:r>
      <w:r w:rsidRPr="00133157">
        <w:t>之間的關係為</w:t>
      </w:r>
      <w:r w:rsidRPr="00133157">
        <w:t>:</w:t>
      </w:r>
    </w:p>
    <w:p w:rsidR="0046074A" w:rsidRPr="00133157" w:rsidRDefault="0046074A" w:rsidP="0046074A">
      <w:pPr>
        <w:ind w:firstLine="480"/>
      </w:pPr>
    </w:p>
    <w:p w:rsidR="0046074A" w:rsidRPr="000F79D5" w:rsidRDefault="0046074A" w:rsidP="0046074A">
      <w:pPr>
        <w:snapToGrid w:val="0"/>
        <w:ind w:leftChars="200" w:left="480" w:firstLine="480"/>
        <w:jc w:val="center"/>
        <w:rPr>
          <w:kern w:val="0"/>
        </w:rPr>
      </w:pPr>
      <m:oMathPara>
        <m:oMath>
          <m:sSup>
            <m:sSupPr>
              <m:ctrlPr>
                <w:ins w:id="213" w:author="srtong" w:date="2016-01-13T15:29:00Z">
                  <w:rPr>
                    <w:rFonts w:ascii="Cambria Math" w:hAnsi="Cambria Math"/>
                    <w:kern w:val="0"/>
                  </w:rPr>
                </w:ins>
              </m:ctrlPr>
            </m:sSupPr>
            <m:e>
              <m:r>
                <w:rPr>
                  <w:rFonts w:ascii="Cambria Math" w:hAnsi="Cambria Math"/>
                  <w:kern w:val="0"/>
                </w:rPr>
                <m:t>p</m:t>
              </m:r>
            </m:e>
            <m:sup>
              <m:r>
                <w:rPr>
                  <w:rFonts w:ascii="Cambria Math" w:hAnsi="Cambria Math"/>
                  <w:kern w:val="0"/>
                </w:rPr>
                <m:t>CF</m:t>
              </m:r>
            </m:sup>
          </m:sSup>
          <m:r>
            <w:rPr>
              <w:rFonts w:ascii="Cambria Math" w:hAnsi="Cambria Math"/>
              <w:kern w:val="0"/>
            </w:rPr>
            <m:t>=M</m:t>
          </m:r>
          <m:sSup>
            <m:sSupPr>
              <m:ctrlPr>
                <w:ins w:id="214" w:author="srtong" w:date="2016-01-13T15:29:00Z">
                  <w:rPr>
                    <w:rFonts w:ascii="Cambria Math" w:hAnsi="Cambria Math"/>
                    <w:i/>
                    <w:kern w:val="0"/>
                  </w:rPr>
                </w:ins>
              </m:ctrlPr>
            </m:sSupPr>
            <m:e>
              <m:r>
                <w:rPr>
                  <w:rFonts w:ascii="Cambria Math" w:hAnsi="Cambria Math"/>
                  <w:kern w:val="0"/>
                </w:rPr>
                <m:t>P</m:t>
              </m:r>
            </m:e>
            <m:sup>
              <m:r>
                <w:rPr>
                  <w:rFonts w:ascii="Cambria Math" w:hAnsi="Cambria Math"/>
                  <w:kern w:val="0"/>
                </w:rPr>
                <m:t>CF</m:t>
              </m:r>
            </m:sup>
          </m:sSup>
          <m:r>
            <m:rPr>
              <m:sty m:val="p"/>
            </m:rPr>
            <w:rPr>
              <w:rFonts w:ascii="Cambria Math" w:hAnsi="Cambria Math"/>
              <w:kern w:val="0"/>
            </w:rPr>
            <m:t>=</m:t>
          </m:r>
          <m:r>
            <w:rPr>
              <w:rFonts w:ascii="Cambria Math" w:hAnsi="Cambria Math"/>
              <w:kern w:val="0"/>
            </w:rPr>
            <m:t>M</m:t>
          </m:r>
          <m:sSub>
            <m:sSubPr>
              <m:ctrlPr>
                <w:ins w:id="215" w:author="srtong" w:date="2016-01-13T15:29:00Z">
                  <w:rPr>
                    <w:rFonts w:ascii="Cambria Math" w:hAnsi="Cambria Math"/>
                    <w:kern w:val="0"/>
                  </w:rPr>
                </w:ins>
              </m:ctrlPr>
            </m:sSubPr>
            <m:e>
              <m:r>
                <w:rPr>
                  <w:rFonts w:ascii="Cambria Math" w:hAnsi="Cambria Math"/>
                  <w:kern w:val="0"/>
                </w:rPr>
                <m:t>f</m:t>
              </m:r>
            </m:e>
            <m:sub>
              <m:r>
                <w:rPr>
                  <w:rFonts w:ascii="Cambria Math" w:hAnsi="Cambria Math"/>
                  <w:kern w:val="0"/>
                </w:rPr>
                <m:t>WF→CF</m:t>
              </m:r>
            </m:sub>
          </m:sSub>
          <m:d>
            <m:dPr>
              <m:ctrlPr>
                <w:ins w:id="216" w:author="srtong" w:date="2016-01-13T15:29:00Z">
                  <w:rPr>
                    <w:rFonts w:ascii="Cambria Math" w:hAnsi="Cambria Math"/>
                    <w:i/>
                    <w:kern w:val="0"/>
                  </w:rPr>
                </w:ins>
              </m:ctrlPr>
            </m:dPr>
            <m:e>
              <m:sSup>
                <m:sSupPr>
                  <m:ctrlPr>
                    <w:ins w:id="217" w:author="srtong" w:date="2016-01-13T15:29:00Z">
                      <w:rPr>
                        <w:rFonts w:ascii="Cambria Math" w:hAnsi="Cambria Math"/>
                        <w:i/>
                        <w:kern w:val="0"/>
                      </w:rPr>
                    </w:ins>
                  </m:ctrlPr>
                </m:sSupPr>
                <m:e>
                  <m:r>
                    <w:rPr>
                      <w:rFonts w:ascii="Cambria Math" w:hAnsi="Cambria Math"/>
                      <w:kern w:val="0"/>
                    </w:rPr>
                    <m:t>P</m:t>
                  </m:r>
                </m:e>
                <m:sup>
                  <m:r>
                    <w:rPr>
                      <w:rFonts w:ascii="Cambria Math" w:hAnsi="Cambria Math"/>
                      <w:kern w:val="0"/>
                    </w:rPr>
                    <m:t>WF</m:t>
                  </m:r>
                </m:sup>
              </m:sSup>
            </m:e>
          </m:d>
        </m:oMath>
      </m:oMathPara>
    </w:p>
    <w:p w:rsidR="0046074A" w:rsidRPr="00133157" w:rsidRDefault="0046074A" w:rsidP="0046074A">
      <w:pPr>
        <w:wordWrap w:val="0"/>
        <w:snapToGrid w:val="0"/>
        <w:ind w:leftChars="200" w:left="480" w:firstLine="480"/>
        <w:jc w:val="right"/>
        <w:rPr>
          <w:kern w:val="0"/>
        </w:rPr>
      </w:pPr>
      <m:oMath>
        <m:r>
          <m:rPr>
            <m:sty m:val="p"/>
          </m:rPr>
          <w:rPr>
            <w:rFonts w:ascii="Cambria Math" w:hAnsi="Cambria Math"/>
            <w:kern w:val="0"/>
          </w:rPr>
          <m:t>=</m:t>
        </m:r>
        <m:r>
          <w:rPr>
            <w:rFonts w:ascii="Cambria Math" w:hAnsi="Cambria Math"/>
            <w:kern w:val="0"/>
          </w:rPr>
          <m:t>MR</m:t>
        </m:r>
        <m:d>
          <m:dPr>
            <m:ctrlPr>
              <w:ins w:id="218" w:author="srtong" w:date="2016-01-13T15:29:00Z">
                <w:rPr>
                  <w:rFonts w:ascii="Cambria Math" w:hAnsi="Cambria Math"/>
                  <w:i/>
                  <w:kern w:val="0"/>
                </w:rPr>
              </w:ins>
            </m:ctrlPr>
          </m:dPr>
          <m:e>
            <m:sSup>
              <m:sSupPr>
                <m:ctrlPr>
                  <w:ins w:id="219" w:author="srtong" w:date="2016-01-13T15:29:00Z">
                    <w:rPr>
                      <w:rFonts w:ascii="Cambria Math" w:hAnsi="Cambria Math"/>
                      <w:i/>
                      <w:kern w:val="0"/>
                    </w:rPr>
                  </w:ins>
                </m:ctrlPr>
              </m:sSupPr>
              <m:e>
                <m:r>
                  <w:rPr>
                    <w:rFonts w:ascii="Cambria Math" w:hAnsi="Cambria Math"/>
                    <w:kern w:val="0"/>
                  </w:rPr>
                  <m:t>P</m:t>
                </m:r>
              </m:e>
              <m:sup>
                <m:r>
                  <w:rPr>
                    <w:rFonts w:ascii="Cambria Math" w:hAnsi="Cambria Math"/>
                    <w:kern w:val="0"/>
                  </w:rPr>
                  <m:t>WF</m:t>
                </m:r>
              </m:sup>
            </m:sSup>
            <m:r>
              <w:rPr>
                <w:rFonts w:ascii="Cambria Math" w:hAnsi="Cambria Math"/>
                <w:kern w:val="0"/>
              </w:rPr>
              <m:t>-</m:t>
            </m:r>
            <m:sSup>
              <m:sSupPr>
                <m:ctrlPr>
                  <w:ins w:id="220" w:author="srtong" w:date="2016-01-13T15:29:00Z">
                    <w:rPr>
                      <w:rFonts w:ascii="Cambria Math" w:hAnsi="Cambria Math"/>
                      <w:i/>
                      <w:kern w:val="0"/>
                    </w:rPr>
                  </w:ins>
                </m:ctrlPr>
              </m:sSupPr>
              <m:e>
                <m:r>
                  <w:rPr>
                    <w:rFonts w:ascii="Cambria Math" w:hAnsi="Cambria Math"/>
                    <w:kern w:val="0"/>
                  </w:rPr>
                  <m:t>o</m:t>
                </m:r>
              </m:e>
              <m:sup>
                <m:r>
                  <w:rPr>
                    <w:rFonts w:ascii="Cambria Math" w:hAnsi="Cambria Math"/>
                    <w:kern w:val="0"/>
                  </w:rPr>
                  <m:t>WF</m:t>
                </m:r>
              </m:sup>
            </m:sSup>
          </m:e>
        </m:d>
      </m:oMath>
      <w:r w:rsidRPr="00133157">
        <w:rPr>
          <w:kern w:val="0"/>
        </w:rPr>
        <w:t>.                             (</w:t>
      </w:r>
      <w:r>
        <w:rPr>
          <w:rFonts w:hint="eastAsia"/>
          <w:kern w:val="0"/>
        </w:rPr>
        <w:t>6</w:t>
      </w:r>
      <w:r w:rsidRPr="00133157">
        <w:rPr>
          <w:kern w:val="0"/>
        </w:rPr>
        <w:t>)</w:t>
      </w:r>
    </w:p>
    <w:p w:rsidR="0046074A" w:rsidRPr="00133157" w:rsidRDefault="0046074A" w:rsidP="0046074A">
      <w:pPr>
        <w:ind w:firstLine="480"/>
      </w:pPr>
    </w:p>
    <w:p w:rsidR="0046074A" w:rsidRPr="00133157" w:rsidRDefault="0046074A" w:rsidP="0046074A">
      <w:pPr>
        <w:ind w:firstLine="480"/>
      </w:pPr>
      <w:r w:rsidRPr="00133157">
        <w:t>在上述的投射與座標轉換的過程中涉及到幾項未知變數</w:t>
      </w:r>
      <w:r w:rsidRPr="00133157">
        <w:t xml:space="preserve">: </w:t>
      </w:r>
    </w:p>
    <w:p w:rsidR="0046074A" w:rsidRPr="00133157" w:rsidRDefault="0046074A" w:rsidP="0046074A">
      <w:pPr>
        <w:ind w:firstLine="480"/>
      </w:pPr>
    </w:p>
    <w:p w:rsidR="0046074A" w:rsidRPr="00133157" w:rsidRDefault="0046074A" w:rsidP="00ED53F2">
      <w:pPr>
        <w:pStyle w:val="a7"/>
        <w:numPr>
          <w:ilvl w:val="0"/>
          <w:numId w:val="28"/>
        </w:numPr>
        <w:snapToGrid w:val="0"/>
        <w:ind w:leftChars="0" w:firstLineChars="0" w:firstLine="480"/>
      </w:pPr>
      <w:r w:rsidRPr="00133157">
        <w:t xml:space="preserve">Intrinsic parameter: </w:t>
      </w:r>
      <w:r w:rsidRPr="00133157">
        <w:rPr>
          <w:i/>
        </w:rPr>
        <w:t>M</w:t>
      </w:r>
      <w:r w:rsidRPr="00133157">
        <w:t>中的焦距</w:t>
      </w:r>
      <w:r w:rsidRPr="00133157">
        <w:rPr>
          <w:i/>
        </w:rPr>
        <w:t>f</w:t>
      </w:r>
      <w:r w:rsidRPr="00133157">
        <w:t>。</w:t>
      </w:r>
    </w:p>
    <w:p w:rsidR="0046074A" w:rsidRPr="00133157" w:rsidRDefault="0046074A" w:rsidP="00ED53F2">
      <w:pPr>
        <w:pStyle w:val="a7"/>
        <w:numPr>
          <w:ilvl w:val="0"/>
          <w:numId w:val="28"/>
        </w:numPr>
        <w:snapToGrid w:val="0"/>
        <w:ind w:leftChars="0" w:firstLineChars="0" w:firstLine="480"/>
      </w:pPr>
      <w:r w:rsidRPr="00133157">
        <w:t xml:space="preserve">Extrinsic parameter: </w:t>
      </w:r>
      <w:r w:rsidRPr="00133157">
        <w:rPr>
          <w:i/>
        </w:rPr>
        <w:t>R</w:t>
      </w:r>
      <w:r w:rsidRPr="00133157">
        <w:t>中的</w:t>
      </w:r>
      <w:r w:rsidRPr="00A17741">
        <w:rPr>
          <w:rFonts w:ascii="Symbol" w:hAnsi="Symbol"/>
        </w:rPr>
        <w:t></w:t>
      </w:r>
      <w:r w:rsidRPr="00133157">
        <w:t xml:space="preserve">, </w:t>
      </w:r>
      <w:r w:rsidRPr="00A17741">
        <w:rPr>
          <w:rFonts w:ascii="Symbol" w:hAnsi="Symbol"/>
        </w:rPr>
        <w:t></w:t>
      </w:r>
      <w:r w:rsidRPr="00133157">
        <w:t xml:space="preserve">, </w:t>
      </w:r>
      <w:r w:rsidRPr="00A17741">
        <w:rPr>
          <w:rFonts w:ascii="Symbol" w:hAnsi="Symbol"/>
        </w:rPr>
        <w:t></w:t>
      </w:r>
      <w:r w:rsidRPr="00133157">
        <w:t>旋轉角度與鏡頭中心點</w:t>
      </w:r>
      <w:r w:rsidRPr="00133157">
        <w:rPr>
          <w:i/>
        </w:rPr>
        <w:t>o</w:t>
      </w:r>
      <w:r w:rsidRPr="00133157">
        <w:t>的</w:t>
      </w:r>
      <w:r w:rsidRPr="00133157">
        <w:t>WF</w:t>
      </w:r>
      <w:r w:rsidRPr="00133157">
        <w:t>座標</w:t>
      </w:r>
      <w:r w:rsidRPr="00133157">
        <w:rPr>
          <w:i/>
        </w:rPr>
        <w:t>o</w:t>
      </w:r>
      <w:r w:rsidRPr="00133157">
        <w:rPr>
          <w:i/>
          <w:vertAlign w:val="superscript"/>
        </w:rPr>
        <w:t>WF</w:t>
      </w:r>
      <w:r w:rsidRPr="00133157">
        <w:t>。</w:t>
      </w:r>
    </w:p>
    <w:p w:rsidR="0046074A" w:rsidRPr="00133157" w:rsidRDefault="0046074A" w:rsidP="0046074A">
      <w:pPr>
        <w:ind w:firstLine="480"/>
      </w:pPr>
    </w:p>
    <w:p w:rsidR="0046074A" w:rsidRPr="00133157" w:rsidRDefault="0046074A" w:rsidP="0046074A">
      <w:pPr>
        <w:ind w:leftChars="200" w:left="480" w:firstLine="480"/>
      </w:pPr>
      <w:r w:rsidRPr="00133157">
        <w:t>基本上只要我們能提供足夠的已知對應點</w:t>
      </w:r>
      <w:r w:rsidRPr="00133157">
        <w:t>(</w:t>
      </w:r>
      <w:r w:rsidRPr="00133157">
        <w:rPr>
          <w:i/>
        </w:rPr>
        <w:t>p</w:t>
      </w:r>
      <w:r w:rsidRPr="00133157">
        <w:rPr>
          <w:i/>
          <w:vertAlign w:val="superscript"/>
        </w:rPr>
        <w:t>CF</w:t>
      </w:r>
      <w:r w:rsidRPr="00133157">
        <w:t xml:space="preserve">, </w:t>
      </w:r>
      <w:r w:rsidRPr="00133157">
        <w:rPr>
          <w:i/>
        </w:rPr>
        <w:t>P</w:t>
      </w:r>
      <w:r w:rsidRPr="00133157">
        <w:rPr>
          <w:i/>
          <w:vertAlign w:val="superscript"/>
        </w:rPr>
        <w:t>WF</w:t>
      </w:r>
      <w:r w:rsidRPr="00133157">
        <w:t>)</w:t>
      </w:r>
      <w:r w:rsidRPr="00133157">
        <w:t>，這些變數就能求得。然而</w:t>
      </w:r>
      <w:r w:rsidRPr="00133157">
        <w:t xml:space="preserve">CCD </w:t>
      </w:r>
      <w:r w:rsidRPr="00133157">
        <w:t>的種類繁多，它們可能安置牆上，鏡頭固定不動，或者可以透過網路遙控鏡頭旋轉、拉遠</w:t>
      </w:r>
      <w:r w:rsidRPr="00133157">
        <w:t>/</w:t>
      </w:r>
      <w:proofErr w:type="gramStart"/>
      <w:r w:rsidRPr="00133157">
        <w:t>拉近等</w:t>
      </w:r>
      <w:proofErr w:type="gramEnd"/>
      <w:r w:rsidRPr="00133157">
        <w:t>；</w:t>
      </w:r>
      <w:r w:rsidRPr="00133157">
        <w:t>CCD</w:t>
      </w:r>
      <w:r w:rsidRPr="00133157">
        <w:t>也有可能是使用者的手機，具有</w:t>
      </w:r>
      <w:r w:rsidRPr="00133157">
        <w:t>g-sensor</w:t>
      </w:r>
      <w:r w:rsidRPr="00133157">
        <w:t>與</w:t>
      </w:r>
      <w:r w:rsidRPr="00133157">
        <w:t>e-compass</w:t>
      </w:r>
      <w:r w:rsidRPr="00133157">
        <w:t>功能，可以偵測到</w:t>
      </w:r>
      <w:r w:rsidRPr="00133157">
        <w:t>iBeacon</w:t>
      </w:r>
      <w:r w:rsidRPr="00133157">
        <w:t>訊號，並隨意移動。當</w:t>
      </w:r>
      <w:r w:rsidRPr="00133157">
        <w:t>CCD</w:t>
      </w:r>
      <w:r w:rsidRPr="00133157">
        <w:t>鏡頭角度移動，或焦距調整時，這些變數必須跟著重新調校，這可能會消耗大量運算資源。因此如何在這些不同的</w:t>
      </w:r>
      <w:r w:rsidRPr="00133157">
        <w:t>CCD</w:t>
      </w:r>
      <w:r w:rsidRPr="00133157">
        <w:t>環境組態中獲取需要的變數資訊，同時避免過多的運算，是必須克服的問題。關於這方面，我們將以</w:t>
      </w:r>
      <w:r w:rsidRPr="00133157">
        <w:t>Open</w:t>
      </w:r>
      <w:r w:rsidRPr="00133157">
        <w:rPr>
          <w:rFonts w:hint="eastAsia"/>
        </w:rPr>
        <w:t xml:space="preserve"> </w:t>
      </w:r>
      <w:r w:rsidRPr="00133157">
        <w:t>CV</w:t>
      </w:r>
      <w:r w:rsidRPr="00133157">
        <w:t>程式碼為基礎，參考先前文獻中所討論的做法，然後針對農場實際環境，探討各種可能的</w:t>
      </w:r>
      <w:r w:rsidRPr="00133157">
        <w:t>CCD</w:t>
      </w:r>
      <w:r w:rsidRPr="00133157">
        <w:t>組態</w:t>
      </w:r>
      <w:r w:rsidRPr="00133157">
        <w:t>(</w:t>
      </w:r>
      <w:r>
        <w:t>如</w:t>
      </w:r>
      <w:r>
        <w:fldChar w:fldCharType="begin"/>
      </w:r>
      <w:r>
        <w:instrText xml:space="preserve"> REF _Ref484620807 \h </w:instrText>
      </w:r>
      <w:r>
        <w:fldChar w:fldCharType="separate"/>
      </w:r>
      <w:r w:rsidR="00AB3D39">
        <w:rPr>
          <w:rFonts w:hint="eastAsia"/>
        </w:rPr>
        <w:t>圖</w:t>
      </w:r>
      <w:r w:rsidR="00AB3D39">
        <w:rPr>
          <w:rFonts w:hint="eastAsia"/>
        </w:rPr>
        <w:t xml:space="preserve"> </w:t>
      </w:r>
      <w:r w:rsidR="00AB3D39">
        <w:rPr>
          <w:noProof/>
        </w:rPr>
        <w:t>3</w:t>
      </w:r>
      <w:r w:rsidR="00AB3D39">
        <w:noBreakHyphen/>
      </w:r>
      <w:r w:rsidR="00AB3D39">
        <w:rPr>
          <w:noProof/>
        </w:rPr>
        <w:t>4</w:t>
      </w:r>
      <w:r>
        <w:fldChar w:fldCharType="end"/>
      </w:r>
      <w:r w:rsidRPr="00133157">
        <w:t>)</w:t>
      </w:r>
      <w:r w:rsidRPr="00133157">
        <w:t>，並發展出合適的調校流程</w:t>
      </w:r>
      <w:r w:rsidRPr="00133157">
        <w:t xml:space="preserve">(calibration </w:t>
      </w:r>
      <w:r w:rsidRPr="00133157">
        <w:lastRenderedPageBreak/>
        <w:t>process)</w:t>
      </w:r>
      <w:r w:rsidRPr="00133157">
        <w:t>。</w:t>
      </w:r>
    </w:p>
    <w:p w:rsidR="0046074A" w:rsidRDefault="0046074A" w:rsidP="0046074A">
      <w:pPr>
        <w:pStyle w:val="a4"/>
      </w:pPr>
      <w:r w:rsidRPr="00817123">
        <w:rPr>
          <w:noProof/>
        </w:rPr>
        <w:drawing>
          <wp:inline distT="0" distB="0" distL="0" distR="0" wp14:anchorId="0F6325CA" wp14:editId="69AD82BC">
            <wp:extent cx="4798924" cy="2268000"/>
            <wp:effectExtent l="0" t="0" r="1905" b="0"/>
            <wp:docPr id="2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8924" cy="2268000"/>
                    </a:xfrm>
                    <a:prstGeom prst="rect">
                      <a:avLst/>
                    </a:prstGeom>
                    <a:noFill/>
                    <a:ln>
                      <a:noFill/>
                    </a:ln>
                  </pic:spPr>
                </pic:pic>
              </a:graphicData>
            </a:graphic>
          </wp:inline>
        </w:drawing>
      </w:r>
    </w:p>
    <w:p w:rsidR="001F08EC" w:rsidRDefault="0046074A" w:rsidP="001F08EC">
      <w:pPr>
        <w:pStyle w:val="a4"/>
        <w:rPr>
          <w:rFonts w:hint="eastAsia"/>
          <w:kern w:val="0"/>
        </w:rPr>
      </w:pPr>
      <w:bookmarkStart w:id="221" w:name="_Ref48462080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w:t>
      </w:r>
      <w:r>
        <w:fldChar w:fldCharType="end"/>
      </w:r>
      <w:bookmarkEnd w:id="221"/>
      <w:r>
        <w:rPr>
          <w:rFonts w:hint="eastAsia"/>
        </w:rPr>
        <w:t>、</w:t>
      </w:r>
      <w:r w:rsidRPr="00133157">
        <w:rPr>
          <w:kern w:val="0"/>
        </w:rPr>
        <w:t>相機座標系統</w:t>
      </w:r>
      <w:r w:rsidRPr="00133157">
        <w:rPr>
          <w:kern w:val="0"/>
        </w:rPr>
        <w:t>(CF)</w:t>
      </w:r>
      <w:r w:rsidRPr="00133157">
        <w:rPr>
          <w:kern w:val="0"/>
        </w:rPr>
        <w:t>與實境座標系統</w:t>
      </w:r>
      <w:r w:rsidRPr="00133157">
        <w:rPr>
          <w:kern w:val="0"/>
        </w:rPr>
        <w:t>(WF)</w:t>
      </w:r>
      <w:r w:rsidRPr="00133157">
        <w:rPr>
          <w:kern w:val="0"/>
        </w:rPr>
        <w:t>之間的轉換</w:t>
      </w:r>
    </w:p>
    <w:p w:rsidR="003623E4" w:rsidRDefault="003623E4" w:rsidP="001F08EC">
      <w:pPr>
        <w:pStyle w:val="a4"/>
      </w:pPr>
    </w:p>
    <w:p w:rsidR="001F08EC" w:rsidRDefault="001F08EC" w:rsidP="00ED53F2">
      <w:pPr>
        <w:pStyle w:val="a7"/>
        <w:numPr>
          <w:ilvl w:val="0"/>
          <w:numId w:val="26"/>
        </w:numPr>
        <w:ind w:leftChars="0" w:firstLineChars="0"/>
        <w:rPr>
          <w:rFonts w:hint="eastAsia"/>
          <w:b/>
        </w:rPr>
      </w:pPr>
      <w:r w:rsidRPr="008D3011">
        <w:rPr>
          <w:b/>
        </w:rPr>
        <w:t>3D</w:t>
      </w:r>
      <w:r w:rsidRPr="008D3011">
        <w:rPr>
          <w:b/>
        </w:rPr>
        <w:t>視覺定位模組</w:t>
      </w:r>
      <w:r w:rsidRPr="008D3011">
        <w:rPr>
          <w:b/>
        </w:rPr>
        <w:t>(3D vision positioning module, VPM ) Plan</w:t>
      </w:r>
      <w:r w:rsidRPr="001F08EC">
        <w:rPr>
          <w:b/>
        </w:rPr>
        <w:t>:</w:t>
      </w:r>
    </w:p>
    <w:p w:rsidR="001F08EC" w:rsidRDefault="001F08EC" w:rsidP="001F08EC">
      <w:pPr>
        <w:ind w:leftChars="200" w:left="480" w:firstLine="480"/>
        <w:rPr>
          <w:rFonts w:hint="eastAsia"/>
        </w:rPr>
      </w:pPr>
      <w:r>
        <w:rPr>
          <w:rFonts w:hint="eastAsia"/>
        </w:rPr>
        <w:t>主要</w:t>
      </w:r>
      <w:r w:rsidRPr="008D3011">
        <w:t>我們討論如何透過多部</w:t>
      </w:r>
      <w:r w:rsidRPr="008D3011">
        <w:t>CCD</w:t>
      </w:r>
      <w:r w:rsidRPr="008D3011">
        <w:t>，對畫面中的物件則進行</w:t>
      </w:r>
      <w:r w:rsidRPr="008D3011">
        <w:t>3D</w:t>
      </w:r>
      <w:r w:rsidRPr="008D3011">
        <w:t>定位。我們的做法是針對某一物件，先在不同的</w:t>
      </w:r>
      <w:r w:rsidRPr="008D3011">
        <w:t>CCD</w:t>
      </w:r>
      <w:r w:rsidRPr="008D3011">
        <w:t>畫面中找到它的位置，然後進行手動點選，接著系統會自動計算出所對應的實境座標。其基本原理如下，假設</w:t>
      </w:r>
      <w:r w:rsidRPr="008D3011">
        <w:t>CCD</w:t>
      </w:r>
      <w:r w:rsidRPr="008D3011">
        <w:t>的</w:t>
      </w:r>
      <w:r w:rsidRPr="008D3011">
        <w:t>lens center</w:t>
      </w:r>
      <w:proofErr w:type="gramStart"/>
      <w:r w:rsidRPr="008D3011">
        <w:t>至某可視</w:t>
      </w:r>
      <w:proofErr w:type="gramEnd"/>
      <w:r w:rsidRPr="008D3011">
        <w:t>物件的直線稱之為</w:t>
      </w:r>
      <w:r w:rsidRPr="008D3011">
        <w:t>Line-of-sight (LOS)</w:t>
      </w:r>
      <w:r w:rsidRPr="008D3011">
        <w:t>，則該物件的</w:t>
      </w:r>
      <w:r w:rsidRPr="008D3011">
        <w:t>POI</w:t>
      </w:r>
      <w:r w:rsidRPr="008D3011">
        <w:t>座標，可以從兩條不同</w:t>
      </w:r>
      <w:r w:rsidRPr="008D3011">
        <w:t>CCD</w:t>
      </w:r>
      <w:r w:rsidRPr="008D3011">
        <w:t>的</w:t>
      </w:r>
      <w:r w:rsidRPr="008D3011">
        <w:t>Line-of-sight (LOS)</w:t>
      </w:r>
      <w:r w:rsidRPr="008D3011">
        <w:t>的交會處求得。例如</w:t>
      </w:r>
      <w:r w:rsidRPr="008D3011">
        <w:t>:</w:t>
      </w:r>
      <w:r w:rsidRPr="00FD50F5">
        <w:t>圖</w:t>
      </w:r>
      <w:r>
        <w:fldChar w:fldCharType="begin"/>
      </w:r>
      <w:r>
        <w:instrText xml:space="preserve"> REF _Ref484620885 \h </w:instrText>
      </w:r>
      <w:r>
        <w:fldChar w:fldCharType="separate"/>
      </w:r>
      <w:r w:rsidR="00AB3D39">
        <w:rPr>
          <w:rFonts w:hint="eastAsia"/>
        </w:rPr>
        <w:t>圖</w:t>
      </w:r>
      <w:r w:rsidR="00AB3D39">
        <w:rPr>
          <w:rFonts w:hint="eastAsia"/>
        </w:rPr>
        <w:t xml:space="preserve"> </w:t>
      </w:r>
      <w:r w:rsidR="00AB3D39">
        <w:rPr>
          <w:noProof/>
        </w:rPr>
        <w:t>3</w:t>
      </w:r>
      <w:r w:rsidR="00AB3D39">
        <w:noBreakHyphen/>
      </w:r>
      <w:r w:rsidR="00AB3D39">
        <w:rPr>
          <w:noProof/>
        </w:rPr>
        <w:t>5</w:t>
      </w:r>
      <w:r>
        <w:fldChar w:fldCharType="end"/>
      </w:r>
      <w:r w:rsidRPr="008D3011">
        <w:t>中有兩台</w:t>
      </w:r>
      <w:r w:rsidRPr="008D3011">
        <w:t>CCD</w:t>
      </w:r>
      <w:r w:rsidRPr="008D3011">
        <w:t>，分別以不同的角度拍攝同一群物件，對一個物件</w:t>
      </w:r>
      <w:r w:rsidRPr="008D3011">
        <w:t>(</w:t>
      </w:r>
      <w:r w:rsidRPr="008D3011">
        <w:t>如藍色盒子</w:t>
      </w:r>
      <w:r w:rsidRPr="008D3011">
        <w:t>)</w:t>
      </w:r>
      <w:r w:rsidRPr="008D3011">
        <w:t>而言，當我們點選它的中心點時，從每部</w:t>
      </w:r>
      <w:r w:rsidRPr="008D3011">
        <w:t>CCD</w:t>
      </w:r>
      <w:r w:rsidRPr="008D3011">
        <w:t>的畫面中皆可以延伸出一條</w:t>
      </w:r>
      <w:r w:rsidRPr="008D3011">
        <w:t>LOS</w:t>
      </w:r>
      <w:r w:rsidRPr="008D3011">
        <w:t>，從這兩條交叉的</w:t>
      </w:r>
      <w:r w:rsidRPr="008D3011">
        <w:t>LOS</w:t>
      </w:r>
      <w:r w:rsidRPr="008D3011">
        <w:t>中我們可以求得交會處</w:t>
      </w:r>
      <w:r w:rsidRPr="008D3011">
        <w:t>[</w:t>
      </w:r>
      <w:r w:rsidRPr="008D3011">
        <w:rPr>
          <w:i/>
        </w:rPr>
        <w:t>x</w:t>
      </w:r>
      <w:r w:rsidRPr="008D3011">
        <w:t xml:space="preserve">, </w:t>
      </w:r>
      <w:r w:rsidRPr="008D3011">
        <w:rPr>
          <w:i/>
        </w:rPr>
        <w:t>y</w:t>
      </w:r>
      <w:r w:rsidRPr="008D3011">
        <w:t xml:space="preserve">, </w:t>
      </w:r>
      <w:r w:rsidRPr="008D3011">
        <w:rPr>
          <w:i/>
        </w:rPr>
        <w:t>z</w:t>
      </w:r>
      <w:r w:rsidRPr="008D3011">
        <w:t>]</w:t>
      </w:r>
      <w:r w:rsidRPr="008D3011">
        <w:rPr>
          <w:vertAlign w:val="superscript"/>
        </w:rPr>
        <w:t>T</w:t>
      </w:r>
      <w:r w:rsidRPr="008D3011">
        <w:t>的座標，即為此物件的</w:t>
      </w:r>
      <w:r w:rsidRPr="008D3011">
        <w:t>POI</w:t>
      </w:r>
      <w:r w:rsidRPr="008D3011">
        <w:t>實境座標。然後我們依照實際物件的形狀定義物件</w:t>
      </w:r>
      <w:r w:rsidRPr="008D3011">
        <w:t>box</w:t>
      </w:r>
      <w:r w:rsidRPr="008D3011">
        <w:t>的深</w:t>
      </w:r>
      <w:r w:rsidRPr="008D3011">
        <w:t>(</w:t>
      </w:r>
      <w:r w:rsidRPr="008D3011">
        <w:rPr>
          <w:i/>
        </w:rPr>
        <w:t>d</w:t>
      </w:r>
      <w:r w:rsidRPr="008D3011">
        <w:t>)</w:t>
      </w:r>
      <w:r w:rsidRPr="008D3011">
        <w:t>、寬</w:t>
      </w:r>
      <w:r w:rsidRPr="008D3011">
        <w:t>(</w:t>
      </w:r>
      <w:r w:rsidRPr="008D3011">
        <w:rPr>
          <w:i/>
        </w:rPr>
        <w:t>w</w:t>
      </w:r>
      <w:r w:rsidRPr="008D3011">
        <w:t>)</w:t>
      </w:r>
      <w:r w:rsidRPr="008D3011">
        <w:t>、高</w:t>
      </w:r>
      <w:r w:rsidRPr="008D3011">
        <w:t>(</w:t>
      </w:r>
      <w:r w:rsidRPr="008D3011">
        <w:rPr>
          <w:i/>
        </w:rPr>
        <w:t>h</w:t>
      </w:r>
      <w:r w:rsidRPr="008D3011">
        <w:t>)</w:t>
      </w:r>
      <w:r w:rsidRPr="008D3011">
        <w:t>。</w:t>
      </w:r>
    </w:p>
    <w:p w:rsidR="001F08EC" w:rsidRPr="00133157" w:rsidRDefault="001F08EC" w:rsidP="001F08EC">
      <w:pPr>
        <w:snapToGrid w:val="0"/>
        <w:ind w:firstLine="480"/>
        <w:rPr>
          <w:kern w:val="0"/>
        </w:rPr>
      </w:pPr>
    </w:p>
    <w:p w:rsidR="001F08EC" w:rsidRDefault="001F08EC" w:rsidP="001F08EC">
      <w:pPr>
        <w:pStyle w:val="a4"/>
      </w:pPr>
      <w:r w:rsidRPr="001F08EC">
        <w:lastRenderedPageBreak/>
        <w:drawing>
          <wp:inline distT="0" distB="0" distL="0" distR="0" wp14:anchorId="407D43A8" wp14:editId="20996A50">
            <wp:extent cx="3307715" cy="2548890"/>
            <wp:effectExtent l="0" t="0" r="0" b="0"/>
            <wp:docPr id="6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7715" cy="2548890"/>
                    </a:xfrm>
                    <a:prstGeom prst="rect">
                      <a:avLst/>
                    </a:prstGeom>
                    <a:noFill/>
                    <a:ln>
                      <a:noFill/>
                    </a:ln>
                  </pic:spPr>
                </pic:pic>
              </a:graphicData>
            </a:graphic>
          </wp:inline>
        </w:drawing>
      </w:r>
    </w:p>
    <w:p w:rsidR="001F08EC" w:rsidRPr="00B205D8" w:rsidRDefault="001F08EC" w:rsidP="001F08EC">
      <w:pPr>
        <w:pStyle w:val="a4"/>
      </w:pPr>
      <w:bookmarkStart w:id="222" w:name="_Ref484620885"/>
      <w:bookmarkStart w:id="223" w:name="_Ref48514174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5</w:t>
      </w:r>
      <w:r>
        <w:fldChar w:fldCharType="end"/>
      </w:r>
      <w:bookmarkEnd w:id="222"/>
      <w:r>
        <w:rPr>
          <w:rFonts w:hint="eastAsia"/>
        </w:rPr>
        <w:t>、</w:t>
      </w:r>
      <w:r w:rsidRPr="00B205D8">
        <w:t>不同的</w:t>
      </w:r>
      <w:r w:rsidRPr="00B205D8">
        <w:t>CCD</w:t>
      </w:r>
      <w:r w:rsidRPr="00B205D8">
        <w:t>衍伸出不同的</w:t>
      </w:r>
      <w:r w:rsidRPr="00B205D8">
        <w:t>LOS</w:t>
      </w:r>
      <w:r w:rsidRPr="00B205D8">
        <w:t>。</w:t>
      </w:r>
      <w:bookmarkEnd w:id="223"/>
    </w:p>
    <w:p w:rsidR="001F08EC" w:rsidRDefault="001F08EC" w:rsidP="001F08EC">
      <w:pPr>
        <w:ind w:leftChars="300" w:left="720" w:firstLine="480"/>
        <w:rPr>
          <w:rFonts w:hint="eastAsia"/>
        </w:rPr>
      </w:pPr>
      <w:r w:rsidRPr="00133157">
        <w:t>以下我們討論如何求兩條</w:t>
      </w:r>
      <w:r w:rsidRPr="00133157">
        <w:t>LOS</w:t>
      </w:r>
      <w:r w:rsidRPr="00133157">
        <w:t>的交會點</w:t>
      </w:r>
      <w:r w:rsidRPr="00133157">
        <w:t xml:space="preserve">? </w:t>
      </w:r>
      <w:r w:rsidRPr="00133157">
        <w:t>假設兩部</w:t>
      </w:r>
      <w:r w:rsidRPr="00133157">
        <w:t>CCD</w:t>
      </w:r>
      <w:r w:rsidRPr="00133157">
        <w:t>的</w:t>
      </w:r>
      <w:r w:rsidRPr="00133157">
        <w:t>lens center</w:t>
      </w:r>
      <w:r w:rsidRPr="00133157">
        <w:t>位於</w:t>
      </w:r>
      <w:r w:rsidRPr="00133157">
        <w:rPr>
          <w:i/>
        </w:rPr>
        <w:t>C</w:t>
      </w:r>
      <w:r w:rsidRPr="00133157">
        <w:rPr>
          <w:i/>
          <w:vertAlign w:val="subscript"/>
        </w:rPr>
        <w:t>l</w:t>
      </w:r>
      <w:r w:rsidRPr="00133157">
        <w:t xml:space="preserve"> </w:t>
      </w:r>
      <w:r w:rsidRPr="00133157">
        <w:t>點與</w:t>
      </w:r>
      <w:r w:rsidRPr="00133157">
        <w:rPr>
          <w:i/>
        </w:rPr>
        <w:t>C</w:t>
      </w:r>
      <w:r w:rsidRPr="00133157">
        <w:rPr>
          <w:i/>
          <w:vertAlign w:val="subscript"/>
        </w:rPr>
        <w:t>r</w:t>
      </w:r>
      <w:r w:rsidRPr="00133157">
        <w:t>點，它們同時可看見</w:t>
      </w:r>
      <w:r w:rsidRPr="00133157">
        <w:rPr>
          <w:i/>
        </w:rPr>
        <w:t>P</w:t>
      </w:r>
      <w:r w:rsidRPr="00133157">
        <w:t>點</w:t>
      </w:r>
      <w:r w:rsidRPr="00133157">
        <w:t>(</w:t>
      </w:r>
      <w:r>
        <w:t>如</w:t>
      </w:r>
      <w:r>
        <w:fldChar w:fldCharType="begin"/>
      </w:r>
      <w:r>
        <w:instrText xml:space="preserve"> REF _Ref484620928 \h </w:instrText>
      </w:r>
      <w:r>
        <w:fldChar w:fldCharType="separate"/>
      </w:r>
      <w:r w:rsidR="00AB3D39" w:rsidRPr="00B205D8">
        <w:rPr>
          <w:rFonts w:hint="eastAsia"/>
        </w:rPr>
        <w:t>圖</w:t>
      </w:r>
      <w:r w:rsidR="00AB3D39" w:rsidRPr="00B205D8">
        <w:rPr>
          <w:rFonts w:hint="eastAsia"/>
        </w:rPr>
        <w:t xml:space="preserve"> </w:t>
      </w:r>
      <w:r w:rsidR="00AB3D39">
        <w:rPr>
          <w:noProof/>
        </w:rPr>
        <w:t>3</w:t>
      </w:r>
      <w:r w:rsidR="00AB3D39">
        <w:noBreakHyphen/>
      </w:r>
      <w:r w:rsidR="00AB3D39">
        <w:rPr>
          <w:noProof/>
        </w:rPr>
        <w:t>6</w:t>
      </w:r>
      <w:r>
        <w:fldChar w:fldCharType="end"/>
      </w:r>
      <w:r w:rsidRPr="00133157">
        <w:t>所示</w:t>
      </w:r>
      <w:r w:rsidRPr="00133157">
        <w:t>)</w:t>
      </w:r>
      <w:r w:rsidRPr="00133157">
        <w:t>，我們可以先求得各</w:t>
      </w:r>
      <w:r w:rsidRPr="00133157">
        <w:t>CCD</w:t>
      </w:r>
      <w:r w:rsidRPr="00133157">
        <w:t>的</w:t>
      </w:r>
      <w:r w:rsidRPr="00133157">
        <w:rPr>
          <w:i/>
        </w:rPr>
        <w:t>M</w:t>
      </w:r>
      <w:r w:rsidRPr="00133157">
        <w:t>、</w:t>
      </w:r>
      <w:r w:rsidRPr="00133157">
        <w:rPr>
          <w:i/>
        </w:rPr>
        <w:t>R</w:t>
      </w:r>
      <w:r w:rsidRPr="00133157">
        <w:t>、</w:t>
      </w:r>
      <w:r w:rsidRPr="00133157">
        <w:t xml:space="preserve"> </w:t>
      </w:r>
      <w:r w:rsidRPr="00133157">
        <w:rPr>
          <w:i/>
        </w:rPr>
        <w:t>o</w:t>
      </w:r>
      <w:r w:rsidRPr="00133157">
        <w:rPr>
          <w:i/>
          <w:vertAlign w:val="superscript"/>
        </w:rPr>
        <w:t>WF</w:t>
      </w:r>
      <w:r w:rsidRPr="00133157">
        <w:t>，然後給一組對應</w:t>
      </w:r>
      <w:r w:rsidRPr="00133157">
        <w:t>(</w:t>
      </w:r>
      <w:r w:rsidRPr="00133157">
        <w:rPr>
          <w:i/>
        </w:rPr>
        <w:t>p</w:t>
      </w:r>
      <w:r w:rsidRPr="00133157">
        <w:rPr>
          <w:i/>
          <w:vertAlign w:val="subscript"/>
        </w:rPr>
        <w:t>l</w:t>
      </w:r>
      <w:r w:rsidRPr="00133157">
        <w:rPr>
          <w:i/>
          <w:vertAlign w:val="superscript"/>
        </w:rPr>
        <w:t>CF</w:t>
      </w:r>
      <w:r w:rsidRPr="00133157">
        <w:t xml:space="preserve">, </w:t>
      </w:r>
      <w:r w:rsidRPr="00133157">
        <w:rPr>
          <w:i/>
        </w:rPr>
        <w:t>p</w:t>
      </w:r>
      <w:r w:rsidRPr="00133157">
        <w:rPr>
          <w:i/>
          <w:vertAlign w:val="subscript"/>
        </w:rPr>
        <w:t>r</w:t>
      </w:r>
      <w:r w:rsidRPr="00133157">
        <w:rPr>
          <w:i/>
          <w:vertAlign w:val="superscript"/>
        </w:rPr>
        <w:t>CF</w:t>
      </w:r>
      <w:r w:rsidRPr="00133157">
        <w:t>)</w:t>
      </w:r>
      <w:r w:rsidRPr="00133157">
        <w:t>，解</w:t>
      </w:r>
    </w:p>
    <w:p w:rsidR="001F08EC" w:rsidRPr="00133157" w:rsidRDefault="001F08EC" w:rsidP="001F08EC">
      <w:pPr>
        <w:ind w:firstLine="480"/>
      </w:pPr>
    </w:p>
    <w:p w:rsidR="001F08EC" w:rsidRPr="00133157" w:rsidRDefault="001F08EC" w:rsidP="001F08EC">
      <w:pPr>
        <w:snapToGrid w:val="0"/>
        <w:ind w:leftChars="200" w:left="480" w:firstLine="480"/>
        <w:jc w:val="right"/>
        <w:rPr>
          <w:kern w:val="0"/>
        </w:rPr>
      </w:pPr>
      <m:oMath>
        <m:d>
          <m:dPr>
            <m:begChr m:val="{"/>
            <m:endChr m:val=""/>
            <m:ctrlPr>
              <w:ins w:id="224" w:author="srtong" w:date="2016-01-13T15:29:00Z">
                <w:rPr>
                  <w:rFonts w:ascii="Cambria Math" w:hAnsi="Cambria Math"/>
                  <w:kern w:val="0"/>
                </w:rPr>
              </w:ins>
            </m:ctrlPr>
          </m:dPr>
          <m:e>
            <m:m>
              <m:mPr>
                <m:mcs>
                  <m:mc>
                    <m:mcPr>
                      <m:count m:val="1"/>
                      <m:mcJc m:val="center"/>
                    </m:mcPr>
                  </m:mc>
                </m:mcs>
                <m:ctrlPr>
                  <w:ins w:id="225" w:author="srtong" w:date="2016-01-13T15:29:00Z">
                    <w:rPr>
                      <w:rFonts w:ascii="Cambria Math" w:hAnsi="Cambria Math"/>
                      <w:i/>
                      <w:kern w:val="0"/>
                    </w:rPr>
                  </w:ins>
                </m:ctrlPr>
              </m:mPr>
              <m:mr>
                <m:e>
                  <m:sSubSup>
                    <m:sSubSupPr>
                      <m:ctrlPr>
                        <w:ins w:id="226" w:author="srtong" w:date="2016-01-13T15:29:00Z">
                          <w:rPr>
                            <w:rFonts w:ascii="Cambria Math" w:hAnsi="Cambria Math"/>
                            <w:i/>
                            <w:kern w:val="0"/>
                          </w:rPr>
                        </w:ins>
                      </m:ctrlPr>
                    </m:sSubSupPr>
                    <m:e>
                      <m:r>
                        <w:rPr>
                          <w:rFonts w:ascii="Cambria Math" w:hAnsi="Cambria Math"/>
                          <w:kern w:val="0"/>
                        </w:rPr>
                        <m:t>p</m:t>
                      </m:r>
                    </m:e>
                    <m:sub>
                      <m:r>
                        <w:rPr>
                          <w:rFonts w:ascii="Cambria Math" w:hAnsi="Cambria Math"/>
                          <w:kern w:val="0"/>
                        </w:rPr>
                        <m:t>l</m:t>
                      </m:r>
                    </m:sub>
                    <m:sup>
                      <m:r>
                        <w:rPr>
                          <w:rFonts w:ascii="Cambria Math" w:hAnsi="Cambria Math"/>
                          <w:kern w:val="0"/>
                        </w:rPr>
                        <m:t>CF</m:t>
                      </m:r>
                    </m:sup>
                  </m:sSubSup>
                  <m:r>
                    <w:rPr>
                      <w:rFonts w:ascii="Cambria Math" w:hAnsi="Cambria Math"/>
                      <w:kern w:val="0"/>
                    </w:rPr>
                    <m:t>=</m:t>
                  </m:r>
                  <m:sSub>
                    <m:sSubPr>
                      <m:ctrlPr>
                        <w:ins w:id="227" w:author="srtong" w:date="2016-01-13T15:29:00Z">
                          <w:rPr>
                            <w:rFonts w:ascii="Cambria Math" w:hAnsi="Cambria Math"/>
                            <w:i/>
                            <w:kern w:val="0"/>
                          </w:rPr>
                        </w:ins>
                      </m:ctrlPr>
                    </m:sSubPr>
                    <m:e>
                      <m:r>
                        <w:rPr>
                          <w:rFonts w:ascii="Cambria Math" w:hAnsi="Cambria Math"/>
                          <w:kern w:val="0"/>
                        </w:rPr>
                        <m:t>M</m:t>
                      </m:r>
                    </m:e>
                    <m:sub>
                      <m:r>
                        <w:rPr>
                          <w:rFonts w:ascii="Cambria Math" w:hAnsi="Cambria Math"/>
                          <w:kern w:val="0"/>
                        </w:rPr>
                        <m:t>l</m:t>
                      </m:r>
                    </m:sub>
                  </m:sSub>
                  <m:sSub>
                    <m:sSubPr>
                      <m:ctrlPr>
                        <w:ins w:id="228" w:author="srtong" w:date="2016-01-13T15:29:00Z">
                          <w:rPr>
                            <w:rFonts w:ascii="Cambria Math" w:hAnsi="Cambria Math"/>
                            <w:i/>
                            <w:kern w:val="0"/>
                          </w:rPr>
                        </w:ins>
                      </m:ctrlPr>
                    </m:sSubPr>
                    <m:e>
                      <m:r>
                        <w:rPr>
                          <w:rFonts w:ascii="Cambria Math" w:hAnsi="Cambria Math"/>
                          <w:kern w:val="0"/>
                        </w:rPr>
                        <m:t>R</m:t>
                      </m:r>
                    </m:e>
                    <m:sub>
                      <m:r>
                        <w:rPr>
                          <w:rFonts w:ascii="Cambria Math" w:hAnsi="Cambria Math"/>
                          <w:kern w:val="0"/>
                        </w:rPr>
                        <m:t>l</m:t>
                      </m:r>
                    </m:sub>
                  </m:sSub>
                  <m:d>
                    <m:dPr>
                      <m:ctrlPr>
                        <w:ins w:id="229" w:author="srtong" w:date="2016-01-13T15:29:00Z">
                          <w:rPr>
                            <w:rFonts w:ascii="Cambria Math" w:hAnsi="Cambria Math"/>
                            <w:i/>
                            <w:kern w:val="0"/>
                          </w:rPr>
                        </w:ins>
                      </m:ctrlPr>
                    </m:dPr>
                    <m:e>
                      <m:sSup>
                        <m:sSupPr>
                          <m:ctrlPr>
                            <w:ins w:id="230" w:author="srtong" w:date="2016-01-13T15:29:00Z">
                              <w:rPr>
                                <w:rFonts w:ascii="Cambria Math" w:hAnsi="Cambria Math"/>
                                <w:i/>
                                <w:kern w:val="0"/>
                              </w:rPr>
                            </w:ins>
                          </m:ctrlPr>
                        </m:sSupPr>
                        <m:e>
                          <m:r>
                            <w:rPr>
                              <w:rFonts w:ascii="Cambria Math" w:hAnsi="Cambria Math"/>
                              <w:kern w:val="0"/>
                            </w:rPr>
                            <m:t>P</m:t>
                          </m:r>
                        </m:e>
                        <m:sup>
                          <m:r>
                            <w:rPr>
                              <w:rFonts w:ascii="Cambria Math" w:hAnsi="Cambria Math"/>
                              <w:kern w:val="0"/>
                            </w:rPr>
                            <m:t>WF</m:t>
                          </m:r>
                        </m:sup>
                      </m:sSup>
                      <m:r>
                        <w:rPr>
                          <w:rFonts w:ascii="Cambria Math" w:hAnsi="Cambria Math"/>
                          <w:kern w:val="0"/>
                        </w:rPr>
                        <m:t>-</m:t>
                      </m:r>
                      <m:sSubSup>
                        <m:sSubSupPr>
                          <m:ctrlPr>
                            <w:ins w:id="231" w:author="srtong" w:date="2016-01-13T15:29:00Z">
                              <w:rPr>
                                <w:rFonts w:ascii="Cambria Math" w:hAnsi="Cambria Math"/>
                                <w:i/>
                                <w:kern w:val="0"/>
                              </w:rPr>
                            </w:ins>
                          </m:ctrlPr>
                        </m:sSubSupPr>
                        <m:e>
                          <m:r>
                            <w:rPr>
                              <w:rFonts w:ascii="Cambria Math" w:hAnsi="Cambria Math"/>
                              <w:kern w:val="0"/>
                            </w:rPr>
                            <m:t>o</m:t>
                          </m:r>
                        </m:e>
                        <m:sub>
                          <m:r>
                            <w:rPr>
                              <w:rFonts w:ascii="Cambria Math" w:hAnsi="Cambria Math"/>
                              <w:kern w:val="0"/>
                            </w:rPr>
                            <m:t>l</m:t>
                          </m:r>
                        </m:sub>
                        <m:sup>
                          <m:r>
                            <w:rPr>
                              <w:rFonts w:ascii="Cambria Math" w:hAnsi="Cambria Math"/>
                              <w:kern w:val="0"/>
                            </w:rPr>
                            <m:t>WF</m:t>
                          </m:r>
                        </m:sup>
                      </m:sSubSup>
                    </m:e>
                  </m:d>
                </m:e>
              </m:mr>
              <m:mr>
                <m:e>
                  <m:sSubSup>
                    <m:sSubSupPr>
                      <m:ctrlPr>
                        <w:ins w:id="232" w:author="srtong" w:date="2016-01-13T15:29:00Z">
                          <w:rPr>
                            <w:rFonts w:ascii="Cambria Math" w:hAnsi="Cambria Math"/>
                            <w:i/>
                            <w:kern w:val="0"/>
                          </w:rPr>
                        </w:ins>
                      </m:ctrlPr>
                    </m:sSubSupPr>
                    <m:e>
                      <m:r>
                        <w:rPr>
                          <w:rFonts w:ascii="Cambria Math" w:hAnsi="Cambria Math"/>
                          <w:kern w:val="0"/>
                        </w:rPr>
                        <m:t>p</m:t>
                      </m:r>
                    </m:e>
                    <m:sub>
                      <m:r>
                        <w:rPr>
                          <w:rFonts w:ascii="Cambria Math" w:hAnsi="Cambria Math"/>
                          <w:kern w:val="0"/>
                        </w:rPr>
                        <m:t>r</m:t>
                      </m:r>
                    </m:sub>
                    <m:sup>
                      <m:r>
                        <w:rPr>
                          <w:rFonts w:ascii="Cambria Math" w:hAnsi="Cambria Math"/>
                          <w:kern w:val="0"/>
                        </w:rPr>
                        <m:t>CF</m:t>
                      </m:r>
                    </m:sup>
                  </m:sSubSup>
                  <m:r>
                    <w:rPr>
                      <w:rFonts w:ascii="Cambria Math" w:hAnsi="Cambria Math"/>
                      <w:kern w:val="0"/>
                    </w:rPr>
                    <m:t>=</m:t>
                  </m:r>
                  <m:sSub>
                    <m:sSubPr>
                      <m:ctrlPr>
                        <w:ins w:id="233" w:author="srtong" w:date="2016-01-13T15:29:00Z">
                          <w:rPr>
                            <w:rFonts w:ascii="Cambria Math" w:hAnsi="Cambria Math"/>
                            <w:i/>
                            <w:kern w:val="0"/>
                          </w:rPr>
                        </w:ins>
                      </m:ctrlPr>
                    </m:sSubPr>
                    <m:e>
                      <m:r>
                        <w:rPr>
                          <w:rFonts w:ascii="Cambria Math" w:hAnsi="Cambria Math"/>
                          <w:kern w:val="0"/>
                        </w:rPr>
                        <m:t>M</m:t>
                      </m:r>
                    </m:e>
                    <m:sub>
                      <m:r>
                        <w:rPr>
                          <w:rFonts w:ascii="Cambria Math" w:hAnsi="Cambria Math"/>
                          <w:kern w:val="0"/>
                        </w:rPr>
                        <m:t>r</m:t>
                      </m:r>
                    </m:sub>
                  </m:sSub>
                  <m:sSub>
                    <m:sSubPr>
                      <m:ctrlPr>
                        <w:ins w:id="234" w:author="srtong" w:date="2016-01-13T15:29:00Z">
                          <w:rPr>
                            <w:rFonts w:ascii="Cambria Math" w:hAnsi="Cambria Math"/>
                            <w:i/>
                            <w:kern w:val="0"/>
                          </w:rPr>
                        </w:ins>
                      </m:ctrlPr>
                    </m:sSubPr>
                    <m:e>
                      <m:r>
                        <w:rPr>
                          <w:rFonts w:ascii="Cambria Math" w:hAnsi="Cambria Math"/>
                          <w:kern w:val="0"/>
                        </w:rPr>
                        <m:t>R</m:t>
                      </m:r>
                    </m:e>
                    <m:sub>
                      <m:r>
                        <w:rPr>
                          <w:rFonts w:ascii="Cambria Math" w:hAnsi="Cambria Math"/>
                          <w:kern w:val="0"/>
                        </w:rPr>
                        <m:t>r</m:t>
                      </m:r>
                    </m:sub>
                  </m:sSub>
                  <m:d>
                    <m:dPr>
                      <m:ctrlPr>
                        <w:ins w:id="235" w:author="srtong" w:date="2016-01-13T15:29:00Z">
                          <w:rPr>
                            <w:rFonts w:ascii="Cambria Math" w:hAnsi="Cambria Math"/>
                            <w:i/>
                            <w:kern w:val="0"/>
                          </w:rPr>
                        </w:ins>
                      </m:ctrlPr>
                    </m:dPr>
                    <m:e>
                      <m:sSup>
                        <m:sSupPr>
                          <m:ctrlPr>
                            <w:ins w:id="236" w:author="srtong" w:date="2016-01-13T15:29:00Z">
                              <w:rPr>
                                <w:rFonts w:ascii="Cambria Math" w:hAnsi="Cambria Math"/>
                                <w:i/>
                                <w:kern w:val="0"/>
                              </w:rPr>
                            </w:ins>
                          </m:ctrlPr>
                        </m:sSupPr>
                        <m:e>
                          <m:r>
                            <w:rPr>
                              <w:rFonts w:ascii="Cambria Math" w:hAnsi="Cambria Math"/>
                              <w:kern w:val="0"/>
                            </w:rPr>
                            <m:t>P</m:t>
                          </m:r>
                        </m:e>
                        <m:sup>
                          <m:r>
                            <w:rPr>
                              <w:rFonts w:ascii="Cambria Math" w:hAnsi="Cambria Math"/>
                              <w:kern w:val="0"/>
                            </w:rPr>
                            <m:t>WF</m:t>
                          </m:r>
                        </m:sup>
                      </m:sSup>
                      <m:r>
                        <w:rPr>
                          <w:rFonts w:ascii="Cambria Math" w:hAnsi="Cambria Math"/>
                          <w:kern w:val="0"/>
                        </w:rPr>
                        <m:t>-</m:t>
                      </m:r>
                      <m:sSubSup>
                        <m:sSubSupPr>
                          <m:ctrlPr>
                            <w:ins w:id="237" w:author="srtong" w:date="2016-01-13T15:29:00Z">
                              <w:rPr>
                                <w:rFonts w:ascii="Cambria Math" w:hAnsi="Cambria Math"/>
                                <w:i/>
                                <w:kern w:val="0"/>
                              </w:rPr>
                            </w:ins>
                          </m:ctrlPr>
                        </m:sSubSupPr>
                        <m:e>
                          <m:r>
                            <w:rPr>
                              <w:rFonts w:ascii="Cambria Math" w:hAnsi="Cambria Math"/>
                              <w:kern w:val="0"/>
                            </w:rPr>
                            <m:t>o</m:t>
                          </m:r>
                        </m:e>
                        <m:sub>
                          <m:r>
                            <w:rPr>
                              <w:rFonts w:ascii="Cambria Math" w:hAnsi="Cambria Math"/>
                              <w:kern w:val="0"/>
                            </w:rPr>
                            <m:t>r</m:t>
                          </m:r>
                        </m:sub>
                        <m:sup>
                          <m:r>
                            <w:rPr>
                              <w:rFonts w:ascii="Cambria Math" w:hAnsi="Cambria Math"/>
                              <w:kern w:val="0"/>
                            </w:rPr>
                            <m:t>WF</m:t>
                          </m:r>
                        </m:sup>
                      </m:sSubSup>
                    </m:e>
                  </m:d>
                </m:e>
              </m:mr>
            </m:m>
          </m:e>
        </m:d>
      </m:oMath>
      <w:r w:rsidRPr="00133157">
        <w:rPr>
          <w:kern w:val="0"/>
        </w:rPr>
        <w:t xml:space="preserve">                   </w:t>
      </w:r>
      <w:r w:rsidRPr="00133157">
        <w:rPr>
          <w:kern w:val="0"/>
        </w:rPr>
        <w:tab/>
      </w:r>
      <w:r w:rsidRPr="00133157">
        <w:rPr>
          <w:kern w:val="0"/>
        </w:rPr>
        <w:tab/>
        <w:t xml:space="preserve"> (</w:t>
      </w:r>
      <w:r>
        <w:rPr>
          <w:rFonts w:hint="eastAsia"/>
          <w:kern w:val="0"/>
        </w:rPr>
        <w:t>7</w:t>
      </w:r>
      <w:r w:rsidRPr="00133157">
        <w:rPr>
          <w:kern w:val="0"/>
        </w:rPr>
        <w:t>)</w:t>
      </w:r>
    </w:p>
    <w:p w:rsidR="001F08EC" w:rsidRPr="00133157" w:rsidRDefault="001F08EC" w:rsidP="001F08EC">
      <w:pPr>
        <w:ind w:firstLine="480"/>
      </w:pPr>
    </w:p>
    <w:p w:rsidR="001F08EC" w:rsidRPr="00133157" w:rsidRDefault="001F08EC" w:rsidP="001F08EC">
      <w:pPr>
        <w:ind w:leftChars="200" w:left="480" w:firstLine="480"/>
      </w:pPr>
      <w:r w:rsidRPr="00133157">
        <w:t>求出</w:t>
      </w:r>
      <w:r w:rsidRPr="00133157">
        <w:rPr>
          <w:i/>
        </w:rPr>
        <w:t>P</w:t>
      </w:r>
      <w:r w:rsidRPr="00133157">
        <w:rPr>
          <w:i/>
          <w:vertAlign w:val="superscript"/>
        </w:rPr>
        <w:t>WF</w:t>
      </w:r>
      <w:r w:rsidRPr="00133157">
        <w:t>。</w:t>
      </w:r>
    </w:p>
    <w:p w:rsidR="001F08EC" w:rsidRPr="00182167" w:rsidRDefault="001F08EC" w:rsidP="001F08EC">
      <w:pPr>
        <w:ind w:firstLine="480"/>
      </w:pPr>
    </w:p>
    <w:p w:rsidR="001F08EC" w:rsidRDefault="001F08EC" w:rsidP="001F08EC">
      <w:pPr>
        <w:pStyle w:val="a4"/>
      </w:pPr>
      <w:r w:rsidRPr="00182167">
        <w:rPr>
          <w:noProof/>
        </w:rPr>
        <w:drawing>
          <wp:inline distT="0" distB="0" distL="0" distR="0" wp14:anchorId="2E405042" wp14:editId="7453BC81">
            <wp:extent cx="2393315" cy="1779905"/>
            <wp:effectExtent l="0" t="0" r="0" b="0"/>
            <wp:docPr id="62"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3315" cy="1779905"/>
                    </a:xfrm>
                    <a:prstGeom prst="rect">
                      <a:avLst/>
                    </a:prstGeom>
                    <a:noFill/>
                    <a:ln>
                      <a:noFill/>
                    </a:ln>
                  </pic:spPr>
                </pic:pic>
              </a:graphicData>
            </a:graphic>
          </wp:inline>
        </w:drawing>
      </w:r>
    </w:p>
    <w:p w:rsidR="001F08EC" w:rsidRDefault="001F08EC" w:rsidP="001F08EC">
      <w:pPr>
        <w:pStyle w:val="a4"/>
        <w:rPr>
          <w:rFonts w:hint="eastAsia"/>
        </w:rPr>
      </w:pPr>
      <w:bookmarkStart w:id="238" w:name="_Ref484620928"/>
      <w:r w:rsidRPr="00B205D8">
        <w:rPr>
          <w:rFonts w:hint="eastAsia"/>
        </w:rPr>
        <w:t>圖</w:t>
      </w:r>
      <w:r w:rsidRPr="00B205D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6</w:t>
      </w:r>
      <w:r>
        <w:fldChar w:fldCharType="end"/>
      </w:r>
      <w:bookmarkEnd w:id="238"/>
      <w:r w:rsidRPr="00B205D8">
        <w:rPr>
          <w:rFonts w:hint="eastAsia"/>
        </w:rPr>
        <w:t>、</w:t>
      </w:r>
      <w:r w:rsidRPr="00182167">
        <w:t>兩條</w:t>
      </w:r>
      <w:r w:rsidRPr="00182167">
        <w:t>LOS</w:t>
      </w:r>
      <w:r w:rsidRPr="00182167">
        <w:t>交會於點</w:t>
      </w:r>
      <w:r w:rsidRPr="00B205D8">
        <w:t>P</w:t>
      </w:r>
    </w:p>
    <w:p w:rsidR="004F08B0" w:rsidRDefault="004F08B0">
      <w:pPr>
        <w:widowControl/>
        <w:spacing w:line="240" w:lineRule="auto"/>
        <w:ind w:firstLineChars="0" w:firstLine="0"/>
        <w:jc w:val="left"/>
        <w:rPr>
          <w:rFonts w:cs="Times New Roman"/>
          <w:b/>
          <w:szCs w:val="24"/>
        </w:rPr>
      </w:pPr>
      <w:r>
        <w:rPr>
          <w:b/>
        </w:rPr>
        <w:br w:type="page"/>
      </w:r>
    </w:p>
    <w:p w:rsidR="001F08EC" w:rsidRDefault="001F08EC" w:rsidP="00ED53F2">
      <w:pPr>
        <w:pStyle w:val="a7"/>
        <w:numPr>
          <w:ilvl w:val="0"/>
          <w:numId w:val="26"/>
        </w:numPr>
        <w:ind w:leftChars="0" w:firstLineChars="0"/>
        <w:rPr>
          <w:rFonts w:hint="eastAsia"/>
          <w:b/>
        </w:rPr>
      </w:pPr>
      <w:proofErr w:type="gramStart"/>
      <w:r w:rsidRPr="003A17B0">
        <w:rPr>
          <w:b/>
        </w:rPr>
        <w:lastRenderedPageBreak/>
        <w:t>可視區物件</w:t>
      </w:r>
      <w:proofErr w:type="gramEnd"/>
      <w:r w:rsidRPr="003A17B0">
        <w:rPr>
          <w:b/>
        </w:rPr>
        <w:t>搜尋與標示模組</w:t>
      </w:r>
      <w:r w:rsidRPr="003A17B0">
        <w:rPr>
          <w:b/>
        </w:rPr>
        <w:t>(Visible object searching and marking module</w:t>
      </w:r>
      <w:r>
        <w:rPr>
          <w:b/>
        </w:rPr>
        <w:t>, VSM</w:t>
      </w:r>
      <w:r w:rsidRPr="003A17B0">
        <w:rPr>
          <w:b/>
        </w:rPr>
        <w:t xml:space="preserve">) </w:t>
      </w:r>
      <w:r>
        <w:rPr>
          <w:b/>
        </w:rPr>
        <w:t>Plan</w:t>
      </w:r>
      <w:r w:rsidRPr="001F08EC">
        <w:rPr>
          <w:b/>
        </w:rPr>
        <w:t>:</w:t>
      </w:r>
    </w:p>
    <w:p w:rsidR="001F08EC" w:rsidRDefault="001F08EC" w:rsidP="001F08EC">
      <w:pPr>
        <w:ind w:leftChars="200" w:left="480" w:firstLine="480"/>
        <w:rPr>
          <w:rFonts w:hint="eastAsia"/>
        </w:rPr>
      </w:pPr>
      <w:r>
        <w:rPr>
          <w:rFonts w:hint="eastAsia"/>
        </w:rPr>
        <w:t>主要</w:t>
      </w:r>
      <w:r>
        <w:t>我們</w:t>
      </w:r>
      <w:r w:rsidRPr="00133157">
        <w:t>在</w:t>
      </w:r>
      <w:r w:rsidRPr="00133157">
        <w:t>image plane</w:t>
      </w:r>
      <w:r w:rsidRPr="00133157">
        <w:t>中標示出</w:t>
      </w:r>
      <w:r w:rsidRPr="00133157">
        <w:t>CCD</w:t>
      </w:r>
      <w:r w:rsidRPr="00133157">
        <w:t>的所有的可視</w:t>
      </w:r>
      <w:r w:rsidRPr="00133157">
        <w:t>POI</w:t>
      </w:r>
      <w:r w:rsidRPr="00133157">
        <w:t>，當游標觸及到畫面上某個物件</w:t>
      </w:r>
      <w:r w:rsidRPr="00133157">
        <w:t>box</w:t>
      </w:r>
      <w:r w:rsidRPr="00133157">
        <w:t>範圍時，物件</w:t>
      </w:r>
      <w:r w:rsidRPr="00133157">
        <w:t>box</w:t>
      </w:r>
      <w:r w:rsidRPr="00133157">
        <w:t>的輪廓與</w:t>
      </w:r>
      <w:r w:rsidRPr="00133157">
        <w:t>POI</w:t>
      </w:r>
      <w:r w:rsidRPr="00133157">
        <w:t>點就會自動浮現出來，然後當點選</w:t>
      </w:r>
      <w:r w:rsidRPr="00133157">
        <w:t>POI</w:t>
      </w:r>
      <w:r w:rsidRPr="00133157">
        <w:t>後系統會以重疊的方式顯示物件的基本資訊，或是從其他資料庫中讀取相關資訊顯示。為了能在螢幕上正確地標示出</w:t>
      </w:r>
      <w:r w:rsidRPr="00133157">
        <w:t>POI</w:t>
      </w:r>
      <w:r w:rsidRPr="00133157">
        <w:t>的位置，我們首先將每</w:t>
      </w:r>
      <w:proofErr w:type="gramStart"/>
      <w:r w:rsidRPr="00133157">
        <w:t>個</w:t>
      </w:r>
      <w:proofErr w:type="gramEnd"/>
      <w:r w:rsidRPr="00133157">
        <w:t>POI</w:t>
      </w:r>
      <w:r w:rsidRPr="00133157">
        <w:t>的</w:t>
      </w:r>
      <w:r w:rsidRPr="00133157">
        <w:rPr>
          <w:i/>
        </w:rPr>
        <w:t>P</w:t>
      </w:r>
      <w:r w:rsidRPr="00133157">
        <w:rPr>
          <w:i/>
          <w:vertAlign w:val="superscript"/>
        </w:rPr>
        <w:t>WF</w:t>
      </w:r>
      <w:r w:rsidRPr="00133157">
        <w:t>轉換</w:t>
      </w:r>
      <w:r w:rsidRPr="00133157">
        <w:rPr>
          <w:i/>
        </w:rPr>
        <w:t>P</w:t>
      </w:r>
      <w:r w:rsidRPr="00133157">
        <w:rPr>
          <w:i/>
          <w:vertAlign w:val="superscript"/>
        </w:rPr>
        <w:t>CF</w:t>
      </w:r>
      <w:r w:rsidRPr="00133157">
        <w:t>，只要</w:t>
      </w:r>
      <w:r w:rsidRPr="00133157">
        <w:rPr>
          <w:i/>
        </w:rPr>
        <w:t>P</w:t>
      </w:r>
      <w:r w:rsidRPr="00133157">
        <w:rPr>
          <w:i/>
          <w:vertAlign w:val="superscript"/>
        </w:rPr>
        <w:t>CF</w:t>
      </w:r>
      <w:r w:rsidRPr="00133157">
        <w:t>能投射到</w:t>
      </w:r>
      <w:r w:rsidRPr="00133157">
        <w:t>image plane</w:t>
      </w:r>
      <w:r w:rsidRPr="00133157">
        <w:t>中，則該</w:t>
      </w:r>
      <w:r w:rsidRPr="00133157">
        <w:t>POI</w:t>
      </w:r>
      <w:r w:rsidRPr="00133157">
        <w:t>就有可能出現在</w:t>
      </w:r>
      <w:r w:rsidRPr="00133157">
        <w:t>CCD</w:t>
      </w:r>
      <w:r w:rsidRPr="00133157">
        <w:t>螢幕畫面之中。也就是這些</w:t>
      </w:r>
      <w:r w:rsidRPr="00133157">
        <w:t>POI</w:t>
      </w:r>
      <w:r w:rsidRPr="00133157">
        <w:t>可以表示成以下</w:t>
      </w:r>
      <w:r w:rsidRPr="00133157">
        <w:t>POI</w:t>
      </w:r>
      <w:r w:rsidRPr="00133157">
        <w:t>集合</w:t>
      </w:r>
      <w:r w:rsidRPr="00133157">
        <w:rPr>
          <w:i/>
        </w:rPr>
        <w:t>U</w:t>
      </w:r>
      <w:r w:rsidRPr="00133157">
        <w:t>:</w:t>
      </w:r>
    </w:p>
    <w:p w:rsidR="001F08EC" w:rsidRPr="00133157" w:rsidRDefault="001F08EC" w:rsidP="001F08EC">
      <w:pPr>
        <w:ind w:firstLine="480"/>
      </w:pPr>
    </w:p>
    <w:p w:rsidR="001F08EC" w:rsidRDefault="001F08EC" w:rsidP="001F08EC">
      <w:pPr>
        <w:snapToGrid w:val="0"/>
        <w:ind w:leftChars="200" w:left="480" w:firstLine="480"/>
        <w:jc w:val="right"/>
        <w:rPr>
          <w:rFonts w:hint="eastAsia"/>
          <w:kern w:val="0"/>
        </w:rPr>
      </w:pPr>
      <m:oMath>
        <m:r>
          <w:rPr>
            <w:rFonts w:ascii="Cambria Math" w:hAnsi="Cambria Math"/>
            <w:kern w:val="0"/>
          </w:rPr>
          <m:t>U</m:t>
        </m:r>
        <m:r>
          <m:rPr>
            <m:sty m:val="p"/>
          </m:rPr>
          <w:rPr>
            <w:rFonts w:ascii="Cambria Math" w:hAnsi="Cambria Math"/>
            <w:kern w:val="0"/>
          </w:rPr>
          <m:t>=</m:t>
        </m:r>
        <m:d>
          <m:dPr>
            <m:begChr m:val="{"/>
            <m:endChr m:val="}"/>
            <m:ctrlPr>
              <w:ins w:id="239" w:author="srtong" w:date="2016-01-13T15:29:00Z">
                <w:rPr>
                  <w:rFonts w:ascii="Cambria Math" w:hAnsi="Cambria Math"/>
                  <w:kern w:val="0"/>
                </w:rPr>
              </w:ins>
            </m:ctrlPr>
          </m:dPr>
          <m:e>
            <m:sSup>
              <m:sSupPr>
                <m:ctrlPr>
                  <w:ins w:id="240" w:author="srtong" w:date="2016-01-13T15:29:00Z">
                    <w:rPr>
                      <w:rFonts w:ascii="Cambria Math" w:hAnsi="Cambria Math"/>
                      <w:i/>
                      <w:kern w:val="0"/>
                    </w:rPr>
                  </w:ins>
                </m:ctrlPr>
              </m:sSupPr>
              <m:e>
                <m:r>
                  <w:rPr>
                    <w:rFonts w:ascii="Cambria Math" w:hAnsi="Cambria Math"/>
                    <w:kern w:val="0"/>
                  </w:rPr>
                  <m:t>P</m:t>
                </m:r>
              </m:e>
              <m:sup>
                <m:r>
                  <w:rPr>
                    <w:rFonts w:ascii="Cambria Math" w:hAnsi="Cambria Math"/>
                    <w:kern w:val="0"/>
                  </w:rPr>
                  <m:t>WF</m:t>
                </m:r>
              </m:sup>
            </m:sSup>
            <m:r>
              <w:rPr>
                <w:rFonts w:ascii="Cambria Math" w:hAnsi="Cambria Math"/>
                <w:kern w:val="0"/>
              </w:rPr>
              <m:t>|</m:t>
            </m:r>
            <m:sSup>
              <m:sSupPr>
                <m:ctrlPr>
                  <w:ins w:id="241" w:author="srtong" w:date="2016-01-13T15:29:00Z">
                    <w:rPr>
                      <w:rFonts w:ascii="Cambria Math" w:hAnsi="Cambria Math"/>
                      <w:i/>
                      <w:kern w:val="0"/>
                    </w:rPr>
                  </w:ins>
                </m:ctrlPr>
              </m:sSupPr>
              <m:e>
                <m:d>
                  <m:dPr>
                    <m:begChr m:val="["/>
                    <m:endChr m:val="]"/>
                    <m:ctrlPr>
                      <w:ins w:id="242" w:author="srtong" w:date="2016-01-13T15:29:00Z">
                        <w:rPr>
                          <w:rFonts w:ascii="Cambria Math" w:hAnsi="Cambria Math"/>
                          <w:i/>
                          <w:kern w:val="0"/>
                        </w:rPr>
                      </w:ins>
                    </m:ctrlPr>
                  </m:dPr>
                  <m:e>
                    <m:r>
                      <w:rPr>
                        <w:rFonts w:ascii="Cambria Math" w:hAnsi="Cambria Math"/>
                        <w:kern w:val="0"/>
                      </w:rPr>
                      <m:t>x,y,z</m:t>
                    </m:r>
                  </m:e>
                </m:d>
              </m:e>
              <m:sup>
                <m:r>
                  <w:rPr>
                    <w:rFonts w:ascii="Cambria Math" w:hAnsi="Cambria Math"/>
                    <w:kern w:val="0"/>
                  </w:rPr>
                  <m:t>T</m:t>
                </m:r>
              </m:sup>
            </m:sSup>
            <m:r>
              <w:rPr>
                <w:rFonts w:ascii="Cambria Math" w:hAnsi="Cambria Math"/>
                <w:kern w:val="0"/>
              </w:rPr>
              <m:t>=M</m:t>
            </m:r>
            <m:sSub>
              <m:sSubPr>
                <m:ctrlPr>
                  <w:ins w:id="243" w:author="srtong" w:date="2016-01-13T15:29:00Z">
                    <w:rPr>
                      <w:rFonts w:ascii="Cambria Math" w:hAnsi="Cambria Math"/>
                      <w:i/>
                      <w:kern w:val="0"/>
                    </w:rPr>
                  </w:ins>
                </m:ctrlPr>
              </m:sSubPr>
              <m:e>
                <m:r>
                  <w:rPr>
                    <w:rFonts w:ascii="Cambria Math" w:hAnsi="Cambria Math"/>
                    <w:kern w:val="0"/>
                  </w:rPr>
                  <m:t>f</m:t>
                </m:r>
              </m:e>
              <m:sub>
                <m:r>
                  <w:rPr>
                    <w:rFonts w:ascii="Cambria Math" w:hAnsi="Cambria Math"/>
                    <w:kern w:val="0"/>
                  </w:rPr>
                  <m:t>WF→C</m:t>
                </m:r>
                <m:r>
                  <w:rPr>
                    <w:rFonts w:ascii="Cambria Math" w:hAnsi="Cambria Math"/>
                    <w:kern w:val="0"/>
                  </w:rPr>
                  <m:t>F</m:t>
                </m:r>
              </m:sub>
            </m:sSub>
            <m:d>
              <m:dPr>
                <m:ctrlPr>
                  <w:ins w:id="244" w:author="srtong" w:date="2016-01-13T15:29:00Z">
                    <w:rPr>
                      <w:rFonts w:ascii="Cambria Math" w:hAnsi="Cambria Math"/>
                      <w:i/>
                      <w:kern w:val="0"/>
                    </w:rPr>
                  </w:ins>
                </m:ctrlPr>
              </m:dPr>
              <m:e>
                <m:sSup>
                  <m:sSupPr>
                    <m:ctrlPr>
                      <w:ins w:id="245" w:author="srtong" w:date="2016-01-13T15:29:00Z">
                        <w:rPr>
                          <w:rFonts w:ascii="Cambria Math" w:hAnsi="Cambria Math"/>
                          <w:i/>
                          <w:kern w:val="0"/>
                        </w:rPr>
                      </w:ins>
                    </m:ctrlPr>
                  </m:sSupPr>
                  <m:e>
                    <m:r>
                      <w:rPr>
                        <w:rFonts w:ascii="Cambria Math" w:hAnsi="Cambria Math"/>
                        <w:kern w:val="0"/>
                      </w:rPr>
                      <m:t>P</m:t>
                    </m:r>
                  </m:e>
                  <m:sup>
                    <m:r>
                      <w:rPr>
                        <w:rFonts w:ascii="Cambria Math" w:hAnsi="Cambria Math"/>
                        <w:kern w:val="0"/>
                      </w:rPr>
                      <m:t>WF</m:t>
                    </m:r>
                  </m:sup>
                </m:sSup>
              </m:e>
            </m:d>
            <m:r>
              <w:rPr>
                <w:rFonts w:ascii="Cambria Math" w:hAnsi="Cambria Math"/>
                <w:kern w:val="0"/>
              </w:rPr>
              <m:t>, -</m:t>
            </m:r>
            <m:f>
              <m:fPr>
                <m:ctrlPr>
                  <w:ins w:id="246" w:author="srtong" w:date="2016-01-13T15:29:00Z">
                    <w:rPr>
                      <w:rFonts w:ascii="Cambria Math" w:hAnsi="Cambria Math"/>
                      <w:i/>
                      <w:kern w:val="0"/>
                    </w:rPr>
                  </w:ins>
                </m:ctrlPr>
              </m:fPr>
              <m:num>
                <m:r>
                  <w:rPr>
                    <w:rFonts w:ascii="Cambria Math" w:hAnsi="Cambria Math"/>
                    <w:kern w:val="0"/>
                  </w:rPr>
                  <m:t>W</m:t>
                </m:r>
              </m:num>
              <m:den>
                <m:r>
                  <w:rPr>
                    <w:rFonts w:ascii="Cambria Math" w:hAnsi="Cambria Math"/>
                    <w:kern w:val="0"/>
                  </w:rPr>
                  <m:t>2</m:t>
                </m:r>
              </m:den>
            </m:f>
            <m:r>
              <w:rPr>
                <w:rFonts w:ascii="Cambria Math" w:hAnsi="Cambria Math"/>
                <w:kern w:val="0"/>
              </w:rPr>
              <m:t>≤x≤</m:t>
            </m:r>
            <m:f>
              <m:fPr>
                <m:ctrlPr>
                  <w:ins w:id="247" w:author="srtong" w:date="2016-01-13T15:29:00Z">
                    <w:rPr>
                      <w:rFonts w:ascii="Cambria Math" w:hAnsi="Cambria Math"/>
                      <w:i/>
                      <w:kern w:val="0"/>
                    </w:rPr>
                  </w:ins>
                </m:ctrlPr>
              </m:fPr>
              <m:num>
                <m:r>
                  <w:rPr>
                    <w:rFonts w:ascii="Cambria Math" w:hAnsi="Cambria Math"/>
                    <w:kern w:val="0"/>
                  </w:rPr>
                  <m:t>W</m:t>
                </m:r>
              </m:num>
              <m:den>
                <m:r>
                  <w:rPr>
                    <w:rFonts w:ascii="Cambria Math" w:hAnsi="Cambria Math"/>
                    <w:kern w:val="0"/>
                  </w:rPr>
                  <m:t>2</m:t>
                </m:r>
              </m:den>
            </m:f>
            <m:r>
              <w:rPr>
                <w:rFonts w:ascii="Cambria Math" w:hAnsi="Cambria Math"/>
                <w:kern w:val="0"/>
              </w:rPr>
              <m:t>, -</m:t>
            </m:r>
            <m:f>
              <m:fPr>
                <m:ctrlPr>
                  <w:ins w:id="248" w:author="srtong" w:date="2016-01-13T15:29:00Z">
                    <w:rPr>
                      <w:rFonts w:ascii="Cambria Math" w:hAnsi="Cambria Math"/>
                      <w:i/>
                      <w:kern w:val="0"/>
                    </w:rPr>
                  </w:ins>
                </m:ctrlPr>
              </m:fPr>
              <m:num>
                <m:r>
                  <w:rPr>
                    <w:rFonts w:ascii="Cambria Math" w:hAnsi="Cambria Math"/>
                    <w:kern w:val="0"/>
                  </w:rPr>
                  <m:t>H</m:t>
                </m:r>
              </m:num>
              <m:den>
                <m:r>
                  <w:rPr>
                    <w:rFonts w:ascii="Cambria Math" w:hAnsi="Cambria Math"/>
                    <w:kern w:val="0"/>
                  </w:rPr>
                  <m:t>2</m:t>
                </m:r>
              </m:den>
            </m:f>
            <m:r>
              <w:rPr>
                <w:rFonts w:ascii="Cambria Math" w:hAnsi="Cambria Math"/>
                <w:kern w:val="0"/>
              </w:rPr>
              <m:t>≤y≤</m:t>
            </m:r>
            <m:f>
              <m:fPr>
                <m:ctrlPr>
                  <w:ins w:id="249" w:author="srtong" w:date="2016-01-13T15:29:00Z">
                    <w:rPr>
                      <w:rFonts w:ascii="Cambria Math" w:hAnsi="Cambria Math"/>
                      <w:i/>
                      <w:kern w:val="0"/>
                    </w:rPr>
                  </w:ins>
                </m:ctrlPr>
              </m:fPr>
              <m:num>
                <m:r>
                  <w:rPr>
                    <w:rFonts w:ascii="Cambria Math" w:hAnsi="Cambria Math"/>
                    <w:kern w:val="0"/>
                  </w:rPr>
                  <m:t>H</m:t>
                </m:r>
              </m:num>
              <m:den>
                <m:r>
                  <w:rPr>
                    <w:rFonts w:ascii="Cambria Math" w:hAnsi="Cambria Math"/>
                    <w:kern w:val="0"/>
                  </w:rPr>
                  <m:t>2</m:t>
                </m:r>
              </m:den>
            </m:f>
          </m:e>
        </m:d>
      </m:oMath>
      <w:r w:rsidRPr="008D3011">
        <w:rPr>
          <w:kern w:val="0"/>
        </w:rPr>
        <w:fldChar w:fldCharType="begin"/>
      </w:r>
      <w:r w:rsidRPr="008D3011">
        <w:rPr>
          <w:kern w:val="0"/>
        </w:rPr>
        <w:instrText xml:space="preserve"> QUOTE </w:instrText>
      </w:r>
      <m:oMath>
        <m:r>
          <m:rPr>
            <m:sty m:val="p"/>
          </m:rPr>
          <w:rPr>
            <w:rFonts w:ascii="Cambria Math" w:hAnsi="Cambria Math"/>
            <w:kern w:val="0"/>
          </w:rPr>
          <m:t>U=</m:t>
        </m:r>
      </m:oMath>
      <w:r w:rsidRPr="008D3011">
        <w:rPr>
          <w:kern w:val="0"/>
        </w:rPr>
        <w:instrText xml:space="preserve"> </w:instrText>
      </w:r>
      <w:r w:rsidRPr="008D3011">
        <w:rPr>
          <w:kern w:val="0"/>
        </w:rPr>
        <w:fldChar w:fldCharType="separate"/>
      </w:r>
      <m:oMath>
        <m:r>
          <m:rPr>
            <m:sty m:val="p"/>
          </m:rPr>
          <w:rPr>
            <w:rFonts w:ascii="Cambria Math" w:hAnsi="Cambria Math"/>
            <w:kern w:val="0"/>
          </w:rPr>
          <m:t>U=</m:t>
        </m:r>
      </m:oMath>
      <w:r w:rsidRPr="008D3011">
        <w:rPr>
          <w:kern w:val="0"/>
        </w:rPr>
        <w:fldChar w:fldCharType="end"/>
      </w:r>
      <w:r>
        <w:rPr>
          <w:rFonts w:hint="eastAsia"/>
          <w:kern w:val="0"/>
        </w:rPr>
        <w:t xml:space="preserve"> </w:t>
      </w:r>
      <w:r w:rsidRPr="00133157">
        <w:rPr>
          <w:kern w:val="0"/>
        </w:rPr>
        <w:t>(</w:t>
      </w:r>
      <w:r>
        <w:rPr>
          <w:rFonts w:hint="eastAsia"/>
          <w:kern w:val="0"/>
        </w:rPr>
        <w:t>8</w:t>
      </w:r>
      <w:r w:rsidRPr="00133157">
        <w:rPr>
          <w:kern w:val="0"/>
        </w:rPr>
        <w:t>)</w:t>
      </w:r>
    </w:p>
    <w:p w:rsidR="001F08EC" w:rsidRPr="001F08EC" w:rsidRDefault="001F08EC" w:rsidP="001F08EC">
      <w:pPr>
        <w:ind w:firstLine="480"/>
        <w:rPr>
          <w:rFonts w:hint="eastAsia"/>
        </w:rPr>
      </w:pPr>
    </w:p>
    <w:p w:rsidR="001F08EC" w:rsidRPr="001F08EC" w:rsidRDefault="001F08EC" w:rsidP="001F08EC">
      <w:pPr>
        <w:ind w:leftChars="200" w:left="480" w:firstLine="480"/>
        <w:rPr>
          <w:rFonts w:hint="eastAsia"/>
          <w:b/>
        </w:rPr>
      </w:pPr>
      <w:r w:rsidRPr="00133157">
        <w:t>然而值得注意的是，雖然有些</w:t>
      </w:r>
      <w:r w:rsidRPr="00133157">
        <w:t>POI</w:t>
      </w:r>
      <w:r w:rsidRPr="00133157">
        <w:t>落於</w:t>
      </w:r>
      <w:r w:rsidRPr="00133157">
        <w:t>image plane</w:t>
      </w:r>
      <w:r w:rsidRPr="00133157">
        <w:t>內，但是它們的物件可能被其他物件完全擋住，或者距離太遠以至於無法清楚呈現，在這些狀況下，</w:t>
      </w:r>
      <w:r w:rsidRPr="00133157">
        <w:t>POI</w:t>
      </w:r>
      <w:r w:rsidRPr="00133157">
        <w:t>標示應該隱藏，這樣才可避免應該看不到物件，但其</w:t>
      </w:r>
      <w:r w:rsidRPr="00133157">
        <w:t>POI</w:t>
      </w:r>
      <w:r w:rsidRPr="00133157">
        <w:t>卻出現在螢幕上的錯誤現象。由於這個運算較</w:t>
      </w:r>
      <w:r w:rsidRPr="00133157">
        <w:rPr>
          <w:rFonts w:hint="eastAsia"/>
        </w:rPr>
        <w:t>消</w:t>
      </w:r>
      <w:r w:rsidRPr="00133157">
        <w:t>耗資源，且必須即時反應，宜安排在雲端執行。故此，我們將發展一套有效率的</w:t>
      </w:r>
      <w:r w:rsidRPr="00133157">
        <w:t>CCD</w:t>
      </w:r>
      <w:r w:rsidRPr="00133157">
        <w:t>可視物件過濾演算法，來解決這個問題。</w:t>
      </w:r>
    </w:p>
    <w:p w:rsidR="00AC6FCC" w:rsidRDefault="00AC6FCC" w:rsidP="00ED53F2">
      <w:pPr>
        <w:pStyle w:val="a7"/>
        <w:numPr>
          <w:ilvl w:val="0"/>
          <w:numId w:val="23"/>
        </w:numPr>
        <w:ind w:leftChars="0" w:firstLineChars="0"/>
        <w:rPr>
          <w:rFonts w:hint="eastAsia"/>
          <w:b/>
        </w:rPr>
      </w:pPr>
      <w:r w:rsidRPr="00AC6FCC">
        <w:rPr>
          <w:rFonts w:hint="eastAsia"/>
          <w:b/>
        </w:rPr>
        <w:t>子計畫</w:t>
      </w:r>
      <w:proofErr w:type="gramStart"/>
      <w:r w:rsidRPr="00AC6FCC">
        <w:rPr>
          <w:rFonts w:hint="eastAsia"/>
          <w:b/>
        </w:rPr>
        <w:t>三</w:t>
      </w:r>
      <w:proofErr w:type="gramEnd"/>
      <w:r w:rsidRPr="00AC6FCC">
        <w:rPr>
          <w:rFonts w:hint="eastAsia"/>
          <w:b/>
        </w:rPr>
        <w:t>：智慧農業氣象推估與作物病蟲害特徵探</w:t>
      </w:r>
      <w:proofErr w:type="gramStart"/>
      <w:r w:rsidRPr="00AC6FCC">
        <w:rPr>
          <w:rFonts w:hint="eastAsia"/>
          <w:b/>
        </w:rPr>
        <w:t>勘</w:t>
      </w:r>
      <w:proofErr w:type="gramEnd"/>
      <w:r w:rsidRPr="00AC6FCC">
        <w:rPr>
          <w:rFonts w:hint="eastAsia"/>
          <w:b/>
        </w:rPr>
        <w:t>平台之設計及實作</w:t>
      </w:r>
      <w:r w:rsidRPr="00AC6FCC">
        <w:rPr>
          <w:rFonts w:hint="eastAsia"/>
          <w:b/>
        </w:rPr>
        <w:t>(EAM)</w:t>
      </w:r>
      <w:r w:rsidR="0046074A">
        <w:rPr>
          <w:rFonts w:hint="eastAsia"/>
          <w:b/>
        </w:rPr>
        <w:t>：</w:t>
      </w:r>
    </w:p>
    <w:p w:rsidR="001F08EC" w:rsidRPr="00F049D1" w:rsidRDefault="001F08EC" w:rsidP="00ED53F2">
      <w:pPr>
        <w:pStyle w:val="a7"/>
        <w:numPr>
          <w:ilvl w:val="0"/>
          <w:numId w:val="30"/>
        </w:numPr>
        <w:ind w:leftChars="0" w:firstLineChars="0"/>
      </w:pPr>
      <w:r w:rsidRPr="001F08EC">
        <w:rPr>
          <w:b/>
        </w:rPr>
        <w:t>農業氣象資料推估模組</w:t>
      </w:r>
      <w:r w:rsidRPr="001F08EC">
        <w:rPr>
          <w:b/>
        </w:rPr>
        <w:t>(EMAD)</w:t>
      </w:r>
      <w:r>
        <w:rPr>
          <w:rFonts w:hint="eastAsia"/>
          <w:b/>
        </w:rPr>
        <w:t>：</w:t>
      </w:r>
      <w:r w:rsidRPr="00F049D1">
        <w:t>首先將台灣分割為</w:t>
      </w:r>
      <w:r w:rsidRPr="00F049D1">
        <w:t xml:space="preserve">m </w:t>
      </w:r>
      <w:r w:rsidRPr="00F049D1">
        <w:t>公里</w:t>
      </w:r>
      <w:r w:rsidRPr="00F049D1">
        <w:rPr>
          <w:rFonts w:hint="eastAsia"/>
        </w:rPr>
        <w:t xml:space="preserve"> </w:t>
      </w:r>
      <w:r w:rsidRPr="00F049D1">
        <w:rPr>
          <w:rFonts w:hint="eastAsia"/>
        </w:rPr>
        <w:t>×</w:t>
      </w:r>
      <w:r w:rsidRPr="00F049D1">
        <w:rPr>
          <w:rFonts w:hint="eastAsia"/>
        </w:rPr>
        <w:t xml:space="preserve"> </w:t>
      </w:r>
      <w:r w:rsidRPr="00F049D1">
        <w:t>m</w:t>
      </w:r>
      <w:r w:rsidRPr="00F049D1">
        <w:t>公里大小</w:t>
      </w:r>
      <w:proofErr w:type="gramStart"/>
      <w:r w:rsidRPr="00F049D1">
        <w:t>的網格</w:t>
      </w:r>
      <w:proofErr w:type="gramEnd"/>
      <w:r w:rsidRPr="00F049D1">
        <w:t>，再藉由中央氣象局</w:t>
      </w:r>
      <w:r w:rsidRPr="00F049D1">
        <w:t xml:space="preserve"> 25 </w:t>
      </w:r>
      <w:proofErr w:type="gramStart"/>
      <w:r w:rsidRPr="00F049D1">
        <w:t>個</w:t>
      </w:r>
      <w:proofErr w:type="gramEnd"/>
      <w:r w:rsidRPr="00F049D1">
        <w:t>氣象站所偵測即時氣象公開資料，使用克利金法計算</w:t>
      </w:r>
      <w:proofErr w:type="gramStart"/>
      <w:r w:rsidRPr="00F049D1">
        <w:t>距離網格最近</w:t>
      </w:r>
      <w:proofErr w:type="gramEnd"/>
      <w:r w:rsidRPr="00F049D1">
        <w:t>的若干個氣象站之權重，進行每</w:t>
      </w:r>
      <w:proofErr w:type="gramStart"/>
      <w:r w:rsidRPr="00F049D1">
        <w:t>個網格</w:t>
      </w:r>
      <w:proofErr w:type="gramEnd"/>
      <w:r w:rsidRPr="00F049D1">
        <w:t>之農業氣象資訊推估</w:t>
      </w:r>
    </w:p>
    <w:p w:rsidR="001F08EC" w:rsidRPr="00F049D1" w:rsidRDefault="001F08EC" w:rsidP="00ED53F2">
      <w:pPr>
        <w:pStyle w:val="a7"/>
        <w:numPr>
          <w:ilvl w:val="0"/>
          <w:numId w:val="30"/>
        </w:numPr>
        <w:ind w:leftChars="0" w:firstLineChars="0"/>
      </w:pPr>
      <w:r w:rsidRPr="001F08EC">
        <w:rPr>
          <w:b/>
        </w:rPr>
        <w:lastRenderedPageBreak/>
        <w:t>農業</w:t>
      </w:r>
      <w:proofErr w:type="gramStart"/>
      <w:r w:rsidRPr="001F08EC">
        <w:rPr>
          <w:b/>
        </w:rPr>
        <w:t>氣象網格分</w:t>
      </w:r>
      <w:proofErr w:type="gramEnd"/>
      <w:r w:rsidRPr="001F08EC">
        <w:rPr>
          <w:b/>
        </w:rPr>
        <w:t>群模組</w:t>
      </w:r>
      <w:r w:rsidRPr="001F08EC">
        <w:rPr>
          <w:b/>
        </w:rPr>
        <w:t>(GCMA)</w:t>
      </w:r>
      <w:r>
        <w:rPr>
          <w:rFonts w:hint="eastAsia"/>
          <w:b/>
        </w:rPr>
        <w:t>：</w:t>
      </w:r>
      <w:r w:rsidRPr="00F049D1">
        <w:t>將</w:t>
      </w:r>
      <w:proofErr w:type="gramStart"/>
      <w:r w:rsidRPr="00F049D1">
        <w:t>各網格</w:t>
      </w:r>
      <w:proofErr w:type="gramEnd"/>
      <w:r w:rsidRPr="00F049D1">
        <w:t>之氣象推估值依不同時段進行</w:t>
      </w:r>
      <w:r w:rsidRPr="00F049D1">
        <w:t xml:space="preserve"> SOM </w:t>
      </w:r>
      <w:r w:rsidRPr="00F049D1">
        <w:t>分群分析，進行同一</w:t>
      </w:r>
      <w:proofErr w:type="gramStart"/>
      <w:r w:rsidRPr="00F049D1">
        <w:t>群集網格之</w:t>
      </w:r>
      <w:proofErr w:type="gramEnd"/>
      <w:r w:rsidRPr="00F049D1">
        <w:t>合併，以找出農業氣象相類似之農地資訊，作為種植作物及災害防治之參考</w:t>
      </w:r>
    </w:p>
    <w:p w:rsidR="007159F2" w:rsidRPr="00AC6FCC" w:rsidRDefault="001F08EC" w:rsidP="00ED53F2">
      <w:pPr>
        <w:pStyle w:val="a7"/>
        <w:numPr>
          <w:ilvl w:val="0"/>
          <w:numId w:val="30"/>
        </w:numPr>
        <w:ind w:leftChars="0" w:firstLineChars="0"/>
        <w:rPr>
          <w:rFonts w:hint="eastAsia"/>
        </w:rPr>
      </w:pPr>
      <w:r w:rsidRPr="001F08EC">
        <w:rPr>
          <w:b/>
        </w:rPr>
        <w:t>作物異常及農業氣象雲端資料庫</w:t>
      </w:r>
      <w:r w:rsidRPr="001F08EC">
        <w:rPr>
          <w:b/>
        </w:rPr>
        <w:t>(C</w:t>
      </w:r>
      <w:r w:rsidRPr="001F08EC">
        <w:rPr>
          <w:rFonts w:hint="eastAsia"/>
          <w:b/>
        </w:rPr>
        <w:t>ADPPA)</w:t>
      </w:r>
      <w:r w:rsidRPr="001F08EC">
        <w:rPr>
          <w:b/>
        </w:rPr>
        <w:t>：</w:t>
      </w:r>
      <w:r w:rsidRPr="00F049D1">
        <w:t>藉由</w:t>
      </w:r>
      <w:r w:rsidRPr="00F049D1">
        <w:rPr>
          <w:rFonts w:hint="eastAsia"/>
        </w:rPr>
        <w:t>推估與分群模組資料</w:t>
      </w:r>
      <w:r w:rsidRPr="00F049D1">
        <w:t>所建置之作物異常及農業氣象雲端資料庫，</w:t>
      </w:r>
      <w:r w:rsidRPr="00F049D1">
        <w:rPr>
          <w:rFonts w:hint="eastAsia"/>
        </w:rPr>
        <w:t>作為</w:t>
      </w:r>
      <w:r w:rsidRPr="00F049D1">
        <w:t>作物異常及病蟲害類型之各項農業氣象參數特徵及規則，以預測及防治之參考依據。</w:t>
      </w:r>
    </w:p>
    <w:p w:rsidR="00AC6FCC" w:rsidRPr="0046074A" w:rsidRDefault="00AC6FCC" w:rsidP="00ED53F2">
      <w:pPr>
        <w:pStyle w:val="a7"/>
        <w:numPr>
          <w:ilvl w:val="0"/>
          <w:numId w:val="23"/>
        </w:numPr>
        <w:ind w:leftChars="0" w:firstLineChars="0"/>
        <w:rPr>
          <w:rFonts w:hint="eastAsia"/>
        </w:rPr>
      </w:pPr>
      <w:r w:rsidRPr="00AC6FCC">
        <w:rPr>
          <w:rFonts w:hint="eastAsia"/>
          <w:b/>
        </w:rPr>
        <w:t>子計畫四：環境自動化控制服務與場域保全</w:t>
      </w:r>
      <w:r w:rsidRPr="00AC6FCC">
        <w:rPr>
          <w:b/>
        </w:rPr>
        <w:t>(MCFS)</w:t>
      </w:r>
    </w:p>
    <w:p w:rsidR="0046074A" w:rsidRDefault="00D71942" w:rsidP="00D71942">
      <w:pPr>
        <w:ind w:firstLine="480"/>
        <w:rPr>
          <w:rFonts w:hint="eastAsia"/>
        </w:rPr>
      </w:pPr>
      <w:r w:rsidRPr="004B40D7">
        <w:rPr>
          <w:rFonts w:hint="eastAsia"/>
          <w:lang w:val="zh-TW"/>
        </w:rPr>
        <w:t>本測試流程主要著重於第一年計畫各機制實作成果與系統整合</w:t>
      </w:r>
      <w:proofErr w:type="gramStart"/>
      <w:r w:rsidRPr="004B40D7">
        <w:rPr>
          <w:rFonts w:hint="eastAsia"/>
          <w:lang w:val="zh-TW"/>
        </w:rPr>
        <w:t>測試</w:t>
      </w:r>
      <w:r w:rsidRPr="00C9067F">
        <w:rPr>
          <w:rFonts w:hint="eastAsia"/>
        </w:rPr>
        <w:t>－</w:t>
      </w:r>
      <w:r w:rsidRPr="004B40D7">
        <w:rPr>
          <w:rFonts w:hint="eastAsia"/>
          <w:lang w:val="zh-TW"/>
        </w:rPr>
        <w:t>基環境</w:t>
      </w:r>
      <w:proofErr w:type="gramEnd"/>
      <w:r w:rsidRPr="004B40D7">
        <w:rPr>
          <w:rFonts w:hint="eastAsia"/>
          <w:lang w:val="zh-TW"/>
        </w:rPr>
        <w:t>自動化控制服務與場域保全</w:t>
      </w:r>
      <w:r w:rsidRPr="00C9067F">
        <w:t>(Micro-Climate Automatic Control and Field Security</w:t>
      </w:r>
      <w:r w:rsidRPr="00C9067F">
        <w:rPr>
          <w:rFonts w:hint="eastAsia"/>
        </w:rPr>
        <w:t>，</w:t>
      </w:r>
      <w:r w:rsidRPr="00C9067F">
        <w:rPr>
          <w:rFonts w:hint="eastAsia"/>
        </w:rPr>
        <w:t>MCFS)</w:t>
      </w:r>
      <w:r>
        <w:rPr>
          <w:rFonts w:hint="eastAsia"/>
          <w:lang w:val="zh-TW"/>
        </w:rPr>
        <w:t>主要成果項目包含下列所述</w:t>
      </w:r>
      <w:r w:rsidRPr="00D71942">
        <w:rPr>
          <w:rFonts w:hint="eastAsia"/>
        </w:rPr>
        <w:t>：</w:t>
      </w:r>
    </w:p>
    <w:p w:rsidR="00D71942" w:rsidRPr="00252C61" w:rsidRDefault="00D71942" w:rsidP="00ED53F2">
      <w:pPr>
        <w:numPr>
          <w:ilvl w:val="0"/>
          <w:numId w:val="31"/>
        </w:numPr>
        <w:ind w:firstLineChars="0"/>
        <w:rPr>
          <w:color w:val="000000"/>
        </w:rPr>
      </w:pPr>
      <w:r w:rsidRPr="00D71942">
        <w:rPr>
          <w:rFonts w:hint="eastAsia"/>
          <w:b/>
          <w:color w:val="000000"/>
        </w:rPr>
        <w:t>環境感測模組</w:t>
      </w:r>
      <w:r w:rsidRPr="00D71942">
        <w:rPr>
          <w:rFonts w:hint="eastAsia"/>
          <w:b/>
          <w:color w:val="000000"/>
        </w:rPr>
        <w:t>(</w:t>
      </w:r>
      <w:r w:rsidRPr="00D71942">
        <w:rPr>
          <w:b/>
          <w:color w:val="000000"/>
        </w:rPr>
        <w:t>Context Sensing Module</w:t>
      </w:r>
      <w:r w:rsidRPr="00D71942">
        <w:rPr>
          <w:rFonts w:hint="eastAsia"/>
          <w:b/>
          <w:color w:val="000000"/>
        </w:rPr>
        <w:t>)</w:t>
      </w:r>
      <w:r w:rsidRPr="00D71942">
        <w:rPr>
          <w:rFonts w:hAnsi="標楷體" w:hint="eastAsia"/>
          <w:b/>
        </w:rPr>
        <w:t>：</w:t>
      </w:r>
      <w:r w:rsidRPr="00A1054A">
        <w:rPr>
          <w:rFonts w:hAnsi="標楷體" w:hint="eastAsia"/>
        </w:rPr>
        <w:t>預計實作結果將土壤濕度感測元件、</w:t>
      </w:r>
      <w:r w:rsidRPr="00A1054A">
        <w:rPr>
          <w:rFonts w:hint="eastAsia"/>
          <w:lang w:val="zh-TW"/>
        </w:rPr>
        <w:t>光照感測元件</w:t>
      </w:r>
      <w:r w:rsidRPr="00A1054A">
        <w:rPr>
          <w:rFonts w:hAnsi="標楷體" w:hint="eastAsia"/>
        </w:rPr>
        <w:t>以及溫室溫度感測元件所輸出的電壓透過串接</w:t>
      </w:r>
      <w:r w:rsidRPr="00A1054A">
        <w:rPr>
          <w:rFonts w:hAnsi="標楷體" w:hint="eastAsia"/>
        </w:rPr>
        <w:t>PLC</w:t>
      </w:r>
      <w:r w:rsidRPr="00A1054A">
        <w:rPr>
          <w:rFonts w:hAnsi="標楷體" w:hint="eastAsia"/>
        </w:rPr>
        <w:t>並開發</w:t>
      </w:r>
      <w:r w:rsidRPr="00A1054A">
        <w:rPr>
          <w:rFonts w:hAnsi="標楷體" w:hint="eastAsia"/>
        </w:rPr>
        <w:t>GX Developer</w:t>
      </w:r>
      <w:r w:rsidRPr="00A1054A">
        <w:rPr>
          <w:rFonts w:hAnsi="標楷體" w:hint="eastAsia"/>
        </w:rPr>
        <w:t>階梯圖來控制感測元件的運作，再透過</w:t>
      </w:r>
      <w:r w:rsidRPr="00A1054A">
        <w:rPr>
          <w:rFonts w:hAnsi="標楷體" w:hint="eastAsia"/>
        </w:rPr>
        <w:t>RS232</w:t>
      </w:r>
      <w:r w:rsidRPr="00A1054A">
        <w:rPr>
          <w:rFonts w:hAnsi="標楷體" w:hint="eastAsia"/>
        </w:rPr>
        <w:t>轉</w:t>
      </w:r>
      <w:r w:rsidRPr="00A1054A">
        <w:rPr>
          <w:rFonts w:hAnsi="標楷體" w:hint="eastAsia"/>
        </w:rPr>
        <w:t>USB</w:t>
      </w:r>
      <w:r w:rsidRPr="00A1054A">
        <w:rPr>
          <w:rFonts w:hAnsi="標楷體" w:hint="eastAsia"/>
        </w:rPr>
        <w:t>將電壓資料傳至</w:t>
      </w:r>
      <w:r w:rsidRPr="00A1054A">
        <w:rPr>
          <w:rFonts w:hAnsi="標楷體" w:hint="eastAsia"/>
        </w:rPr>
        <w:t>Raspberry Pi</w:t>
      </w:r>
      <w:r w:rsidRPr="00A1054A">
        <w:rPr>
          <w:rFonts w:hAnsi="標楷體" w:hint="eastAsia"/>
        </w:rPr>
        <w:t>上，</w:t>
      </w:r>
      <w:r w:rsidRPr="00A1054A">
        <w:rPr>
          <w:rFonts w:hAnsi="標楷體" w:hint="eastAsia"/>
        </w:rPr>
        <w:t>Pi</w:t>
      </w:r>
      <w:r w:rsidRPr="00A1054A">
        <w:rPr>
          <w:rFonts w:hAnsi="標楷體" w:hint="eastAsia"/>
        </w:rPr>
        <w:t>再將資料轉換成人類可讀的數值像是攝氏溫度，在傳至後台資料庫</w:t>
      </w:r>
      <w:r w:rsidRPr="00252C61">
        <w:rPr>
          <w:rFonts w:hint="eastAsia"/>
        </w:rPr>
        <w:t>。</w:t>
      </w:r>
    </w:p>
    <w:p w:rsidR="00D71942" w:rsidRPr="00252C61" w:rsidRDefault="00D71942" w:rsidP="00ED53F2">
      <w:pPr>
        <w:numPr>
          <w:ilvl w:val="0"/>
          <w:numId w:val="31"/>
        </w:numPr>
        <w:ind w:firstLineChars="0"/>
        <w:rPr>
          <w:color w:val="000000"/>
        </w:rPr>
      </w:pPr>
      <w:r w:rsidRPr="00D71942">
        <w:rPr>
          <w:rFonts w:hint="eastAsia"/>
          <w:b/>
          <w:color w:val="000000"/>
        </w:rPr>
        <w:t>環境控制模組</w:t>
      </w:r>
      <w:r w:rsidRPr="00D71942">
        <w:rPr>
          <w:rFonts w:hint="eastAsia"/>
          <w:b/>
          <w:color w:val="000000"/>
        </w:rPr>
        <w:t>(</w:t>
      </w:r>
      <w:r w:rsidRPr="00D71942">
        <w:rPr>
          <w:b/>
          <w:color w:val="000000"/>
        </w:rPr>
        <w:t>Micro-climate Control Module</w:t>
      </w:r>
      <w:r w:rsidRPr="00D71942">
        <w:rPr>
          <w:rFonts w:hint="eastAsia"/>
          <w:b/>
          <w:color w:val="000000"/>
        </w:rPr>
        <w:t>)</w:t>
      </w:r>
      <w:r w:rsidRPr="00D71942">
        <w:rPr>
          <w:rFonts w:hAnsi="標楷體" w:hint="eastAsia"/>
          <w:b/>
        </w:rPr>
        <w:t>：</w:t>
      </w:r>
      <w:r w:rsidRPr="00A1054A">
        <w:rPr>
          <w:rFonts w:hAnsi="標楷體" w:hint="eastAsia"/>
        </w:rPr>
        <w:t>當</w:t>
      </w:r>
      <w:r w:rsidRPr="00A1054A">
        <w:rPr>
          <w:rFonts w:hAnsi="標楷體" w:hint="eastAsia"/>
        </w:rPr>
        <w:t>PLC</w:t>
      </w:r>
      <w:r w:rsidRPr="00A1054A">
        <w:rPr>
          <w:rFonts w:hAnsi="標楷體" w:hint="eastAsia"/>
        </w:rPr>
        <w:t>收到感測器傳來的電壓資料，</w:t>
      </w:r>
      <w:r w:rsidRPr="00A1054A">
        <w:rPr>
          <w:rFonts w:hAnsi="標楷體" w:hint="eastAsia"/>
        </w:rPr>
        <w:t>PLC</w:t>
      </w:r>
      <w:r w:rsidRPr="00A1054A">
        <w:rPr>
          <w:rFonts w:hAnsi="標楷體" w:hint="eastAsia"/>
        </w:rPr>
        <w:t>可以透過</w:t>
      </w:r>
      <w:proofErr w:type="gramStart"/>
      <w:r w:rsidRPr="00A1054A">
        <w:rPr>
          <w:rFonts w:hAnsi="標楷體" w:hint="eastAsia"/>
        </w:rPr>
        <w:t>階梯圖做判斷</w:t>
      </w:r>
      <w:proofErr w:type="gramEnd"/>
      <w:r w:rsidRPr="00A1054A">
        <w:rPr>
          <w:rFonts w:hAnsi="標楷體" w:hint="eastAsia"/>
        </w:rPr>
        <w:t>來判斷當前的環境是否需要開啟環控設備像是風扇或灑水器，來達到環境控制</w:t>
      </w:r>
      <w:r w:rsidRPr="00A1054A">
        <w:rPr>
          <w:rFonts w:hint="eastAsia"/>
          <w:color w:val="000000"/>
        </w:rPr>
        <w:t>。</w:t>
      </w:r>
    </w:p>
    <w:p w:rsidR="00D71942" w:rsidRPr="00252C61" w:rsidRDefault="00D71942" w:rsidP="00ED53F2">
      <w:pPr>
        <w:numPr>
          <w:ilvl w:val="0"/>
          <w:numId w:val="31"/>
        </w:numPr>
        <w:ind w:firstLineChars="0"/>
        <w:rPr>
          <w:color w:val="000000"/>
        </w:rPr>
      </w:pPr>
      <w:r w:rsidRPr="00D71942">
        <w:rPr>
          <w:rFonts w:hint="eastAsia"/>
          <w:b/>
          <w:color w:val="000000"/>
        </w:rPr>
        <w:t>影像擷取模組</w:t>
      </w:r>
      <w:r w:rsidRPr="00D71942">
        <w:rPr>
          <w:rFonts w:hint="eastAsia"/>
          <w:b/>
          <w:color w:val="000000"/>
        </w:rPr>
        <w:t>(</w:t>
      </w:r>
      <w:r w:rsidRPr="00D71942">
        <w:rPr>
          <w:b/>
          <w:color w:val="000000"/>
        </w:rPr>
        <w:t>Image Capture</w:t>
      </w:r>
      <w:r w:rsidRPr="00D71942">
        <w:rPr>
          <w:rFonts w:hint="eastAsia"/>
          <w:b/>
          <w:color w:val="000000"/>
        </w:rPr>
        <w:t xml:space="preserve"> </w:t>
      </w:r>
      <w:r w:rsidRPr="00D71942">
        <w:rPr>
          <w:b/>
          <w:color w:val="000000"/>
        </w:rPr>
        <w:t>Module</w:t>
      </w:r>
      <w:r w:rsidRPr="00D71942">
        <w:rPr>
          <w:rFonts w:hint="eastAsia"/>
          <w:b/>
          <w:color w:val="000000"/>
        </w:rPr>
        <w:t>)</w:t>
      </w:r>
      <w:r w:rsidRPr="00D71942">
        <w:rPr>
          <w:rFonts w:hAnsi="標楷體" w:hint="eastAsia"/>
          <w:b/>
          <w:color w:val="000000"/>
        </w:rPr>
        <w:t>：</w:t>
      </w:r>
      <w:r w:rsidRPr="00252C61">
        <w:rPr>
          <w:rFonts w:hAnsi="標楷體" w:hint="eastAsia"/>
          <w:color w:val="000000"/>
        </w:rPr>
        <w:t>預計實作成果將以</w:t>
      </w:r>
      <w:r w:rsidRPr="00252C61">
        <w:rPr>
          <w:rFonts w:hAnsi="標楷體" w:hint="eastAsia"/>
          <w:color w:val="000000"/>
        </w:rPr>
        <w:t>camera</w:t>
      </w:r>
      <w:r w:rsidRPr="00252C61">
        <w:rPr>
          <w:rFonts w:hAnsi="標楷體" w:hint="eastAsia"/>
          <w:color w:val="000000"/>
        </w:rPr>
        <w:t>擷取影像資訊，透過電腦視覺技術，</w:t>
      </w:r>
      <w:r w:rsidRPr="00A1054A">
        <w:rPr>
          <w:rFonts w:hAnsi="標楷體" w:hint="eastAsia"/>
          <w:color w:val="000000"/>
        </w:rPr>
        <w:t>先行判斷是否屬於昏暗環境或影像擷取後偵測是否有雜訊、模糊等情況再加以加強影像資訊，以利後續分析模組可更準確的識別</w:t>
      </w:r>
      <w:r w:rsidRPr="00193DB1">
        <w:rPr>
          <w:rFonts w:hAnsi="標楷體" w:hint="eastAsia"/>
          <w:color w:val="000000"/>
        </w:rPr>
        <w:t>。</w:t>
      </w:r>
    </w:p>
    <w:p w:rsidR="00D71942" w:rsidRDefault="00D71942" w:rsidP="00ED53F2">
      <w:pPr>
        <w:pStyle w:val="a7"/>
        <w:numPr>
          <w:ilvl w:val="0"/>
          <w:numId w:val="31"/>
        </w:numPr>
        <w:ind w:leftChars="0" w:firstLineChars="0"/>
        <w:rPr>
          <w:rFonts w:hint="eastAsia"/>
        </w:rPr>
      </w:pPr>
      <w:r w:rsidRPr="00D71942">
        <w:rPr>
          <w:rFonts w:hint="eastAsia"/>
          <w:color w:val="000000"/>
        </w:rPr>
        <w:t>影像</w:t>
      </w:r>
      <w:r w:rsidRPr="00D71942">
        <w:rPr>
          <w:rFonts w:hint="eastAsia"/>
          <w:b/>
          <w:color w:val="000000"/>
        </w:rPr>
        <w:t>分析模組</w:t>
      </w:r>
      <w:r w:rsidRPr="00D71942">
        <w:rPr>
          <w:rFonts w:hint="eastAsia"/>
          <w:b/>
          <w:color w:val="000000"/>
        </w:rPr>
        <w:t>(</w:t>
      </w:r>
      <w:r w:rsidRPr="00D71942">
        <w:rPr>
          <w:b/>
          <w:color w:val="000000"/>
        </w:rPr>
        <w:t>Image Analysis Module</w:t>
      </w:r>
      <w:r w:rsidRPr="00D71942">
        <w:rPr>
          <w:rFonts w:hint="eastAsia"/>
          <w:b/>
          <w:color w:val="000000"/>
        </w:rPr>
        <w:t>)</w:t>
      </w:r>
      <w:r w:rsidRPr="00D71942">
        <w:rPr>
          <w:rFonts w:hint="eastAsia"/>
          <w:b/>
        </w:rPr>
        <w:t>：</w:t>
      </w:r>
      <w:r w:rsidRPr="00D71942">
        <w:rPr>
          <w:rFonts w:hint="eastAsia"/>
          <w:lang w:val="zh-TW"/>
        </w:rPr>
        <w:t>預計實作成果將</w:t>
      </w:r>
      <w:r w:rsidRPr="00D71942">
        <w:rPr>
          <w:rFonts w:hAnsi="標楷體" w:hint="eastAsia"/>
          <w:color w:val="000000"/>
        </w:rPr>
        <w:t>即時判斷出場域是否有人員入侵、達到減少財物損失的情況</w:t>
      </w:r>
      <w:r w:rsidRPr="00193DB1">
        <w:t>。</w:t>
      </w:r>
    </w:p>
    <w:p w:rsidR="00686E21" w:rsidRPr="007159F2" w:rsidRDefault="00686E21" w:rsidP="00686E21">
      <w:pPr>
        <w:ind w:firstLine="480"/>
        <w:rPr>
          <w:rFonts w:hint="eastAsia"/>
        </w:rPr>
      </w:pPr>
    </w:p>
    <w:p w:rsidR="00812F7C" w:rsidRDefault="00812F7C" w:rsidP="00812F7C">
      <w:pPr>
        <w:pStyle w:val="3"/>
        <w:rPr>
          <w:rFonts w:hint="eastAsia"/>
        </w:rPr>
      </w:pPr>
      <w:bookmarkStart w:id="250" w:name="_Toc480897064"/>
      <w:bookmarkStart w:id="251" w:name="_Toc484188613"/>
      <w:bookmarkStart w:id="252" w:name="_Toc484864131"/>
      <w:bookmarkStart w:id="253" w:name="_Toc485140115"/>
      <w:r w:rsidRPr="00050313">
        <w:lastRenderedPageBreak/>
        <w:t>整合測試</w:t>
      </w:r>
      <w:r w:rsidRPr="00050313">
        <w:t xml:space="preserve"> (Integration Testing)</w:t>
      </w:r>
      <w:bookmarkEnd w:id="250"/>
      <w:bookmarkEnd w:id="251"/>
      <w:bookmarkEnd w:id="252"/>
      <w:bookmarkEnd w:id="253"/>
    </w:p>
    <w:p w:rsidR="00686E21" w:rsidRPr="004B40D7" w:rsidRDefault="00686E21" w:rsidP="00686E21">
      <w:pPr>
        <w:ind w:firstLineChars="0" w:firstLine="480"/>
        <w:rPr>
          <w:lang w:val="zh-TW"/>
        </w:rPr>
      </w:pPr>
      <w:r w:rsidRPr="004B40D7">
        <w:rPr>
          <w:lang w:val="zh-TW"/>
        </w:rPr>
        <w:t>本章節整合性測試，針對</w:t>
      </w:r>
      <w:proofErr w:type="gramStart"/>
      <w:r w:rsidRPr="004B40D7">
        <w:rPr>
          <w:lang w:val="zh-TW"/>
        </w:rPr>
        <w:t>雲端物聯技術</w:t>
      </w:r>
      <w:proofErr w:type="gramEnd"/>
      <w:r w:rsidRPr="004B40D7">
        <w:rPr>
          <w:lang w:val="zh-TW"/>
        </w:rPr>
        <w:t>與平台設計：以智慧農業為驗證場域描述</w:t>
      </w:r>
      <w:r w:rsidRPr="004B40D7">
        <w:rPr>
          <w:lang w:val="zh-TW"/>
        </w:rPr>
        <w:t>(DDDSW)</w:t>
      </w:r>
      <w:r w:rsidRPr="004B40D7">
        <w:rPr>
          <w:lang w:val="zh-TW"/>
        </w:rPr>
        <w:t>之各元件之整合測試，並測試各子機制間相關的整合。如</w:t>
      </w:r>
      <w:r w:rsidRPr="004B40D7">
        <w:rPr>
          <w:lang w:val="zh-TW"/>
        </w:rPr>
        <w:fldChar w:fldCharType="begin"/>
      </w:r>
      <w:r w:rsidRPr="004B40D7">
        <w:rPr>
          <w:lang w:val="zh-TW"/>
        </w:rPr>
        <w:instrText xml:space="preserve"> REF _Ref484261848 \h </w:instrText>
      </w:r>
      <w:r>
        <w:rPr>
          <w:lang w:val="zh-TW"/>
        </w:rPr>
        <w:instrText xml:space="preserve"> \* MERGEFORMAT </w:instrText>
      </w:r>
      <w:r w:rsidRPr="004B40D7">
        <w:rPr>
          <w:lang w:val="zh-TW"/>
        </w:rPr>
      </w:r>
      <w:r w:rsidRPr="004B40D7">
        <w:rPr>
          <w:lang w:val="zh-TW"/>
        </w:rPr>
        <w:fldChar w:fldCharType="separate"/>
      </w:r>
      <w:r w:rsidR="00AB3D39" w:rsidRPr="00AB3D39">
        <w:rPr>
          <w:rFonts w:hint="eastAsia"/>
          <w:lang w:val="zh-TW"/>
        </w:rPr>
        <w:t>圖</w:t>
      </w:r>
      <w:r w:rsidR="00AB3D39" w:rsidRPr="00AB3D39">
        <w:rPr>
          <w:rFonts w:hint="eastAsia"/>
          <w:lang w:val="zh-TW"/>
        </w:rPr>
        <w:t xml:space="preserve"> </w:t>
      </w:r>
      <w:r w:rsidR="00AB3D39" w:rsidRPr="00AB3D39">
        <w:rPr>
          <w:lang w:val="zh-TW"/>
        </w:rPr>
        <w:t>3</w:t>
      </w:r>
      <w:r w:rsidR="00AB3D39" w:rsidRPr="00AB3D39">
        <w:rPr>
          <w:lang w:val="zh-TW"/>
        </w:rPr>
        <w:noBreakHyphen/>
        <w:t>7</w:t>
      </w:r>
      <w:r w:rsidR="00AB3D39" w:rsidRPr="00AB3D39">
        <w:rPr>
          <w:rFonts w:hint="eastAsia"/>
          <w:lang w:val="zh-TW"/>
        </w:rPr>
        <w:t>、</w:t>
      </w:r>
      <w:r w:rsidR="00AB3D39" w:rsidRPr="00AB3D39">
        <w:rPr>
          <w:lang w:val="zh-TW"/>
        </w:rPr>
        <w:t>DDDSW</w:t>
      </w:r>
      <w:r w:rsidR="00AB3D39" w:rsidRPr="00AB3D39">
        <w:rPr>
          <w:lang w:val="zh-TW"/>
        </w:rPr>
        <w:t>之整合測試圖</w:t>
      </w:r>
      <w:r w:rsidRPr="004B40D7">
        <w:rPr>
          <w:lang w:val="zh-TW"/>
        </w:rPr>
        <w:fldChar w:fldCharType="end"/>
      </w:r>
      <w:r w:rsidRPr="004B40D7">
        <w:rPr>
          <w:lang w:val="zh-TW"/>
        </w:rPr>
        <w:t>所示，為</w:t>
      </w:r>
      <w:r w:rsidRPr="004B40D7">
        <w:rPr>
          <w:lang w:val="zh-TW"/>
        </w:rPr>
        <w:t>DDDSW</w:t>
      </w:r>
      <w:r w:rsidRPr="004B40D7">
        <w:rPr>
          <w:lang w:val="zh-TW"/>
        </w:rPr>
        <w:t>之整合測試圖。</w:t>
      </w:r>
    </w:p>
    <w:p w:rsidR="00686E21" w:rsidRPr="006E0D03" w:rsidRDefault="00686E21" w:rsidP="00686E21">
      <w:pPr>
        <w:pStyle w:val="a4"/>
      </w:pPr>
      <w:r>
        <w:rPr>
          <w:noProof/>
        </w:rPr>
        <w:drawing>
          <wp:inline distT="0" distB="0" distL="0" distR="0" wp14:anchorId="4B739A79" wp14:editId="2CF9E64E">
            <wp:extent cx="2452551" cy="2700000"/>
            <wp:effectExtent l="0" t="0" r="5080" b="5715"/>
            <wp:docPr id="13" name="圖片 13" descr="C:\Users\george\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rge\AppData\Local\Microsoft\Windows\INetCache\Content.Word\圖片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2551" cy="2700000"/>
                    </a:xfrm>
                    <a:prstGeom prst="rect">
                      <a:avLst/>
                    </a:prstGeom>
                    <a:noFill/>
                    <a:ln>
                      <a:noFill/>
                    </a:ln>
                  </pic:spPr>
                </pic:pic>
              </a:graphicData>
            </a:graphic>
          </wp:inline>
        </w:drawing>
      </w:r>
    </w:p>
    <w:p w:rsidR="00686E21" w:rsidRPr="00DF49AD" w:rsidRDefault="00686E21" w:rsidP="00686E21">
      <w:pPr>
        <w:pStyle w:val="a4"/>
      </w:pPr>
      <w:bookmarkStart w:id="254" w:name="_Ref484261848"/>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7</w:t>
      </w:r>
      <w:r>
        <w:fldChar w:fldCharType="end"/>
      </w:r>
      <w:r w:rsidRPr="00CD4B28">
        <w:rPr>
          <w:rFonts w:hint="eastAsia"/>
        </w:rPr>
        <w:t>、</w:t>
      </w:r>
      <w:r w:rsidRPr="00CD4B28">
        <w:t>DDDSW</w:t>
      </w:r>
      <w:r w:rsidRPr="00CD4B28">
        <w:t>之整合測試圖</w:t>
      </w:r>
      <w:bookmarkEnd w:id="254"/>
    </w:p>
    <w:p w:rsidR="00686E21" w:rsidRPr="0070537C" w:rsidRDefault="00686E21" w:rsidP="00686E21">
      <w:pPr>
        <w:ind w:firstLine="480"/>
      </w:pPr>
      <w:r w:rsidRPr="00313F19">
        <w:t>子計畫</w:t>
      </w:r>
      <w:proofErr w:type="gramStart"/>
      <w:r>
        <w:rPr>
          <w:rFonts w:hint="eastAsia"/>
        </w:rPr>
        <w:t>一</w:t>
      </w:r>
      <w:proofErr w:type="gramEnd"/>
      <w:r w:rsidRPr="00313F19">
        <w:t>整合性測試</w:t>
      </w:r>
      <w:r w:rsidRPr="0070537C">
        <w:t>，針</w:t>
      </w:r>
      <w:r w:rsidRPr="004F7B63">
        <w:t>對</w:t>
      </w:r>
      <w:proofErr w:type="gramStart"/>
      <w:r w:rsidRPr="00727608">
        <w:t>高效能物聯傳輸</w:t>
      </w:r>
      <w:proofErr w:type="gramEnd"/>
      <w:r w:rsidRPr="00727608">
        <w:t>服務品質系統設計與實作</w:t>
      </w:r>
      <w:r w:rsidRPr="004F7B63">
        <w:t>(</w:t>
      </w:r>
      <w:r w:rsidRPr="00572ABE">
        <w:t>DIHPISQT</w:t>
      </w:r>
      <w:r w:rsidRPr="004F7B63">
        <w:t>)</w:t>
      </w:r>
      <w:r w:rsidRPr="00727608">
        <w:t>之</w:t>
      </w:r>
      <w:r w:rsidRPr="0070537C">
        <w:t>各元件之整合測試，並測試各子機制間相關的整合。如</w:t>
      </w:r>
      <w:r>
        <w:rPr>
          <w:highlight w:val="yellow"/>
        </w:rPr>
        <w:fldChar w:fldCharType="begin"/>
      </w:r>
      <w:r>
        <w:instrText xml:space="preserve"> REF _Ref484192936 \h </w:instrText>
      </w:r>
      <w:r>
        <w:rPr>
          <w:highlight w:val="yellow"/>
        </w:rPr>
      </w:r>
      <w:r>
        <w:rPr>
          <w:highlight w:val="yellow"/>
        </w:rPr>
        <w:fldChar w:fldCharType="separate"/>
      </w:r>
      <w:r w:rsidR="00AB3D39" w:rsidRPr="00CD4B28">
        <w:rPr>
          <w:rFonts w:hint="eastAsia"/>
        </w:rPr>
        <w:t>圖</w:t>
      </w:r>
      <w:r w:rsidR="00AB3D39" w:rsidRPr="00CD4B28">
        <w:rPr>
          <w:rFonts w:hint="eastAsia"/>
        </w:rPr>
        <w:t xml:space="preserve"> </w:t>
      </w:r>
      <w:r w:rsidR="00AB3D39">
        <w:rPr>
          <w:noProof/>
        </w:rPr>
        <w:t>3</w:t>
      </w:r>
      <w:r w:rsidR="00AB3D39">
        <w:noBreakHyphen/>
      </w:r>
      <w:r w:rsidR="00AB3D39">
        <w:rPr>
          <w:noProof/>
        </w:rPr>
        <w:t>8</w:t>
      </w:r>
      <w:r w:rsidR="00AB3D39" w:rsidRPr="00CD4B28">
        <w:rPr>
          <w:rFonts w:hint="eastAsia"/>
        </w:rPr>
        <w:t>、</w:t>
      </w:r>
      <w:r w:rsidR="00AB3D39" w:rsidRPr="00CD4B28">
        <w:t>DIHPISQT</w:t>
      </w:r>
      <w:r w:rsidR="00AB3D39" w:rsidRPr="00CD4B28">
        <w:rPr>
          <w:rFonts w:hint="eastAsia"/>
        </w:rPr>
        <w:t>之整合測試</w:t>
      </w:r>
      <w:r>
        <w:rPr>
          <w:highlight w:val="yellow"/>
        </w:rPr>
        <w:fldChar w:fldCharType="end"/>
      </w:r>
      <w:r w:rsidRPr="0070537C">
        <w:t>所示，為</w:t>
      </w:r>
      <w:r w:rsidRPr="00572ABE">
        <w:t>DIHPISQT</w:t>
      </w:r>
      <w:r w:rsidRPr="0070537C">
        <w:t>之整合測試圖。</w:t>
      </w:r>
    </w:p>
    <w:p w:rsidR="00686E21" w:rsidRDefault="00686E21" w:rsidP="00686E21">
      <w:pPr>
        <w:pStyle w:val="a4"/>
      </w:pPr>
      <w:r>
        <w:rPr>
          <w:noProof/>
        </w:rPr>
        <w:drawing>
          <wp:inline distT="0" distB="0" distL="0" distR="0" wp14:anchorId="0A0509B8" wp14:editId="7E5280FA">
            <wp:extent cx="2376815" cy="2520000"/>
            <wp:effectExtent l="0" t="0" r="444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39">
                      <a:extLst>
                        <a:ext uri="{28A0092B-C50C-407E-A947-70E740481C1C}">
                          <a14:useLocalDpi xmlns:a14="http://schemas.microsoft.com/office/drawing/2010/main" val="0"/>
                        </a:ext>
                      </a:extLst>
                    </a:blip>
                    <a:stretch>
                      <a:fillRect/>
                    </a:stretch>
                  </pic:blipFill>
                  <pic:spPr>
                    <a:xfrm>
                      <a:off x="0" y="0"/>
                      <a:ext cx="2376815" cy="2520000"/>
                    </a:xfrm>
                    <a:prstGeom prst="rect">
                      <a:avLst/>
                    </a:prstGeom>
                  </pic:spPr>
                </pic:pic>
              </a:graphicData>
            </a:graphic>
          </wp:inline>
        </w:drawing>
      </w:r>
    </w:p>
    <w:p w:rsidR="00686E21" w:rsidRPr="00CD4B28" w:rsidRDefault="00686E21" w:rsidP="00686E21">
      <w:pPr>
        <w:pStyle w:val="a4"/>
      </w:pPr>
      <w:bookmarkStart w:id="255" w:name="_Ref484192936"/>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8</w:t>
      </w:r>
      <w:r>
        <w:fldChar w:fldCharType="end"/>
      </w:r>
      <w:r w:rsidRPr="00CD4B28">
        <w:rPr>
          <w:rFonts w:hint="eastAsia"/>
        </w:rPr>
        <w:t>、</w:t>
      </w:r>
      <w:r w:rsidRPr="00CD4B28">
        <w:t>DIHPISQT</w:t>
      </w:r>
      <w:r w:rsidRPr="00CD4B28">
        <w:rPr>
          <w:rFonts w:hint="eastAsia"/>
        </w:rPr>
        <w:t>之整合測試</w:t>
      </w:r>
      <w:bookmarkEnd w:id="255"/>
    </w:p>
    <w:p w:rsidR="00686E21" w:rsidRDefault="00686E21" w:rsidP="00686E21">
      <w:pPr>
        <w:ind w:firstLine="480"/>
        <w:rPr>
          <w:rFonts w:hint="eastAsia"/>
        </w:rPr>
      </w:pPr>
      <w:r w:rsidRPr="0070537C">
        <w:lastRenderedPageBreak/>
        <w:t>子計畫</w:t>
      </w:r>
      <w:r>
        <w:rPr>
          <w:rFonts w:hint="eastAsia"/>
        </w:rPr>
        <w:t>二</w:t>
      </w:r>
      <w:r w:rsidRPr="0070537C">
        <w:t>整合性測試，針對</w:t>
      </w:r>
      <w:proofErr w:type="gramStart"/>
      <w:r w:rsidRPr="00542B90">
        <w:rPr>
          <w:rFonts w:hint="eastAsia"/>
          <w:bCs/>
          <w:kern w:val="0"/>
          <w:szCs w:val="28"/>
        </w:rPr>
        <w:t>物聯網擴增實</w:t>
      </w:r>
      <w:proofErr w:type="gramEnd"/>
      <w:r w:rsidRPr="00542B90">
        <w:rPr>
          <w:rFonts w:hint="eastAsia"/>
          <w:bCs/>
          <w:kern w:val="0"/>
          <w:szCs w:val="28"/>
        </w:rPr>
        <w:t>境互動視頻管理系統之設計與實作</w:t>
      </w:r>
      <w:r w:rsidRPr="0070537C">
        <w:t>各元件之整合測試，並測試各子機制間相關的整合。如圖</w:t>
      </w:r>
      <w:r>
        <w:fldChar w:fldCharType="begin"/>
      </w:r>
      <w:r>
        <w:instrText xml:space="preserve"> REF _Ref484621296 \h </w:instrText>
      </w:r>
      <w:r>
        <w:fldChar w:fldCharType="separate"/>
      </w:r>
      <w:r w:rsidR="00C8699E">
        <w:rPr>
          <w:b/>
          <w:bCs/>
        </w:rPr>
        <w:fldChar w:fldCharType="begin"/>
      </w:r>
      <w:r w:rsidR="00C8699E">
        <w:instrText xml:space="preserve"> REF _Ref485141598 \h </w:instrText>
      </w:r>
      <w:r w:rsidR="00C8699E">
        <w:rPr>
          <w:b/>
          <w:bCs/>
        </w:rPr>
      </w:r>
      <w:r w:rsidR="00C8699E">
        <w:rPr>
          <w:b/>
          <w:bCs/>
        </w:rPr>
        <w:fldChar w:fldCharType="separate"/>
      </w:r>
      <w:r w:rsidR="00C8699E">
        <w:rPr>
          <w:rFonts w:hint="eastAsia"/>
        </w:rPr>
        <w:t>圖</w:t>
      </w:r>
      <w:r w:rsidR="00C8699E">
        <w:rPr>
          <w:rFonts w:hint="eastAsia"/>
        </w:rPr>
        <w:t xml:space="preserve"> </w:t>
      </w:r>
      <w:r w:rsidR="00C8699E">
        <w:rPr>
          <w:noProof/>
        </w:rPr>
        <w:t>3</w:t>
      </w:r>
      <w:r w:rsidR="00C8699E">
        <w:noBreakHyphen/>
      </w:r>
      <w:r w:rsidR="00C8699E">
        <w:rPr>
          <w:noProof/>
        </w:rPr>
        <w:t>9</w:t>
      </w:r>
      <w:r w:rsidR="00C8699E">
        <w:rPr>
          <w:rFonts w:hint="eastAsia"/>
        </w:rPr>
        <w:t>、</w:t>
      </w:r>
      <w:r w:rsidR="00C8699E" w:rsidRPr="00542B90">
        <w:t>ARIVMS</w:t>
      </w:r>
      <w:r w:rsidR="00C8699E" w:rsidRPr="0070537C">
        <w:t>之整合測試</w:t>
      </w:r>
      <w:r w:rsidR="00C8699E">
        <w:rPr>
          <w:b/>
          <w:bCs/>
        </w:rPr>
        <w:fldChar w:fldCharType="end"/>
      </w:r>
      <w:r>
        <w:fldChar w:fldCharType="end"/>
      </w:r>
      <w:r w:rsidRPr="0070537C">
        <w:t>所示，為</w:t>
      </w:r>
      <w:r w:rsidRPr="00542B90">
        <w:t>ARIVMS</w:t>
      </w:r>
      <w:r w:rsidRPr="0070537C">
        <w:t>之整合測試圖。</w:t>
      </w:r>
    </w:p>
    <w:p w:rsidR="00686E21" w:rsidRDefault="00686E21" w:rsidP="00686E21">
      <w:pPr>
        <w:pStyle w:val="a4"/>
        <w:rPr>
          <w:rFonts w:hint="eastAsia"/>
        </w:rPr>
      </w:pPr>
      <w:r w:rsidRPr="00A31323">
        <w:rPr>
          <w:noProof/>
        </w:rPr>
        <w:drawing>
          <wp:inline distT="0" distB="0" distL="0" distR="0" wp14:anchorId="3E2AEC4F" wp14:editId="0FB86559">
            <wp:extent cx="3110298" cy="32400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0298" cy="3240000"/>
                    </a:xfrm>
                    <a:prstGeom prst="rect">
                      <a:avLst/>
                    </a:prstGeom>
                    <a:noFill/>
                    <a:ln>
                      <a:noFill/>
                    </a:ln>
                  </pic:spPr>
                </pic:pic>
              </a:graphicData>
            </a:graphic>
          </wp:inline>
        </w:drawing>
      </w:r>
    </w:p>
    <w:p w:rsidR="00686E21" w:rsidRPr="0070537C" w:rsidRDefault="00686E21" w:rsidP="00686E21">
      <w:pPr>
        <w:pStyle w:val="a4"/>
      </w:pPr>
      <w:bookmarkStart w:id="256" w:name="_Ref48514159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9</w:t>
      </w:r>
      <w:r>
        <w:fldChar w:fldCharType="end"/>
      </w:r>
      <w:r>
        <w:rPr>
          <w:rFonts w:hint="eastAsia"/>
        </w:rPr>
        <w:t>、</w:t>
      </w:r>
      <w:r w:rsidRPr="00542B90">
        <w:t>ARIVMS</w:t>
      </w:r>
      <w:r w:rsidRPr="0070537C">
        <w:t>之整合測試</w:t>
      </w:r>
      <w:bookmarkEnd w:id="256"/>
    </w:p>
    <w:p w:rsidR="00686E21" w:rsidRPr="00313F19" w:rsidRDefault="00686E21" w:rsidP="00686E21">
      <w:pPr>
        <w:ind w:firstLine="480"/>
      </w:pPr>
      <w:r w:rsidRPr="00313F19">
        <w:t>子計畫</w:t>
      </w:r>
      <w:proofErr w:type="gramStart"/>
      <w:r w:rsidRPr="00313F19">
        <w:rPr>
          <w:rFonts w:hint="eastAsia"/>
        </w:rPr>
        <w:t>三</w:t>
      </w:r>
      <w:proofErr w:type="gramEnd"/>
      <w:r w:rsidRPr="00313F19">
        <w:t>整合性測試，針對智慧農業</w:t>
      </w:r>
      <w:r w:rsidRPr="00313F19">
        <w:rPr>
          <w:rFonts w:hint="eastAsia"/>
        </w:rPr>
        <w:t>氣象推估與作物病蟲害特徵探</w:t>
      </w:r>
      <w:proofErr w:type="gramStart"/>
      <w:r w:rsidRPr="00313F19">
        <w:rPr>
          <w:rFonts w:hint="eastAsia"/>
        </w:rPr>
        <w:t>勘</w:t>
      </w:r>
      <w:proofErr w:type="gramEnd"/>
      <w:r w:rsidRPr="00313F19">
        <w:rPr>
          <w:rFonts w:hint="eastAsia"/>
        </w:rPr>
        <w:t>平台之設計及實作</w:t>
      </w:r>
      <w:r w:rsidRPr="00313F19">
        <w:t>系統各元件之整合測試，並測試各子機制間相關的整合。如</w:t>
      </w:r>
      <w:r>
        <w:fldChar w:fldCharType="begin"/>
      </w:r>
      <w:r>
        <w:instrText xml:space="preserve"> REF _Ref484192993 \h </w:instrText>
      </w:r>
      <w:r>
        <w:fldChar w:fldCharType="separate"/>
      </w:r>
      <w:r w:rsidR="00AB3D39" w:rsidRPr="00CD4B28">
        <w:rPr>
          <w:rFonts w:hint="eastAsia"/>
        </w:rPr>
        <w:t>圖</w:t>
      </w:r>
      <w:r w:rsidR="00AB3D39" w:rsidRPr="00CD4B28">
        <w:rPr>
          <w:rFonts w:hint="eastAsia"/>
        </w:rPr>
        <w:t xml:space="preserve"> </w:t>
      </w:r>
      <w:r w:rsidR="00AB3D39">
        <w:rPr>
          <w:noProof/>
        </w:rPr>
        <w:t>3</w:t>
      </w:r>
      <w:r w:rsidR="00AB3D39">
        <w:noBreakHyphen/>
      </w:r>
      <w:r w:rsidR="00AB3D39">
        <w:rPr>
          <w:noProof/>
        </w:rPr>
        <w:t>10</w:t>
      </w:r>
      <w:r w:rsidR="00AB3D39" w:rsidRPr="00CD4B28">
        <w:t>、</w:t>
      </w:r>
      <w:r w:rsidR="00AB3D39" w:rsidRPr="00CD4B28">
        <w:rPr>
          <w:rFonts w:hint="eastAsia"/>
        </w:rPr>
        <w:t>AM</w:t>
      </w:r>
      <w:r w:rsidR="00AB3D39" w:rsidRPr="00CD4B28">
        <w:t>之整合測試</w:t>
      </w:r>
      <w:r>
        <w:fldChar w:fldCharType="end"/>
      </w:r>
      <w:r w:rsidRPr="00313F19">
        <w:t>。</w:t>
      </w:r>
    </w:p>
    <w:p w:rsidR="00686E21" w:rsidRDefault="004F08B0" w:rsidP="00686E21">
      <w:pPr>
        <w:pStyle w:val="a4"/>
      </w:pPr>
      <w:r w:rsidRPr="00313F19">
        <w:object w:dxaOrig="13441" w:dyaOrig="9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55pt;height:195.45pt" o:ole="">
            <v:imagedata r:id="rId41" o:title=""/>
          </v:shape>
          <o:OLEObject Type="Embed" ProgID="Visio.Drawing.15" ShapeID="_x0000_i1025" DrawAspect="Content" ObjectID="_1558883920" r:id="rId42"/>
        </w:object>
      </w:r>
    </w:p>
    <w:p w:rsidR="00686E21" w:rsidRPr="00CD4B28" w:rsidRDefault="00686E21" w:rsidP="00686E21">
      <w:pPr>
        <w:pStyle w:val="a4"/>
      </w:pPr>
      <w:bookmarkStart w:id="257" w:name="_Ref484192993"/>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10</w:t>
      </w:r>
      <w:r>
        <w:fldChar w:fldCharType="end"/>
      </w:r>
      <w:r w:rsidRPr="00CD4B28">
        <w:t>、</w:t>
      </w:r>
      <w:r w:rsidRPr="00CD4B28">
        <w:rPr>
          <w:rFonts w:hint="eastAsia"/>
        </w:rPr>
        <w:t>AM</w:t>
      </w:r>
      <w:r w:rsidRPr="00CD4B28">
        <w:t>之整合測試</w:t>
      </w:r>
      <w:bookmarkEnd w:id="257"/>
    </w:p>
    <w:p w:rsidR="00686E21" w:rsidRPr="00A1054A" w:rsidRDefault="00686E21" w:rsidP="00686E21">
      <w:pPr>
        <w:ind w:firstLine="480"/>
      </w:pPr>
      <w:r>
        <w:rPr>
          <w:rFonts w:hint="eastAsia"/>
        </w:rPr>
        <w:lastRenderedPageBreak/>
        <w:t>子計畫四</w:t>
      </w:r>
      <w:r w:rsidRPr="00193DB1">
        <w:rPr>
          <w:rFonts w:hint="eastAsia"/>
        </w:rPr>
        <w:t>整合性測試，針對</w:t>
      </w:r>
      <w:r w:rsidRPr="00252C61">
        <w:rPr>
          <w:rFonts w:hint="eastAsia"/>
          <w:sz w:val="23"/>
          <w:szCs w:val="23"/>
        </w:rPr>
        <w:t>支援</w:t>
      </w:r>
      <w:r w:rsidRPr="00A1054A">
        <w:rPr>
          <w:rFonts w:hint="eastAsia"/>
          <w:sz w:val="23"/>
          <w:szCs w:val="23"/>
        </w:rPr>
        <w:t>環境自動化控制服務與場域保全</w:t>
      </w:r>
      <w:r w:rsidRPr="00193DB1">
        <w:rPr>
          <w:rFonts w:hint="eastAsia"/>
          <w:sz w:val="23"/>
          <w:szCs w:val="23"/>
        </w:rPr>
        <w:t>技術研發之</w:t>
      </w:r>
      <w:r w:rsidRPr="00193DB1">
        <w:rPr>
          <w:rFonts w:hint="eastAsia"/>
        </w:rPr>
        <w:t>各元件</w:t>
      </w:r>
      <w:r>
        <w:rPr>
          <w:rFonts w:hint="eastAsia"/>
        </w:rPr>
        <w:t>整合測試，並測試各子機制間相關的整合。如</w:t>
      </w:r>
      <w:r>
        <w:fldChar w:fldCharType="begin"/>
      </w:r>
      <w:r>
        <w:instrText xml:space="preserve"> </w:instrText>
      </w:r>
      <w:r>
        <w:rPr>
          <w:rFonts w:hint="eastAsia"/>
        </w:rPr>
        <w:instrText>REF _Ref484861501 \h</w:instrText>
      </w:r>
      <w:r>
        <w:instrText xml:space="preserve"> </w:instrText>
      </w:r>
      <w:r>
        <w:fldChar w:fldCharType="separate"/>
      </w:r>
      <w:r w:rsidR="00AB3D39" w:rsidRPr="0075748C">
        <w:rPr>
          <w:rFonts w:hint="eastAsia"/>
        </w:rPr>
        <w:t>圖</w:t>
      </w:r>
      <w:r w:rsidR="00AB3D39" w:rsidRPr="0075748C">
        <w:rPr>
          <w:rFonts w:hint="eastAsia"/>
        </w:rPr>
        <w:t xml:space="preserve"> </w:t>
      </w:r>
      <w:r w:rsidR="00AB3D39">
        <w:rPr>
          <w:noProof/>
        </w:rPr>
        <w:t>3</w:t>
      </w:r>
      <w:r w:rsidR="00AB3D39">
        <w:noBreakHyphen/>
      </w:r>
      <w:r w:rsidR="00AB3D39">
        <w:rPr>
          <w:noProof/>
        </w:rPr>
        <w:t>11</w:t>
      </w:r>
      <w:r>
        <w:fldChar w:fldCharType="end"/>
      </w:r>
      <w:r w:rsidRPr="00252C61">
        <w:rPr>
          <w:rFonts w:hint="eastAsia"/>
        </w:rPr>
        <w:t>所示，為</w:t>
      </w:r>
      <w:r w:rsidRPr="00252C61">
        <w:rPr>
          <w:rFonts w:hint="eastAsia"/>
        </w:rPr>
        <w:t>MCFS</w:t>
      </w:r>
      <w:r w:rsidRPr="00252C61">
        <w:rPr>
          <w:rFonts w:hint="eastAsia"/>
        </w:rPr>
        <w:t>之整合測試圖。</w:t>
      </w:r>
    </w:p>
    <w:p w:rsidR="00686E21" w:rsidRDefault="00686E21" w:rsidP="00686E21">
      <w:pPr>
        <w:pStyle w:val="a4"/>
      </w:pPr>
      <w:r w:rsidRPr="00A1054A">
        <w:rPr>
          <w:noProof/>
        </w:rPr>
        <w:drawing>
          <wp:inline distT="0" distB="0" distL="0" distR="0" wp14:anchorId="3014C839" wp14:editId="2851F1B9">
            <wp:extent cx="5191125" cy="3095625"/>
            <wp:effectExtent l="0" t="0" r="9525" b="9525"/>
            <wp:docPr id="35840" name="圖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686E21" w:rsidRDefault="00686E21" w:rsidP="00686E21">
      <w:pPr>
        <w:pStyle w:val="a4"/>
        <w:rPr>
          <w:rFonts w:hint="eastAsia"/>
        </w:rPr>
      </w:pPr>
      <w:bookmarkStart w:id="258" w:name="_Ref484861501"/>
      <w:r w:rsidRPr="0075748C">
        <w:rPr>
          <w:rFonts w:hint="eastAsia"/>
        </w:rPr>
        <w:t>圖</w:t>
      </w:r>
      <w:r w:rsidRPr="0075748C">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11</w:t>
      </w:r>
      <w:r>
        <w:fldChar w:fldCharType="end"/>
      </w:r>
      <w:bookmarkEnd w:id="258"/>
      <w:r w:rsidRPr="0075748C">
        <w:rPr>
          <w:rFonts w:hint="eastAsia"/>
        </w:rPr>
        <w:t>、</w:t>
      </w:r>
      <w:r w:rsidRPr="0075748C">
        <w:rPr>
          <w:rFonts w:hint="eastAsia"/>
        </w:rPr>
        <w:t>MCFS</w:t>
      </w:r>
      <w:r w:rsidRPr="0075748C">
        <w:rPr>
          <w:rFonts w:hint="eastAsia"/>
        </w:rPr>
        <w:t>之整合測試</w:t>
      </w:r>
    </w:p>
    <w:p w:rsidR="004F08B0" w:rsidRPr="00686E21" w:rsidRDefault="004F08B0" w:rsidP="00686E21">
      <w:pPr>
        <w:pStyle w:val="a4"/>
        <w:rPr>
          <w:rFonts w:hint="eastAsia"/>
        </w:rPr>
      </w:pPr>
    </w:p>
    <w:p w:rsidR="00812F7C" w:rsidRDefault="00812F7C" w:rsidP="00812F7C">
      <w:pPr>
        <w:pStyle w:val="3"/>
        <w:rPr>
          <w:rFonts w:hint="eastAsia"/>
        </w:rPr>
      </w:pPr>
      <w:bookmarkStart w:id="259" w:name="_Toc484864132"/>
      <w:bookmarkStart w:id="260" w:name="_Toc485140116"/>
      <w:r w:rsidRPr="00050313">
        <w:t>接受測試</w:t>
      </w:r>
      <w:r w:rsidRPr="00050313">
        <w:t xml:space="preserve"> (Acceptance Testing)</w:t>
      </w:r>
      <w:bookmarkEnd w:id="259"/>
      <w:bookmarkEnd w:id="260"/>
    </w:p>
    <w:p w:rsidR="00686E21" w:rsidRPr="004B40D7" w:rsidRDefault="00686E21" w:rsidP="00686E21">
      <w:pPr>
        <w:ind w:firstLine="480"/>
        <w:rPr>
          <w:lang w:val="zh-TW"/>
        </w:rPr>
      </w:pPr>
      <w:r w:rsidRPr="004B40D7">
        <w:rPr>
          <w:lang w:val="zh-TW"/>
        </w:rPr>
        <w:t>總計畫</w:t>
      </w:r>
      <w:proofErr w:type="gramStart"/>
      <w:r w:rsidRPr="004B40D7">
        <w:rPr>
          <w:lang w:val="zh-TW"/>
        </w:rPr>
        <w:t>雲端物聯技術</w:t>
      </w:r>
      <w:proofErr w:type="gramEnd"/>
      <w:r w:rsidRPr="004B40D7">
        <w:rPr>
          <w:lang w:val="zh-TW"/>
        </w:rPr>
        <w:t>與平台設計：以智慧農業為驗證場域</w:t>
      </w:r>
      <w:r w:rsidRPr="004B40D7">
        <w:rPr>
          <w:lang w:val="zh-TW"/>
        </w:rPr>
        <w:t>(DDDSW)</w:t>
      </w:r>
      <w:r w:rsidRPr="004B40D7">
        <w:rPr>
          <w:lang w:val="zh-TW"/>
        </w:rPr>
        <w:t>設計一個先從農業環境資料收集處理，再分析各農業環境資料，同時回饋找出農業</w:t>
      </w:r>
      <w:proofErr w:type="gramStart"/>
      <w:r w:rsidRPr="004B40D7">
        <w:rPr>
          <w:lang w:val="zh-TW"/>
        </w:rPr>
        <w:t>環境中感測</w:t>
      </w:r>
      <w:proofErr w:type="gramEnd"/>
      <w:r w:rsidRPr="004B40D7">
        <w:rPr>
          <w:lang w:val="zh-TW"/>
        </w:rPr>
        <w:t>器傳輸狀態，讓農業良才分享栽種知識，使小農小戶，依據農民栽種經驗的知識回饋，找出必要影響因子，以農業知識提昇種植產量。如</w:t>
      </w:r>
      <w:r w:rsidRPr="004B40D7">
        <w:rPr>
          <w:lang w:val="zh-TW"/>
        </w:rPr>
        <w:fldChar w:fldCharType="begin"/>
      </w:r>
      <w:r w:rsidRPr="004B40D7">
        <w:rPr>
          <w:lang w:val="zh-TW"/>
        </w:rPr>
        <w:instrText xml:space="preserve"> REF _Ref481442336 \h </w:instrText>
      </w:r>
      <w:r>
        <w:rPr>
          <w:lang w:val="zh-TW"/>
        </w:rPr>
        <w:instrText xml:space="preserve"> \* MERGEFORMAT </w:instrText>
      </w:r>
      <w:r w:rsidRPr="004B40D7">
        <w:rPr>
          <w:lang w:val="zh-TW"/>
        </w:rPr>
      </w:r>
      <w:r w:rsidRPr="004B40D7">
        <w:rPr>
          <w:lang w:val="zh-TW"/>
        </w:rPr>
        <w:fldChar w:fldCharType="separate"/>
      </w:r>
      <w:r w:rsidR="00AB3D39" w:rsidRPr="00AB3D39">
        <w:rPr>
          <w:rFonts w:hint="eastAsia"/>
          <w:lang w:val="zh-TW"/>
        </w:rPr>
        <w:t>圖</w:t>
      </w:r>
      <w:r w:rsidR="00AB3D39" w:rsidRPr="00AB3D39">
        <w:rPr>
          <w:rFonts w:hint="eastAsia"/>
          <w:lang w:val="zh-TW"/>
        </w:rPr>
        <w:t xml:space="preserve"> </w:t>
      </w:r>
      <w:r w:rsidR="00AB3D39" w:rsidRPr="00AB3D39">
        <w:rPr>
          <w:lang w:val="zh-TW"/>
        </w:rPr>
        <w:t>3</w:t>
      </w:r>
      <w:r w:rsidR="00AB3D39" w:rsidRPr="00AB3D39">
        <w:rPr>
          <w:lang w:val="zh-TW"/>
        </w:rPr>
        <w:noBreakHyphen/>
        <w:t>12DDDSW</w:t>
      </w:r>
      <w:r w:rsidR="00AB3D39" w:rsidRPr="00AB3D39">
        <w:rPr>
          <w:lang w:val="zh-TW"/>
        </w:rPr>
        <w:t>使用個案圖</w:t>
      </w:r>
      <w:r w:rsidRPr="004B40D7">
        <w:rPr>
          <w:lang w:val="zh-TW"/>
        </w:rPr>
        <w:fldChar w:fldCharType="end"/>
      </w:r>
      <w:r w:rsidRPr="004B40D7">
        <w:rPr>
          <w:lang w:val="zh-TW"/>
        </w:rPr>
        <w:t>所示，為</w:t>
      </w:r>
      <w:r w:rsidRPr="004B40D7">
        <w:rPr>
          <w:lang w:val="zh-TW"/>
        </w:rPr>
        <w:t>DDDSW</w:t>
      </w:r>
      <w:r w:rsidRPr="004B40D7">
        <w:rPr>
          <w:lang w:val="zh-TW"/>
        </w:rPr>
        <w:t>使用個案圖。如</w:t>
      </w:r>
      <w:r w:rsidRPr="004B40D7">
        <w:rPr>
          <w:lang w:val="zh-TW"/>
        </w:rPr>
        <w:fldChar w:fldCharType="begin"/>
      </w:r>
      <w:r w:rsidRPr="004B40D7">
        <w:rPr>
          <w:lang w:val="zh-TW"/>
        </w:rPr>
        <w:instrText xml:space="preserve"> REF _Ref481442407 \h  \* MERGEFORMAT </w:instrText>
      </w:r>
      <w:r w:rsidRPr="004B40D7">
        <w:rPr>
          <w:lang w:val="zh-TW"/>
        </w:rPr>
      </w:r>
      <w:r w:rsidRPr="004B40D7">
        <w:rPr>
          <w:lang w:val="zh-TW"/>
        </w:rPr>
        <w:fldChar w:fldCharType="separate"/>
      </w:r>
      <w:r w:rsidR="00AB3D39" w:rsidRPr="00AB3D39">
        <w:rPr>
          <w:rFonts w:hint="eastAsia"/>
          <w:lang w:val="zh-TW"/>
        </w:rPr>
        <w:t>表</w:t>
      </w:r>
      <w:r w:rsidR="00AB3D39" w:rsidRPr="00AB3D39">
        <w:rPr>
          <w:rFonts w:hint="eastAsia"/>
          <w:lang w:val="zh-TW"/>
        </w:rPr>
        <w:t xml:space="preserve"> </w:t>
      </w:r>
      <w:r w:rsidR="00AB3D39" w:rsidRPr="00AB3D39">
        <w:rPr>
          <w:lang w:val="zh-TW"/>
        </w:rPr>
        <w:t>3</w:t>
      </w:r>
      <w:r w:rsidR="00AB3D39" w:rsidRPr="00AB3D39">
        <w:rPr>
          <w:lang w:val="zh-TW"/>
        </w:rPr>
        <w:noBreakHyphen/>
        <w:t>1</w:t>
      </w:r>
      <w:r w:rsidRPr="004B40D7">
        <w:rPr>
          <w:lang w:val="zh-TW"/>
        </w:rPr>
        <w:fldChar w:fldCharType="end"/>
      </w:r>
      <w:r w:rsidRPr="004B40D7">
        <w:rPr>
          <w:lang w:val="zh-TW"/>
        </w:rPr>
        <w:t>所示，為</w:t>
      </w:r>
      <w:r w:rsidRPr="004B40D7">
        <w:rPr>
          <w:lang w:val="zh-TW"/>
        </w:rPr>
        <w:t>DDDSW</w:t>
      </w:r>
      <w:r w:rsidRPr="004B40D7">
        <w:rPr>
          <w:lang w:val="zh-TW"/>
        </w:rPr>
        <w:t>各元件的</w:t>
      </w:r>
      <w:r w:rsidRPr="004B40D7">
        <w:rPr>
          <w:lang w:val="zh-TW"/>
        </w:rPr>
        <w:t>Acceptance Testing Table</w:t>
      </w:r>
      <w:r w:rsidRPr="004B40D7">
        <w:rPr>
          <w:lang w:val="zh-TW"/>
        </w:rPr>
        <w:t>。</w:t>
      </w:r>
    </w:p>
    <w:p w:rsidR="00686E21" w:rsidRPr="006E0D03" w:rsidRDefault="00686E21" w:rsidP="00686E21">
      <w:pPr>
        <w:pStyle w:val="a4"/>
      </w:pPr>
      <w:r>
        <w:rPr>
          <w:noProof/>
        </w:rPr>
        <w:lastRenderedPageBreak/>
        <w:drawing>
          <wp:inline distT="0" distB="0" distL="0" distR="0" wp14:anchorId="6AB316D4" wp14:editId="737FADEF">
            <wp:extent cx="1691441" cy="2994069"/>
            <wp:effectExtent l="0" t="0" r="0" b="0"/>
            <wp:docPr id="15" name="圖片 15" descr="https://scontent-tpe1-1.xx.fbcdn.net/v/t34.0-12/18197996_120300003500592906_1143324221_n.png?oh=a1a57ac00e8a8b640bd1551c608c6a81&amp;oe=59085E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tpe1-1.xx.fbcdn.net/v/t34.0-12/18197996_120300003500592906_1143324221_n.png?oh=a1a57ac00e8a8b640bd1551c608c6a81&amp;oe=59085EE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1441" cy="2994069"/>
                    </a:xfrm>
                    <a:prstGeom prst="rect">
                      <a:avLst/>
                    </a:prstGeom>
                    <a:noFill/>
                    <a:ln>
                      <a:noFill/>
                    </a:ln>
                  </pic:spPr>
                </pic:pic>
              </a:graphicData>
            </a:graphic>
          </wp:inline>
        </w:drawing>
      </w:r>
    </w:p>
    <w:p w:rsidR="00686E21" w:rsidRDefault="00686E21" w:rsidP="00686E21">
      <w:pPr>
        <w:pStyle w:val="a4"/>
        <w:rPr>
          <w:rFonts w:hint="eastAsia"/>
        </w:rPr>
      </w:pPr>
      <w:bookmarkStart w:id="261" w:name="_Ref481602041"/>
      <w:bookmarkStart w:id="262" w:name="_Ref481442336"/>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12</w:t>
      </w:r>
      <w:r>
        <w:fldChar w:fldCharType="end"/>
      </w:r>
      <w:bookmarkEnd w:id="261"/>
      <w:r w:rsidR="00326E42" w:rsidRPr="0075748C">
        <w:rPr>
          <w:rFonts w:hint="eastAsia"/>
        </w:rPr>
        <w:t>、</w:t>
      </w:r>
      <w:bookmarkStart w:id="263" w:name="_GoBack"/>
      <w:bookmarkEnd w:id="263"/>
      <w:r w:rsidRPr="00CD4B28">
        <w:t>DDDSW</w:t>
      </w:r>
      <w:r w:rsidRPr="00CD4B28">
        <w:t>使用個案圖</w:t>
      </w:r>
      <w:bookmarkEnd w:id="262"/>
    </w:p>
    <w:p w:rsidR="00686E21" w:rsidRDefault="00686E21" w:rsidP="00686E21">
      <w:pPr>
        <w:pStyle w:val="a4"/>
        <w:rPr>
          <w:rFonts w:hint="eastAsia"/>
        </w:rPr>
      </w:pPr>
    </w:p>
    <w:p w:rsidR="00686E21" w:rsidRPr="00CD4B28" w:rsidRDefault="00686E21" w:rsidP="00652ED6">
      <w:pPr>
        <w:pStyle w:val="a4"/>
      </w:pPr>
      <w:bookmarkStart w:id="264" w:name="_Ref481442407"/>
      <w:bookmarkStart w:id="265" w:name="_Ref481442353"/>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1</w:t>
      </w:r>
      <w:r>
        <w:fldChar w:fldCharType="end"/>
      </w:r>
      <w:bookmarkEnd w:id="264"/>
      <w:r w:rsidRPr="00CD4B28">
        <w:t xml:space="preserve"> </w:t>
      </w:r>
      <w:r w:rsidRPr="00CD4B28">
        <w:rPr>
          <w:rFonts w:hint="eastAsia"/>
        </w:rPr>
        <w:t>、</w:t>
      </w:r>
      <w:r w:rsidRPr="00CD4B28">
        <w:t>DDDSW</w:t>
      </w:r>
      <w:r w:rsidRPr="00CD4B28">
        <w:t>各元件的</w:t>
      </w:r>
      <w:r w:rsidRPr="00CD4B28">
        <w:t>Acceptance Testing Table</w:t>
      </w:r>
      <w:bookmarkEnd w:id="265"/>
    </w:p>
    <w:tbl>
      <w:tblPr>
        <w:tblW w:w="48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31"/>
        <w:gridCol w:w="4075"/>
      </w:tblGrid>
      <w:tr w:rsidR="00686E21" w:rsidRPr="00686E21" w:rsidTr="00652ED6">
        <w:trPr>
          <w:jc w:val="center"/>
        </w:trPr>
        <w:tc>
          <w:tcPr>
            <w:tcW w:w="536" w:type="pct"/>
            <w:shd w:val="clear" w:color="auto" w:fill="BFBFBF" w:themeFill="background1" w:themeFillShade="BF"/>
          </w:tcPr>
          <w:p w:rsidR="00686E21" w:rsidRPr="00686E21" w:rsidRDefault="00686E21" w:rsidP="00686E21">
            <w:pPr>
              <w:pStyle w:val="a4"/>
              <w:rPr>
                <w:b/>
              </w:rPr>
            </w:pPr>
            <w:r w:rsidRPr="00686E21">
              <w:rPr>
                <w:b/>
              </w:rPr>
              <w:t>編號</w:t>
            </w:r>
          </w:p>
        </w:tc>
        <w:tc>
          <w:tcPr>
            <w:tcW w:w="1974" w:type="pct"/>
            <w:shd w:val="clear" w:color="auto" w:fill="BFBFBF" w:themeFill="background1" w:themeFillShade="BF"/>
          </w:tcPr>
          <w:p w:rsidR="00686E21" w:rsidRPr="00686E21" w:rsidRDefault="00686E21" w:rsidP="00686E21">
            <w:pPr>
              <w:pStyle w:val="a4"/>
              <w:rPr>
                <w:b/>
              </w:rPr>
            </w:pPr>
            <w:r w:rsidRPr="00686E21">
              <w:rPr>
                <w:b/>
              </w:rPr>
              <w:t>元件</w:t>
            </w:r>
          </w:p>
        </w:tc>
        <w:tc>
          <w:tcPr>
            <w:tcW w:w="2490" w:type="pct"/>
            <w:shd w:val="clear" w:color="auto" w:fill="BFBFBF" w:themeFill="background1" w:themeFillShade="BF"/>
          </w:tcPr>
          <w:p w:rsidR="00686E21" w:rsidRPr="00686E21" w:rsidRDefault="00686E21" w:rsidP="00686E21">
            <w:pPr>
              <w:pStyle w:val="a4"/>
              <w:rPr>
                <w:b/>
              </w:rPr>
            </w:pPr>
            <w:r w:rsidRPr="00686E21">
              <w:rPr>
                <w:b/>
              </w:rPr>
              <w:t>測試項目</w:t>
            </w:r>
          </w:p>
        </w:tc>
      </w:tr>
      <w:tr w:rsidR="00686E21" w:rsidRPr="00686E21" w:rsidTr="00652ED6">
        <w:trPr>
          <w:jc w:val="center"/>
        </w:trPr>
        <w:tc>
          <w:tcPr>
            <w:tcW w:w="536" w:type="pct"/>
            <w:vAlign w:val="center"/>
          </w:tcPr>
          <w:p w:rsidR="00686E21" w:rsidRPr="00686E21" w:rsidRDefault="00686E21" w:rsidP="00686E21">
            <w:pPr>
              <w:pStyle w:val="a4"/>
            </w:pPr>
            <w:r w:rsidRPr="00686E21">
              <w:t>AT1</w:t>
            </w:r>
          </w:p>
        </w:tc>
        <w:tc>
          <w:tcPr>
            <w:tcW w:w="1974" w:type="pct"/>
            <w:vAlign w:val="center"/>
          </w:tcPr>
          <w:p w:rsidR="00686E21" w:rsidRPr="00686E21" w:rsidRDefault="00686E21" w:rsidP="00686E21">
            <w:pPr>
              <w:pStyle w:val="a4"/>
            </w:pPr>
            <w:r w:rsidRPr="00686E21">
              <w:rPr>
                <w:rFonts w:hint="eastAsia"/>
              </w:rPr>
              <w:t>農業場域雲端</w:t>
            </w:r>
            <w:proofErr w:type="gramStart"/>
            <w:r w:rsidRPr="00686E21">
              <w:rPr>
                <w:rFonts w:hint="eastAsia"/>
              </w:rPr>
              <w:t>佈</w:t>
            </w:r>
            <w:proofErr w:type="gramEnd"/>
            <w:r w:rsidRPr="00686E21">
              <w:rPr>
                <w:rFonts w:hint="eastAsia"/>
              </w:rPr>
              <w:t>建機制</w:t>
            </w:r>
          </w:p>
        </w:tc>
        <w:tc>
          <w:tcPr>
            <w:tcW w:w="2490" w:type="pct"/>
            <w:vAlign w:val="center"/>
          </w:tcPr>
          <w:p w:rsidR="00686E21" w:rsidRPr="00686E21" w:rsidRDefault="00686E21" w:rsidP="00686E21">
            <w:pPr>
              <w:pStyle w:val="a4"/>
              <w:jc w:val="both"/>
            </w:pPr>
            <w:proofErr w:type="gramStart"/>
            <w:r w:rsidRPr="00686E21">
              <w:t>感</w:t>
            </w:r>
            <w:proofErr w:type="gramEnd"/>
            <w:r w:rsidRPr="00686E21">
              <w:t>測器</w:t>
            </w:r>
            <w:r w:rsidRPr="00686E21">
              <w:rPr>
                <w:rFonts w:hint="eastAsia"/>
              </w:rPr>
              <w:t>連線是否穩定，</w:t>
            </w:r>
            <w:r w:rsidRPr="00686E21">
              <w:t>感測器</w:t>
            </w:r>
            <w:r w:rsidRPr="00686E21">
              <w:rPr>
                <w:rFonts w:hint="eastAsia"/>
              </w:rPr>
              <w:t>是否能將資料傳送給個子計畫。</w:t>
            </w:r>
          </w:p>
        </w:tc>
      </w:tr>
      <w:tr w:rsidR="00686E21" w:rsidRPr="00686E21" w:rsidTr="00652ED6">
        <w:trPr>
          <w:jc w:val="center"/>
        </w:trPr>
        <w:tc>
          <w:tcPr>
            <w:tcW w:w="536" w:type="pct"/>
            <w:vAlign w:val="center"/>
          </w:tcPr>
          <w:p w:rsidR="00686E21" w:rsidRPr="00686E21" w:rsidRDefault="00686E21" w:rsidP="00686E21">
            <w:pPr>
              <w:pStyle w:val="a4"/>
            </w:pPr>
            <w:r w:rsidRPr="00686E21">
              <w:t>AT2</w:t>
            </w:r>
          </w:p>
        </w:tc>
        <w:tc>
          <w:tcPr>
            <w:tcW w:w="1974" w:type="pct"/>
            <w:vAlign w:val="center"/>
          </w:tcPr>
          <w:p w:rsidR="00686E21" w:rsidRPr="00686E21" w:rsidRDefault="00686E21" w:rsidP="00686E21">
            <w:pPr>
              <w:pStyle w:val="a4"/>
            </w:pPr>
            <w:r w:rsidRPr="00686E21">
              <w:rPr>
                <w:rFonts w:hint="eastAsia"/>
              </w:rPr>
              <w:t>農業知識本體建立機制</w:t>
            </w:r>
          </w:p>
        </w:tc>
        <w:tc>
          <w:tcPr>
            <w:tcW w:w="2490" w:type="pct"/>
            <w:vAlign w:val="center"/>
          </w:tcPr>
          <w:p w:rsidR="00686E21" w:rsidRPr="00686E21" w:rsidRDefault="00686E21" w:rsidP="00686E21">
            <w:pPr>
              <w:pStyle w:val="a4"/>
              <w:jc w:val="both"/>
            </w:pPr>
            <w:r w:rsidRPr="00686E21">
              <w:t>主要收集各子計畫感測監控設備的資料並進行分析彙整，而後將資料導入</w:t>
            </w:r>
            <w:r w:rsidRPr="00686E21">
              <w:rPr>
                <w:rFonts w:hint="eastAsia"/>
              </w:rPr>
              <w:t>本體論</w:t>
            </w:r>
            <w:r w:rsidRPr="00686E21">
              <w:t>找出必要影響因子，以農業知識提昇種植產量。</w:t>
            </w:r>
          </w:p>
        </w:tc>
      </w:tr>
      <w:tr w:rsidR="00686E21" w:rsidRPr="00686E21" w:rsidTr="00652ED6">
        <w:trPr>
          <w:jc w:val="center"/>
        </w:trPr>
        <w:tc>
          <w:tcPr>
            <w:tcW w:w="536" w:type="pct"/>
            <w:vAlign w:val="center"/>
          </w:tcPr>
          <w:p w:rsidR="00686E21" w:rsidRPr="00686E21" w:rsidRDefault="00686E21" w:rsidP="00686E21">
            <w:pPr>
              <w:pStyle w:val="a4"/>
            </w:pPr>
            <w:r w:rsidRPr="00686E21">
              <w:t>AT3</w:t>
            </w:r>
          </w:p>
        </w:tc>
        <w:tc>
          <w:tcPr>
            <w:tcW w:w="1974" w:type="pct"/>
            <w:vAlign w:val="center"/>
          </w:tcPr>
          <w:p w:rsidR="00686E21" w:rsidRPr="00686E21" w:rsidRDefault="00686E21" w:rsidP="00686E21">
            <w:pPr>
              <w:pStyle w:val="a4"/>
            </w:pPr>
            <w:r w:rsidRPr="00686E21">
              <w:rPr>
                <w:rFonts w:hint="eastAsia"/>
              </w:rPr>
              <w:t>農業規則判定機制</w:t>
            </w:r>
          </w:p>
        </w:tc>
        <w:tc>
          <w:tcPr>
            <w:tcW w:w="2490" w:type="pct"/>
            <w:vAlign w:val="center"/>
          </w:tcPr>
          <w:p w:rsidR="00686E21" w:rsidRPr="00686E21" w:rsidRDefault="00686E21" w:rsidP="00686E21">
            <w:pPr>
              <w:pStyle w:val="a4"/>
              <w:jc w:val="both"/>
            </w:pPr>
            <w:r w:rsidRPr="00686E21">
              <w:t>透過感測器所</w:t>
            </w:r>
            <w:r w:rsidRPr="00686E21">
              <w:rPr>
                <w:rFonts w:hint="eastAsia"/>
              </w:rPr>
              <w:t>所收取到的一連串不具任何涵意的溫室環境感測資料解析，並參考專家學者所定義的環境危機參數，判定感測因子係屬過低、過高、中度。</w:t>
            </w:r>
          </w:p>
        </w:tc>
      </w:tr>
      <w:tr w:rsidR="00686E21" w:rsidRPr="00686E21" w:rsidTr="00652ED6">
        <w:trPr>
          <w:jc w:val="center"/>
        </w:trPr>
        <w:tc>
          <w:tcPr>
            <w:tcW w:w="536" w:type="pct"/>
            <w:tcBorders>
              <w:top w:val="single" w:sz="4" w:space="0" w:color="auto"/>
              <w:left w:val="single" w:sz="4" w:space="0" w:color="auto"/>
              <w:bottom w:val="single" w:sz="4" w:space="0" w:color="auto"/>
              <w:right w:val="single" w:sz="4" w:space="0" w:color="auto"/>
            </w:tcBorders>
            <w:vAlign w:val="center"/>
          </w:tcPr>
          <w:p w:rsidR="00686E21" w:rsidRPr="00686E21" w:rsidRDefault="00686E21" w:rsidP="00686E21">
            <w:pPr>
              <w:pStyle w:val="a4"/>
            </w:pPr>
            <w:r w:rsidRPr="00686E21">
              <w:t>IT1</w:t>
            </w:r>
          </w:p>
        </w:tc>
        <w:tc>
          <w:tcPr>
            <w:tcW w:w="1974" w:type="pct"/>
            <w:tcBorders>
              <w:top w:val="single" w:sz="4" w:space="0" w:color="auto"/>
              <w:left w:val="single" w:sz="4" w:space="0" w:color="auto"/>
              <w:bottom w:val="single" w:sz="4" w:space="0" w:color="auto"/>
              <w:right w:val="single" w:sz="4" w:space="0" w:color="auto"/>
            </w:tcBorders>
            <w:vAlign w:val="center"/>
          </w:tcPr>
          <w:p w:rsidR="00686E21" w:rsidRPr="00686E21" w:rsidRDefault="00686E21" w:rsidP="00686E21">
            <w:pPr>
              <w:pStyle w:val="a4"/>
            </w:pPr>
            <w:r w:rsidRPr="00686E21">
              <w:rPr>
                <w:rFonts w:hint="eastAsia"/>
              </w:rPr>
              <w:t>農業場域雲端</w:t>
            </w:r>
            <w:proofErr w:type="gramStart"/>
            <w:r w:rsidRPr="00686E21">
              <w:rPr>
                <w:rFonts w:hint="eastAsia"/>
              </w:rPr>
              <w:t>佈</w:t>
            </w:r>
            <w:proofErr w:type="gramEnd"/>
            <w:r w:rsidRPr="00686E21">
              <w:rPr>
                <w:rFonts w:hint="eastAsia"/>
              </w:rPr>
              <w:t>建</w:t>
            </w:r>
          </w:p>
        </w:tc>
        <w:tc>
          <w:tcPr>
            <w:tcW w:w="2490" w:type="pct"/>
            <w:tcBorders>
              <w:top w:val="single" w:sz="4" w:space="0" w:color="auto"/>
              <w:left w:val="single" w:sz="4" w:space="0" w:color="auto"/>
              <w:bottom w:val="single" w:sz="4" w:space="0" w:color="auto"/>
              <w:right w:val="single" w:sz="4" w:space="0" w:color="auto"/>
            </w:tcBorders>
            <w:vAlign w:val="center"/>
          </w:tcPr>
          <w:p w:rsidR="00686E21" w:rsidRPr="00686E21" w:rsidRDefault="00686E21" w:rsidP="00686E21">
            <w:pPr>
              <w:pStyle w:val="a4"/>
              <w:jc w:val="both"/>
            </w:pPr>
            <w:r w:rsidRPr="00686E21">
              <w:t>個子系統能正確收到感測器</w:t>
            </w:r>
            <w:r w:rsidRPr="00686E21">
              <w:rPr>
                <w:rFonts w:hint="eastAsia"/>
              </w:rPr>
              <w:t>所接</w:t>
            </w:r>
            <w:r w:rsidRPr="00686E21">
              <w:t>收</w:t>
            </w:r>
            <w:r w:rsidRPr="00686E21">
              <w:lastRenderedPageBreak/>
              <w:t>值，資料穩定並不遺漏封包。</w:t>
            </w:r>
          </w:p>
        </w:tc>
      </w:tr>
      <w:tr w:rsidR="00686E21" w:rsidRPr="00686E21" w:rsidTr="00652ED6">
        <w:trPr>
          <w:jc w:val="center"/>
        </w:trPr>
        <w:tc>
          <w:tcPr>
            <w:tcW w:w="536" w:type="pct"/>
            <w:vAlign w:val="center"/>
          </w:tcPr>
          <w:p w:rsidR="00686E21" w:rsidRPr="00686E21" w:rsidRDefault="00686E21" w:rsidP="00686E21">
            <w:pPr>
              <w:pStyle w:val="a4"/>
            </w:pPr>
            <w:r w:rsidRPr="00686E21">
              <w:lastRenderedPageBreak/>
              <w:t>IT2</w:t>
            </w:r>
          </w:p>
        </w:tc>
        <w:tc>
          <w:tcPr>
            <w:tcW w:w="1974" w:type="pct"/>
            <w:vAlign w:val="center"/>
          </w:tcPr>
          <w:p w:rsidR="00686E21" w:rsidRPr="00686E21" w:rsidRDefault="00686E21" w:rsidP="00686E21">
            <w:pPr>
              <w:pStyle w:val="a4"/>
            </w:pPr>
            <w:r w:rsidRPr="00686E21">
              <w:rPr>
                <w:rFonts w:hint="eastAsia"/>
              </w:rPr>
              <w:t>農業知識本體建立</w:t>
            </w:r>
          </w:p>
        </w:tc>
        <w:tc>
          <w:tcPr>
            <w:tcW w:w="2490" w:type="pct"/>
            <w:vAlign w:val="center"/>
          </w:tcPr>
          <w:p w:rsidR="00686E21" w:rsidRPr="00686E21" w:rsidRDefault="00686E21" w:rsidP="00686E21">
            <w:pPr>
              <w:pStyle w:val="a4"/>
              <w:jc w:val="both"/>
            </w:pPr>
            <w:r w:rsidRPr="00686E21">
              <w:rPr>
                <w:rFonts w:hint="eastAsia"/>
              </w:rPr>
              <w:t>讓感測器所收集到的資料具有更豐富的含意。農業語意網路層透過註解將環境資訊加入語意後，查找與作物蟲害以及作物栽種資料的相關資訊，判斷其關聯性，並透過</w:t>
            </w:r>
            <w:proofErr w:type="gramStart"/>
            <w:r w:rsidRPr="00686E21">
              <w:rPr>
                <w:rFonts w:hint="eastAsia"/>
              </w:rPr>
              <w:t>複迴</w:t>
            </w:r>
            <w:proofErr w:type="gramEnd"/>
            <w:r w:rsidRPr="00686E21">
              <w:rPr>
                <w:rFonts w:hint="eastAsia"/>
              </w:rPr>
              <w:t>歸分析的方法分析找尋規則，推論潛在的作物生長狀況。</w:t>
            </w:r>
          </w:p>
        </w:tc>
      </w:tr>
      <w:tr w:rsidR="00686E21" w:rsidRPr="00686E21" w:rsidTr="00652ED6">
        <w:trPr>
          <w:jc w:val="center"/>
        </w:trPr>
        <w:tc>
          <w:tcPr>
            <w:tcW w:w="536" w:type="pct"/>
            <w:tcBorders>
              <w:top w:val="single" w:sz="4" w:space="0" w:color="auto"/>
              <w:left w:val="single" w:sz="4" w:space="0" w:color="auto"/>
              <w:bottom w:val="single" w:sz="4" w:space="0" w:color="auto"/>
              <w:right w:val="single" w:sz="4" w:space="0" w:color="auto"/>
            </w:tcBorders>
            <w:vAlign w:val="center"/>
          </w:tcPr>
          <w:p w:rsidR="00686E21" w:rsidRPr="00686E21" w:rsidRDefault="00686E21" w:rsidP="00686E21">
            <w:pPr>
              <w:pStyle w:val="a4"/>
            </w:pPr>
            <w:r w:rsidRPr="00686E21">
              <w:t>IT3</w:t>
            </w:r>
          </w:p>
        </w:tc>
        <w:tc>
          <w:tcPr>
            <w:tcW w:w="1974" w:type="pct"/>
            <w:tcBorders>
              <w:top w:val="single" w:sz="4" w:space="0" w:color="auto"/>
              <w:left w:val="single" w:sz="4" w:space="0" w:color="auto"/>
              <w:bottom w:val="single" w:sz="4" w:space="0" w:color="auto"/>
              <w:right w:val="single" w:sz="4" w:space="0" w:color="auto"/>
            </w:tcBorders>
            <w:vAlign w:val="center"/>
          </w:tcPr>
          <w:p w:rsidR="00686E21" w:rsidRPr="00686E21" w:rsidRDefault="00686E21" w:rsidP="00686E21">
            <w:pPr>
              <w:pStyle w:val="a4"/>
            </w:pPr>
            <w:r w:rsidRPr="00686E21">
              <w:rPr>
                <w:rFonts w:hint="eastAsia"/>
              </w:rPr>
              <w:t>農業規則判定</w:t>
            </w:r>
          </w:p>
        </w:tc>
        <w:tc>
          <w:tcPr>
            <w:tcW w:w="2490" w:type="pct"/>
            <w:tcBorders>
              <w:top w:val="single" w:sz="4" w:space="0" w:color="auto"/>
              <w:left w:val="single" w:sz="4" w:space="0" w:color="auto"/>
              <w:bottom w:val="single" w:sz="4" w:space="0" w:color="auto"/>
              <w:right w:val="single" w:sz="4" w:space="0" w:color="auto"/>
            </w:tcBorders>
            <w:vAlign w:val="center"/>
          </w:tcPr>
          <w:p w:rsidR="00686E21" w:rsidRPr="00686E21" w:rsidRDefault="00686E21" w:rsidP="00686E21">
            <w:pPr>
              <w:pStyle w:val="a4"/>
              <w:jc w:val="both"/>
            </w:pPr>
            <w:r w:rsidRPr="00686E21">
              <w:t>主要將農業所需知識</w:t>
            </w:r>
            <w:r w:rsidRPr="00686E21">
              <w:rPr>
                <w:rFonts w:hint="eastAsia"/>
              </w:rPr>
              <w:t>建構</w:t>
            </w:r>
            <w:proofErr w:type="gramStart"/>
            <w:r w:rsidRPr="00686E21">
              <w:rPr>
                <w:rFonts w:hint="eastAsia"/>
              </w:rPr>
              <w:t>在原端</w:t>
            </w:r>
            <w:r w:rsidRPr="00686E21">
              <w:t>平台</w:t>
            </w:r>
            <w:proofErr w:type="gramEnd"/>
            <w:r w:rsidRPr="00686E21">
              <w:rPr>
                <w:rFonts w:hint="eastAsia"/>
              </w:rPr>
              <w:t>上</w:t>
            </w:r>
            <w:r w:rsidRPr="00686E21">
              <w:t>，</w:t>
            </w:r>
            <w:r w:rsidRPr="00686E21">
              <w:rPr>
                <w:rFonts w:hint="eastAsia"/>
              </w:rPr>
              <w:t>透過生產、預警以及監控進行知識庫的儲存</w:t>
            </w:r>
            <w:r w:rsidRPr="00686E21">
              <w:t>，增加農業產量，並幫助決策</w:t>
            </w:r>
          </w:p>
        </w:tc>
      </w:tr>
    </w:tbl>
    <w:p w:rsidR="00AA0F1E" w:rsidRDefault="00AA0F1E" w:rsidP="00AA0F1E">
      <w:pPr>
        <w:ind w:firstLine="480"/>
        <w:rPr>
          <w:rFonts w:hint="eastAsia"/>
          <w:lang w:val="zh-TW"/>
        </w:rPr>
      </w:pPr>
    </w:p>
    <w:p w:rsidR="00AA0F1E" w:rsidRPr="004B40D7" w:rsidRDefault="00AA0F1E" w:rsidP="00AA0F1E">
      <w:pPr>
        <w:ind w:firstLine="480"/>
        <w:rPr>
          <w:lang w:val="zh-TW"/>
        </w:rPr>
      </w:pPr>
      <w:r w:rsidRPr="004B40D7">
        <w:rPr>
          <w:rFonts w:hint="eastAsia"/>
          <w:lang w:val="zh-TW"/>
        </w:rPr>
        <w:t>子計畫一出</w:t>
      </w:r>
      <w:proofErr w:type="gramStart"/>
      <w:r w:rsidRPr="004B40D7">
        <w:rPr>
          <w:lang w:val="zh-TW"/>
        </w:rPr>
        <w:t>高效能物聯傳輸</w:t>
      </w:r>
      <w:proofErr w:type="gramEnd"/>
      <w:r w:rsidRPr="004B40D7">
        <w:rPr>
          <w:lang w:val="zh-TW"/>
        </w:rPr>
        <w:t>服務品質系統設計與實作</w:t>
      </w:r>
      <w:r w:rsidRPr="004B40D7">
        <w:rPr>
          <w:lang w:val="zh-TW"/>
        </w:rPr>
        <w:t>(DIHPISQT)</w:t>
      </w:r>
      <w:r w:rsidRPr="004B40D7">
        <w:rPr>
          <w:lang w:val="zh-TW"/>
        </w:rPr>
        <w:t>建構一個基於</w:t>
      </w:r>
      <w:r w:rsidRPr="004B40D7">
        <w:rPr>
          <w:lang w:val="zh-TW"/>
        </w:rPr>
        <w:t>oneM2M</w:t>
      </w:r>
      <w:r w:rsidRPr="004B40D7">
        <w:rPr>
          <w:lang w:val="zh-TW"/>
        </w:rPr>
        <w:t>標準</w:t>
      </w:r>
      <w:proofErr w:type="gramStart"/>
      <w:r w:rsidRPr="004B40D7">
        <w:rPr>
          <w:lang w:val="zh-TW"/>
        </w:rPr>
        <w:t>之物聯網</w:t>
      </w:r>
      <w:proofErr w:type="gramEnd"/>
      <w:r w:rsidRPr="004B40D7">
        <w:rPr>
          <w:lang w:val="zh-TW"/>
        </w:rPr>
        <w:t>節能中介平台，</w:t>
      </w:r>
      <w:proofErr w:type="gramStart"/>
      <w:r w:rsidRPr="004B40D7">
        <w:rPr>
          <w:lang w:val="zh-TW"/>
        </w:rPr>
        <w:t>整合物聯網</w:t>
      </w:r>
      <w:proofErr w:type="gramEnd"/>
      <w:r w:rsidRPr="004B40D7">
        <w:rPr>
          <w:lang w:val="zh-TW"/>
        </w:rPr>
        <w:t>中各式感測設備，將其資訊儲存於資料庫中，並偵測感測器所剩餘的電量進行動態的睡眠時間調整，盡可能延長感測器生命週期，同時保持資訊品質的權衡</w:t>
      </w:r>
      <w:r w:rsidRPr="004B40D7">
        <w:rPr>
          <w:rFonts w:hint="eastAsia"/>
          <w:lang w:val="zh-TW"/>
        </w:rPr>
        <w:t>，後</w:t>
      </w:r>
      <w:r w:rsidRPr="004B40D7">
        <w:rPr>
          <w:lang w:val="zh-TW"/>
        </w:rPr>
        <w:t>依照</w:t>
      </w:r>
      <w:r w:rsidRPr="004B40D7">
        <w:rPr>
          <w:lang w:val="zh-TW"/>
        </w:rPr>
        <w:t>oneM2M</w:t>
      </w:r>
      <w:r w:rsidRPr="004B40D7">
        <w:rPr>
          <w:lang w:val="zh-TW"/>
        </w:rPr>
        <w:t>標準進行資料格式的封裝傳遞給使用者。平台將針對使用者訂閱各農業場域之資訊時，</w:t>
      </w:r>
      <w:proofErr w:type="gramStart"/>
      <w:r w:rsidRPr="004B40D7">
        <w:rPr>
          <w:lang w:val="zh-TW"/>
        </w:rPr>
        <w:t>物聯網</w:t>
      </w:r>
      <w:proofErr w:type="gramEnd"/>
      <w:r w:rsidRPr="004B40D7">
        <w:rPr>
          <w:lang w:val="zh-TW"/>
        </w:rPr>
        <w:t>伺服器會依照使用者需求，主動式推播資訊給使用者。當使用者利用智慧型設備來開啟應用程式時，可能需要同時觀看環境中的各項異質設備</w:t>
      </w:r>
      <w:r w:rsidRPr="004B40D7">
        <w:rPr>
          <w:lang w:val="zh-TW"/>
        </w:rPr>
        <w:t>(Heterogeneous)</w:t>
      </w:r>
      <w:r w:rsidRPr="004B40D7">
        <w:rPr>
          <w:lang w:val="zh-TW"/>
        </w:rPr>
        <w:t>所提供的資訊，此時資料產生者</w:t>
      </w:r>
      <w:r w:rsidRPr="004B40D7">
        <w:rPr>
          <w:lang w:val="zh-TW"/>
        </w:rPr>
        <w:t>(Data Originator)</w:t>
      </w:r>
      <w:r w:rsidRPr="004B40D7">
        <w:rPr>
          <w:lang w:val="zh-TW"/>
        </w:rPr>
        <w:t>、</w:t>
      </w:r>
      <w:r w:rsidRPr="004B40D7">
        <w:rPr>
          <w:lang w:val="zh-TW"/>
        </w:rPr>
        <w:t>IoT</w:t>
      </w:r>
      <w:r w:rsidRPr="004B40D7">
        <w:rPr>
          <w:lang w:val="zh-TW"/>
        </w:rPr>
        <w:t>伺服器</w:t>
      </w:r>
      <w:r w:rsidRPr="004B40D7">
        <w:rPr>
          <w:lang w:val="zh-TW"/>
        </w:rPr>
        <w:t>(Cloud Server)</w:t>
      </w:r>
      <w:r w:rsidRPr="004B40D7">
        <w:rPr>
          <w:lang w:val="zh-TW"/>
        </w:rPr>
        <w:t>、及使用者</w:t>
      </w:r>
      <w:r w:rsidRPr="004B40D7">
        <w:rPr>
          <w:lang w:val="zh-TW"/>
        </w:rPr>
        <w:t>(User)</w:t>
      </w:r>
      <w:r w:rsidRPr="004B40D7">
        <w:rPr>
          <w:lang w:val="zh-TW"/>
        </w:rPr>
        <w:t>將會產生大量的連線</w:t>
      </w:r>
      <w:r w:rsidRPr="004B40D7">
        <w:rPr>
          <w:rFonts w:hint="eastAsia"/>
          <w:lang w:val="zh-TW"/>
        </w:rPr>
        <w:t>，</w:t>
      </w:r>
      <w:r w:rsidRPr="004B40D7">
        <w:rPr>
          <w:lang w:val="zh-TW"/>
        </w:rPr>
        <w:t>為了避免大量的連線造成網路負擔，</w:t>
      </w:r>
      <w:r w:rsidRPr="004B40D7">
        <w:rPr>
          <w:rFonts w:hint="eastAsia"/>
          <w:lang w:val="zh-TW"/>
        </w:rPr>
        <w:t>本計劃採用</w:t>
      </w:r>
      <w:r w:rsidRPr="004B40D7">
        <w:rPr>
          <w:lang w:val="zh-TW"/>
        </w:rPr>
        <w:t>避免重覆傳送機制</w:t>
      </w:r>
      <w:r w:rsidRPr="004B40D7">
        <w:rPr>
          <w:lang w:val="zh-TW"/>
        </w:rPr>
        <w:t xml:space="preserve">(Dynamic Duplication Avoidance Transmission Control Mechanism, </w:t>
      </w:r>
      <m:oMath>
        <m:sSup>
          <m:sSupPr>
            <m:ctrlPr>
              <w:rPr>
                <w:rFonts w:ascii="Cambria Math" w:hAnsi="Cambria Math"/>
                <w:lang w:val="zh-TW"/>
              </w:rPr>
            </m:ctrlPr>
          </m:sSupPr>
          <m:e>
            <m:r>
              <w:rPr>
                <w:rFonts w:ascii="Cambria Math" w:hAnsi="Cambria Math"/>
                <w:lang w:val="zh-TW"/>
              </w:rPr>
              <m:t>D</m:t>
            </m:r>
          </m:e>
          <m:sup>
            <m:r>
              <m:rPr>
                <m:sty m:val="p"/>
              </m:rPr>
              <w:rPr>
                <w:rFonts w:ascii="Cambria Math" w:hAnsi="Cambria Math"/>
                <w:lang w:val="zh-TW"/>
              </w:rPr>
              <m:t>2</m:t>
            </m:r>
          </m:sup>
        </m:sSup>
        <m:r>
          <w:rPr>
            <w:rFonts w:ascii="Cambria Math" w:hAnsi="Cambria Math"/>
            <w:lang w:val="zh-TW"/>
          </w:rPr>
          <m:t>ATC</m:t>
        </m:r>
      </m:oMath>
      <w:r w:rsidRPr="004B40D7">
        <w:rPr>
          <w:lang w:val="zh-TW"/>
        </w:rPr>
        <w:t>)</w:t>
      </w:r>
      <w:r w:rsidRPr="004B40D7">
        <w:rPr>
          <w:lang w:val="zh-TW"/>
        </w:rPr>
        <w:t>，僅傳送有所更新的資訊給使用者</w:t>
      </w:r>
      <w:r w:rsidRPr="004B40D7">
        <w:rPr>
          <w:rFonts w:hint="eastAsia"/>
          <w:lang w:val="zh-TW"/>
        </w:rPr>
        <w:t>，避免連線數超過伺服器承受之情形，</w:t>
      </w:r>
      <w:r w:rsidRPr="004B40D7">
        <w:rPr>
          <w:lang w:val="zh-TW"/>
        </w:rPr>
        <w:fldChar w:fldCharType="begin"/>
      </w:r>
      <w:r w:rsidRPr="004B40D7">
        <w:rPr>
          <w:lang w:val="zh-TW"/>
        </w:rPr>
        <w:instrText xml:space="preserve"> </w:instrText>
      </w:r>
      <w:r w:rsidRPr="004B40D7">
        <w:rPr>
          <w:rFonts w:hint="eastAsia"/>
          <w:lang w:val="zh-TW"/>
        </w:rPr>
        <w:instrText>REF _Ref484193269 \h</w:instrText>
      </w:r>
      <w:r w:rsidRPr="004B40D7">
        <w:rPr>
          <w:lang w:val="zh-TW"/>
        </w:rPr>
        <w:instrText xml:space="preserve"> </w:instrText>
      </w:r>
      <w:r>
        <w:rPr>
          <w:lang w:val="zh-TW"/>
        </w:rPr>
        <w:instrText xml:space="preserve"> \* MERGEFORMAT </w:instrText>
      </w:r>
      <w:r w:rsidRPr="004B40D7">
        <w:rPr>
          <w:lang w:val="zh-TW"/>
        </w:rPr>
      </w:r>
      <w:r w:rsidRPr="004B40D7">
        <w:rPr>
          <w:lang w:val="zh-TW"/>
        </w:rPr>
        <w:fldChar w:fldCharType="separate"/>
      </w:r>
      <w:r w:rsidR="00AB3D39" w:rsidRPr="00AB3D39">
        <w:rPr>
          <w:rFonts w:hint="eastAsia"/>
          <w:lang w:val="zh-TW"/>
        </w:rPr>
        <w:t>圖</w:t>
      </w:r>
      <w:r w:rsidR="00AB3D39" w:rsidRPr="00AB3D39">
        <w:rPr>
          <w:rFonts w:hint="eastAsia"/>
          <w:lang w:val="zh-TW"/>
        </w:rPr>
        <w:t xml:space="preserve"> </w:t>
      </w:r>
      <w:r w:rsidR="00AB3D39" w:rsidRPr="00AB3D39">
        <w:rPr>
          <w:lang w:val="zh-TW"/>
        </w:rPr>
        <w:t>3</w:t>
      </w:r>
      <w:r w:rsidR="00AB3D39" w:rsidRPr="00AB3D39">
        <w:rPr>
          <w:lang w:val="zh-TW"/>
        </w:rPr>
        <w:noBreakHyphen/>
        <w:t xml:space="preserve">13 </w:t>
      </w:r>
      <w:r w:rsidR="00AB3D39" w:rsidRPr="00AB3D39">
        <w:rPr>
          <w:lang w:val="zh-TW"/>
        </w:rPr>
        <w:t>、</w:t>
      </w:r>
      <w:r w:rsidR="00AB3D39" w:rsidRPr="00AB3D39">
        <w:rPr>
          <w:lang w:val="zh-TW"/>
        </w:rPr>
        <w:t>IHPISQT</w:t>
      </w:r>
      <w:r w:rsidR="00AB3D39" w:rsidRPr="00AB3D39">
        <w:rPr>
          <w:rFonts w:hint="eastAsia"/>
          <w:lang w:val="zh-TW"/>
        </w:rPr>
        <w:t>之使用個案圖</w:t>
      </w:r>
      <w:r w:rsidRPr="004B40D7">
        <w:rPr>
          <w:lang w:val="zh-TW"/>
        </w:rPr>
        <w:fldChar w:fldCharType="end"/>
      </w:r>
      <w:r w:rsidRPr="004B40D7">
        <w:rPr>
          <w:rFonts w:hint="eastAsia"/>
          <w:lang w:val="zh-TW"/>
        </w:rPr>
        <w:t>，</w:t>
      </w:r>
      <w:r w:rsidRPr="004B40D7">
        <w:rPr>
          <w:lang w:val="zh-TW"/>
        </w:rPr>
        <w:t xml:space="preserve"> </w:t>
      </w:r>
      <w:r w:rsidRPr="004B40D7">
        <w:rPr>
          <w:lang w:val="zh-TW"/>
        </w:rPr>
        <w:fldChar w:fldCharType="begin"/>
      </w:r>
      <w:r w:rsidRPr="004B40D7">
        <w:rPr>
          <w:lang w:val="zh-TW"/>
        </w:rPr>
        <w:instrText xml:space="preserve"> REF _Ref484261991 \h </w:instrText>
      </w:r>
      <w:r>
        <w:rPr>
          <w:lang w:val="zh-TW"/>
        </w:rPr>
        <w:instrText xml:space="preserve"> \* MERGEFORMAT </w:instrText>
      </w:r>
      <w:r w:rsidRPr="004B40D7">
        <w:rPr>
          <w:lang w:val="zh-TW"/>
        </w:rPr>
      </w:r>
      <w:r w:rsidRPr="004B40D7">
        <w:rPr>
          <w:lang w:val="zh-TW"/>
        </w:rPr>
        <w:fldChar w:fldCharType="separate"/>
      </w:r>
      <w:r w:rsidR="00AB3D39" w:rsidRPr="00AB3D39">
        <w:rPr>
          <w:rFonts w:hint="eastAsia"/>
          <w:lang w:val="zh-TW"/>
        </w:rPr>
        <w:t>表</w:t>
      </w:r>
      <w:r w:rsidR="00AB3D39" w:rsidRPr="00AB3D39">
        <w:rPr>
          <w:rFonts w:hint="eastAsia"/>
          <w:lang w:val="zh-TW"/>
        </w:rPr>
        <w:t xml:space="preserve"> </w:t>
      </w:r>
      <w:r w:rsidR="00AB3D39" w:rsidRPr="00AB3D39">
        <w:rPr>
          <w:lang w:val="zh-TW"/>
        </w:rPr>
        <w:t>3</w:t>
      </w:r>
      <w:r w:rsidR="00AB3D39" w:rsidRPr="00AB3D39">
        <w:rPr>
          <w:lang w:val="zh-TW"/>
        </w:rPr>
        <w:noBreakHyphen/>
        <w:t xml:space="preserve">2 </w:t>
      </w:r>
      <w:r w:rsidR="00AB3D39" w:rsidRPr="00AB3D39">
        <w:rPr>
          <w:lang w:val="zh-TW"/>
        </w:rPr>
        <w:lastRenderedPageBreak/>
        <w:t>IHPISQT</w:t>
      </w:r>
      <w:r w:rsidR="00AB3D39" w:rsidRPr="00AB3D39">
        <w:rPr>
          <w:rFonts w:hint="eastAsia"/>
          <w:lang w:val="zh-TW"/>
        </w:rPr>
        <w:t>各元件之</w:t>
      </w:r>
      <w:r w:rsidR="00AB3D39" w:rsidRPr="00AB3D39">
        <w:rPr>
          <w:lang w:val="zh-TW"/>
        </w:rPr>
        <w:t>Acceptance Testing Table</w:t>
      </w:r>
      <w:r w:rsidRPr="004B40D7">
        <w:rPr>
          <w:lang w:val="zh-TW"/>
        </w:rPr>
        <w:fldChar w:fldCharType="end"/>
      </w:r>
      <w:r w:rsidRPr="004B40D7">
        <w:rPr>
          <w:rFonts w:hint="eastAsia"/>
          <w:lang w:val="zh-TW"/>
        </w:rPr>
        <w:t>。</w:t>
      </w:r>
    </w:p>
    <w:p w:rsidR="00AA0F1E" w:rsidRDefault="00AA0F1E" w:rsidP="00AA0F1E">
      <w:pPr>
        <w:pStyle w:val="a4"/>
      </w:pPr>
      <w:r>
        <w:rPr>
          <w:noProof/>
        </w:rPr>
        <w:drawing>
          <wp:inline distT="0" distB="0" distL="0" distR="0" wp14:anchorId="0440B1C0" wp14:editId="40EFB2E5">
            <wp:extent cx="3294797" cy="2457137"/>
            <wp:effectExtent l="0" t="0" r="127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45">
                      <a:extLst>
                        <a:ext uri="{28A0092B-C50C-407E-A947-70E740481C1C}">
                          <a14:useLocalDpi xmlns:a14="http://schemas.microsoft.com/office/drawing/2010/main" val="0"/>
                        </a:ext>
                      </a:extLst>
                    </a:blip>
                    <a:stretch>
                      <a:fillRect/>
                    </a:stretch>
                  </pic:blipFill>
                  <pic:spPr>
                    <a:xfrm>
                      <a:off x="0" y="0"/>
                      <a:ext cx="3299429" cy="2460591"/>
                    </a:xfrm>
                    <a:prstGeom prst="rect">
                      <a:avLst/>
                    </a:prstGeom>
                  </pic:spPr>
                </pic:pic>
              </a:graphicData>
            </a:graphic>
          </wp:inline>
        </w:drawing>
      </w:r>
    </w:p>
    <w:p w:rsidR="00AA0F1E" w:rsidRDefault="00AA0F1E" w:rsidP="00AA0F1E">
      <w:pPr>
        <w:pStyle w:val="a4"/>
        <w:rPr>
          <w:rFonts w:hint="eastAsia"/>
        </w:rPr>
      </w:pPr>
      <w:bookmarkStart w:id="266" w:name="_Ref484193269"/>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13</w:t>
      </w:r>
      <w:r>
        <w:fldChar w:fldCharType="end"/>
      </w:r>
      <w:r w:rsidRPr="00CD4B28">
        <w:t xml:space="preserve"> </w:t>
      </w:r>
      <w:r w:rsidRPr="00CD4B28">
        <w:t>、</w:t>
      </w:r>
      <w:r w:rsidRPr="00CD4B28">
        <w:t>IHPISQT</w:t>
      </w:r>
      <w:r w:rsidRPr="00CD4B28">
        <w:rPr>
          <w:rFonts w:hint="eastAsia"/>
        </w:rPr>
        <w:t>之使用個案圖</w:t>
      </w:r>
      <w:bookmarkEnd w:id="266"/>
    </w:p>
    <w:p w:rsidR="00AA0F1E" w:rsidRPr="00CD4B28" w:rsidRDefault="00AA0F1E" w:rsidP="00AA0F1E">
      <w:pPr>
        <w:pStyle w:val="a4"/>
      </w:pPr>
    </w:p>
    <w:p w:rsidR="00AA0F1E" w:rsidRPr="00CD4B28" w:rsidRDefault="00AA0F1E" w:rsidP="00652ED6">
      <w:pPr>
        <w:pStyle w:val="a4"/>
      </w:pPr>
      <w:bookmarkStart w:id="267" w:name="_Ref484261991"/>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2</w:t>
      </w:r>
      <w:r>
        <w:fldChar w:fldCharType="end"/>
      </w:r>
      <w:r w:rsidRPr="00CD4B28">
        <w:t xml:space="preserve"> IHPISQT</w:t>
      </w:r>
      <w:r w:rsidRPr="00CD4B28">
        <w:rPr>
          <w:rFonts w:hint="eastAsia"/>
        </w:rPr>
        <w:t>各元件之</w:t>
      </w:r>
      <w:r w:rsidRPr="00CD4B28">
        <w:t>Acceptance Testing Table</w:t>
      </w:r>
      <w:bookmarkEnd w:id="267"/>
    </w:p>
    <w:tbl>
      <w:tblPr>
        <w:tblW w:w="51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1"/>
        <w:gridCol w:w="3206"/>
        <w:gridCol w:w="4241"/>
      </w:tblGrid>
      <w:tr w:rsidR="00AA0F1E" w:rsidRPr="00AA0F1E" w:rsidTr="00652ED6">
        <w:trPr>
          <w:jc w:val="center"/>
        </w:trPr>
        <w:tc>
          <w:tcPr>
            <w:tcW w:w="719" w:type="pct"/>
            <w:shd w:val="clear" w:color="auto" w:fill="BFBFBF" w:themeFill="background1" w:themeFillShade="BF"/>
          </w:tcPr>
          <w:p w:rsidR="00AA0F1E" w:rsidRPr="00AA0F1E" w:rsidRDefault="00AA0F1E" w:rsidP="00AA0F1E">
            <w:pPr>
              <w:pStyle w:val="a4"/>
              <w:rPr>
                <w:b/>
              </w:rPr>
            </w:pPr>
            <w:r w:rsidRPr="00AA0F1E">
              <w:rPr>
                <w:b/>
              </w:rPr>
              <w:t>編號</w:t>
            </w:r>
          </w:p>
        </w:tc>
        <w:tc>
          <w:tcPr>
            <w:tcW w:w="1843" w:type="pct"/>
            <w:shd w:val="clear" w:color="auto" w:fill="BFBFBF" w:themeFill="background1" w:themeFillShade="BF"/>
          </w:tcPr>
          <w:p w:rsidR="00AA0F1E" w:rsidRPr="00AA0F1E" w:rsidRDefault="00AA0F1E" w:rsidP="00AA0F1E">
            <w:pPr>
              <w:pStyle w:val="a4"/>
              <w:rPr>
                <w:b/>
              </w:rPr>
            </w:pPr>
            <w:r w:rsidRPr="00AA0F1E">
              <w:rPr>
                <w:b/>
              </w:rPr>
              <w:t>元件</w:t>
            </w:r>
          </w:p>
        </w:tc>
        <w:tc>
          <w:tcPr>
            <w:tcW w:w="2438" w:type="pct"/>
            <w:shd w:val="clear" w:color="auto" w:fill="BFBFBF" w:themeFill="background1" w:themeFillShade="BF"/>
          </w:tcPr>
          <w:p w:rsidR="00AA0F1E" w:rsidRPr="00AA0F1E" w:rsidRDefault="00AA0F1E" w:rsidP="00AA0F1E">
            <w:pPr>
              <w:pStyle w:val="a4"/>
              <w:rPr>
                <w:b/>
              </w:rPr>
            </w:pPr>
            <w:r w:rsidRPr="00AA0F1E">
              <w:rPr>
                <w:b/>
              </w:rPr>
              <w:t>測試項目</w:t>
            </w:r>
          </w:p>
        </w:tc>
      </w:tr>
      <w:tr w:rsidR="00AA0F1E" w:rsidRPr="00AA0F1E" w:rsidTr="00652ED6">
        <w:trPr>
          <w:jc w:val="center"/>
        </w:trPr>
        <w:tc>
          <w:tcPr>
            <w:tcW w:w="719" w:type="pct"/>
            <w:vAlign w:val="center"/>
          </w:tcPr>
          <w:p w:rsidR="00AA0F1E" w:rsidRPr="00AA0F1E" w:rsidRDefault="00AA0F1E" w:rsidP="00652ED6">
            <w:pPr>
              <w:pStyle w:val="a4"/>
            </w:pPr>
            <w:r w:rsidRPr="00AA0F1E">
              <w:t>AT1-001</w:t>
            </w:r>
          </w:p>
        </w:tc>
        <w:tc>
          <w:tcPr>
            <w:tcW w:w="1843" w:type="pct"/>
            <w:vAlign w:val="center"/>
          </w:tcPr>
          <w:p w:rsidR="00AA0F1E" w:rsidRPr="00AA0F1E" w:rsidRDefault="00AA0F1E" w:rsidP="00652ED6">
            <w:pPr>
              <w:pStyle w:val="a4"/>
            </w:pPr>
            <w:r w:rsidRPr="00AA0F1E">
              <w:t>高</w:t>
            </w:r>
            <w:proofErr w:type="gramStart"/>
            <w:r w:rsidRPr="00AA0F1E">
              <w:t>效物聯</w:t>
            </w:r>
            <w:proofErr w:type="gramEnd"/>
            <w:r w:rsidRPr="00AA0F1E">
              <w:t>網資訊傳輸平台</w:t>
            </w:r>
            <w:r w:rsidRPr="00AA0F1E">
              <w:t>(High Performance IoT Platform for Information Transmission)</w:t>
            </w:r>
          </w:p>
        </w:tc>
        <w:tc>
          <w:tcPr>
            <w:tcW w:w="2438" w:type="pct"/>
            <w:vAlign w:val="center"/>
          </w:tcPr>
          <w:p w:rsidR="00AA0F1E" w:rsidRPr="00AA0F1E" w:rsidRDefault="00AA0F1E" w:rsidP="00652ED6">
            <w:pPr>
              <w:pStyle w:val="a4"/>
              <w:jc w:val="both"/>
            </w:pPr>
            <w:r w:rsidRPr="00AA0F1E">
              <w:t>將</w:t>
            </w:r>
            <w:bookmarkStart w:id="268" w:name="OLE_LINK126"/>
            <w:bookmarkStart w:id="269" w:name="OLE_LINK127"/>
            <w:bookmarkStart w:id="270" w:name="OLE_LINK128"/>
            <w:r w:rsidRPr="00AA0F1E">
              <w:t>參考國際</w:t>
            </w:r>
            <w:r w:rsidRPr="00AA0F1E">
              <w:t>oneM2M</w:t>
            </w:r>
            <w:r w:rsidRPr="00AA0F1E">
              <w:t>標準進行平台之設計，改變以往企業間</w:t>
            </w:r>
            <w:r w:rsidRPr="00AA0F1E">
              <w:t>M2M (Machine to Machine)</w:t>
            </w:r>
            <w:proofErr w:type="gramStart"/>
            <w:r w:rsidRPr="00AA0F1E">
              <w:t>垂直式的整合</w:t>
            </w:r>
            <w:proofErr w:type="gramEnd"/>
            <w:r w:rsidRPr="00AA0F1E">
              <w:t>，讓</w:t>
            </w:r>
            <w:r w:rsidRPr="00AA0F1E">
              <w:t>M2M</w:t>
            </w:r>
            <w:r w:rsidRPr="00AA0F1E">
              <w:t>的架構變更為</w:t>
            </w:r>
            <w:proofErr w:type="gramStart"/>
            <w:r w:rsidRPr="00AA0F1E">
              <w:t>水平式的整合</w:t>
            </w:r>
            <w:proofErr w:type="gramEnd"/>
            <w:r w:rsidRPr="00AA0F1E">
              <w:t>應用服務</w:t>
            </w:r>
            <w:bookmarkEnd w:id="268"/>
            <w:bookmarkEnd w:id="269"/>
            <w:bookmarkEnd w:id="270"/>
            <w:r w:rsidRPr="00AA0F1E">
              <w:rPr>
                <w:rFonts w:hint="eastAsia"/>
              </w:rPr>
              <w:t>，並</w:t>
            </w:r>
            <w:bookmarkStart w:id="271" w:name="OLE_LINK95"/>
            <w:bookmarkStart w:id="272" w:name="OLE_LINK96"/>
            <w:bookmarkStart w:id="273" w:name="OLE_LINK97"/>
            <w:r w:rsidRPr="00AA0F1E">
              <w:t>導入三種由</w:t>
            </w:r>
            <w:r w:rsidRPr="00AA0F1E">
              <w:t>oneM2M</w:t>
            </w:r>
            <w:r w:rsidRPr="00AA0F1E">
              <w:t>標準所規範之通訊協定</w:t>
            </w:r>
            <w:r w:rsidRPr="00AA0F1E">
              <w:t>MQTT</w:t>
            </w:r>
            <w:r w:rsidRPr="00AA0F1E">
              <w:t>、</w:t>
            </w:r>
            <w:r w:rsidRPr="00AA0F1E">
              <w:rPr>
                <w:rFonts w:hint="eastAsia"/>
              </w:rPr>
              <w:t xml:space="preserve"> </w:t>
            </w:r>
            <w:r w:rsidRPr="00AA0F1E">
              <w:t>CoAP</w:t>
            </w:r>
            <w:r w:rsidRPr="00AA0F1E">
              <w:t>、</w:t>
            </w:r>
            <w:r w:rsidRPr="00AA0F1E">
              <w:t xml:space="preserve">HTTP </w:t>
            </w:r>
            <w:r w:rsidRPr="00AA0F1E">
              <w:t>進行合適之通訊協定格式挑選</w:t>
            </w:r>
            <w:r w:rsidRPr="00AA0F1E">
              <w:rPr>
                <w:rFonts w:hint="eastAsia"/>
              </w:rPr>
              <w:t>，</w:t>
            </w:r>
            <w:r w:rsidRPr="00AA0F1E">
              <w:t>以提升伺服器之特定資料類型之處理效率及資料完整送達之訊息品質。</w:t>
            </w:r>
            <w:bookmarkEnd w:id="271"/>
            <w:bookmarkEnd w:id="272"/>
            <w:bookmarkEnd w:id="273"/>
          </w:p>
        </w:tc>
      </w:tr>
      <w:tr w:rsidR="00AA0F1E" w:rsidRPr="00AA0F1E" w:rsidTr="00652ED6">
        <w:trPr>
          <w:jc w:val="center"/>
        </w:trPr>
        <w:tc>
          <w:tcPr>
            <w:tcW w:w="719" w:type="pct"/>
            <w:vAlign w:val="center"/>
          </w:tcPr>
          <w:p w:rsidR="00AA0F1E" w:rsidRPr="00AA0F1E" w:rsidRDefault="00AA0F1E" w:rsidP="00652ED6">
            <w:pPr>
              <w:pStyle w:val="a4"/>
            </w:pPr>
            <w:r w:rsidRPr="00AA0F1E">
              <w:t>AT2-001</w:t>
            </w:r>
          </w:p>
        </w:tc>
        <w:tc>
          <w:tcPr>
            <w:tcW w:w="1843" w:type="pct"/>
            <w:vAlign w:val="center"/>
          </w:tcPr>
          <w:p w:rsidR="00AA0F1E" w:rsidRPr="00AA0F1E" w:rsidRDefault="00AA0F1E" w:rsidP="00652ED6">
            <w:pPr>
              <w:pStyle w:val="a4"/>
            </w:pPr>
            <w:r w:rsidRPr="00AA0F1E">
              <w:t>服務品質調適伺服器</w:t>
            </w:r>
            <w:r w:rsidRPr="00AA0F1E">
              <w:t>(Quality of Service Adjustment Server)</w:t>
            </w:r>
          </w:p>
        </w:tc>
        <w:tc>
          <w:tcPr>
            <w:tcW w:w="2438" w:type="pct"/>
            <w:vAlign w:val="center"/>
          </w:tcPr>
          <w:p w:rsidR="00AA0F1E" w:rsidRPr="00AA0F1E" w:rsidRDefault="00AA0F1E" w:rsidP="00652ED6">
            <w:pPr>
              <w:pStyle w:val="a4"/>
              <w:jc w:val="both"/>
            </w:pPr>
            <w:r w:rsidRPr="00AA0F1E">
              <w:t>依據使用者要求的服務品質</w:t>
            </w:r>
            <w:r w:rsidRPr="00AA0F1E">
              <w:t>(Qualities of Service, QoS)</w:t>
            </w:r>
            <w:r w:rsidRPr="00AA0F1E">
              <w:t>，提供有效的優化及穩定的傳輸品質，</w:t>
            </w:r>
            <w:r w:rsidRPr="00AA0F1E">
              <w:rPr>
                <w:rFonts w:hint="eastAsia"/>
              </w:rPr>
              <w:t>此部分將利用</w:t>
            </w:r>
            <w:r w:rsidRPr="00AA0F1E">
              <w:t>重疊範圍</w:t>
            </w:r>
            <w:r w:rsidRPr="00AA0F1E">
              <w:t>(Conflict factor)</w:t>
            </w:r>
            <w:r w:rsidRPr="00AA0F1E">
              <w:t>、感測器電力</w:t>
            </w:r>
            <w:r w:rsidRPr="00AA0F1E">
              <w:t xml:space="preserve">(Battery </w:t>
            </w:r>
            <w:r w:rsidRPr="00AA0F1E">
              <w:lastRenderedPageBreak/>
              <w:t>level)</w:t>
            </w:r>
            <w:r w:rsidRPr="00AA0F1E">
              <w:t>、偏差系數</w:t>
            </w:r>
            <w:r w:rsidRPr="00AA0F1E">
              <w:t>(Coefficient of Variation)</w:t>
            </w:r>
            <w:r w:rsidRPr="00AA0F1E">
              <w:t>來調整感測器睡眠間隔，</w:t>
            </w:r>
            <w:r w:rsidRPr="00AA0F1E">
              <w:rPr>
                <w:rFonts w:hint="eastAsia"/>
              </w:rPr>
              <w:t>並同時</w:t>
            </w:r>
            <w:r w:rsidRPr="00AA0F1E">
              <w:t>保持感</w:t>
            </w:r>
            <w:proofErr w:type="gramStart"/>
            <w:r w:rsidRPr="00AA0F1E">
              <w:t>測器耗能</w:t>
            </w:r>
            <w:proofErr w:type="gramEnd"/>
            <w:r w:rsidRPr="00AA0F1E">
              <w:t>和資訊品質之間的權衡</w:t>
            </w:r>
            <w:r w:rsidRPr="00AA0F1E">
              <w:rPr>
                <w:rFonts w:hint="eastAsia"/>
              </w:rPr>
              <w:t>外，在設計</w:t>
            </w:r>
            <w:proofErr w:type="gramStart"/>
            <w:r w:rsidRPr="00AA0F1E">
              <w:rPr>
                <w:rFonts w:hint="eastAsia"/>
              </w:rPr>
              <w:t>一</w:t>
            </w:r>
            <w:proofErr w:type="gramEnd"/>
            <w:r w:rsidRPr="00AA0F1E">
              <w:rPr>
                <w:rFonts w:hint="eastAsia"/>
              </w:rPr>
              <w:t>傳輸調適機制，降低</w:t>
            </w:r>
            <w:r w:rsidRPr="00AA0F1E">
              <w:t>感測器</w:t>
            </w:r>
            <w:r w:rsidRPr="00AA0F1E">
              <w:t>(Sensor)</w:t>
            </w:r>
            <w:r w:rsidRPr="00AA0F1E">
              <w:t>與伺服器</w:t>
            </w:r>
            <w:r w:rsidRPr="00AA0F1E">
              <w:t>(Server)</w:t>
            </w:r>
            <w:r w:rsidRPr="00AA0F1E">
              <w:t>和使用者</w:t>
            </w:r>
            <w:r w:rsidRPr="00AA0F1E">
              <w:t>(User)</w:t>
            </w:r>
            <w:r w:rsidRPr="00AA0F1E">
              <w:t>之間的傳輸次數，近而延長感測器的電力生命週期，同時避免傳送不必要的資訊封包。</w:t>
            </w:r>
          </w:p>
        </w:tc>
      </w:tr>
      <w:tr w:rsidR="00AA0F1E" w:rsidRPr="00AA0F1E" w:rsidTr="00652ED6">
        <w:trPr>
          <w:jc w:val="center"/>
        </w:trPr>
        <w:tc>
          <w:tcPr>
            <w:tcW w:w="719" w:type="pct"/>
            <w:tcBorders>
              <w:top w:val="single" w:sz="4" w:space="0" w:color="auto"/>
              <w:left w:val="single" w:sz="4" w:space="0" w:color="auto"/>
              <w:bottom w:val="single" w:sz="4" w:space="0" w:color="auto"/>
              <w:right w:val="single" w:sz="4" w:space="0" w:color="auto"/>
            </w:tcBorders>
            <w:vAlign w:val="center"/>
          </w:tcPr>
          <w:p w:rsidR="00AA0F1E" w:rsidRPr="00AA0F1E" w:rsidRDefault="00AA0F1E" w:rsidP="00652ED6">
            <w:pPr>
              <w:pStyle w:val="a4"/>
            </w:pPr>
            <w:r w:rsidRPr="00AA0F1E">
              <w:lastRenderedPageBreak/>
              <w:t>IT1-001</w:t>
            </w:r>
          </w:p>
        </w:tc>
        <w:tc>
          <w:tcPr>
            <w:tcW w:w="1843" w:type="pct"/>
            <w:tcBorders>
              <w:top w:val="single" w:sz="4" w:space="0" w:color="auto"/>
              <w:left w:val="single" w:sz="4" w:space="0" w:color="auto"/>
              <w:bottom w:val="single" w:sz="4" w:space="0" w:color="auto"/>
              <w:right w:val="single" w:sz="4" w:space="0" w:color="auto"/>
            </w:tcBorders>
            <w:vAlign w:val="center"/>
          </w:tcPr>
          <w:p w:rsidR="00AA0F1E" w:rsidRPr="00AA0F1E" w:rsidRDefault="00AA0F1E" w:rsidP="00652ED6">
            <w:pPr>
              <w:pStyle w:val="a4"/>
            </w:pPr>
            <w:r w:rsidRPr="00AA0F1E">
              <w:t>異質感測服務閘道器</w:t>
            </w:r>
            <w:r w:rsidRPr="00AA0F1E">
              <w:t>(Heterogeneous Sensor Service Gateway)</w:t>
            </w:r>
            <w:r w:rsidRPr="00AA0F1E">
              <w:rPr>
                <w:rFonts w:hint="eastAsia"/>
              </w:rPr>
              <w:t>實作與測試。</w:t>
            </w:r>
          </w:p>
        </w:tc>
        <w:tc>
          <w:tcPr>
            <w:tcW w:w="2438" w:type="pct"/>
            <w:tcBorders>
              <w:top w:val="single" w:sz="4" w:space="0" w:color="auto"/>
              <w:left w:val="single" w:sz="4" w:space="0" w:color="auto"/>
              <w:bottom w:val="single" w:sz="4" w:space="0" w:color="auto"/>
              <w:right w:val="single" w:sz="4" w:space="0" w:color="auto"/>
            </w:tcBorders>
            <w:vAlign w:val="center"/>
          </w:tcPr>
          <w:p w:rsidR="00AA0F1E" w:rsidRPr="00AA0F1E" w:rsidRDefault="00AA0F1E" w:rsidP="00652ED6">
            <w:pPr>
              <w:pStyle w:val="a4"/>
              <w:jc w:val="both"/>
            </w:pPr>
            <w:r w:rsidRPr="00AA0F1E">
              <w:t>測試異質感測服務閘道器能否將資料完整傳送至</w:t>
            </w:r>
            <w:r w:rsidRPr="00AA0F1E">
              <w:t>M2M</w:t>
            </w:r>
            <w:r w:rsidRPr="00AA0F1E">
              <w:t>服務伺服器進行資料分配。此部分將分為以下三個實驗場域，</w:t>
            </w:r>
            <w:r w:rsidRPr="00AA0F1E">
              <w:t>(1)</w:t>
            </w:r>
            <w:r w:rsidRPr="00AA0F1E">
              <w:t>實驗室環境，網路環境為本機</w:t>
            </w:r>
            <w:r w:rsidRPr="00AA0F1E">
              <w:t>(Local)</w:t>
            </w:r>
            <w:r w:rsidRPr="00AA0F1E">
              <w:t>、</w:t>
            </w:r>
            <w:r w:rsidRPr="00AA0F1E">
              <w:t>(2)</w:t>
            </w:r>
            <w:r w:rsidRPr="00AA0F1E">
              <w:t>屏東科技大學校內森林系番茄溫室環境，網路環境為內部網路</w:t>
            </w:r>
            <w:r w:rsidRPr="00AA0F1E">
              <w:t>(Intranet)</w:t>
            </w:r>
            <w:r w:rsidRPr="00AA0F1E">
              <w:t>、</w:t>
            </w:r>
            <w:r w:rsidRPr="00AA0F1E">
              <w:t>(3)</w:t>
            </w:r>
            <w:r w:rsidRPr="00AA0F1E">
              <w:t>校外鍾玉龍先生的</w:t>
            </w:r>
            <w:proofErr w:type="gramStart"/>
            <w:r w:rsidRPr="00AA0F1E">
              <w:t>腎藥蘭網</w:t>
            </w:r>
            <w:proofErr w:type="gramEnd"/>
            <w:r w:rsidRPr="00AA0F1E">
              <w:t>室環境，網路環境為網際網路</w:t>
            </w:r>
            <w:r w:rsidRPr="00AA0F1E">
              <w:t>(Internet)</w:t>
            </w:r>
            <w:r w:rsidRPr="00AA0F1E">
              <w:t>。</w:t>
            </w:r>
          </w:p>
        </w:tc>
      </w:tr>
      <w:tr w:rsidR="00AA0F1E" w:rsidRPr="00AA0F1E" w:rsidTr="00652ED6">
        <w:trPr>
          <w:jc w:val="center"/>
        </w:trPr>
        <w:tc>
          <w:tcPr>
            <w:tcW w:w="719" w:type="pct"/>
            <w:vAlign w:val="center"/>
          </w:tcPr>
          <w:p w:rsidR="00AA0F1E" w:rsidRPr="00AA0F1E" w:rsidRDefault="00AA0F1E" w:rsidP="00652ED6">
            <w:pPr>
              <w:pStyle w:val="a4"/>
            </w:pPr>
            <w:r w:rsidRPr="00AA0F1E">
              <w:t>IT</w:t>
            </w:r>
            <w:r w:rsidRPr="00AA0F1E">
              <w:rPr>
                <w:rFonts w:hint="eastAsia"/>
              </w:rPr>
              <w:t>2</w:t>
            </w:r>
            <w:r w:rsidRPr="00AA0F1E">
              <w:t>-001</w:t>
            </w:r>
          </w:p>
        </w:tc>
        <w:tc>
          <w:tcPr>
            <w:tcW w:w="1843" w:type="pct"/>
            <w:vAlign w:val="center"/>
          </w:tcPr>
          <w:p w:rsidR="00AA0F1E" w:rsidRPr="00AA0F1E" w:rsidRDefault="00AA0F1E" w:rsidP="00652ED6">
            <w:pPr>
              <w:pStyle w:val="a4"/>
            </w:pPr>
            <w:bookmarkStart w:id="274" w:name="_Toc457390861"/>
            <w:r w:rsidRPr="00AA0F1E">
              <w:t>OM2M</w:t>
            </w:r>
            <w:r w:rsidRPr="00AA0F1E">
              <w:t>服務處理伺服器</w:t>
            </w:r>
            <w:bookmarkEnd w:id="274"/>
          </w:p>
        </w:tc>
        <w:tc>
          <w:tcPr>
            <w:tcW w:w="2438" w:type="pct"/>
            <w:vAlign w:val="center"/>
          </w:tcPr>
          <w:p w:rsidR="00AA0F1E" w:rsidRPr="00AA0F1E" w:rsidRDefault="00AA0F1E" w:rsidP="00652ED6">
            <w:pPr>
              <w:pStyle w:val="a4"/>
              <w:jc w:val="both"/>
            </w:pPr>
            <w:bookmarkStart w:id="275" w:name="OLE_LINK72"/>
            <w:r w:rsidRPr="00AA0F1E">
              <w:t>使用</w:t>
            </w:r>
            <w:r w:rsidRPr="00AA0F1E">
              <w:t>OM2M</w:t>
            </w:r>
            <w:r w:rsidRPr="00AA0F1E">
              <w:t>軟體來建置</w:t>
            </w:r>
            <w:r w:rsidRPr="00AA0F1E">
              <w:t>oneM2M</w:t>
            </w:r>
            <w:r w:rsidRPr="00AA0F1E">
              <w:t>服務處理伺服器</w:t>
            </w:r>
            <w:bookmarkEnd w:id="275"/>
            <w:r w:rsidRPr="00AA0F1E">
              <w:rPr>
                <w:rFonts w:hint="eastAsia"/>
              </w:rPr>
              <w:t>測試並觀察主動式資訊推播服務運作情況。</w:t>
            </w:r>
          </w:p>
        </w:tc>
      </w:tr>
      <w:tr w:rsidR="00AA0F1E" w:rsidRPr="00AA0F1E" w:rsidTr="00652ED6">
        <w:trPr>
          <w:jc w:val="center"/>
        </w:trPr>
        <w:tc>
          <w:tcPr>
            <w:tcW w:w="719" w:type="pct"/>
            <w:tcBorders>
              <w:top w:val="single" w:sz="4" w:space="0" w:color="auto"/>
              <w:left w:val="single" w:sz="4" w:space="0" w:color="auto"/>
              <w:bottom w:val="single" w:sz="4" w:space="0" w:color="auto"/>
              <w:right w:val="single" w:sz="4" w:space="0" w:color="auto"/>
            </w:tcBorders>
            <w:vAlign w:val="center"/>
          </w:tcPr>
          <w:p w:rsidR="00AA0F1E" w:rsidRPr="00AA0F1E" w:rsidRDefault="00AA0F1E" w:rsidP="00652ED6">
            <w:pPr>
              <w:pStyle w:val="a4"/>
            </w:pPr>
            <w:bookmarkStart w:id="276" w:name="OLE_LINK62"/>
            <w:bookmarkStart w:id="277" w:name="OLE_LINK63"/>
            <w:bookmarkStart w:id="278" w:name="OLE_LINK64"/>
            <w:bookmarkStart w:id="279" w:name="_Hlk482040722"/>
            <w:r w:rsidRPr="00AA0F1E">
              <w:t>IT</w:t>
            </w:r>
            <w:r w:rsidRPr="00AA0F1E">
              <w:rPr>
                <w:rFonts w:hint="eastAsia"/>
              </w:rPr>
              <w:t>3</w:t>
            </w:r>
            <w:r w:rsidRPr="00AA0F1E">
              <w:t>-001</w:t>
            </w:r>
            <w:bookmarkEnd w:id="276"/>
            <w:bookmarkEnd w:id="277"/>
            <w:bookmarkEnd w:id="278"/>
          </w:p>
        </w:tc>
        <w:tc>
          <w:tcPr>
            <w:tcW w:w="1843" w:type="pct"/>
            <w:tcBorders>
              <w:top w:val="single" w:sz="4" w:space="0" w:color="auto"/>
              <w:left w:val="single" w:sz="4" w:space="0" w:color="auto"/>
              <w:bottom w:val="single" w:sz="4" w:space="0" w:color="auto"/>
              <w:right w:val="single" w:sz="4" w:space="0" w:color="auto"/>
            </w:tcBorders>
            <w:vAlign w:val="center"/>
          </w:tcPr>
          <w:p w:rsidR="00AA0F1E" w:rsidRPr="00AA0F1E" w:rsidRDefault="00AA0F1E" w:rsidP="00652ED6">
            <w:pPr>
              <w:pStyle w:val="a4"/>
            </w:pPr>
            <w:bookmarkStart w:id="280" w:name="OLE_LINK363"/>
            <w:bookmarkStart w:id="281" w:name="OLE_LINK364"/>
            <w:bookmarkStart w:id="282" w:name="OLE_LINK365"/>
            <w:bookmarkStart w:id="283" w:name="OLE_LINK78"/>
            <w:bookmarkStart w:id="284" w:name="OLE_LINK79"/>
            <w:r w:rsidRPr="00AA0F1E">
              <w:t>以</w:t>
            </w:r>
            <w:r w:rsidRPr="00AA0F1E">
              <w:t>OMNeT++</w:t>
            </w:r>
            <w:r w:rsidRPr="00AA0F1E">
              <w:t>搭配</w:t>
            </w:r>
            <w:r w:rsidRPr="00AA0F1E">
              <w:t>MiXiM</w:t>
            </w:r>
            <w:proofErr w:type="gramStart"/>
            <w:r w:rsidRPr="00AA0F1E">
              <w:rPr>
                <w:rFonts w:hint="eastAsia"/>
              </w:rPr>
              <w:t>函式庫來</w:t>
            </w:r>
            <w:proofErr w:type="gramEnd"/>
            <w:r w:rsidRPr="00AA0F1E">
              <w:t>進行實作</w:t>
            </w:r>
            <w:bookmarkEnd w:id="280"/>
            <w:bookmarkEnd w:id="281"/>
            <w:bookmarkEnd w:id="282"/>
            <w:r w:rsidRPr="00AA0F1E">
              <w:t>。</w:t>
            </w:r>
            <w:bookmarkEnd w:id="283"/>
            <w:bookmarkEnd w:id="284"/>
          </w:p>
        </w:tc>
        <w:tc>
          <w:tcPr>
            <w:tcW w:w="2438" w:type="pct"/>
            <w:tcBorders>
              <w:top w:val="single" w:sz="4" w:space="0" w:color="auto"/>
              <w:left w:val="single" w:sz="4" w:space="0" w:color="auto"/>
              <w:bottom w:val="single" w:sz="4" w:space="0" w:color="auto"/>
              <w:right w:val="single" w:sz="4" w:space="0" w:color="auto"/>
            </w:tcBorders>
            <w:vAlign w:val="center"/>
          </w:tcPr>
          <w:p w:rsidR="00AA0F1E" w:rsidRPr="00AA0F1E" w:rsidRDefault="00AA0F1E" w:rsidP="00652ED6">
            <w:pPr>
              <w:pStyle w:val="a4"/>
              <w:jc w:val="both"/>
            </w:pPr>
            <w:r w:rsidRPr="00AA0F1E">
              <w:rPr>
                <w:rFonts w:hint="eastAsia"/>
              </w:rPr>
              <w:t>模擬兩個距離較近的感測器</w:t>
            </w:r>
            <w:r w:rsidRPr="00AA0F1E">
              <w:rPr>
                <w:rFonts w:hint="eastAsia"/>
              </w:rPr>
              <w:t>(node[0]</w:t>
            </w:r>
            <w:r w:rsidRPr="00AA0F1E">
              <w:rPr>
                <w:rFonts w:hint="eastAsia"/>
              </w:rPr>
              <w:t>、</w:t>
            </w:r>
            <w:r w:rsidRPr="00AA0F1E">
              <w:rPr>
                <w:rFonts w:hint="eastAsia"/>
              </w:rPr>
              <w:t>node[2])</w:t>
            </w:r>
            <w:r w:rsidRPr="00AA0F1E">
              <w:rPr>
                <w:rFonts w:hint="eastAsia"/>
              </w:rPr>
              <w:t>進行資訊的傳遞，將會造成傳輸範圍的重疊區，並模擬感測器的電池電量、剩餘電力、睡眠時間的基礎消耗電力、傳送資料的消耗電力、轉換型態</w:t>
            </w:r>
            <w:r w:rsidRPr="00AA0F1E">
              <w:rPr>
                <w:rFonts w:hint="eastAsia"/>
              </w:rPr>
              <w:lastRenderedPageBreak/>
              <w:t>的消耗電力</w:t>
            </w:r>
            <w:r w:rsidRPr="00AA0F1E">
              <w:t>…</w:t>
            </w:r>
            <w:r w:rsidRPr="00AA0F1E">
              <w:rPr>
                <w:rFonts w:hint="eastAsia"/>
              </w:rPr>
              <w:t>等等。</w:t>
            </w:r>
          </w:p>
        </w:tc>
      </w:tr>
      <w:bookmarkEnd w:id="279"/>
      <w:tr w:rsidR="00AA0F1E" w:rsidRPr="00AA0F1E" w:rsidTr="00652ED6">
        <w:trPr>
          <w:jc w:val="center"/>
        </w:trPr>
        <w:tc>
          <w:tcPr>
            <w:tcW w:w="719" w:type="pct"/>
            <w:tcBorders>
              <w:top w:val="single" w:sz="4" w:space="0" w:color="auto"/>
              <w:left w:val="single" w:sz="4" w:space="0" w:color="auto"/>
              <w:bottom w:val="single" w:sz="4" w:space="0" w:color="auto"/>
              <w:right w:val="single" w:sz="4" w:space="0" w:color="auto"/>
            </w:tcBorders>
            <w:vAlign w:val="center"/>
          </w:tcPr>
          <w:p w:rsidR="00AA0F1E" w:rsidRPr="00AA0F1E" w:rsidRDefault="00AA0F1E" w:rsidP="00652ED6">
            <w:pPr>
              <w:pStyle w:val="a4"/>
            </w:pPr>
            <w:r w:rsidRPr="00AA0F1E">
              <w:lastRenderedPageBreak/>
              <w:t>IT</w:t>
            </w:r>
            <w:r w:rsidRPr="00AA0F1E">
              <w:rPr>
                <w:rFonts w:hint="eastAsia"/>
              </w:rPr>
              <w:t>4</w:t>
            </w:r>
            <w:r w:rsidRPr="00AA0F1E">
              <w:t>-001</w:t>
            </w:r>
          </w:p>
        </w:tc>
        <w:tc>
          <w:tcPr>
            <w:tcW w:w="1843" w:type="pct"/>
            <w:tcBorders>
              <w:top w:val="single" w:sz="4" w:space="0" w:color="auto"/>
              <w:left w:val="single" w:sz="4" w:space="0" w:color="auto"/>
              <w:bottom w:val="single" w:sz="4" w:space="0" w:color="auto"/>
              <w:right w:val="single" w:sz="4" w:space="0" w:color="auto"/>
            </w:tcBorders>
            <w:vAlign w:val="center"/>
          </w:tcPr>
          <w:p w:rsidR="00AA0F1E" w:rsidRPr="00AA0F1E" w:rsidRDefault="00AA0F1E" w:rsidP="00652ED6">
            <w:pPr>
              <w:pStyle w:val="a4"/>
            </w:pPr>
            <w:bookmarkStart w:id="285" w:name="_Toc457390866"/>
            <w:r w:rsidRPr="00AA0F1E">
              <w:t>服務往返時間</w:t>
            </w:r>
            <w:r w:rsidRPr="00AA0F1E">
              <w:t>(Round-Trip Time)</w:t>
            </w:r>
            <w:bookmarkEnd w:id="285"/>
            <w:r w:rsidRPr="00AA0F1E">
              <w:rPr>
                <w:rFonts w:hint="eastAsia"/>
              </w:rPr>
              <w:t>測試</w:t>
            </w:r>
          </w:p>
        </w:tc>
        <w:tc>
          <w:tcPr>
            <w:tcW w:w="2438" w:type="pct"/>
            <w:tcBorders>
              <w:top w:val="single" w:sz="4" w:space="0" w:color="auto"/>
              <w:left w:val="single" w:sz="4" w:space="0" w:color="auto"/>
              <w:bottom w:val="single" w:sz="4" w:space="0" w:color="auto"/>
              <w:right w:val="single" w:sz="4" w:space="0" w:color="auto"/>
            </w:tcBorders>
            <w:vAlign w:val="center"/>
          </w:tcPr>
          <w:p w:rsidR="00AA0F1E" w:rsidRPr="00AA0F1E" w:rsidRDefault="00AA0F1E" w:rsidP="00652ED6">
            <w:pPr>
              <w:pStyle w:val="a4"/>
              <w:jc w:val="both"/>
            </w:pPr>
            <w:r w:rsidRPr="00AA0F1E">
              <w:t>針對</w:t>
            </w:r>
            <w:r w:rsidRPr="00AA0F1E">
              <w:t>oneM2M</w:t>
            </w:r>
            <w:r w:rsidRPr="00AA0F1E">
              <w:t>標準中所規範的</w:t>
            </w:r>
            <w:r w:rsidRPr="00AA0F1E">
              <w:t>MQTT</w:t>
            </w:r>
            <w:r w:rsidRPr="00AA0F1E">
              <w:t>、</w:t>
            </w:r>
            <w:r w:rsidRPr="00AA0F1E">
              <w:t>CoAP</w:t>
            </w:r>
            <w:r w:rsidRPr="00AA0F1E">
              <w:t>、</w:t>
            </w:r>
            <w:r w:rsidRPr="00AA0F1E">
              <w:t>HTTP</w:t>
            </w:r>
            <w:r w:rsidRPr="00AA0F1E">
              <w:t>來進行傳輸效率之評估，測試三種傳輸協定</w:t>
            </w:r>
            <w:r w:rsidRPr="00AA0F1E">
              <w:rPr>
                <w:rFonts w:hint="eastAsia"/>
              </w:rPr>
              <w:t>於</w:t>
            </w:r>
            <w:r w:rsidRPr="00AA0F1E">
              <w:t>不同網路環境下的服務往返</w:t>
            </w:r>
            <w:r w:rsidRPr="00AA0F1E">
              <w:t>(Round-Trip)</w:t>
            </w:r>
            <w:r w:rsidRPr="00AA0F1E">
              <w:t>時間效能</w:t>
            </w:r>
            <w:r w:rsidRPr="00AA0F1E">
              <w:rPr>
                <w:rFonts w:hint="eastAsia"/>
              </w:rPr>
              <w:t>。</w:t>
            </w:r>
          </w:p>
        </w:tc>
      </w:tr>
    </w:tbl>
    <w:p w:rsidR="00AA0F1E" w:rsidRDefault="00AA0F1E" w:rsidP="00AA0F1E">
      <w:pPr>
        <w:pStyle w:val="a7"/>
        <w:ind w:leftChars="0" w:left="0" w:firstLine="480"/>
        <w:rPr>
          <w:rFonts w:ascii="標楷體" w:cs="標楷體"/>
          <w:kern w:val="0"/>
        </w:rPr>
      </w:pPr>
    </w:p>
    <w:p w:rsidR="00AA0F1E" w:rsidRPr="004B40D7" w:rsidRDefault="00AA0F1E" w:rsidP="00652ED6">
      <w:pPr>
        <w:ind w:firstLine="480"/>
        <w:rPr>
          <w:lang w:val="zh-TW"/>
        </w:rPr>
      </w:pPr>
      <w:r w:rsidRPr="00652ED6">
        <w:t>子計畫</w:t>
      </w:r>
      <w:r w:rsidRPr="00652ED6">
        <w:rPr>
          <w:rFonts w:hint="eastAsia"/>
        </w:rPr>
        <w:t>二</w:t>
      </w:r>
      <w:proofErr w:type="gramStart"/>
      <w:r w:rsidRPr="00652ED6">
        <w:rPr>
          <w:rFonts w:hint="eastAsia"/>
        </w:rPr>
        <w:t>物聯網擴增實</w:t>
      </w:r>
      <w:proofErr w:type="gramEnd"/>
      <w:r w:rsidRPr="00652ED6">
        <w:rPr>
          <w:rFonts w:hint="eastAsia"/>
        </w:rPr>
        <w:t>境互動視頻管理子系統設計與實作</w:t>
      </w:r>
      <w:r w:rsidRPr="00652ED6">
        <w:t>之操作概念，</w:t>
      </w:r>
      <w:r w:rsidRPr="00652ED6">
        <w:t xml:space="preserve">(1) </w:t>
      </w:r>
      <w:r w:rsidRPr="00652ED6">
        <w:t>設備組態管理模組</w:t>
      </w:r>
      <w:r w:rsidRPr="00652ED6">
        <w:t xml:space="preserve"> (Device configuration management module</w:t>
      </w:r>
      <w:r w:rsidRPr="00652ED6">
        <w:rPr>
          <w:rFonts w:hint="eastAsia"/>
        </w:rPr>
        <w:t>, DCM</w:t>
      </w:r>
      <w:r w:rsidRPr="00652ED6">
        <w:t xml:space="preserve">M ): </w:t>
      </w:r>
      <w:r w:rsidRPr="00652ED6">
        <w:t>註冊並管理所有</w:t>
      </w:r>
      <w:r w:rsidRPr="00652ED6">
        <w:t>CCD</w:t>
      </w:r>
      <w:r w:rsidRPr="00652ED6">
        <w:rPr>
          <w:rFonts w:hint="eastAsia"/>
        </w:rPr>
        <w:t>及建置監控</w:t>
      </w:r>
      <w:r w:rsidRPr="00652ED6">
        <w:rPr>
          <w:rFonts w:hint="eastAsia"/>
        </w:rPr>
        <w:t>/</w:t>
      </w:r>
      <w:r w:rsidRPr="00652ED6">
        <w:rPr>
          <w:rFonts w:hint="eastAsia"/>
        </w:rPr>
        <w:t>感測設備與指向</w:t>
      </w:r>
      <w:r w:rsidRPr="00652ED6">
        <w:rPr>
          <w:rFonts w:hint="eastAsia"/>
        </w:rPr>
        <w:t>/</w:t>
      </w:r>
      <w:r w:rsidRPr="00652ED6">
        <w:rPr>
          <w:rFonts w:hint="eastAsia"/>
        </w:rPr>
        <w:t>顯示裝置</w:t>
      </w:r>
      <w:r w:rsidRPr="00652ED6">
        <w:t>。；</w:t>
      </w:r>
      <w:r w:rsidRPr="00652ED6">
        <w:t xml:space="preserve">(2) </w:t>
      </w:r>
      <w:r w:rsidRPr="00652ED6">
        <w:t>座標轉換模組</w:t>
      </w:r>
      <w:r w:rsidRPr="00652ED6">
        <w:t>( Coordinate transformation module, CTM)</w:t>
      </w:r>
      <w:r w:rsidRPr="00652ED6">
        <w:rPr>
          <w:rFonts w:hint="eastAsia"/>
        </w:rPr>
        <w:t>:</w:t>
      </w:r>
      <w:r w:rsidRPr="00652ED6">
        <w:t>根據實境座標系統，</w:t>
      </w:r>
      <w:r w:rsidRPr="00652ED6">
        <w:rPr>
          <w:rFonts w:hint="eastAsia"/>
        </w:rPr>
        <w:t>轉換</w:t>
      </w:r>
      <w:r w:rsidRPr="00652ED6">
        <w:rPr>
          <w:rFonts w:hint="eastAsia"/>
        </w:rPr>
        <w:t>2D</w:t>
      </w:r>
      <w:r w:rsidRPr="00652ED6">
        <w:rPr>
          <w:rFonts w:hint="eastAsia"/>
        </w:rPr>
        <w:t>物件及</w:t>
      </w:r>
      <w:r w:rsidRPr="00652ED6">
        <w:rPr>
          <w:rFonts w:hint="eastAsia"/>
        </w:rPr>
        <w:t>3D</w:t>
      </w:r>
      <w:r w:rsidRPr="00652ED6">
        <w:rPr>
          <w:rFonts w:hint="eastAsia"/>
        </w:rPr>
        <w:t>實體物件的環境座標轉換</w:t>
      </w:r>
      <w:r w:rsidRPr="00652ED6">
        <w:t>。</w:t>
      </w:r>
      <w:r w:rsidRPr="00652ED6">
        <w:t>(3) 3D</w:t>
      </w:r>
      <w:r w:rsidRPr="00652ED6">
        <w:t>視覺定位模組</w:t>
      </w:r>
      <w:r w:rsidRPr="00652ED6">
        <w:t xml:space="preserve">(3D vision positioning module, VPM ) </w:t>
      </w:r>
      <w:r w:rsidRPr="00652ED6">
        <w:t>透過多部</w:t>
      </w:r>
      <w:r w:rsidRPr="00652ED6">
        <w:t>CCD</w:t>
      </w:r>
      <w:r w:rsidRPr="00652ED6">
        <w:t>，對畫面中的物件則進行</w:t>
      </w:r>
      <w:r w:rsidRPr="00652ED6">
        <w:t>3D</w:t>
      </w:r>
      <w:r w:rsidRPr="00652ED6">
        <w:t>定位。</w:t>
      </w:r>
      <w:r w:rsidRPr="00652ED6">
        <w:rPr>
          <w:rFonts w:hint="eastAsia"/>
        </w:rPr>
        <w:t xml:space="preserve">(4) </w:t>
      </w:r>
      <w:proofErr w:type="gramStart"/>
      <w:r w:rsidRPr="00652ED6">
        <w:t>可視區物件</w:t>
      </w:r>
      <w:proofErr w:type="gramEnd"/>
      <w:r w:rsidRPr="00652ED6">
        <w:t>搜尋與標示模組</w:t>
      </w:r>
      <w:r w:rsidRPr="00652ED6">
        <w:t>(Visible object searching and marking module,</w:t>
      </w:r>
      <w:r w:rsidRPr="004B40D7">
        <w:rPr>
          <w:lang w:val="zh-TW"/>
        </w:rPr>
        <w:t xml:space="preserve"> VSM)</w:t>
      </w:r>
      <w:r w:rsidRPr="004B40D7">
        <w:rPr>
          <w:rFonts w:hint="eastAsia"/>
          <w:lang w:val="zh-TW"/>
        </w:rPr>
        <w:t xml:space="preserve"> </w:t>
      </w:r>
      <w:r w:rsidRPr="004B40D7">
        <w:rPr>
          <w:lang w:val="zh-TW"/>
        </w:rPr>
        <w:t>在</w:t>
      </w:r>
      <w:r w:rsidRPr="004B40D7">
        <w:rPr>
          <w:rFonts w:hint="eastAsia"/>
          <w:lang w:val="zh-TW"/>
        </w:rPr>
        <w:t>AR</w:t>
      </w:r>
      <w:r w:rsidRPr="004B40D7">
        <w:rPr>
          <w:rFonts w:hint="eastAsia"/>
          <w:lang w:val="zh-TW"/>
        </w:rPr>
        <w:t>系統介面</w:t>
      </w:r>
      <w:r w:rsidRPr="004B40D7">
        <w:rPr>
          <w:lang w:val="zh-TW"/>
        </w:rPr>
        <w:t>中標示出</w:t>
      </w:r>
      <w:r w:rsidRPr="004B40D7">
        <w:rPr>
          <w:lang w:val="zh-TW"/>
        </w:rPr>
        <w:t>CCD</w:t>
      </w:r>
      <w:r w:rsidRPr="004B40D7">
        <w:rPr>
          <w:lang w:val="zh-TW"/>
        </w:rPr>
        <w:t>的所有的可視</w:t>
      </w:r>
      <w:r w:rsidRPr="004B40D7">
        <w:rPr>
          <w:lang w:val="zh-TW"/>
        </w:rPr>
        <w:t>POI</w:t>
      </w:r>
      <w:r w:rsidRPr="004B40D7">
        <w:rPr>
          <w:rFonts w:hint="eastAsia"/>
          <w:lang w:val="zh-TW"/>
        </w:rPr>
        <w:t>。</w:t>
      </w:r>
      <w:r w:rsidRPr="004B40D7">
        <w:rPr>
          <w:lang w:val="zh-TW"/>
        </w:rPr>
        <w:t>如</w:t>
      </w:r>
      <w:r>
        <w:rPr>
          <w:lang w:val="zh-TW"/>
        </w:rPr>
        <w:fldChar w:fldCharType="begin"/>
      </w:r>
      <w:r>
        <w:rPr>
          <w:lang w:val="zh-TW"/>
        </w:rPr>
        <w:instrText xml:space="preserve"> REF _Ref484864351 \h </w:instrText>
      </w:r>
      <w:r>
        <w:rPr>
          <w:lang w:val="zh-TW"/>
        </w:rPr>
      </w:r>
      <w:r>
        <w:rPr>
          <w:lang w:val="zh-TW"/>
        </w:rPr>
        <w:fldChar w:fldCharType="separate"/>
      </w:r>
      <w:r w:rsidR="00AB3D39" w:rsidRPr="007A70AD">
        <w:rPr>
          <w:rFonts w:hint="eastAsia"/>
        </w:rPr>
        <w:t>圖</w:t>
      </w:r>
      <w:r w:rsidR="00AB3D39" w:rsidRPr="007A70AD">
        <w:rPr>
          <w:rFonts w:hint="eastAsia"/>
        </w:rPr>
        <w:t xml:space="preserve"> </w:t>
      </w:r>
      <w:r w:rsidR="00AB3D39">
        <w:rPr>
          <w:noProof/>
        </w:rPr>
        <w:t>3</w:t>
      </w:r>
      <w:r w:rsidR="00AB3D39">
        <w:noBreakHyphen/>
      </w:r>
      <w:r w:rsidR="00AB3D39">
        <w:rPr>
          <w:noProof/>
        </w:rPr>
        <w:t>14</w:t>
      </w:r>
      <w:r>
        <w:rPr>
          <w:lang w:val="zh-TW"/>
        </w:rPr>
        <w:fldChar w:fldCharType="end"/>
      </w:r>
      <w:r w:rsidRPr="004B40D7">
        <w:rPr>
          <w:lang w:val="zh-TW"/>
        </w:rPr>
        <w:t>所示，為</w:t>
      </w:r>
      <w:r w:rsidRPr="004B40D7">
        <w:rPr>
          <w:lang w:val="zh-TW"/>
        </w:rPr>
        <w:t>ARIVMS</w:t>
      </w:r>
      <w:r w:rsidRPr="004B40D7">
        <w:rPr>
          <w:lang w:val="zh-TW"/>
        </w:rPr>
        <w:t>之系統</w:t>
      </w:r>
      <w:r w:rsidRPr="004B40D7">
        <w:rPr>
          <w:rFonts w:hint="eastAsia"/>
          <w:lang w:val="zh-TW"/>
        </w:rPr>
        <w:t>模組</w:t>
      </w:r>
      <w:r w:rsidRPr="004B40D7">
        <w:rPr>
          <w:lang w:val="zh-TW"/>
        </w:rPr>
        <w:t>架構圖</w:t>
      </w:r>
      <w:r w:rsidRPr="004B40D7">
        <w:rPr>
          <w:rFonts w:hint="eastAsia"/>
          <w:lang w:val="zh-TW"/>
        </w:rPr>
        <w:t>。</w:t>
      </w:r>
      <w:r>
        <w:rPr>
          <w:lang w:val="zh-TW"/>
        </w:rPr>
        <w:fldChar w:fldCharType="begin"/>
      </w:r>
      <w:r>
        <w:rPr>
          <w:lang w:val="zh-TW"/>
        </w:rPr>
        <w:instrText xml:space="preserve"> REF _Ref484864374 \h </w:instrText>
      </w:r>
      <w:r>
        <w:rPr>
          <w:lang w:val="zh-TW"/>
        </w:rPr>
      </w:r>
      <w:r>
        <w:rPr>
          <w:lang w:val="zh-TW"/>
        </w:rPr>
        <w:fldChar w:fldCharType="separate"/>
      </w:r>
      <w:r w:rsidR="00AB3D39">
        <w:rPr>
          <w:rFonts w:hint="eastAsia"/>
        </w:rPr>
        <w:t>表</w:t>
      </w:r>
      <w:r w:rsidR="00AB3D39">
        <w:rPr>
          <w:rFonts w:hint="eastAsia"/>
        </w:rPr>
        <w:t xml:space="preserve"> </w:t>
      </w:r>
      <w:r w:rsidR="00AB3D39">
        <w:rPr>
          <w:noProof/>
        </w:rPr>
        <w:t>3</w:t>
      </w:r>
      <w:r w:rsidR="00AB3D39">
        <w:noBreakHyphen/>
      </w:r>
      <w:r w:rsidR="00AB3D39">
        <w:rPr>
          <w:noProof/>
        </w:rPr>
        <w:t>3</w:t>
      </w:r>
      <w:r>
        <w:rPr>
          <w:lang w:val="zh-TW"/>
        </w:rPr>
        <w:fldChar w:fldCharType="end"/>
      </w:r>
      <w:r w:rsidRPr="004B40D7">
        <w:rPr>
          <w:lang w:val="zh-TW"/>
        </w:rPr>
        <w:t>所示，為</w:t>
      </w:r>
      <w:r w:rsidRPr="004B40D7">
        <w:rPr>
          <w:lang w:val="zh-TW"/>
        </w:rPr>
        <w:t>ARIVMS</w:t>
      </w:r>
      <w:r w:rsidRPr="004B40D7">
        <w:rPr>
          <w:lang w:val="zh-TW"/>
        </w:rPr>
        <w:t>各元件的</w:t>
      </w:r>
      <w:r w:rsidRPr="004B40D7">
        <w:rPr>
          <w:lang w:val="zh-TW"/>
        </w:rPr>
        <w:t>Acceptance Testing Table</w:t>
      </w:r>
      <w:r w:rsidRPr="004B40D7">
        <w:rPr>
          <w:rFonts w:hint="eastAsia"/>
          <w:lang w:val="zh-TW"/>
        </w:rPr>
        <w:t>。</w:t>
      </w:r>
    </w:p>
    <w:p w:rsidR="00AA0F1E" w:rsidRDefault="00AA0F1E" w:rsidP="00652ED6">
      <w:pPr>
        <w:pStyle w:val="a4"/>
      </w:pPr>
      <w:r w:rsidRPr="00783179">
        <w:rPr>
          <w:noProof/>
        </w:rPr>
        <w:drawing>
          <wp:inline distT="0" distB="0" distL="0" distR="0" wp14:anchorId="46AED21C" wp14:editId="3BBF4A9F">
            <wp:extent cx="4591679" cy="2934032"/>
            <wp:effectExtent l="0" t="0" r="0" b="0"/>
            <wp:docPr id="3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8014" cy="2989199"/>
                    </a:xfrm>
                    <a:prstGeom prst="rect">
                      <a:avLst/>
                    </a:prstGeom>
                    <a:noFill/>
                    <a:ln>
                      <a:noFill/>
                    </a:ln>
                  </pic:spPr>
                </pic:pic>
              </a:graphicData>
            </a:graphic>
          </wp:inline>
        </w:drawing>
      </w:r>
    </w:p>
    <w:p w:rsidR="00AA0F1E" w:rsidRDefault="00AA0F1E" w:rsidP="00652ED6">
      <w:pPr>
        <w:pStyle w:val="a4"/>
        <w:rPr>
          <w:rFonts w:hint="eastAsia"/>
        </w:rPr>
      </w:pPr>
      <w:bookmarkStart w:id="286" w:name="_Ref484864351"/>
      <w:r w:rsidRPr="007A70AD">
        <w:rPr>
          <w:rFonts w:hint="eastAsia"/>
        </w:rPr>
        <w:lastRenderedPageBreak/>
        <w:t>圖</w:t>
      </w:r>
      <w:r w:rsidRPr="007A70A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14</w:t>
      </w:r>
      <w:r>
        <w:fldChar w:fldCharType="end"/>
      </w:r>
      <w:bookmarkEnd w:id="286"/>
      <w:r w:rsidRPr="007A70AD">
        <w:rPr>
          <w:rFonts w:hint="eastAsia"/>
        </w:rPr>
        <w:t>、</w:t>
      </w:r>
      <w:r w:rsidRPr="007A70AD">
        <w:t>ARIVMS</w:t>
      </w:r>
      <w:r w:rsidRPr="007A70AD">
        <w:t>系統</w:t>
      </w:r>
      <w:r w:rsidRPr="007A70AD">
        <w:rPr>
          <w:rFonts w:hint="eastAsia"/>
        </w:rPr>
        <w:t>模組</w:t>
      </w:r>
      <w:r w:rsidRPr="007A70AD">
        <w:t>架構圖</w:t>
      </w:r>
    </w:p>
    <w:p w:rsidR="00652ED6" w:rsidRPr="007A70AD" w:rsidRDefault="00652ED6" w:rsidP="00652ED6">
      <w:pPr>
        <w:pStyle w:val="a4"/>
      </w:pPr>
    </w:p>
    <w:p w:rsidR="00AA0F1E" w:rsidRPr="0070537C" w:rsidRDefault="00AA0F1E" w:rsidP="00652ED6">
      <w:pPr>
        <w:pStyle w:val="a4"/>
      </w:pPr>
      <w:bookmarkStart w:id="287" w:name="_Ref484864374"/>
      <w:bookmarkStart w:id="288" w:name="_Ref48486436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3</w:t>
      </w:r>
      <w:r>
        <w:fldChar w:fldCharType="end"/>
      </w:r>
      <w:bookmarkEnd w:id="287"/>
      <w:r>
        <w:rPr>
          <w:rFonts w:hint="eastAsia"/>
        </w:rPr>
        <w:t>、</w:t>
      </w:r>
      <w:r w:rsidRPr="00542B90">
        <w:t>ARIVMS</w:t>
      </w:r>
      <w:r w:rsidRPr="0070537C">
        <w:t>各元件的</w:t>
      </w:r>
      <w:r w:rsidRPr="0070537C">
        <w:t>Acceptance Testing Table</w:t>
      </w:r>
      <w:bookmarkEnd w:id="2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7"/>
        <w:gridCol w:w="3208"/>
        <w:gridCol w:w="4157"/>
      </w:tblGrid>
      <w:tr w:rsidR="00AA0F1E" w:rsidRPr="0070537C" w:rsidTr="00652ED6">
        <w:trPr>
          <w:jc w:val="center"/>
        </w:trPr>
        <w:tc>
          <w:tcPr>
            <w:tcW w:w="679" w:type="pct"/>
            <w:shd w:val="clear" w:color="auto" w:fill="BFBFBF" w:themeFill="background1" w:themeFillShade="BF"/>
          </w:tcPr>
          <w:p w:rsidR="00AA0F1E" w:rsidRPr="00652ED6" w:rsidRDefault="00AA0F1E" w:rsidP="00652ED6">
            <w:pPr>
              <w:pStyle w:val="a4"/>
              <w:rPr>
                <w:b/>
              </w:rPr>
            </w:pPr>
            <w:r w:rsidRPr="00652ED6">
              <w:rPr>
                <w:rFonts w:hint="eastAsia"/>
                <w:b/>
              </w:rPr>
              <w:t>編</w:t>
            </w:r>
            <w:r w:rsidRPr="00652ED6">
              <w:rPr>
                <w:b/>
              </w:rPr>
              <w:t>號</w:t>
            </w:r>
          </w:p>
        </w:tc>
        <w:tc>
          <w:tcPr>
            <w:tcW w:w="1882" w:type="pct"/>
            <w:shd w:val="clear" w:color="auto" w:fill="BFBFBF" w:themeFill="background1" w:themeFillShade="BF"/>
          </w:tcPr>
          <w:p w:rsidR="00AA0F1E" w:rsidRPr="00652ED6" w:rsidRDefault="00AA0F1E" w:rsidP="00652ED6">
            <w:pPr>
              <w:pStyle w:val="a4"/>
              <w:rPr>
                <w:b/>
              </w:rPr>
            </w:pPr>
            <w:r w:rsidRPr="00652ED6">
              <w:rPr>
                <w:b/>
              </w:rPr>
              <w:t>元件</w:t>
            </w:r>
          </w:p>
        </w:tc>
        <w:tc>
          <w:tcPr>
            <w:tcW w:w="2439" w:type="pct"/>
            <w:shd w:val="clear" w:color="auto" w:fill="BFBFBF" w:themeFill="background1" w:themeFillShade="BF"/>
          </w:tcPr>
          <w:p w:rsidR="00AA0F1E" w:rsidRPr="00652ED6" w:rsidRDefault="00AA0F1E" w:rsidP="00652ED6">
            <w:pPr>
              <w:pStyle w:val="a4"/>
              <w:rPr>
                <w:b/>
              </w:rPr>
            </w:pPr>
            <w:r w:rsidRPr="00652ED6">
              <w:rPr>
                <w:b/>
              </w:rPr>
              <w:t>測試項目</w:t>
            </w:r>
          </w:p>
        </w:tc>
      </w:tr>
      <w:tr w:rsidR="00AA0F1E" w:rsidRPr="0070537C" w:rsidTr="00652ED6">
        <w:trPr>
          <w:jc w:val="center"/>
        </w:trPr>
        <w:tc>
          <w:tcPr>
            <w:tcW w:w="679" w:type="pct"/>
            <w:vAlign w:val="center"/>
          </w:tcPr>
          <w:p w:rsidR="00AA0F1E" w:rsidRPr="0070537C" w:rsidRDefault="00AA0F1E" w:rsidP="00652ED6">
            <w:pPr>
              <w:pStyle w:val="a4"/>
            </w:pPr>
            <w:r w:rsidRPr="0070537C">
              <w:t>AT1</w:t>
            </w:r>
          </w:p>
        </w:tc>
        <w:tc>
          <w:tcPr>
            <w:tcW w:w="1882" w:type="pct"/>
            <w:vAlign w:val="center"/>
          </w:tcPr>
          <w:p w:rsidR="00AA0F1E" w:rsidRPr="0070537C" w:rsidRDefault="00AA0F1E" w:rsidP="00652ED6">
            <w:pPr>
              <w:pStyle w:val="a4"/>
            </w:pPr>
            <w:r w:rsidRPr="00161DD3">
              <w:rPr>
                <w:rFonts w:hint="eastAsia"/>
              </w:rPr>
              <w:t>設備組態管理</w:t>
            </w:r>
            <w:r w:rsidRPr="0070537C">
              <w:t>plan</w:t>
            </w:r>
          </w:p>
        </w:tc>
        <w:tc>
          <w:tcPr>
            <w:tcW w:w="2439" w:type="pct"/>
            <w:vAlign w:val="center"/>
          </w:tcPr>
          <w:p w:rsidR="00AA0F1E" w:rsidRPr="00BE0DA4" w:rsidRDefault="00AA0F1E" w:rsidP="00652ED6">
            <w:pPr>
              <w:pStyle w:val="a4"/>
              <w:jc w:val="both"/>
            </w:pPr>
            <w:r w:rsidRPr="0070537C">
              <w:t>主要負責</w:t>
            </w:r>
            <w:r w:rsidRPr="00133157">
              <w:t>註冊並管理所有</w:t>
            </w:r>
            <w:r w:rsidRPr="00133157">
              <w:t>CCD</w:t>
            </w:r>
            <w:r>
              <w:rPr>
                <w:rFonts w:hint="eastAsia"/>
              </w:rPr>
              <w:t>及建置</w:t>
            </w:r>
            <w:r w:rsidRPr="000F4057">
              <w:rPr>
                <w:rFonts w:hint="eastAsia"/>
              </w:rPr>
              <w:t>監控</w:t>
            </w:r>
            <w:r w:rsidRPr="000F4057">
              <w:rPr>
                <w:rFonts w:hint="eastAsia"/>
              </w:rPr>
              <w:t>/</w:t>
            </w:r>
            <w:r w:rsidRPr="000F4057">
              <w:rPr>
                <w:rFonts w:hint="eastAsia"/>
              </w:rPr>
              <w:t>感測設備</w:t>
            </w:r>
            <w:r>
              <w:rPr>
                <w:rFonts w:hint="eastAsia"/>
              </w:rPr>
              <w:t>與</w:t>
            </w:r>
            <w:r w:rsidRPr="000F4057">
              <w:rPr>
                <w:rFonts w:hint="eastAsia"/>
              </w:rPr>
              <w:t>指向</w:t>
            </w:r>
            <w:r w:rsidRPr="000F4057">
              <w:rPr>
                <w:rFonts w:hint="eastAsia"/>
              </w:rPr>
              <w:t>/</w:t>
            </w:r>
            <w:r w:rsidRPr="000F4057">
              <w:rPr>
                <w:rFonts w:hint="eastAsia"/>
              </w:rPr>
              <w:t>顯示裝置</w:t>
            </w:r>
            <w:r w:rsidRPr="00133157">
              <w:t>。</w:t>
            </w:r>
          </w:p>
          <w:p w:rsidR="00AA0F1E" w:rsidRDefault="00AA0F1E" w:rsidP="00652ED6">
            <w:pPr>
              <w:pStyle w:val="a4"/>
              <w:jc w:val="both"/>
            </w:pPr>
            <w:r w:rsidRPr="00161DD3">
              <w:rPr>
                <w:rFonts w:hint="eastAsia"/>
              </w:rPr>
              <w:t>CCD</w:t>
            </w:r>
            <w:r w:rsidRPr="00161DD3">
              <w:rPr>
                <w:rFonts w:hint="eastAsia"/>
              </w:rPr>
              <w:t>的組態</w:t>
            </w:r>
            <w:r>
              <w:rPr>
                <w:rFonts w:hint="eastAsia"/>
              </w:rPr>
              <w:t>有變動並需要進行校正處理。</w:t>
            </w:r>
          </w:p>
          <w:p w:rsidR="00AA0F1E" w:rsidRDefault="00AA0F1E" w:rsidP="00652ED6">
            <w:pPr>
              <w:pStyle w:val="a4"/>
              <w:jc w:val="both"/>
            </w:pPr>
            <w:r w:rsidRPr="00161DD3">
              <w:rPr>
                <w:rFonts w:hint="eastAsia"/>
              </w:rPr>
              <w:t>選定參考點架設</w:t>
            </w:r>
            <w:r w:rsidRPr="00161DD3">
              <w:rPr>
                <w:rFonts w:hint="eastAsia"/>
              </w:rPr>
              <w:t>CCD</w:t>
            </w:r>
            <w:r w:rsidRPr="00161DD3">
              <w:rPr>
                <w:rFonts w:hint="eastAsia"/>
              </w:rPr>
              <w:t>。電腦利用多台</w:t>
            </w:r>
            <w:r w:rsidRPr="00161DD3">
              <w:rPr>
                <w:rFonts w:hint="eastAsia"/>
              </w:rPr>
              <w:t>CCD</w:t>
            </w:r>
            <w:r w:rsidRPr="00161DD3">
              <w:rPr>
                <w:rFonts w:hint="eastAsia"/>
              </w:rPr>
              <w:t>進行三點定位，回報目前位置給系統。</w:t>
            </w:r>
          </w:p>
          <w:p w:rsidR="00AA0F1E" w:rsidRPr="00E82C52" w:rsidRDefault="00AA0F1E" w:rsidP="00652ED6">
            <w:pPr>
              <w:pStyle w:val="a4"/>
              <w:jc w:val="both"/>
            </w:pPr>
            <w:r w:rsidRPr="00161DD3">
              <w:rPr>
                <w:rFonts w:hint="eastAsia"/>
              </w:rPr>
              <w:t>接受使用者螢幕點選訊號後，轉換成螢幕座標後傳至</w:t>
            </w:r>
            <w:r w:rsidRPr="00161DD3">
              <w:rPr>
                <w:rFonts w:hint="eastAsia"/>
              </w:rPr>
              <w:t>AR</w:t>
            </w:r>
            <w:r>
              <w:rPr>
                <w:rFonts w:hint="eastAsia"/>
              </w:rPr>
              <w:t>使用者介面</w:t>
            </w:r>
            <w:r w:rsidRPr="00161DD3">
              <w:rPr>
                <w:rFonts w:hint="eastAsia"/>
              </w:rPr>
              <w:t>處理。</w:t>
            </w:r>
          </w:p>
        </w:tc>
      </w:tr>
      <w:tr w:rsidR="00AA0F1E" w:rsidRPr="0070537C" w:rsidTr="00652ED6">
        <w:trPr>
          <w:trHeight w:val="1703"/>
          <w:jc w:val="center"/>
        </w:trPr>
        <w:tc>
          <w:tcPr>
            <w:tcW w:w="679" w:type="pct"/>
            <w:vAlign w:val="center"/>
          </w:tcPr>
          <w:p w:rsidR="00AA0F1E" w:rsidRPr="0070537C" w:rsidRDefault="00AA0F1E" w:rsidP="00652ED6">
            <w:pPr>
              <w:pStyle w:val="a4"/>
            </w:pPr>
            <w:r w:rsidRPr="0070537C">
              <w:t>AT2</w:t>
            </w:r>
          </w:p>
        </w:tc>
        <w:tc>
          <w:tcPr>
            <w:tcW w:w="1882" w:type="pct"/>
            <w:vAlign w:val="center"/>
          </w:tcPr>
          <w:p w:rsidR="00AA0F1E" w:rsidRPr="0070537C" w:rsidRDefault="00AA0F1E" w:rsidP="00652ED6">
            <w:pPr>
              <w:pStyle w:val="a4"/>
            </w:pPr>
            <w:r w:rsidRPr="00AD09EE">
              <w:rPr>
                <w:rFonts w:hint="eastAsia"/>
              </w:rPr>
              <w:t>座標轉換</w:t>
            </w:r>
            <w:r w:rsidRPr="0070537C">
              <w:t>plan</w:t>
            </w:r>
          </w:p>
        </w:tc>
        <w:tc>
          <w:tcPr>
            <w:tcW w:w="2439" w:type="pct"/>
            <w:vAlign w:val="center"/>
          </w:tcPr>
          <w:p w:rsidR="00AA0F1E" w:rsidRDefault="00AA0F1E" w:rsidP="00652ED6">
            <w:pPr>
              <w:pStyle w:val="a4"/>
              <w:jc w:val="both"/>
            </w:pPr>
            <w:r w:rsidRPr="00E82C52">
              <w:t>透過</w:t>
            </w:r>
            <w:r w:rsidRPr="00E82C52">
              <w:t>CCD</w:t>
            </w:r>
            <w:r w:rsidRPr="00E82C52">
              <w:t>所看到顯示器螢幕上的物件與現實物件之間的投射關係</w:t>
            </w:r>
          </w:p>
          <w:p w:rsidR="00AA0F1E" w:rsidRPr="0070537C" w:rsidRDefault="00AA0F1E" w:rsidP="00652ED6">
            <w:pPr>
              <w:pStyle w:val="a4"/>
              <w:jc w:val="both"/>
            </w:pPr>
            <w:r w:rsidRPr="00133157">
              <w:t>當</w:t>
            </w:r>
            <w:r w:rsidRPr="00133157">
              <w:t>CCD</w:t>
            </w:r>
            <w:r>
              <w:t>鏡頭角度移動，或焦距調整時，這些</w:t>
            </w:r>
            <w:r>
              <w:rPr>
                <w:rFonts w:hint="eastAsia"/>
              </w:rPr>
              <w:t>座標</w:t>
            </w:r>
            <w:r w:rsidRPr="00133157">
              <w:t>必須跟著重新調校</w:t>
            </w:r>
          </w:p>
        </w:tc>
      </w:tr>
      <w:tr w:rsidR="00AA0F1E" w:rsidRPr="0070537C" w:rsidTr="00652ED6">
        <w:trPr>
          <w:trHeight w:val="2911"/>
          <w:jc w:val="center"/>
        </w:trPr>
        <w:tc>
          <w:tcPr>
            <w:tcW w:w="679" w:type="pct"/>
            <w:vAlign w:val="center"/>
          </w:tcPr>
          <w:p w:rsidR="00AA0F1E" w:rsidRPr="0070537C" w:rsidRDefault="00AA0F1E" w:rsidP="00652ED6">
            <w:pPr>
              <w:pStyle w:val="a4"/>
            </w:pPr>
            <w:r w:rsidRPr="0070537C">
              <w:t>AT3</w:t>
            </w:r>
          </w:p>
        </w:tc>
        <w:tc>
          <w:tcPr>
            <w:tcW w:w="1882" w:type="pct"/>
            <w:vAlign w:val="center"/>
          </w:tcPr>
          <w:p w:rsidR="00AA0F1E" w:rsidRPr="0070537C" w:rsidRDefault="00AA0F1E" w:rsidP="00652ED6">
            <w:pPr>
              <w:pStyle w:val="a4"/>
            </w:pPr>
            <w:r w:rsidRPr="00DF40D5">
              <w:rPr>
                <w:rFonts w:hint="eastAsia"/>
              </w:rPr>
              <w:t>3D</w:t>
            </w:r>
            <w:r w:rsidRPr="00DF40D5">
              <w:rPr>
                <w:rFonts w:hint="eastAsia"/>
              </w:rPr>
              <w:t>視覺定位</w:t>
            </w:r>
            <w:r w:rsidRPr="0070537C">
              <w:t>plan</w:t>
            </w:r>
          </w:p>
        </w:tc>
        <w:tc>
          <w:tcPr>
            <w:tcW w:w="2439" w:type="pct"/>
            <w:vAlign w:val="center"/>
          </w:tcPr>
          <w:p w:rsidR="00AA0F1E" w:rsidRPr="0070537C" w:rsidRDefault="00AA0F1E" w:rsidP="00652ED6">
            <w:pPr>
              <w:pStyle w:val="a4"/>
              <w:jc w:val="both"/>
            </w:pPr>
            <w:r w:rsidRPr="0070537C">
              <w:t>主要負責</w:t>
            </w:r>
            <w:r>
              <w:rPr>
                <w:rFonts w:hint="eastAsia"/>
              </w:rPr>
              <w:t>利用多部</w:t>
            </w:r>
            <w:r>
              <w:rPr>
                <w:rFonts w:hint="eastAsia"/>
              </w:rPr>
              <w:t>CCD</w:t>
            </w:r>
            <w:r>
              <w:rPr>
                <w:rFonts w:hint="eastAsia"/>
              </w:rPr>
              <w:t>來自動計算實境座標</w:t>
            </w:r>
            <w:r w:rsidRPr="0070537C">
              <w:t>。</w:t>
            </w:r>
          </w:p>
          <w:p w:rsidR="00AA0F1E" w:rsidRDefault="00AA0F1E" w:rsidP="00652ED6">
            <w:pPr>
              <w:pStyle w:val="a4"/>
              <w:jc w:val="both"/>
            </w:pPr>
            <w:r>
              <w:rPr>
                <w:rFonts w:hint="eastAsia"/>
              </w:rPr>
              <w:t>真實計算出</w:t>
            </w:r>
            <w:r>
              <w:rPr>
                <w:rFonts w:hint="eastAsia"/>
              </w:rPr>
              <w:t>3D</w:t>
            </w:r>
            <w:r>
              <w:rPr>
                <w:rFonts w:hint="eastAsia"/>
              </w:rPr>
              <w:t>座標位置</w:t>
            </w:r>
          </w:p>
          <w:p w:rsidR="00AA0F1E" w:rsidRDefault="00AA0F1E" w:rsidP="00652ED6">
            <w:pPr>
              <w:pStyle w:val="a4"/>
              <w:jc w:val="both"/>
            </w:pPr>
            <w:r>
              <w:rPr>
                <w:rFonts w:hint="eastAsia"/>
              </w:rPr>
              <w:t>真實計算出</w:t>
            </w:r>
            <w:r>
              <w:rPr>
                <w:rFonts w:hint="eastAsia"/>
              </w:rPr>
              <w:t>2D</w:t>
            </w:r>
            <w:r>
              <w:rPr>
                <w:rFonts w:hint="eastAsia"/>
              </w:rPr>
              <w:t>座標位置</w:t>
            </w:r>
          </w:p>
          <w:p w:rsidR="00AA0F1E" w:rsidRDefault="00AA0F1E" w:rsidP="00652ED6">
            <w:pPr>
              <w:pStyle w:val="a4"/>
              <w:jc w:val="both"/>
            </w:pPr>
            <w:r>
              <w:rPr>
                <w:rFonts w:hint="eastAsia"/>
              </w:rPr>
              <w:t>取得隨意點選的物件座標</w:t>
            </w:r>
          </w:p>
          <w:p w:rsidR="00AA0F1E" w:rsidRPr="0070537C" w:rsidRDefault="00AA0F1E" w:rsidP="00652ED6">
            <w:pPr>
              <w:pStyle w:val="a4"/>
              <w:jc w:val="both"/>
            </w:pPr>
            <w:r>
              <w:rPr>
                <w:rFonts w:hint="eastAsia"/>
              </w:rPr>
              <w:t>綜合</w:t>
            </w:r>
            <w:r>
              <w:rPr>
                <w:rFonts w:hint="eastAsia"/>
              </w:rPr>
              <w:t>CCD</w:t>
            </w:r>
            <w:r>
              <w:rPr>
                <w:rFonts w:hint="eastAsia"/>
              </w:rPr>
              <w:t>與座標得知與實</w:t>
            </w:r>
            <w:proofErr w:type="gramStart"/>
            <w:r>
              <w:rPr>
                <w:rFonts w:hint="eastAsia"/>
              </w:rPr>
              <w:t>境間的距離</w:t>
            </w:r>
            <w:proofErr w:type="gramEnd"/>
          </w:p>
        </w:tc>
      </w:tr>
      <w:tr w:rsidR="00AA0F1E" w:rsidRPr="0070537C" w:rsidTr="00652ED6">
        <w:trPr>
          <w:trHeight w:val="2911"/>
          <w:jc w:val="center"/>
        </w:trPr>
        <w:tc>
          <w:tcPr>
            <w:tcW w:w="679" w:type="pct"/>
            <w:vAlign w:val="center"/>
          </w:tcPr>
          <w:p w:rsidR="00AA0F1E" w:rsidRPr="0070537C" w:rsidRDefault="00AA0F1E" w:rsidP="00652ED6">
            <w:pPr>
              <w:pStyle w:val="a4"/>
            </w:pPr>
            <w:r>
              <w:rPr>
                <w:rFonts w:hint="eastAsia"/>
              </w:rPr>
              <w:lastRenderedPageBreak/>
              <w:t>AT4</w:t>
            </w:r>
          </w:p>
        </w:tc>
        <w:tc>
          <w:tcPr>
            <w:tcW w:w="1882" w:type="pct"/>
            <w:vAlign w:val="center"/>
          </w:tcPr>
          <w:p w:rsidR="00AA0F1E" w:rsidRPr="0070537C" w:rsidRDefault="00AA0F1E" w:rsidP="00652ED6">
            <w:pPr>
              <w:pStyle w:val="a4"/>
            </w:pPr>
            <w:proofErr w:type="gramStart"/>
            <w:r w:rsidRPr="00DF40D5">
              <w:rPr>
                <w:rFonts w:hint="eastAsia"/>
              </w:rPr>
              <w:t>可視區物件</w:t>
            </w:r>
            <w:proofErr w:type="gramEnd"/>
            <w:r w:rsidRPr="00DF40D5">
              <w:rPr>
                <w:rFonts w:hint="eastAsia"/>
              </w:rPr>
              <w:t>搜尋與標示</w:t>
            </w:r>
            <w:r>
              <w:rPr>
                <w:rFonts w:hint="eastAsia"/>
              </w:rPr>
              <w:t>plan</w:t>
            </w:r>
          </w:p>
        </w:tc>
        <w:tc>
          <w:tcPr>
            <w:tcW w:w="2439" w:type="pct"/>
            <w:vAlign w:val="center"/>
          </w:tcPr>
          <w:p w:rsidR="00AA0F1E" w:rsidRDefault="00AA0F1E" w:rsidP="00652ED6">
            <w:pPr>
              <w:pStyle w:val="a4"/>
              <w:jc w:val="both"/>
              <w:rPr>
                <w:kern w:val="0"/>
              </w:rPr>
            </w:pPr>
            <w:r>
              <w:rPr>
                <w:rFonts w:hint="eastAsia"/>
                <w:kern w:val="0"/>
              </w:rPr>
              <w:t>主要負責</w:t>
            </w:r>
            <w:r w:rsidRPr="00133157">
              <w:rPr>
                <w:kern w:val="0"/>
              </w:rPr>
              <w:t>在</w:t>
            </w:r>
            <w:r>
              <w:rPr>
                <w:rFonts w:hint="eastAsia"/>
                <w:kern w:val="0"/>
              </w:rPr>
              <w:t>AR</w:t>
            </w:r>
            <w:r>
              <w:rPr>
                <w:rFonts w:hint="eastAsia"/>
                <w:kern w:val="0"/>
              </w:rPr>
              <w:t>系統介面</w:t>
            </w:r>
            <w:r w:rsidRPr="00133157">
              <w:rPr>
                <w:kern w:val="0"/>
              </w:rPr>
              <w:t>中標示出</w:t>
            </w:r>
            <w:r w:rsidRPr="00133157">
              <w:rPr>
                <w:kern w:val="0"/>
              </w:rPr>
              <w:t>CCD</w:t>
            </w:r>
            <w:r w:rsidRPr="00133157">
              <w:rPr>
                <w:kern w:val="0"/>
              </w:rPr>
              <w:t>的所有的可視</w:t>
            </w:r>
            <w:r w:rsidRPr="00133157">
              <w:rPr>
                <w:kern w:val="0"/>
              </w:rPr>
              <w:t>POI</w:t>
            </w:r>
            <w:r>
              <w:rPr>
                <w:rFonts w:hint="eastAsia"/>
                <w:kern w:val="0"/>
              </w:rPr>
              <w:t>。</w:t>
            </w:r>
          </w:p>
          <w:p w:rsidR="00AA0F1E" w:rsidRDefault="00AA0F1E" w:rsidP="00652ED6">
            <w:pPr>
              <w:pStyle w:val="a4"/>
              <w:jc w:val="both"/>
            </w:pPr>
            <w:r>
              <w:rPr>
                <w:rFonts w:hint="eastAsia"/>
              </w:rPr>
              <w:t>是否可以新增物件區域及位置</w:t>
            </w:r>
          </w:p>
          <w:p w:rsidR="00AA0F1E" w:rsidRDefault="00AA0F1E" w:rsidP="00652ED6">
            <w:pPr>
              <w:pStyle w:val="a4"/>
              <w:jc w:val="both"/>
            </w:pPr>
            <w:r>
              <w:rPr>
                <w:rFonts w:hint="eastAsia"/>
              </w:rPr>
              <w:t>是否可以搜尋物件</w:t>
            </w:r>
          </w:p>
          <w:p w:rsidR="00AA0F1E" w:rsidRDefault="00AA0F1E" w:rsidP="00652ED6">
            <w:pPr>
              <w:pStyle w:val="a4"/>
              <w:jc w:val="both"/>
            </w:pPr>
            <w:r>
              <w:rPr>
                <w:rFonts w:hint="eastAsia"/>
              </w:rPr>
              <w:t>是否可以刪除物件</w:t>
            </w:r>
          </w:p>
          <w:p w:rsidR="00AA0F1E" w:rsidRDefault="00AA0F1E" w:rsidP="00652ED6">
            <w:pPr>
              <w:pStyle w:val="a4"/>
              <w:jc w:val="both"/>
            </w:pPr>
            <w:r>
              <w:rPr>
                <w:rFonts w:hint="eastAsia"/>
              </w:rPr>
              <w:t>是否有正確的</w:t>
            </w:r>
            <w:r>
              <w:rPr>
                <w:rFonts w:hint="eastAsia"/>
              </w:rPr>
              <w:t>POI</w:t>
            </w:r>
            <w:r>
              <w:rPr>
                <w:rFonts w:hint="eastAsia"/>
              </w:rPr>
              <w:t>物件呈現</w:t>
            </w:r>
          </w:p>
          <w:p w:rsidR="00AA0F1E" w:rsidRPr="00DF40D5" w:rsidRDefault="00AA0F1E" w:rsidP="00652ED6">
            <w:pPr>
              <w:pStyle w:val="a4"/>
              <w:jc w:val="both"/>
            </w:pPr>
            <w:r>
              <w:rPr>
                <w:rFonts w:hint="eastAsia"/>
              </w:rPr>
              <w:t>是否有依距離篩選該投射的</w:t>
            </w:r>
            <w:proofErr w:type="gramStart"/>
            <w:r>
              <w:rPr>
                <w:rFonts w:hint="eastAsia"/>
              </w:rPr>
              <w:t>可視區物件</w:t>
            </w:r>
            <w:proofErr w:type="gramEnd"/>
            <w:r>
              <w:rPr>
                <w:rFonts w:hint="eastAsia"/>
              </w:rPr>
              <w:t>與</w:t>
            </w:r>
            <w:r>
              <w:rPr>
                <w:rFonts w:hint="eastAsia"/>
              </w:rPr>
              <w:t>POI</w:t>
            </w:r>
            <w:r>
              <w:rPr>
                <w:rFonts w:hint="eastAsia"/>
              </w:rPr>
              <w:t>位置</w:t>
            </w:r>
          </w:p>
        </w:tc>
      </w:tr>
      <w:tr w:rsidR="00AA0F1E" w:rsidRPr="0070537C" w:rsidTr="00652ED6">
        <w:trPr>
          <w:jc w:val="center"/>
        </w:trPr>
        <w:tc>
          <w:tcPr>
            <w:tcW w:w="679" w:type="pct"/>
            <w:vAlign w:val="center"/>
          </w:tcPr>
          <w:p w:rsidR="00AA0F1E" w:rsidRPr="0070537C" w:rsidRDefault="00AA0F1E" w:rsidP="00652ED6">
            <w:pPr>
              <w:pStyle w:val="a4"/>
            </w:pPr>
            <w:r w:rsidRPr="0070537C">
              <w:t>IT1</w:t>
            </w:r>
          </w:p>
        </w:tc>
        <w:tc>
          <w:tcPr>
            <w:tcW w:w="1882" w:type="pct"/>
            <w:vAlign w:val="center"/>
          </w:tcPr>
          <w:p w:rsidR="00AA0F1E" w:rsidRPr="0070537C" w:rsidRDefault="00AA0F1E" w:rsidP="00652ED6">
            <w:pPr>
              <w:pStyle w:val="a4"/>
            </w:pPr>
            <w:r>
              <w:rPr>
                <w:rFonts w:hint="eastAsia"/>
              </w:rPr>
              <w:t>CCD</w:t>
            </w:r>
            <w:r>
              <w:rPr>
                <w:rFonts w:hint="eastAsia"/>
              </w:rPr>
              <w:t>選定參考點及架設</w:t>
            </w:r>
          </w:p>
        </w:tc>
        <w:tc>
          <w:tcPr>
            <w:tcW w:w="2439" w:type="pct"/>
            <w:vAlign w:val="center"/>
          </w:tcPr>
          <w:p w:rsidR="00AA0F1E" w:rsidRPr="0070537C" w:rsidRDefault="00AA0F1E" w:rsidP="00652ED6">
            <w:pPr>
              <w:pStyle w:val="a4"/>
              <w:jc w:val="both"/>
            </w:pPr>
            <w:r>
              <w:rPr>
                <w:rFonts w:hint="eastAsia"/>
              </w:rPr>
              <w:t>測試後得知各部</w:t>
            </w:r>
            <w:r>
              <w:rPr>
                <w:rFonts w:hint="eastAsia"/>
              </w:rPr>
              <w:t>CCD</w:t>
            </w:r>
            <w:r>
              <w:rPr>
                <w:rFonts w:hint="eastAsia"/>
              </w:rPr>
              <w:t>正確參考點</w:t>
            </w:r>
          </w:p>
        </w:tc>
      </w:tr>
      <w:tr w:rsidR="00AA0F1E" w:rsidRPr="0070537C" w:rsidTr="00652ED6">
        <w:trPr>
          <w:jc w:val="center"/>
        </w:trPr>
        <w:tc>
          <w:tcPr>
            <w:tcW w:w="679" w:type="pct"/>
            <w:vAlign w:val="center"/>
          </w:tcPr>
          <w:p w:rsidR="00AA0F1E" w:rsidRPr="0070537C" w:rsidRDefault="00AA0F1E" w:rsidP="00652ED6">
            <w:pPr>
              <w:pStyle w:val="a4"/>
            </w:pPr>
            <w:r w:rsidRPr="0070537C">
              <w:t>IT2</w:t>
            </w:r>
          </w:p>
        </w:tc>
        <w:tc>
          <w:tcPr>
            <w:tcW w:w="1882" w:type="pct"/>
            <w:vAlign w:val="center"/>
          </w:tcPr>
          <w:p w:rsidR="00AA0F1E" w:rsidRPr="0070537C" w:rsidRDefault="00AA0F1E" w:rsidP="00652ED6">
            <w:pPr>
              <w:pStyle w:val="a4"/>
            </w:pPr>
            <w:r>
              <w:rPr>
                <w:rFonts w:hint="eastAsia"/>
              </w:rPr>
              <w:t>座標計算及轉換</w:t>
            </w:r>
          </w:p>
        </w:tc>
        <w:tc>
          <w:tcPr>
            <w:tcW w:w="2439" w:type="pct"/>
            <w:vAlign w:val="center"/>
          </w:tcPr>
          <w:p w:rsidR="00AA0F1E" w:rsidRPr="0070537C" w:rsidRDefault="00AA0F1E" w:rsidP="00652ED6">
            <w:pPr>
              <w:pStyle w:val="a4"/>
              <w:jc w:val="both"/>
            </w:pPr>
            <w:r>
              <w:rPr>
                <w:rFonts w:hint="eastAsia"/>
              </w:rPr>
              <w:t>測試後確定</w:t>
            </w:r>
            <w:r>
              <w:rPr>
                <w:rFonts w:hint="eastAsia"/>
              </w:rPr>
              <w:t>2D</w:t>
            </w:r>
            <w:r>
              <w:rPr>
                <w:rFonts w:hint="eastAsia"/>
              </w:rPr>
              <w:t>環境與</w:t>
            </w:r>
            <w:r>
              <w:rPr>
                <w:rFonts w:hint="eastAsia"/>
              </w:rPr>
              <w:t>3D</w:t>
            </w:r>
            <w:r>
              <w:rPr>
                <w:rFonts w:hint="eastAsia"/>
              </w:rPr>
              <w:t>環境互相轉換正確</w:t>
            </w:r>
          </w:p>
        </w:tc>
      </w:tr>
      <w:tr w:rsidR="00AA0F1E" w:rsidRPr="0070537C" w:rsidTr="00652ED6">
        <w:trPr>
          <w:jc w:val="center"/>
        </w:trPr>
        <w:tc>
          <w:tcPr>
            <w:tcW w:w="679" w:type="pct"/>
            <w:vAlign w:val="center"/>
          </w:tcPr>
          <w:p w:rsidR="00AA0F1E" w:rsidRPr="0070537C" w:rsidRDefault="00AA0F1E" w:rsidP="00652ED6">
            <w:pPr>
              <w:pStyle w:val="a4"/>
            </w:pPr>
            <w:r w:rsidRPr="0070537C">
              <w:t>IT3</w:t>
            </w:r>
          </w:p>
        </w:tc>
        <w:tc>
          <w:tcPr>
            <w:tcW w:w="1882" w:type="pct"/>
            <w:vAlign w:val="center"/>
          </w:tcPr>
          <w:p w:rsidR="00AA0F1E" w:rsidRPr="0070537C" w:rsidRDefault="00AA0F1E" w:rsidP="00652ED6">
            <w:pPr>
              <w:pStyle w:val="a4"/>
            </w:pPr>
            <w:r>
              <w:rPr>
                <w:rFonts w:hint="eastAsia"/>
              </w:rPr>
              <w:t>3D</w:t>
            </w:r>
            <w:r>
              <w:rPr>
                <w:rFonts w:hint="eastAsia"/>
              </w:rPr>
              <w:t>環境定位</w:t>
            </w:r>
          </w:p>
        </w:tc>
        <w:tc>
          <w:tcPr>
            <w:tcW w:w="2439" w:type="pct"/>
            <w:vAlign w:val="center"/>
          </w:tcPr>
          <w:p w:rsidR="00AA0F1E" w:rsidRPr="0070537C" w:rsidRDefault="00AA0F1E" w:rsidP="00652ED6">
            <w:pPr>
              <w:pStyle w:val="a4"/>
              <w:jc w:val="both"/>
            </w:pPr>
            <w:r>
              <w:rPr>
                <w:rFonts w:hint="eastAsia"/>
              </w:rPr>
              <w:t>測試後計算出正確</w:t>
            </w:r>
            <w:r>
              <w:rPr>
                <w:rFonts w:hint="eastAsia"/>
              </w:rPr>
              <w:t>3D</w:t>
            </w:r>
            <w:r>
              <w:rPr>
                <w:rFonts w:hint="eastAsia"/>
              </w:rPr>
              <w:t>環境定位座標</w:t>
            </w:r>
          </w:p>
        </w:tc>
      </w:tr>
      <w:tr w:rsidR="00AA0F1E" w:rsidRPr="0070537C" w:rsidTr="00652ED6">
        <w:trPr>
          <w:jc w:val="center"/>
        </w:trPr>
        <w:tc>
          <w:tcPr>
            <w:tcW w:w="679" w:type="pct"/>
            <w:vAlign w:val="center"/>
          </w:tcPr>
          <w:p w:rsidR="00AA0F1E" w:rsidRPr="0070537C" w:rsidRDefault="00AA0F1E" w:rsidP="00652ED6">
            <w:pPr>
              <w:pStyle w:val="a4"/>
            </w:pPr>
            <w:r w:rsidRPr="0070537C">
              <w:t>IT</w:t>
            </w:r>
            <w:r>
              <w:rPr>
                <w:rFonts w:hint="eastAsia"/>
              </w:rPr>
              <w:t>4</w:t>
            </w:r>
          </w:p>
        </w:tc>
        <w:tc>
          <w:tcPr>
            <w:tcW w:w="1882" w:type="pct"/>
            <w:vAlign w:val="center"/>
          </w:tcPr>
          <w:p w:rsidR="00AA0F1E" w:rsidRPr="0070537C" w:rsidRDefault="00AA0F1E" w:rsidP="00652ED6">
            <w:pPr>
              <w:pStyle w:val="a4"/>
            </w:pPr>
            <w:r>
              <w:rPr>
                <w:rFonts w:hint="eastAsia"/>
              </w:rPr>
              <w:t>視覺化呈現介面</w:t>
            </w:r>
          </w:p>
        </w:tc>
        <w:tc>
          <w:tcPr>
            <w:tcW w:w="2439" w:type="pct"/>
            <w:vAlign w:val="center"/>
          </w:tcPr>
          <w:p w:rsidR="00AA0F1E" w:rsidRPr="0070537C" w:rsidRDefault="00AA0F1E" w:rsidP="00652ED6">
            <w:pPr>
              <w:pStyle w:val="a4"/>
              <w:jc w:val="both"/>
            </w:pPr>
            <w:r>
              <w:rPr>
                <w:rFonts w:hint="eastAsia"/>
              </w:rPr>
              <w:t>整合各項數值及資訊並可以視覺化直覺呈現</w:t>
            </w:r>
          </w:p>
        </w:tc>
      </w:tr>
    </w:tbl>
    <w:p w:rsidR="00652ED6" w:rsidRDefault="00652ED6" w:rsidP="00AA0F1E">
      <w:pPr>
        <w:ind w:firstLineChars="0" w:firstLine="480"/>
        <w:rPr>
          <w:rFonts w:hint="eastAsia"/>
          <w:lang w:val="zh-TW"/>
        </w:rPr>
      </w:pPr>
    </w:p>
    <w:p w:rsidR="00AB3D39" w:rsidRPr="00AB3D39" w:rsidRDefault="00AA0F1E" w:rsidP="00AB3D39">
      <w:pPr>
        <w:ind w:firstLine="480"/>
        <w:rPr>
          <w:rFonts w:hint="eastAsia"/>
          <w:lang w:val="zh-TW"/>
        </w:rPr>
      </w:pPr>
      <w:r w:rsidRPr="004B40D7">
        <w:rPr>
          <w:rFonts w:hint="eastAsia"/>
          <w:lang w:val="zh-TW"/>
        </w:rPr>
        <w:t>子計畫</w:t>
      </w:r>
      <w:proofErr w:type="gramStart"/>
      <w:r w:rsidRPr="004B40D7">
        <w:rPr>
          <w:rFonts w:hint="eastAsia"/>
          <w:lang w:val="zh-TW"/>
        </w:rPr>
        <w:t>三</w:t>
      </w:r>
      <w:proofErr w:type="gramEnd"/>
      <w:r w:rsidRPr="004B40D7">
        <w:rPr>
          <w:rFonts w:hint="eastAsia"/>
          <w:lang w:val="zh-TW"/>
        </w:rPr>
        <w:t>提出</w:t>
      </w:r>
      <w:r w:rsidRPr="004B40D7">
        <w:rPr>
          <w:lang w:val="zh-TW"/>
        </w:rPr>
        <w:t>智慧農業</w:t>
      </w:r>
      <w:r w:rsidRPr="004B40D7">
        <w:rPr>
          <w:rFonts w:hint="eastAsia"/>
          <w:lang w:val="zh-TW"/>
        </w:rPr>
        <w:t>氣象推估與作物病蟲害特徵探</w:t>
      </w:r>
      <w:proofErr w:type="gramStart"/>
      <w:r w:rsidRPr="004B40D7">
        <w:rPr>
          <w:rFonts w:hint="eastAsia"/>
          <w:lang w:val="zh-TW"/>
        </w:rPr>
        <w:t>勘</w:t>
      </w:r>
      <w:proofErr w:type="gramEnd"/>
      <w:r w:rsidRPr="004B40D7">
        <w:rPr>
          <w:rFonts w:hint="eastAsia"/>
          <w:lang w:val="zh-TW"/>
        </w:rPr>
        <w:t>平台之設計及實作</w:t>
      </w:r>
      <w:r w:rsidRPr="004B40D7">
        <w:rPr>
          <w:lang w:val="zh-TW"/>
        </w:rPr>
        <w:t>，主要</w:t>
      </w:r>
      <w:r w:rsidRPr="004B40D7">
        <w:rPr>
          <w:lang w:val="zh-TW"/>
        </w:rPr>
        <w:t xml:space="preserve"> </w:t>
      </w:r>
      <w:r w:rsidRPr="004B40D7">
        <w:rPr>
          <w:lang w:val="zh-TW"/>
        </w:rPr>
        <w:t>目的為藉由中央氣象局</w:t>
      </w:r>
      <w:proofErr w:type="gramStart"/>
      <w:r w:rsidRPr="004B40D7">
        <w:rPr>
          <w:lang w:val="zh-TW"/>
        </w:rPr>
        <w:t>佈</w:t>
      </w:r>
      <w:proofErr w:type="gramEnd"/>
      <w:r w:rsidRPr="004B40D7">
        <w:rPr>
          <w:lang w:val="zh-TW"/>
        </w:rPr>
        <w:t>建於台灣本島之</w:t>
      </w:r>
      <w:r w:rsidRPr="004B40D7">
        <w:rPr>
          <w:lang w:val="zh-TW"/>
        </w:rPr>
        <w:t xml:space="preserve"> 25 </w:t>
      </w:r>
      <w:proofErr w:type="gramStart"/>
      <w:r w:rsidRPr="004B40D7">
        <w:rPr>
          <w:lang w:val="zh-TW"/>
        </w:rPr>
        <w:t>個</w:t>
      </w:r>
      <w:proofErr w:type="gramEnd"/>
      <w:r w:rsidRPr="004B40D7">
        <w:rPr>
          <w:lang w:val="zh-TW"/>
        </w:rPr>
        <w:t>氣象站之即時公開氣象偵測，使用克利金法及進行農地氣象資訊推估，結合</w:t>
      </w:r>
      <w:proofErr w:type="gramStart"/>
      <w:r w:rsidRPr="004B40D7">
        <w:rPr>
          <w:lang w:val="zh-TW"/>
        </w:rPr>
        <w:t>佈</w:t>
      </w:r>
      <w:proofErr w:type="gramEnd"/>
      <w:r w:rsidRPr="004B40D7">
        <w:rPr>
          <w:lang w:val="zh-TW"/>
        </w:rPr>
        <w:t>建之微氣候感測器，以即時取得作物生長環境及農業氣象資訊，包括溫度、濕度、雨量、</w:t>
      </w:r>
      <w:r w:rsidRPr="004B40D7">
        <w:rPr>
          <w:rFonts w:hint="eastAsia"/>
          <w:lang w:val="zh-TW"/>
        </w:rPr>
        <w:t>氣壓</w:t>
      </w:r>
      <w:r w:rsidRPr="004B40D7">
        <w:rPr>
          <w:lang w:val="zh-TW"/>
        </w:rPr>
        <w:t>等。利用影像辨識技術自動監控作物之生長狀況，並將作物異常影像、專家診斷病蟲害資料、農業氣象推估資訊及</w:t>
      </w:r>
      <w:proofErr w:type="gramStart"/>
      <w:r w:rsidRPr="004B40D7">
        <w:rPr>
          <w:lang w:val="zh-TW"/>
        </w:rPr>
        <w:t>結合物聯網</w:t>
      </w:r>
      <w:proofErr w:type="gramEnd"/>
      <w:r w:rsidRPr="004B40D7">
        <w:rPr>
          <w:lang w:val="zh-TW"/>
        </w:rPr>
        <w:t>技術將</w:t>
      </w:r>
      <w:proofErr w:type="gramStart"/>
      <w:r w:rsidRPr="004B40D7">
        <w:rPr>
          <w:lang w:val="zh-TW"/>
        </w:rPr>
        <w:t>佈</w:t>
      </w:r>
      <w:proofErr w:type="gramEnd"/>
      <w:r w:rsidRPr="004B40D7">
        <w:rPr>
          <w:lang w:val="zh-TW"/>
        </w:rPr>
        <w:t>建</w:t>
      </w:r>
      <w:proofErr w:type="gramStart"/>
      <w:r w:rsidRPr="004B40D7">
        <w:rPr>
          <w:lang w:val="zh-TW"/>
        </w:rPr>
        <w:t>之</w:t>
      </w:r>
      <w:proofErr w:type="gramEnd"/>
      <w:r w:rsidRPr="004B40D7">
        <w:rPr>
          <w:lang w:val="zh-TW"/>
        </w:rPr>
        <w:t>感測器所取得微氣候參數值儲存於雲端資料庫。藉由資料探</w:t>
      </w:r>
      <w:proofErr w:type="gramStart"/>
      <w:r w:rsidRPr="004B40D7">
        <w:rPr>
          <w:lang w:val="zh-TW"/>
        </w:rPr>
        <w:t>勘</w:t>
      </w:r>
      <w:proofErr w:type="gramEnd"/>
      <w:r w:rsidRPr="004B40D7">
        <w:rPr>
          <w:lang w:val="zh-TW"/>
        </w:rPr>
        <w:t>技術分析作物異常、病蟲害</w:t>
      </w:r>
      <w:r w:rsidRPr="004B40D7">
        <w:rPr>
          <w:lang w:val="zh-TW"/>
        </w:rPr>
        <w:t xml:space="preserve"> </w:t>
      </w:r>
      <w:r w:rsidRPr="004B40D7">
        <w:rPr>
          <w:lang w:val="zh-TW"/>
        </w:rPr>
        <w:t>及農業氣象雲端資料庫，挖掘作物病蟲害發生之各種生長環境參數的規則及特徵，建置作物異常及病</w:t>
      </w:r>
      <w:r w:rsidRPr="004B40D7">
        <w:rPr>
          <w:lang w:val="zh-TW"/>
        </w:rPr>
        <w:t xml:space="preserve"> </w:t>
      </w:r>
      <w:r w:rsidRPr="004B40D7">
        <w:rPr>
          <w:lang w:val="zh-TW"/>
        </w:rPr>
        <w:t>蟲害特徵知識庫，以提供作物病蟲害之即時警示及防治建議。作物異常及病蟲害特徵知識庫，</w:t>
      </w:r>
      <w:r w:rsidRPr="004B40D7">
        <w:rPr>
          <w:rFonts w:hint="eastAsia"/>
          <w:lang w:val="zh-TW"/>
        </w:rPr>
        <w:t>之前所</w:t>
      </w:r>
      <w:r w:rsidRPr="004B40D7">
        <w:rPr>
          <w:lang w:val="zh-TW"/>
        </w:rPr>
        <w:t>開發並建置「即時農業氣象資訊推估機制」，並建置「作物</w:t>
      </w:r>
      <w:r w:rsidRPr="004B40D7">
        <w:rPr>
          <w:lang w:val="zh-TW"/>
        </w:rPr>
        <w:lastRenderedPageBreak/>
        <w:t>異常及病蟲害特徵探</w:t>
      </w:r>
      <w:proofErr w:type="gramStart"/>
      <w:r w:rsidRPr="004B40D7">
        <w:rPr>
          <w:lang w:val="zh-TW"/>
        </w:rPr>
        <w:t>勘</w:t>
      </w:r>
      <w:proofErr w:type="gramEnd"/>
      <w:r w:rsidRPr="004B40D7">
        <w:rPr>
          <w:lang w:val="zh-TW"/>
        </w:rPr>
        <w:t>機制」</w:t>
      </w:r>
      <w:r w:rsidRPr="004B40D7">
        <w:rPr>
          <w:lang w:val="zh-TW"/>
        </w:rPr>
        <w:fldChar w:fldCharType="begin"/>
      </w:r>
      <w:r w:rsidRPr="004B40D7">
        <w:rPr>
          <w:lang w:val="zh-TW"/>
        </w:rPr>
        <w:instrText xml:space="preserve"> REF _Ref484193375 \h </w:instrText>
      </w:r>
      <w:r>
        <w:rPr>
          <w:lang w:val="zh-TW"/>
        </w:rPr>
        <w:instrText xml:space="preserve"> \* MERGEFORMAT </w:instrText>
      </w:r>
      <w:r w:rsidRPr="004B40D7">
        <w:rPr>
          <w:lang w:val="zh-TW"/>
        </w:rPr>
      </w:r>
      <w:r w:rsidRPr="004B40D7">
        <w:rPr>
          <w:lang w:val="zh-TW"/>
        </w:rPr>
        <w:fldChar w:fldCharType="separate"/>
      </w:r>
    </w:p>
    <w:p w:rsidR="00AA0F1E" w:rsidRPr="004B40D7" w:rsidRDefault="00AB3D39" w:rsidP="00652ED6">
      <w:pPr>
        <w:ind w:firstLine="480"/>
        <w:rPr>
          <w:lang w:val="zh-TW"/>
        </w:rPr>
      </w:pPr>
      <w:r w:rsidRPr="00AB3D39">
        <w:rPr>
          <w:rFonts w:hint="eastAsia"/>
          <w:lang w:val="zh-TW"/>
        </w:rPr>
        <w:t>圖</w:t>
      </w:r>
      <w:r w:rsidRPr="00AB3D39">
        <w:rPr>
          <w:rFonts w:hint="eastAsia"/>
          <w:lang w:val="zh-TW"/>
        </w:rPr>
        <w:t xml:space="preserve"> </w:t>
      </w:r>
      <w:r>
        <w:rPr>
          <w:noProof/>
        </w:rPr>
        <w:t>3</w:t>
      </w:r>
      <w:r>
        <w:rPr>
          <w:noProof/>
        </w:rPr>
        <w:noBreakHyphen/>
        <w:t>15</w:t>
      </w:r>
      <w:r w:rsidRPr="00CD4B28">
        <w:rPr>
          <w:noProof/>
        </w:rPr>
        <w:t>、</w:t>
      </w:r>
      <w:r w:rsidRPr="00CD4B28">
        <w:rPr>
          <w:rFonts w:hint="eastAsia"/>
          <w:noProof/>
        </w:rPr>
        <w:t>EAM</w:t>
      </w:r>
      <w:r w:rsidRPr="00CD4B28">
        <w:rPr>
          <w:noProof/>
        </w:rPr>
        <w:t>之使用個案圖</w:t>
      </w:r>
      <w:r w:rsidR="00AA0F1E" w:rsidRPr="004B40D7">
        <w:rPr>
          <w:lang w:val="zh-TW"/>
        </w:rPr>
        <w:fldChar w:fldCharType="end"/>
      </w:r>
      <w:r w:rsidR="00AA0F1E" w:rsidRPr="004B40D7">
        <w:rPr>
          <w:rFonts w:hint="eastAsia"/>
          <w:lang w:val="zh-TW"/>
        </w:rPr>
        <w:t>，</w:t>
      </w:r>
      <w:r w:rsidR="00AA0F1E" w:rsidRPr="004B40D7">
        <w:rPr>
          <w:lang w:val="zh-TW"/>
        </w:rPr>
        <w:fldChar w:fldCharType="begin"/>
      </w:r>
      <w:r w:rsidR="00AA0F1E" w:rsidRPr="004B40D7">
        <w:rPr>
          <w:lang w:val="zh-TW"/>
        </w:rPr>
        <w:instrText xml:space="preserve"> REF _Ref484262015 \h </w:instrText>
      </w:r>
      <w:r w:rsidR="00AA0F1E">
        <w:rPr>
          <w:lang w:val="zh-TW"/>
        </w:rPr>
        <w:instrText xml:space="preserve"> \* MERGEFORMAT </w:instrText>
      </w:r>
      <w:r w:rsidR="00AA0F1E" w:rsidRPr="004B40D7">
        <w:rPr>
          <w:lang w:val="zh-TW"/>
        </w:rPr>
      </w:r>
      <w:r w:rsidR="00AA0F1E" w:rsidRPr="004B40D7">
        <w:rPr>
          <w:lang w:val="zh-TW"/>
        </w:rPr>
        <w:fldChar w:fldCharType="separate"/>
      </w:r>
      <w:r w:rsidRPr="00AB3D39">
        <w:rPr>
          <w:rFonts w:hint="eastAsia"/>
          <w:lang w:val="zh-TW"/>
        </w:rPr>
        <w:t>表</w:t>
      </w:r>
      <w:r w:rsidRPr="00AB3D39">
        <w:rPr>
          <w:rFonts w:hint="eastAsia"/>
          <w:lang w:val="zh-TW"/>
        </w:rPr>
        <w:t xml:space="preserve"> </w:t>
      </w:r>
      <w:r w:rsidRPr="00AB3D39">
        <w:rPr>
          <w:lang w:val="zh-TW"/>
        </w:rPr>
        <w:t>3</w:t>
      </w:r>
      <w:r w:rsidRPr="00AB3D39">
        <w:rPr>
          <w:lang w:val="zh-TW"/>
        </w:rPr>
        <w:noBreakHyphen/>
        <w:t>4</w:t>
      </w:r>
      <w:r w:rsidRPr="00AB3D39">
        <w:rPr>
          <w:rFonts w:hint="eastAsia"/>
          <w:lang w:val="zh-TW"/>
        </w:rPr>
        <w:t xml:space="preserve"> </w:t>
      </w:r>
      <w:r w:rsidRPr="00AB3D39">
        <w:rPr>
          <w:rFonts w:hint="eastAsia"/>
          <w:lang w:val="zh-TW"/>
        </w:rPr>
        <w:t>、</w:t>
      </w:r>
      <w:r w:rsidRPr="00AB3D39">
        <w:rPr>
          <w:rFonts w:hint="eastAsia"/>
          <w:lang w:val="zh-TW"/>
        </w:rPr>
        <w:t>EAM</w:t>
      </w:r>
      <w:r w:rsidRPr="00AB3D39">
        <w:rPr>
          <w:lang w:val="zh-TW"/>
        </w:rPr>
        <w:t>各元件的</w:t>
      </w:r>
      <w:r w:rsidRPr="00AB3D39">
        <w:rPr>
          <w:lang w:val="zh-TW"/>
        </w:rPr>
        <w:t>Acceptance Testing Table</w:t>
      </w:r>
      <w:r w:rsidR="00AA0F1E" w:rsidRPr="004B40D7">
        <w:rPr>
          <w:lang w:val="zh-TW"/>
        </w:rPr>
        <w:fldChar w:fldCharType="end"/>
      </w:r>
      <w:r w:rsidR="00AA0F1E" w:rsidRPr="004B40D7">
        <w:rPr>
          <w:rFonts w:hint="eastAsia"/>
          <w:lang w:val="zh-TW"/>
        </w:rPr>
        <w:t>。</w:t>
      </w:r>
    </w:p>
    <w:p w:rsidR="00652ED6" w:rsidRDefault="00AA0F1E" w:rsidP="00652ED6">
      <w:pPr>
        <w:pStyle w:val="a4"/>
        <w:rPr>
          <w:rFonts w:hint="eastAsia"/>
        </w:rPr>
      </w:pPr>
      <w:r w:rsidRPr="00313F19">
        <w:object w:dxaOrig="4411" w:dyaOrig="10246">
          <v:shape id="_x0000_i1026" type="#_x0000_t75" style="width:119.15pt;height:277.7pt" o:ole="">
            <v:imagedata r:id="rId47" o:title=""/>
          </v:shape>
          <o:OLEObject Type="Embed" ProgID="Visio.Drawing.15" ShapeID="_x0000_i1026" DrawAspect="Content" ObjectID="_1558883921" r:id="rId48"/>
        </w:object>
      </w:r>
      <w:bookmarkStart w:id="289" w:name="_Ref484193375"/>
    </w:p>
    <w:p w:rsidR="00652ED6" w:rsidRDefault="00AA0F1E" w:rsidP="00652ED6">
      <w:pPr>
        <w:pStyle w:val="a4"/>
        <w:rPr>
          <w:rFonts w:hint="eastAsia"/>
        </w:rPr>
      </w:pPr>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15</w:t>
      </w:r>
      <w:r>
        <w:fldChar w:fldCharType="end"/>
      </w:r>
      <w:r w:rsidRPr="00CD4B28">
        <w:t>、</w:t>
      </w:r>
      <w:r w:rsidRPr="00CD4B28">
        <w:rPr>
          <w:rFonts w:hint="eastAsia"/>
        </w:rPr>
        <w:t>EAM</w:t>
      </w:r>
      <w:r w:rsidRPr="00CD4B28">
        <w:t>之使用個案圖</w:t>
      </w:r>
      <w:bookmarkEnd w:id="289"/>
    </w:p>
    <w:p w:rsidR="00652ED6" w:rsidRPr="00652ED6" w:rsidRDefault="00652ED6" w:rsidP="00652ED6">
      <w:pPr>
        <w:pStyle w:val="a4"/>
      </w:pPr>
    </w:p>
    <w:p w:rsidR="00AA0F1E" w:rsidRPr="00CD4B28" w:rsidRDefault="00AA0F1E" w:rsidP="00652ED6">
      <w:pPr>
        <w:pStyle w:val="a4"/>
      </w:pPr>
      <w:bookmarkStart w:id="290" w:name="_Ref484262015"/>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4</w:t>
      </w:r>
      <w:r>
        <w:fldChar w:fldCharType="end"/>
      </w:r>
      <w:r w:rsidRPr="00CD4B28">
        <w:rPr>
          <w:rFonts w:hint="eastAsia"/>
        </w:rPr>
        <w:t xml:space="preserve"> </w:t>
      </w:r>
      <w:r w:rsidRPr="00CD4B28">
        <w:rPr>
          <w:rFonts w:hint="eastAsia"/>
        </w:rPr>
        <w:t>、</w:t>
      </w:r>
      <w:r w:rsidRPr="00CD4B28">
        <w:rPr>
          <w:rFonts w:hint="eastAsia"/>
        </w:rPr>
        <w:t>EAM</w:t>
      </w:r>
      <w:r w:rsidRPr="00CD4B28">
        <w:t>各元件的</w:t>
      </w:r>
      <w:r w:rsidRPr="00CD4B28">
        <w:t>Acceptance Testing Table</w:t>
      </w:r>
      <w:bookmarkEnd w:id="2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3264"/>
        <w:gridCol w:w="4157"/>
      </w:tblGrid>
      <w:tr w:rsidR="00AA0F1E" w:rsidRPr="00652ED6" w:rsidTr="00652ED6">
        <w:trPr>
          <w:trHeight w:val="605"/>
          <w:jc w:val="center"/>
        </w:trPr>
        <w:tc>
          <w:tcPr>
            <w:tcW w:w="646" w:type="pct"/>
            <w:shd w:val="clear" w:color="auto" w:fill="BFBFBF" w:themeFill="background1" w:themeFillShade="BF"/>
          </w:tcPr>
          <w:p w:rsidR="00AA0F1E" w:rsidRPr="00652ED6" w:rsidRDefault="00652ED6" w:rsidP="00652ED6">
            <w:pPr>
              <w:pStyle w:val="a4"/>
              <w:rPr>
                <w:b/>
              </w:rPr>
            </w:pPr>
            <w:r w:rsidRPr="00652ED6">
              <w:rPr>
                <w:rFonts w:hint="eastAsia"/>
                <w:b/>
              </w:rPr>
              <w:t>編</w:t>
            </w:r>
            <w:r w:rsidR="00AA0F1E" w:rsidRPr="00652ED6">
              <w:rPr>
                <w:b/>
              </w:rPr>
              <w:t>號</w:t>
            </w:r>
            <w:r w:rsidR="00AA0F1E" w:rsidRPr="00652ED6">
              <w:rPr>
                <w:b/>
              </w:rPr>
              <w:t xml:space="preserve"> </w:t>
            </w:r>
          </w:p>
        </w:tc>
        <w:tc>
          <w:tcPr>
            <w:tcW w:w="1915" w:type="pct"/>
            <w:shd w:val="clear" w:color="auto" w:fill="BFBFBF" w:themeFill="background1" w:themeFillShade="BF"/>
          </w:tcPr>
          <w:p w:rsidR="00AA0F1E" w:rsidRPr="00652ED6" w:rsidRDefault="00AA0F1E" w:rsidP="00652ED6">
            <w:pPr>
              <w:pStyle w:val="a4"/>
              <w:rPr>
                <w:b/>
              </w:rPr>
            </w:pPr>
            <w:r w:rsidRPr="00652ED6">
              <w:rPr>
                <w:b/>
              </w:rPr>
              <w:t>元件</w:t>
            </w:r>
          </w:p>
        </w:tc>
        <w:tc>
          <w:tcPr>
            <w:tcW w:w="2439" w:type="pct"/>
            <w:shd w:val="clear" w:color="auto" w:fill="BFBFBF" w:themeFill="background1" w:themeFillShade="BF"/>
          </w:tcPr>
          <w:p w:rsidR="00AA0F1E" w:rsidRPr="00652ED6" w:rsidRDefault="00AA0F1E" w:rsidP="00652ED6">
            <w:pPr>
              <w:pStyle w:val="a4"/>
              <w:rPr>
                <w:b/>
              </w:rPr>
            </w:pPr>
            <w:r w:rsidRPr="00652ED6">
              <w:rPr>
                <w:b/>
              </w:rPr>
              <w:t>測試項目</w:t>
            </w:r>
            <w:r w:rsidRPr="00652ED6">
              <w:rPr>
                <w:b/>
              </w:rPr>
              <w:t xml:space="preserve"> </w:t>
            </w:r>
          </w:p>
        </w:tc>
      </w:tr>
      <w:tr w:rsidR="00AA0F1E" w:rsidRPr="00652ED6" w:rsidTr="00652ED6">
        <w:trPr>
          <w:trHeight w:val="1190"/>
          <w:jc w:val="center"/>
        </w:trPr>
        <w:tc>
          <w:tcPr>
            <w:tcW w:w="646" w:type="pct"/>
            <w:vAlign w:val="center"/>
          </w:tcPr>
          <w:p w:rsidR="00AA0F1E" w:rsidRPr="00652ED6" w:rsidRDefault="00AA0F1E" w:rsidP="00652ED6">
            <w:pPr>
              <w:pStyle w:val="a4"/>
            </w:pPr>
            <w:r w:rsidRPr="00652ED6">
              <w:rPr>
                <w:rFonts w:hint="eastAsia"/>
              </w:rPr>
              <w:t>A</w:t>
            </w:r>
            <w:r w:rsidRPr="00652ED6">
              <w:t>T1</w:t>
            </w:r>
          </w:p>
        </w:tc>
        <w:tc>
          <w:tcPr>
            <w:tcW w:w="1915" w:type="pct"/>
            <w:vAlign w:val="center"/>
          </w:tcPr>
          <w:p w:rsidR="00AA0F1E" w:rsidRPr="00652ED6" w:rsidRDefault="00AA0F1E" w:rsidP="00652ED6">
            <w:pPr>
              <w:pStyle w:val="a4"/>
            </w:pPr>
            <w:r w:rsidRPr="00652ED6">
              <w:t>農業氣象資料推估模組</w:t>
            </w:r>
          </w:p>
        </w:tc>
        <w:tc>
          <w:tcPr>
            <w:tcW w:w="2439" w:type="pct"/>
            <w:vAlign w:val="center"/>
          </w:tcPr>
          <w:p w:rsidR="00AA0F1E" w:rsidRPr="00652ED6" w:rsidRDefault="00AA0F1E" w:rsidP="00652ED6">
            <w:pPr>
              <w:pStyle w:val="a4"/>
              <w:jc w:val="both"/>
            </w:pPr>
            <w:r w:rsidRPr="00652ED6">
              <w:rPr>
                <w:rFonts w:hint="eastAsia"/>
              </w:rPr>
              <w:t>主要負責取得中央氣象局公開氣象數值資料，並進行克利金法推估氣象數值。</w:t>
            </w:r>
          </w:p>
        </w:tc>
      </w:tr>
      <w:tr w:rsidR="00AA0F1E" w:rsidRPr="00652ED6" w:rsidTr="00652ED6">
        <w:trPr>
          <w:trHeight w:val="1586"/>
          <w:jc w:val="center"/>
        </w:trPr>
        <w:tc>
          <w:tcPr>
            <w:tcW w:w="646" w:type="pct"/>
            <w:vAlign w:val="center"/>
          </w:tcPr>
          <w:p w:rsidR="00AA0F1E" w:rsidRPr="00652ED6" w:rsidRDefault="00AA0F1E" w:rsidP="00652ED6">
            <w:pPr>
              <w:pStyle w:val="a4"/>
            </w:pPr>
            <w:r w:rsidRPr="00652ED6">
              <w:t>AT</w:t>
            </w:r>
            <w:r w:rsidRPr="00652ED6">
              <w:rPr>
                <w:rFonts w:hint="eastAsia"/>
              </w:rPr>
              <w:t>2</w:t>
            </w:r>
          </w:p>
        </w:tc>
        <w:tc>
          <w:tcPr>
            <w:tcW w:w="1915" w:type="pct"/>
            <w:vAlign w:val="center"/>
          </w:tcPr>
          <w:p w:rsidR="00AA0F1E" w:rsidRPr="00652ED6" w:rsidRDefault="00AA0F1E" w:rsidP="00652ED6">
            <w:pPr>
              <w:pStyle w:val="a4"/>
            </w:pPr>
            <w:r w:rsidRPr="00652ED6">
              <w:rPr>
                <w:rFonts w:hint="eastAsia"/>
              </w:rPr>
              <w:t>農業</w:t>
            </w:r>
            <w:proofErr w:type="gramStart"/>
            <w:r w:rsidRPr="00652ED6">
              <w:rPr>
                <w:rFonts w:hint="eastAsia"/>
              </w:rPr>
              <w:t>氣象網格分</w:t>
            </w:r>
            <w:proofErr w:type="gramEnd"/>
            <w:r w:rsidRPr="00652ED6">
              <w:rPr>
                <w:rFonts w:hint="eastAsia"/>
              </w:rPr>
              <w:t>群模組</w:t>
            </w:r>
          </w:p>
        </w:tc>
        <w:tc>
          <w:tcPr>
            <w:tcW w:w="2439" w:type="pct"/>
            <w:vAlign w:val="center"/>
          </w:tcPr>
          <w:p w:rsidR="00AA0F1E" w:rsidRPr="00652ED6" w:rsidRDefault="00AA0F1E" w:rsidP="00652ED6">
            <w:pPr>
              <w:pStyle w:val="a4"/>
              <w:jc w:val="both"/>
            </w:pPr>
            <w:r w:rsidRPr="00652ED6">
              <w:rPr>
                <w:rFonts w:hint="eastAsia"/>
              </w:rPr>
              <w:t>主要負責將推估氣象數值之歷史資料作訓練，將同一時間區段之氣象</w:t>
            </w:r>
            <w:proofErr w:type="gramStart"/>
            <w:r w:rsidRPr="00652ED6">
              <w:rPr>
                <w:rFonts w:hint="eastAsia"/>
              </w:rPr>
              <w:t>網格推</w:t>
            </w:r>
            <w:proofErr w:type="gramEnd"/>
            <w:r w:rsidRPr="00652ED6">
              <w:rPr>
                <w:rFonts w:hint="eastAsia"/>
              </w:rPr>
              <w:t>估值作</w:t>
            </w:r>
            <w:r w:rsidRPr="00652ED6">
              <w:rPr>
                <w:rFonts w:hint="eastAsia"/>
              </w:rPr>
              <w:t>SOM</w:t>
            </w:r>
            <w:r w:rsidRPr="00652ED6">
              <w:rPr>
                <w:rFonts w:hint="eastAsia"/>
              </w:rPr>
              <w:t>分群，用相似之氣象數值劃分全台灣地理資訊。</w:t>
            </w:r>
          </w:p>
        </w:tc>
      </w:tr>
      <w:tr w:rsidR="00AA0F1E" w:rsidRPr="00652ED6" w:rsidTr="00652ED6">
        <w:trPr>
          <w:trHeight w:val="794"/>
          <w:jc w:val="center"/>
        </w:trPr>
        <w:tc>
          <w:tcPr>
            <w:tcW w:w="646"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lastRenderedPageBreak/>
              <w:t>AT</w:t>
            </w:r>
            <w:r w:rsidRPr="00652ED6">
              <w:rPr>
                <w:rFonts w:hint="eastAsia"/>
              </w:rPr>
              <w:t>3</w:t>
            </w:r>
          </w:p>
        </w:tc>
        <w:tc>
          <w:tcPr>
            <w:tcW w:w="1915"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rPr>
                <w:rFonts w:hint="eastAsia"/>
              </w:rPr>
              <w:t>作物異常及農業氣象雲端資料庫</w:t>
            </w:r>
          </w:p>
        </w:tc>
        <w:tc>
          <w:tcPr>
            <w:tcW w:w="2439"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jc w:val="both"/>
            </w:pPr>
            <w:r w:rsidRPr="00652ED6">
              <w:rPr>
                <w:rFonts w:hint="eastAsia"/>
              </w:rPr>
              <w:t>主要負責儲存作物影像異常資料與微氣候感測資料和氣象推估數值。</w:t>
            </w:r>
          </w:p>
        </w:tc>
      </w:tr>
      <w:tr w:rsidR="00AA0F1E" w:rsidRPr="00652ED6" w:rsidTr="00652ED6">
        <w:trPr>
          <w:trHeight w:val="794"/>
          <w:jc w:val="center"/>
        </w:trPr>
        <w:tc>
          <w:tcPr>
            <w:tcW w:w="646"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t>IT</w:t>
            </w:r>
            <w:r w:rsidRPr="00652ED6">
              <w:rPr>
                <w:rFonts w:hint="eastAsia"/>
              </w:rPr>
              <w:t>1</w:t>
            </w:r>
          </w:p>
        </w:tc>
        <w:tc>
          <w:tcPr>
            <w:tcW w:w="1915"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t>中央氣象局</w:t>
            </w:r>
            <w:r w:rsidRPr="00652ED6">
              <w:t>25</w:t>
            </w:r>
            <w:r w:rsidRPr="00652ED6">
              <w:t>個氣象站即時氣象資料運算</w:t>
            </w:r>
          </w:p>
        </w:tc>
        <w:tc>
          <w:tcPr>
            <w:tcW w:w="2439"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jc w:val="both"/>
            </w:pPr>
            <w:r w:rsidRPr="00652ED6">
              <w:rPr>
                <w:rFonts w:hint="eastAsia"/>
              </w:rPr>
              <w:t>測試系統可以即時取得中央氣象局公開資料。</w:t>
            </w:r>
          </w:p>
        </w:tc>
      </w:tr>
      <w:tr w:rsidR="00AA0F1E" w:rsidRPr="00652ED6" w:rsidTr="00652ED6">
        <w:trPr>
          <w:trHeight w:val="794"/>
          <w:jc w:val="center"/>
        </w:trPr>
        <w:tc>
          <w:tcPr>
            <w:tcW w:w="646"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t>IT</w:t>
            </w:r>
            <w:r w:rsidRPr="00652ED6">
              <w:rPr>
                <w:rFonts w:hint="eastAsia"/>
              </w:rPr>
              <w:t>2</w:t>
            </w:r>
          </w:p>
        </w:tc>
        <w:tc>
          <w:tcPr>
            <w:tcW w:w="1915"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rPr>
                <w:rFonts w:hint="eastAsia"/>
              </w:rPr>
              <w:t>克利金法推估模式</w:t>
            </w:r>
          </w:p>
        </w:tc>
        <w:tc>
          <w:tcPr>
            <w:tcW w:w="2439"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jc w:val="both"/>
            </w:pPr>
            <w:r w:rsidRPr="00652ED6">
              <w:rPr>
                <w:rFonts w:hint="eastAsia"/>
              </w:rPr>
              <w:t>測試系統可以將取得之資料進行克</w:t>
            </w:r>
            <w:proofErr w:type="gramStart"/>
            <w:r w:rsidRPr="00652ED6">
              <w:rPr>
                <w:rFonts w:hint="eastAsia"/>
              </w:rPr>
              <w:t>利金推估</w:t>
            </w:r>
            <w:proofErr w:type="gramEnd"/>
            <w:r w:rsidRPr="00652ED6">
              <w:rPr>
                <w:rFonts w:hint="eastAsia"/>
              </w:rPr>
              <w:t>。</w:t>
            </w:r>
          </w:p>
        </w:tc>
      </w:tr>
      <w:tr w:rsidR="00AA0F1E" w:rsidRPr="00652ED6" w:rsidTr="00652ED6">
        <w:trPr>
          <w:trHeight w:val="814"/>
          <w:jc w:val="center"/>
        </w:trPr>
        <w:tc>
          <w:tcPr>
            <w:tcW w:w="646"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t>IT</w:t>
            </w:r>
            <w:r w:rsidRPr="00652ED6">
              <w:rPr>
                <w:rFonts w:hint="eastAsia"/>
              </w:rPr>
              <w:t>3</w:t>
            </w:r>
          </w:p>
        </w:tc>
        <w:tc>
          <w:tcPr>
            <w:tcW w:w="1915"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t>自我組織映射類神經網路</w:t>
            </w:r>
          </w:p>
        </w:tc>
        <w:tc>
          <w:tcPr>
            <w:tcW w:w="2439"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jc w:val="both"/>
            </w:pPr>
            <w:r w:rsidRPr="00652ED6">
              <w:rPr>
                <w:rFonts w:hint="eastAsia"/>
              </w:rPr>
              <w:t>測試系統可以將同一時段之推估資料訓練並作測試分群</w:t>
            </w:r>
          </w:p>
        </w:tc>
      </w:tr>
      <w:tr w:rsidR="00AA0F1E" w:rsidRPr="00652ED6" w:rsidTr="00652ED6">
        <w:trPr>
          <w:trHeight w:val="377"/>
          <w:jc w:val="center"/>
        </w:trPr>
        <w:tc>
          <w:tcPr>
            <w:tcW w:w="646"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t>IT</w:t>
            </w:r>
            <w:r w:rsidRPr="00652ED6">
              <w:rPr>
                <w:rFonts w:hint="eastAsia"/>
              </w:rPr>
              <w:t>4</w:t>
            </w:r>
          </w:p>
        </w:tc>
        <w:tc>
          <w:tcPr>
            <w:tcW w:w="1915"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t>作物影像異常辨識資料</w:t>
            </w:r>
          </w:p>
        </w:tc>
        <w:tc>
          <w:tcPr>
            <w:tcW w:w="2439"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jc w:val="both"/>
            </w:pPr>
            <w:r w:rsidRPr="00652ED6">
              <w:rPr>
                <w:rFonts w:hint="eastAsia"/>
              </w:rPr>
              <w:t>蒐集作物影像異常資料。</w:t>
            </w:r>
          </w:p>
        </w:tc>
      </w:tr>
      <w:tr w:rsidR="00AA0F1E" w:rsidRPr="00652ED6" w:rsidTr="00652ED6">
        <w:trPr>
          <w:trHeight w:val="814"/>
          <w:jc w:val="center"/>
        </w:trPr>
        <w:tc>
          <w:tcPr>
            <w:tcW w:w="646"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t>IT</w:t>
            </w:r>
            <w:r w:rsidRPr="00652ED6">
              <w:rPr>
                <w:rFonts w:hint="eastAsia"/>
              </w:rPr>
              <w:t>5</w:t>
            </w:r>
          </w:p>
        </w:tc>
        <w:tc>
          <w:tcPr>
            <w:tcW w:w="1915"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pPr>
            <w:r w:rsidRPr="00652ED6">
              <w:t>2</w:t>
            </w:r>
            <w:r w:rsidRPr="00652ED6">
              <w:rPr>
                <w:rFonts w:hint="eastAsia"/>
              </w:rPr>
              <w:t>5</w:t>
            </w:r>
            <w:r w:rsidRPr="00652ED6">
              <w:t>個</w:t>
            </w:r>
            <w:proofErr w:type="gramStart"/>
            <w:r w:rsidRPr="00652ED6">
              <w:t>氣象站推估</w:t>
            </w:r>
            <w:proofErr w:type="gramEnd"/>
            <w:r w:rsidRPr="00652ED6">
              <w:t>及微氣候感測資料</w:t>
            </w:r>
          </w:p>
        </w:tc>
        <w:tc>
          <w:tcPr>
            <w:tcW w:w="2439" w:type="pct"/>
            <w:tcBorders>
              <w:top w:val="single" w:sz="4" w:space="0" w:color="auto"/>
              <w:left w:val="single" w:sz="4" w:space="0" w:color="auto"/>
              <w:bottom w:val="single" w:sz="4" w:space="0" w:color="auto"/>
              <w:right w:val="single" w:sz="4" w:space="0" w:color="auto"/>
            </w:tcBorders>
            <w:vAlign w:val="center"/>
          </w:tcPr>
          <w:p w:rsidR="00AA0F1E" w:rsidRPr="00652ED6" w:rsidRDefault="00AA0F1E" w:rsidP="00652ED6">
            <w:pPr>
              <w:pStyle w:val="a4"/>
              <w:jc w:val="both"/>
            </w:pPr>
            <w:r w:rsidRPr="00652ED6">
              <w:rPr>
                <w:rFonts w:hint="eastAsia"/>
              </w:rPr>
              <w:t>蒐集微氣候感測資料以及氣象推估數值。</w:t>
            </w:r>
          </w:p>
        </w:tc>
      </w:tr>
    </w:tbl>
    <w:p w:rsidR="00652ED6" w:rsidRDefault="00652ED6" w:rsidP="00AA0F1E">
      <w:pPr>
        <w:ind w:firstLine="460"/>
        <w:rPr>
          <w:rFonts w:hint="eastAsia"/>
          <w:sz w:val="23"/>
          <w:szCs w:val="23"/>
        </w:rPr>
      </w:pPr>
    </w:p>
    <w:p w:rsidR="00AA0F1E" w:rsidRPr="00A1054A" w:rsidRDefault="00AA0F1E" w:rsidP="00652ED6">
      <w:pPr>
        <w:ind w:firstLine="460"/>
        <w:rPr>
          <w:rFonts w:hAnsi="標楷體"/>
        </w:rPr>
      </w:pPr>
      <w:r>
        <w:rPr>
          <w:rFonts w:hint="eastAsia"/>
          <w:sz w:val="23"/>
          <w:szCs w:val="23"/>
        </w:rPr>
        <w:t>子計畫四提出</w:t>
      </w:r>
      <w:r w:rsidRPr="00A1054A">
        <w:rPr>
          <w:rFonts w:hint="eastAsia"/>
          <w:sz w:val="23"/>
          <w:szCs w:val="23"/>
        </w:rPr>
        <w:t>環境自動化控制服務與場域保全</w:t>
      </w:r>
      <w:r w:rsidRPr="00A1054A" w:rsidDel="00D7305C">
        <w:rPr>
          <w:rFonts w:hint="eastAsia"/>
          <w:sz w:val="23"/>
          <w:szCs w:val="23"/>
        </w:rPr>
        <w:t xml:space="preserve"> </w:t>
      </w:r>
      <w:r w:rsidRPr="00A1054A">
        <w:rPr>
          <w:rFonts w:hint="eastAsia"/>
          <w:sz w:val="23"/>
          <w:szCs w:val="23"/>
        </w:rPr>
        <w:t xml:space="preserve">(MCFS) </w:t>
      </w:r>
      <w:r w:rsidRPr="00A1054A">
        <w:t>主</w:t>
      </w:r>
      <w:r w:rsidRPr="00A1054A">
        <w:rPr>
          <w:rFonts w:hint="eastAsia"/>
        </w:rPr>
        <w:t>要在控制環控設備與環境資料的儲存，環境資料以及可以透過</w:t>
      </w:r>
      <w:r w:rsidRPr="00A1054A">
        <w:rPr>
          <w:rFonts w:hint="eastAsia"/>
        </w:rPr>
        <w:t>SCADA</w:t>
      </w:r>
      <w:r w:rsidRPr="00A1054A">
        <w:rPr>
          <w:rFonts w:hint="eastAsia"/>
        </w:rPr>
        <w:t>分析程式、影像擷取分析程式與影像分析程式取得再透過無線網路</w:t>
      </w:r>
      <w:r w:rsidRPr="00A1054A">
        <w:rPr>
          <w:rFonts w:hint="eastAsia"/>
        </w:rPr>
        <w:t>Wifi</w:t>
      </w:r>
      <w:r w:rsidRPr="00A1054A">
        <w:rPr>
          <w:rFonts w:hint="eastAsia"/>
        </w:rPr>
        <w:t>傳進資料庫，而控制環控設備可透過</w:t>
      </w:r>
      <w:r w:rsidRPr="00A1054A">
        <w:rPr>
          <w:rFonts w:hint="eastAsia"/>
        </w:rPr>
        <w:t>PLC</w:t>
      </w:r>
      <w:r w:rsidRPr="00A1054A">
        <w:rPr>
          <w:rFonts w:hint="eastAsia"/>
        </w:rPr>
        <w:t>的階梯圖分析程式來控制。</w:t>
      </w:r>
      <w:r>
        <w:rPr>
          <w:rFonts w:hAnsi="標楷體" w:hint="eastAsia"/>
        </w:rPr>
        <w:t>如</w:t>
      </w:r>
      <w:r>
        <w:rPr>
          <w:rFonts w:hAnsi="標楷體"/>
        </w:rPr>
        <w:fldChar w:fldCharType="begin"/>
      </w:r>
      <w:r>
        <w:rPr>
          <w:rFonts w:hAnsi="標楷體"/>
        </w:rPr>
        <w:instrText xml:space="preserve"> </w:instrText>
      </w:r>
      <w:r>
        <w:rPr>
          <w:rFonts w:hAnsi="標楷體" w:hint="eastAsia"/>
        </w:rPr>
        <w:instrText>REF _Ref484861662 \h</w:instrText>
      </w:r>
      <w:r>
        <w:rPr>
          <w:rFonts w:hAnsi="標楷體"/>
        </w:rPr>
        <w:instrText xml:space="preserve"> </w:instrText>
      </w:r>
      <w:r>
        <w:rPr>
          <w:rFonts w:hAnsi="標楷體"/>
        </w:rPr>
      </w:r>
      <w:r>
        <w:rPr>
          <w:rFonts w:hAnsi="標楷體"/>
        </w:rPr>
        <w:fldChar w:fldCharType="separate"/>
      </w:r>
      <w:r w:rsidR="00AB3D39" w:rsidRPr="0075748C">
        <w:rPr>
          <w:rFonts w:hint="eastAsia"/>
        </w:rPr>
        <w:t>表</w:t>
      </w:r>
      <w:r w:rsidR="00AB3D39" w:rsidRPr="0075748C">
        <w:rPr>
          <w:rFonts w:hint="eastAsia"/>
        </w:rPr>
        <w:t xml:space="preserve"> </w:t>
      </w:r>
      <w:r w:rsidR="00AB3D39">
        <w:rPr>
          <w:noProof/>
        </w:rPr>
        <w:t>3</w:t>
      </w:r>
      <w:r w:rsidR="00AB3D39">
        <w:noBreakHyphen/>
      </w:r>
      <w:r w:rsidR="00AB3D39">
        <w:rPr>
          <w:noProof/>
        </w:rPr>
        <w:t>5</w:t>
      </w:r>
      <w:r>
        <w:rPr>
          <w:rFonts w:hAnsi="標楷體"/>
        </w:rPr>
        <w:fldChar w:fldCharType="end"/>
      </w:r>
      <w:r w:rsidRPr="00A1054A">
        <w:rPr>
          <w:rFonts w:hAnsi="標楷體" w:hint="eastAsia"/>
        </w:rPr>
        <w:t>所示，為</w:t>
      </w:r>
      <w:r w:rsidRPr="00A1054A">
        <w:rPr>
          <w:rFonts w:hAnsi="標楷體" w:hint="eastAsia"/>
        </w:rPr>
        <w:t>MCFS</w:t>
      </w:r>
      <w:r w:rsidRPr="00A1054A">
        <w:rPr>
          <w:rFonts w:hAnsi="標楷體" w:hint="eastAsia"/>
        </w:rPr>
        <w:t>各元件的</w:t>
      </w:r>
      <w:r w:rsidRPr="00A1054A">
        <w:rPr>
          <w:rFonts w:hAnsi="標楷體" w:hint="eastAsia"/>
        </w:rPr>
        <w:t>Acceptance Testing Table</w:t>
      </w:r>
      <w:r w:rsidRPr="00A1054A">
        <w:rPr>
          <w:rFonts w:hAnsi="標楷體" w:hint="eastAsia"/>
        </w:rPr>
        <w:t>。</w:t>
      </w:r>
    </w:p>
    <w:p w:rsidR="00AA0F1E" w:rsidRPr="00A1054A" w:rsidRDefault="00AA0F1E" w:rsidP="00652ED6">
      <w:pPr>
        <w:pStyle w:val="a4"/>
      </w:pPr>
      <w:bookmarkStart w:id="291" w:name="_Ref484861662"/>
      <w:r w:rsidRPr="0075748C">
        <w:rPr>
          <w:rFonts w:hint="eastAsia"/>
        </w:rPr>
        <w:t>表</w:t>
      </w:r>
      <w:r w:rsidRPr="0075748C">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5</w:t>
      </w:r>
      <w:r>
        <w:fldChar w:fldCharType="end"/>
      </w:r>
      <w:bookmarkEnd w:id="291"/>
      <w:r w:rsidRPr="0075748C">
        <w:rPr>
          <w:rFonts w:hint="eastAsia"/>
        </w:rPr>
        <w:t>、</w:t>
      </w:r>
      <w:r w:rsidRPr="00A1054A">
        <w:rPr>
          <w:rFonts w:hint="eastAsia"/>
        </w:rPr>
        <w:t>MCFS</w:t>
      </w:r>
      <w:r w:rsidRPr="00A1054A">
        <w:rPr>
          <w:rFonts w:hint="eastAsia"/>
        </w:rPr>
        <w:t>各元件的</w:t>
      </w:r>
      <w:r w:rsidRPr="00A1054A">
        <w:rPr>
          <w:rFonts w:hint="eastAsia"/>
        </w:rPr>
        <w:t>Acceptance Testing Table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3"/>
        <w:gridCol w:w="3259"/>
        <w:gridCol w:w="4160"/>
      </w:tblGrid>
      <w:tr w:rsidR="00AA0F1E" w:rsidRPr="00652ED6" w:rsidTr="00652ED6">
        <w:trPr>
          <w:jc w:val="center"/>
        </w:trPr>
        <w:tc>
          <w:tcPr>
            <w:tcW w:w="647" w:type="pct"/>
            <w:shd w:val="clear" w:color="auto" w:fill="BFBFBF" w:themeFill="background1" w:themeFillShade="BF"/>
          </w:tcPr>
          <w:p w:rsidR="00AA0F1E" w:rsidRPr="00652ED6" w:rsidRDefault="00652ED6" w:rsidP="00652ED6">
            <w:pPr>
              <w:pStyle w:val="a4"/>
              <w:rPr>
                <w:b/>
              </w:rPr>
            </w:pPr>
            <w:r w:rsidRPr="00652ED6">
              <w:rPr>
                <w:rFonts w:hint="eastAsia"/>
                <w:b/>
              </w:rPr>
              <w:t>編</w:t>
            </w:r>
            <w:r w:rsidR="00AA0F1E" w:rsidRPr="00652ED6">
              <w:rPr>
                <w:rFonts w:hint="eastAsia"/>
                <w:b/>
              </w:rPr>
              <w:t>號</w:t>
            </w:r>
          </w:p>
        </w:tc>
        <w:tc>
          <w:tcPr>
            <w:tcW w:w="1912" w:type="pct"/>
            <w:shd w:val="clear" w:color="auto" w:fill="BFBFBF" w:themeFill="background1" w:themeFillShade="BF"/>
          </w:tcPr>
          <w:p w:rsidR="00AA0F1E" w:rsidRPr="00652ED6" w:rsidRDefault="00AA0F1E" w:rsidP="00652ED6">
            <w:pPr>
              <w:pStyle w:val="a4"/>
              <w:rPr>
                <w:b/>
              </w:rPr>
            </w:pPr>
            <w:r w:rsidRPr="00652ED6">
              <w:rPr>
                <w:rFonts w:hint="eastAsia"/>
                <w:b/>
              </w:rPr>
              <w:t>元件</w:t>
            </w:r>
          </w:p>
        </w:tc>
        <w:tc>
          <w:tcPr>
            <w:tcW w:w="2441" w:type="pct"/>
            <w:shd w:val="clear" w:color="auto" w:fill="BFBFBF" w:themeFill="background1" w:themeFillShade="BF"/>
          </w:tcPr>
          <w:p w:rsidR="00AA0F1E" w:rsidRPr="00652ED6" w:rsidRDefault="00AA0F1E" w:rsidP="00652ED6">
            <w:pPr>
              <w:pStyle w:val="a4"/>
              <w:rPr>
                <w:b/>
              </w:rPr>
            </w:pPr>
            <w:r w:rsidRPr="00652ED6">
              <w:rPr>
                <w:rFonts w:hint="eastAsia"/>
                <w:b/>
              </w:rPr>
              <w:t>測試項目</w:t>
            </w:r>
          </w:p>
        </w:tc>
      </w:tr>
      <w:tr w:rsidR="00AA0F1E" w:rsidRPr="00652ED6" w:rsidTr="00652ED6">
        <w:trPr>
          <w:jc w:val="center"/>
        </w:trPr>
        <w:tc>
          <w:tcPr>
            <w:tcW w:w="647" w:type="pct"/>
            <w:vAlign w:val="center"/>
          </w:tcPr>
          <w:p w:rsidR="00AA0F1E" w:rsidRPr="00652ED6" w:rsidRDefault="00AA0F1E" w:rsidP="00652ED6">
            <w:pPr>
              <w:pStyle w:val="a4"/>
            </w:pPr>
            <w:r w:rsidRPr="00652ED6">
              <w:rPr>
                <w:rFonts w:hint="eastAsia"/>
              </w:rPr>
              <w:t>AT1</w:t>
            </w:r>
          </w:p>
        </w:tc>
        <w:tc>
          <w:tcPr>
            <w:tcW w:w="1912" w:type="pct"/>
            <w:vAlign w:val="center"/>
          </w:tcPr>
          <w:p w:rsidR="00AA0F1E" w:rsidRPr="00652ED6" w:rsidRDefault="00AA0F1E" w:rsidP="00652ED6">
            <w:pPr>
              <w:pStyle w:val="a4"/>
            </w:pPr>
            <w:r w:rsidRPr="00652ED6">
              <w:rPr>
                <w:rFonts w:hint="eastAsia"/>
              </w:rPr>
              <w:t>環境感測模組</w:t>
            </w:r>
          </w:p>
        </w:tc>
        <w:tc>
          <w:tcPr>
            <w:tcW w:w="2441" w:type="pct"/>
            <w:vAlign w:val="center"/>
          </w:tcPr>
          <w:p w:rsidR="00AA0F1E" w:rsidRPr="00652ED6" w:rsidRDefault="00AA0F1E" w:rsidP="00652ED6">
            <w:pPr>
              <w:pStyle w:val="a4"/>
              <w:jc w:val="both"/>
            </w:pPr>
            <w:proofErr w:type="gramStart"/>
            <w:r w:rsidRPr="00652ED6">
              <w:rPr>
                <w:rFonts w:hint="eastAsia"/>
              </w:rPr>
              <w:t>感</w:t>
            </w:r>
            <w:proofErr w:type="gramEnd"/>
            <w:r w:rsidRPr="00652ED6">
              <w:rPr>
                <w:rFonts w:hint="eastAsia"/>
              </w:rPr>
              <w:t>測環境資料，像是溫度、光照與土壤濕度以及</w:t>
            </w:r>
            <w:r w:rsidRPr="00652ED6">
              <w:rPr>
                <w:rFonts w:hint="eastAsia"/>
              </w:rPr>
              <w:t>SCADA</w:t>
            </w:r>
            <w:r w:rsidRPr="00652ED6">
              <w:rPr>
                <w:rFonts w:hint="eastAsia"/>
              </w:rPr>
              <w:t>的資料轉換公式。</w:t>
            </w:r>
          </w:p>
        </w:tc>
      </w:tr>
      <w:tr w:rsidR="00AA0F1E" w:rsidRPr="00652ED6" w:rsidTr="00652ED6">
        <w:trPr>
          <w:jc w:val="center"/>
        </w:trPr>
        <w:tc>
          <w:tcPr>
            <w:tcW w:w="647" w:type="pct"/>
            <w:vAlign w:val="center"/>
          </w:tcPr>
          <w:p w:rsidR="00AA0F1E" w:rsidRPr="00652ED6" w:rsidRDefault="00AA0F1E" w:rsidP="00652ED6">
            <w:pPr>
              <w:pStyle w:val="a4"/>
            </w:pPr>
            <w:r w:rsidRPr="00652ED6">
              <w:rPr>
                <w:rFonts w:hint="eastAsia"/>
              </w:rPr>
              <w:t>AT2</w:t>
            </w:r>
          </w:p>
        </w:tc>
        <w:tc>
          <w:tcPr>
            <w:tcW w:w="1912" w:type="pct"/>
            <w:vAlign w:val="center"/>
          </w:tcPr>
          <w:p w:rsidR="00AA0F1E" w:rsidRPr="00652ED6" w:rsidRDefault="00AA0F1E" w:rsidP="00652ED6">
            <w:pPr>
              <w:pStyle w:val="a4"/>
            </w:pPr>
            <w:r w:rsidRPr="00652ED6">
              <w:rPr>
                <w:rFonts w:hint="eastAsia"/>
              </w:rPr>
              <w:t>環境控制模組</w:t>
            </w:r>
          </w:p>
        </w:tc>
        <w:tc>
          <w:tcPr>
            <w:tcW w:w="2441" w:type="pct"/>
            <w:vAlign w:val="center"/>
          </w:tcPr>
          <w:p w:rsidR="00AA0F1E" w:rsidRPr="00652ED6" w:rsidRDefault="00AA0F1E" w:rsidP="00652ED6">
            <w:pPr>
              <w:pStyle w:val="a4"/>
              <w:jc w:val="both"/>
            </w:pPr>
            <w:r w:rsidRPr="00652ED6">
              <w:rPr>
                <w:rFonts w:hint="eastAsia"/>
              </w:rPr>
              <w:t>使用</w:t>
            </w:r>
            <w:r w:rsidRPr="00652ED6">
              <w:rPr>
                <w:rFonts w:hint="eastAsia"/>
              </w:rPr>
              <w:t>PLC</w:t>
            </w:r>
            <w:r w:rsidRPr="00652ED6">
              <w:rPr>
                <w:rFonts w:hint="eastAsia"/>
              </w:rPr>
              <w:t>專用的階梯圖來測試階梯圖能否做到判斷數值大小，藉此設定環控條件。</w:t>
            </w:r>
          </w:p>
        </w:tc>
      </w:tr>
      <w:tr w:rsidR="00AA0F1E" w:rsidRPr="00652ED6" w:rsidTr="00652ED6">
        <w:trPr>
          <w:jc w:val="center"/>
        </w:trPr>
        <w:tc>
          <w:tcPr>
            <w:tcW w:w="647" w:type="pct"/>
            <w:vAlign w:val="center"/>
          </w:tcPr>
          <w:p w:rsidR="00AA0F1E" w:rsidRPr="00652ED6" w:rsidRDefault="00AA0F1E" w:rsidP="00652ED6">
            <w:pPr>
              <w:pStyle w:val="a4"/>
            </w:pPr>
            <w:r w:rsidRPr="00652ED6">
              <w:t>AT</w:t>
            </w:r>
            <w:r w:rsidRPr="00652ED6">
              <w:rPr>
                <w:rFonts w:hint="eastAsia"/>
              </w:rPr>
              <w:t>3</w:t>
            </w:r>
          </w:p>
        </w:tc>
        <w:tc>
          <w:tcPr>
            <w:tcW w:w="1912" w:type="pct"/>
            <w:vAlign w:val="center"/>
          </w:tcPr>
          <w:p w:rsidR="00AA0F1E" w:rsidRPr="00652ED6" w:rsidRDefault="00AA0F1E" w:rsidP="00652ED6">
            <w:pPr>
              <w:pStyle w:val="a4"/>
            </w:pPr>
            <w:r w:rsidRPr="00652ED6">
              <w:rPr>
                <w:rFonts w:hint="eastAsia"/>
              </w:rPr>
              <w:t>影像擷取模組</w:t>
            </w:r>
          </w:p>
        </w:tc>
        <w:tc>
          <w:tcPr>
            <w:tcW w:w="2441" w:type="pct"/>
            <w:vAlign w:val="center"/>
          </w:tcPr>
          <w:p w:rsidR="00AA0F1E" w:rsidRPr="00652ED6" w:rsidRDefault="00AA0F1E" w:rsidP="00652ED6">
            <w:pPr>
              <w:pStyle w:val="a4"/>
              <w:jc w:val="both"/>
            </w:pPr>
            <w:r w:rsidRPr="00652ED6">
              <w:rPr>
                <w:rFonts w:hint="eastAsia"/>
              </w:rPr>
              <w:t>擷取影像，利用電腦視覺技術判斷是</w:t>
            </w:r>
            <w:r w:rsidRPr="00652ED6">
              <w:rPr>
                <w:rFonts w:hint="eastAsia"/>
              </w:rPr>
              <w:lastRenderedPageBreak/>
              <w:t>否與於昏暗或有雜訊干擾的情況並加強影像資訊。</w:t>
            </w:r>
          </w:p>
        </w:tc>
      </w:tr>
      <w:tr w:rsidR="00AA0F1E" w:rsidRPr="00652ED6" w:rsidTr="00652ED6">
        <w:trPr>
          <w:jc w:val="center"/>
        </w:trPr>
        <w:tc>
          <w:tcPr>
            <w:tcW w:w="647" w:type="pct"/>
            <w:vAlign w:val="center"/>
          </w:tcPr>
          <w:p w:rsidR="00AA0F1E" w:rsidRPr="00652ED6" w:rsidRDefault="00AA0F1E" w:rsidP="00652ED6">
            <w:pPr>
              <w:pStyle w:val="a4"/>
            </w:pPr>
            <w:r w:rsidRPr="00652ED6">
              <w:rPr>
                <w:rFonts w:hint="eastAsia"/>
              </w:rPr>
              <w:lastRenderedPageBreak/>
              <w:t>AT4</w:t>
            </w:r>
          </w:p>
        </w:tc>
        <w:tc>
          <w:tcPr>
            <w:tcW w:w="1912" w:type="pct"/>
            <w:vAlign w:val="center"/>
          </w:tcPr>
          <w:p w:rsidR="00AA0F1E" w:rsidRPr="00652ED6" w:rsidRDefault="00AA0F1E" w:rsidP="00652ED6">
            <w:pPr>
              <w:pStyle w:val="a4"/>
            </w:pPr>
            <w:r w:rsidRPr="00652ED6">
              <w:rPr>
                <w:rFonts w:hint="eastAsia"/>
              </w:rPr>
              <w:t>影像分析模組</w:t>
            </w:r>
          </w:p>
        </w:tc>
        <w:tc>
          <w:tcPr>
            <w:tcW w:w="2441" w:type="pct"/>
            <w:vAlign w:val="center"/>
          </w:tcPr>
          <w:p w:rsidR="00AA0F1E" w:rsidRPr="00652ED6" w:rsidRDefault="00AA0F1E" w:rsidP="00652ED6">
            <w:pPr>
              <w:pStyle w:val="a4"/>
              <w:jc w:val="both"/>
            </w:pPr>
            <w:r w:rsidRPr="00652ED6">
              <w:rPr>
                <w:rFonts w:hint="eastAsia"/>
              </w:rPr>
              <w:t>利用影像擷取模組所得影像資訊進行灰階處理、相鄰相減、二值化、形態學處理等影像處理方式進行分析是否有入侵情況</w:t>
            </w:r>
            <w:r w:rsidRPr="00652ED6">
              <w:t>。</w:t>
            </w:r>
          </w:p>
        </w:tc>
      </w:tr>
      <w:tr w:rsidR="00AA0F1E" w:rsidRPr="00652ED6" w:rsidTr="00652ED6">
        <w:trPr>
          <w:jc w:val="center"/>
        </w:trPr>
        <w:tc>
          <w:tcPr>
            <w:tcW w:w="647" w:type="pct"/>
            <w:vAlign w:val="center"/>
          </w:tcPr>
          <w:p w:rsidR="00AA0F1E" w:rsidRPr="00652ED6" w:rsidRDefault="00AA0F1E" w:rsidP="00652ED6">
            <w:pPr>
              <w:pStyle w:val="a4"/>
            </w:pPr>
            <w:r w:rsidRPr="00652ED6">
              <w:rPr>
                <w:rFonts w:hint="eastAsia"/>
              </w:rPr>
              <w:t>IT1</w:t>
            </w:r>
          </w:p>
        </w:tc>
        <w:tc>
          <w:tcPr>
            <w:tcW w:w="1912" w:type="pct"/>
            <w:vAlign w:val="center"/>
          </w:tcPr>
          <w:p w:rsidR="00AA0F1E" w:rsidRPr="00652ED6" w:rsidRDefault="00AA0F1E" w:rsidP="00652ED6">
            <w:pPr>
              <w:pStyle w:val="a4"/>
            </w:pPr>
            <w:r w:rsidRPr="00652ED6">
              <w:rPr>
                <w:rFonts w:hint="eastAsia"/>
              </w:rPr>
              <w:t>以</w:t>
            </w:r>
            <w:r w:rsidRPr="00652ED6">
              <w:rPr>
                <w:rFonts w:hint="eastAsia"/>
              </w:rPr>
              <w:t>RS232</w:t>
            </w:r>
            <w:r w:rsidRPr="00652ED6">
              <w:rPr>
                <w:rFonts w:hint="eastAsia"/>
              </w:rPr>
              <w:t>轉</w:t>
            </w:r>
            <w:r w:rsidRPr="00652ED6">
              <w:rPr>
                <w:rFonts w:hint="eastAsia"/>
              </w:rPr>
              <w:t>USB</w:t>
            </w:r>
            <w:r w:rsidRPr="00652ED6">
              <w:rPr>
                <w:rFonts w:hint="eastAsia"/>
              </w:rPr>
              <w:t>傳輸</w:t>
            </w:r>
          </w:p>
        </w:tc>
        <w:tc>
          <w:tcPr>
            <w:tcW w:w="2441" w:type="pct"/>
            <w:vAlign w:val="center"/>
          </w:tcPr>
          <w:p w:rsidR="00AA0F1E" w:rsidRPr="00652ED6" w:rsidRDefault="00AA0F1E" w:rsidP="00652ED6">
            <w:pPr>
              <w:pStyle w:val="a4"/>
              <w:jc w:val="both"/>
            </w:pPr>
            <w:r w:rsidRPr="00652ED6">
              <w:rPr>
                <w:rFonts w:hint="eastAsia"/>
              </w:rPr>
              <w:t>溫室環境的變化，像是溫度、日照與土壤濕度，並利用</w:t>
            </w:r>
            <w:r w:rsidRPr="00652ED6">
              <w:rPr>
                <w:rFonts w:hint="eastAsia"/>
              </w:rPr>
              <w:t>RS232</w:t>
            </w:r>
            <w:r w:rsidRPr="00652ED6">
              <w:rPr>
                <w:rFonts w:hint="eastAsia"/>
              </w:rPr>
              <w:t>轉</w:t>
            </w:r>
            <w:r w:rsidRPr="00652ED6">
              <w:rPr>
                <w:rFonts w:hint="eastAsia"/>
              </w:rPr>
              <w:t>USB</w:t>
            </w:r>
            <w:r w:rsidRPr="00652ED6">
              <w:rPr>
                <w:rFonts w:hint="eastAsia"/>
              </w:rPr>
              <w:t>做資訊的傳輸</w:t>
            </w:r>
          </w:p>
        </w:tc>
      </w:tr>
      <w:tr w:rsidR="00AA0F1E" w:rsidRPr="00652ED6" w:rsidTr="00652ED6">
        <w:trPr>
          <w:jc w:val="center"/>
        </w:trPr>
        <w:tc>
          <w:tcPr>
            <w:tcW w:w="647" w:type="pct"/>
            <w:vAlign w:val="center"/>
          </w:tcPr>
          <w:p w:rsidR="00AA0F1E" w:rsidRPr="00652ED6" w:rsidRDefault="00AA0F1E" w:rsidP="00652ED6">
            <w:pPr>
              <w:pStyle w:val="a4"/>
            </w:pPr>
            <w:r w:rsidRPr="00652ED6">
              <w:rPr>
                <w:rFonts w:hint="eastAsia"/>
              </w:rPr>
              <w:t>IT2</w:t>
            </w:r>
          </w:p>
        </w:tc>
        <w:tc>
          <w:tcPr>
            <w:tcW w:w="1912" w:type="pct"/>
            <w:vAlign w:val="center"/>
          </w:tcPr>
          <w:p w:rsidR="00AA0F1E" w:rsidRPr="00652ED6" w:rsidRDefault="00AA0F1E" w:rsidP="00652ED6">
            <w:pPr>
              <w:pStyle w:val="a4"/>
            </w:pPr>
            <w:r w:rsidRPr="00652ED6">
              <w:rPr>
                <w:rFonts w:hint="eastAsia"/>
              </w:rPr>
              <w:t>以串接方式傳輸</w:t>
            </w:r>
          </w:p>
        </w:tc>
        <w:tc>
          <w:tcPr>
            <w:tcW w:w="2441" w:type="pct"/>
            <w:vAlign w:val="center"/>
          </w:tcPr>
          <w:p w:rsidR="00AA0F1E" w:rsidRPr="00652ED6" w:rsidRDefault="00AA0F1E" w:rsidP="00652ED6">
            <w:pPr>
              <w:pStyle w:val="a4"/>
              <w:jc w:val="both"/>
            </w:pPr>
            <w:r w:rsidRPr="00652ED6">
              <w:rPr>
                <w:rFonts w:hint="eastAsia"/>
              </w:rPr>
              <w:t>透過串接的方式來送電與斷電，藉此控制環控設備，像是風扇與灑水器。</w:t>
            </w:r>
          </w:p>
        </w:tc>
      </w:tr>
      <w:tr w:rsidR="00AA0F1E" w:rsidRPr="00652ED6" w:rsidTr="00652ED6">
        <w:trPr>
          <w:jc w:val="center"/>
        </w:trPr>
        <w:tc>
          <w:tcPr>
            <w:tcW w:w="647" w:type="pct"/>
            <w:vAlign w:val="center"/>
          </w:tcPr>
          <w:p w:rsidR="00AA0F1E" w:rsidRPr="00652ED6" w:rsidRDefault="00AA0F1E" w:rsidP="00652ED6">
            <w:pPr>
              <w:pStyle w:val="a4"/>
            </w:pPr>
            <w:r w:rsidRPr="00652ED6">
              <w:rPr>
                <w:rFonts w:hint="eastAsia"/>
              </w:rPr>
              <w:t>IT3</w:t>
            </w:r>
          </w:p>
        </w:tc>
        <w:tc>
          <w:tcPr>
            <w:tcW w:w="1912" w:type="pct"/>
            <w:vAlign w:val="center"/>
          </w:tcPr>
          <w:p w:rsidR="00AA0F1E" w:rsidRPr="00652ED6" w:rsidRDefault="00AA0F1E" w:rsidP="00652ED6">
            <w:pPr>
              <w:pStyle w:val="a4"/>
            </w:pPr>
            <w:r w:rsidRPr="00652ED6">
              <w:rPr>
                <w:rFonts w:hint="eastAsia"/>
              </w:rPr>
              <w:t>以</w:t>
            </w:r>
            <w:r w:rsidRPr="00652ED6">
              <w:rPr>
                <w:rFonts w:hint="eastAsia"/>
              </w:rPr>
              <w:t>TCP/IP</w:t>
            </w:r>
            <w:r w:rsidRPr="00652ED6">
              <w:rPr>
                <w:rFonts w:hint="eastAsia"/>
              </w:rPr>
              <w:t>網路傳輸</w:t>
            </w:r>
          </w:p>
        </w:tc>
        <w:tc>
          <w:tcPr>
            <w:tcW w:w="2441" w:type="pct"/>
            <w:vAlign w:val="center"/>
          </w:tcPr>
          <w:p w:rsidR="00AA0F1E" w:rsidRPr="00652ED6" w:rsidRDefault="00AA0F1E" w:rsidP="00652ED6">
            <w:pPr>
              <w:pStyle w:val="a4"/>
              <w:jc w:val="both"/>
            </w:pPr>
            <w:r w:rsidRPr="00652ED6">
              <w:rPr>
                <w:rFonts w:hint="eastAsia"/>
              </w:rPr>
              <w:t>經由</w:t>
            </w:r>
            <w:r w:rsidRPr="00652ED6">
              <w:rPr>
                <w:rFonts w:hint="eastAsia"/>
              </w:rPr>
              <w:t>TCP/IP</w:t>
            </w:r>
            <w:r w:rsidRPr="00652ED6">
              <w:rPr>
                <w:rFonts w:hint="eastAsia"/>
              </w:rPr>
              <w:t>將影像資訊傳至擷取模組。</w:t>
            </w:r>
          </w:p>
        </w:tc>
      </w:tr>
      <w:tr w:rsidR="00AA0F1E" w:rsidRPr="00652ED6" w:rsidTr="00652ED6">
        <w:trPr>
          <w:jc w:val="center"/>
        </w:trPr>
        <w:tc>
          <w:tcPr>
            <w:tcW w:w="647" w:type="pct"/>
            <w:vAlign w:val="center"/>
          </w:tcPr>
          <w:p w:rsidR="00AA0F1E" w:rsidRPr="00652ED6" w:rsidRDefault="00AA0F1E" w:rsidP="00652ED6">
            <w:pPr>
              <w:pStyle w:val="a4"/>
            </w:pPr>
            <w:r w:rsidRPr="00652ED6">
              <w:rPr>
                <w:rFonts w:hint="eastAsia"/>
              </w:rPr>
              <w:t>IT4</w:t>
            </w:r>
          </w:p>
        </w:tc>
        <w:tc>
          <w:tcPr>
            <w:tcW w:w="1912" w:type="pct"/>
            <w:vAlign w:val="center"/>
          </w:tcPr>
          <w:p w:rsidR="00AA0F1E" w:rsidRPr="00652ED6" w:rsidRDefault="00AA0F1E" w:rsidP="00652ED6">
            <w:pPr>
              <w:pStyle w:val="a4"/>
            </w:pPr>
            <w:r w:rsidRPr="00652ED6">
              <w:rPr>
                <w:rFonts w:hint="eastAsia"/>
              </w:rPr>
              <w:t>以</w:t>
            </w:r>
            <w:r w:rsidRPr="00652ED6">
              <w:rPr>
                <w:rFonts w:hint="eastAsia"/>
              </w:rPr>
              <w:t>TCP/IP</w:t>
            </w:r>
            <w:r w:rsidRPr="00652ED6">
              <w:rPr>
                <w:rFonts w:hint="eastAsia"/>
              </w:rPr>
              <w:t>網路傳輸</w:t>
            </w:r>
          </w:p>
        </w:tc>
        <w:tc>
          <w:tcPr>
            <w:tcW w:w="2441" w:type="pct"/>
            <w:vAlign w:val="center"/>
          </w:tcPr>
          <w:p w:rsidR="00AA0F1E" w:rsidRPr="00652ED6" w:rsidRDefault="00AA0F1E" w:rsidP="00652ED6">
            <w:pPr>
              <w:pStyle w:val="a4"/>
              <w:jc w:val="both"/>
            </w:pPr>
            <w:r w:rsidRPr="00652ED6">
              <w:rPr>
                <w:rFonts w:hint="eastAsia"/>
              </w:rPr>
              <w:t>利用影像擷取模組資訊進行場域保全入侵偵測。</w:t>
            </w:r>
          </w:p>
        </w:tc>
      </w:tr>
    </w:tbl>
    <w:p w:rsidR="00686E21" w:rsidRPr="00AA0F1E" w:rsidRDefault="00686E21" w:rsidP="00686E21">
      <w:pPr>
        <w:pStyle w:val="a4"/>
        <w:rPr>
          <w:rFonts w:hint="eastAsia"/>
        </w:rPr>
      </w:pPr>
    </w:p>
    <w:p w:rsidR="00BB57C5" w:rsidRDefault="00BB57C5" w:rsidP="00BB57C5">
      <w:pPr>
        <w:pStyle w:val="2"/>
        <w:rPr>
          <w:rFonts w:hint="eastAsia"/>
        </w:rPr>
      </w:pPr>
      <w:bookmarkStart w:id="292" w:name="_Toc484864133"/>
      <w:bookmarkStart w:id="293" w:name="_Toc485140117"/>
      <w:r w:rsidRPr="00050313">
        <w:t>人員職責分配</w:t>
      </w:r>
      <w:r w:rsidRPr="00050313">
        <w:t>(Personnel Responsibilities Assignment)</w:t>
      </w:r>
      <w:bookmarkEnd w:id="292"/>
      <w:bookmarkEnd w:id="293"/>
    </w:p>
    <w:p w:rsidR="00652ED6" w:rsidRDefault="00652ED6" w:rsidP="00B55D61">
      <w:pPr>
        <w:ind w:firstLine="480"/>
      </w:pPr>
      <w:r w:rsidRPr="005C412C">
        <w:t>DDDSW</w:t>
      </w:r>
      <w:r w:rsidRPr="005C412C">
        <w:t>子系統預計完成的細部功能分別由下列人員進行單元性測試與整合性之測試，人員測試分派</w:t>
      </w:r>
      <w:r>
        <w:rPr>
          <w:rFonts w:hint="eastAsia"/>
        </w:rPr>
        <w:t>如</w:t>
      </w:r>
      <w:r w:rsidRPr="002B2F97">
        <w:fldChar w:fldCharType="begin"/>
      </w:r>
      <w:r w:rsidRPr="002B2F97">
        <w:instrText xml:space="preserve"> REF _Ref481443513 \h </w:instrText>
      </w:r>
      <w:r>
        <w:instrText xml:space="preserve"> \* MERGEFORMAT </w:instrText>
      </w:r>
      <w:r w:rsidRPr="002B2F97">
        <w:fldChar w:fldCharType="separate"/>
      </w:r>
      <w:r w:rsidR="00AB3D39" w:rsidRPr="00CD4B28">
        <w:rPr>
          <w:rFonts w:hint="eastAsia"/>
        </w:rPr>
        <w:t>表</w:t>
      </w:r>
      <w:r w:rsidR="00AB3D39" w:rsidRPr="00CD4B28">
        <w:rPr>
          <w:rFonts w:hint="eastAsia"/>
        </w:rPr>
        <w:t xml:space="preserve"> </w:t>
      </w:r>
      <w:r w:rsidR="00AB3D39">
        <w:rPr>
          <w:noProof/>
        </w:rPr>
        <w:t>3</w:t>
      </w:r>
      <w:r w:rsidR="00AB3D39">
        <w:rPr>
          <w:noProof/>
        </w:rPr>
        <w:noBreakHyphen/>
        <w:t>6</w:t>
      </w:r>
      <w:r w:rsidRPr="002B2F97">
        <w:fldChar w:fldCharType="end"/>
      </w:r>
      <w:r w:rsidRPr="005C412C">
        <w:t>所示。</w:t>
      </w:r>
      <w:bookmarkStart w:id="294" w:name="_Ref481443513"/>
    </w:p>
    <w:p w:rsidR="00652ED6" w:rsidRPr="00CD4B28" w:rsidRDefault="00652ED6" w:rsidP="00652ED6">
      <w:pPr>
        <w:pStyle w:val="a4"/>
      </w:pPr>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6</w:t>
      </w:r>
      <w:r>
        <w:fldChar w:fldCharType="end"/>
      </w:r>
      <w:bookmarkEnd w:id="294"/>
      <w:r w:rsidRPr="00CD4B28">
        <w:t>人員與職責</w:t>
      </w:r>
      <w:r w:rsidRPr="00CD4B28">
        <w:t>[</w:t>
      </w:r>
      <w:r w:rsidRPr="00CD4B28">
        <w:t>總計畫</w:t>
      </w:r>
      <w:r w:rsidRPr="00CD4B28">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652ED6" w:rsidRPr="0070537C" w:rsidTr="00652ED6">
        <w:trPr>
          <w:jc w:val="center"/>
        </w:trPr>
        <w:tc>
          <w:tcPr>
            <w:tcW w:w="2500" w:type="pct"/>
            <w:shd w:val="clear" w:color="auto" w:fill="BFBFBF" w:themeFill="background1" w:themeFillShade="BF"/>
          </w:tcPr>
          <w:p w:rsidR="00652ED6" w:rsidRPr="00652ED6" w:rsidRDefault="00652ED6" w:rsidP="00652ED6">
            <w:pPr>
              <w:pStyle w:val="a4"/>
              <w:rPr>
                <w:b/>
              </w:rPr>
            </w:pPr>
            <w:r w:rsidRPr="00652ED6">
              <w:rPr>
                <w:b/>
              </w:rPr>
              <w:t>Testing Activities</w:t>
            </w:r>
          </w:p>
        </w:tc>
        <w:tc>
          <w:tcPr>
            <w:tcW w:w="2500" w:type="pct"/>
            <w:shd w:val="clear" w:color="auto" w:fill="BFBFBF" w:themeFill="background1" w:themeFillShade="BF"/>
          </w:tcPr>
          <w:p w:rsidR="00652ED6" w:rsidRPr="00652ED6" w:rsidRDefault="00652ED6" w:rsidP="00652ED6">
            <w:pPr>
              <w:pStyle w:val="a4"/>
              <w:rPr>
                <w:b/>
              </w:rPr>
            </w:pPr>
            <w:r w:rsidRPr="00652ED6">
              <w:rPr>
                <w:b/>
              </w:rPr>
              <w:t>Personnel</w:t>
            </w:r>
          </w:p>
        </w:tc>
      </w:tr>
      <w:tr w:rsidR="00652ED6" w:rsidRPr="0070537C" w:rsidTr="00652ED6">
        <w:trPr>
          <w:jc w:val="center"/>
        </w:trPr>
        <w:tc>
          <w:tcPr>
            <w:tcW w:w="2500" w:type="pct"/>
          </w:tcPr>
          <w:p w:rsidR="00652ED6" w:rsidRPr="0070537C" w:rsidRDefault="00652ED6" w:rsidP="00652ED6">
            <w:pPr>
              <w:pStyle w:val="a4"/>
            </w:pPr>
            <w:r w:rsidRPr="0070537C">
              <w:t>AT1-001</w:t>
            </w:r>
          </w:p>
        </w:tc>
        <w:tc>
          <w:tcPr>
            <w:tcW w:w="2500" w:type="pct"/>
          </w:tcPr>
          <w:p w:rsidR="00652ED6" w:rsidRPr="0070537C" w:rsidRDefault="00652ED6" w:rsidP="00652ED6">
            <w:pPr>
              <w:pStyle w:val="a4"/>
            </w:pPr>
            <w:r>
              <w:rPr>
                <w:rFonts w:hint="eastAsia"/>
              </w:rPr>
              <w:t>張宇鈞、呂國豪、</w:t>
            </w:r>
            <w:proofErr w:type="gramStart"/>
            <w:r>
              <w:rPr>
                <w:rFonts w:hint="eastAsia"/>
              </w:rPr>
              <w:t>游博翔</w:t>
            </w:r>
            <w:proofErr w:type="gramEnd"/>
          </w:p>
        </w:tc>
      </w:tr>
      <w:tr w:rsidR="00652ED6" w:rsidRPr="0070537C" w:rsidTr="00652ED6">
        <w:trPr>
          <w:jc w:val="center"/>
        </w:trPr>
        <w:tc>
          <w:tcPr>
            <w:tcW w:w="2500" w:type="pct"/>
          </w:tcPr>
          <w:p w:rsidR="00652ED6" w:rsidRPr="0070537C" w:rsidRDefault="00652ED6" w:rsidP="00652ED6">
            <w:pPr>
              <w:pStyle w:val="a4"/>
            </w:pPr>
            <w:r w:rsidRPr="0070537C">
              <w:t>AT2-001</w:t>
            </w:r>
          </w:p>
        </w:tc>
        <w:tc>
          <w:tcPr>
            <w:tcW w:w="2500" w:type="pct"/>
          </w:tcPr>
          <w:p w:rsidR="00652ED6" w:rsidRDefault="00652ED6" w:rsidP="00652ED6">
            <w:pPr>
              <w:pStyle w:val="a4"/>
            </w:pPr>
            <w:r w:rsidRPr="00904A01">
              <w:rPr>
                <w:rFonts w:hint="eastAsia"/>
              </w:rPr>
              <w:t>張宇鈞、呂國豪、</w:t>
            </w:r>
            <w:proofErr w:type="gramStart"/>
            <w:r w:rsidRPr="00904A01">
              <w:rPr>
                <w:rFonts w:hint="eastAsia"/>
              </w:rPr>
              <w:t>游博翔</w:t>
            </w:r>
            <w:proofErr w:type="gramEnd"/>
          </w:p>
        </w:tc>
      </w:tr>
      <w:tr w:rsidR="00652ED6" w:rsidRPr="0070537C" w:rsidTr="00652ED6">
        <w:trPr>
          <w:jc w:val="center"/>
        </w:trPr>
        <w:tc>
          <w:tcPr>
            <w:tcW w:w="2500" w:type="pct"/>
          </w:tcPr>
          <w:p w:rsidR="00652ED6" w:rsidRPr="0070537C" w:rsidRDefault="00652ED6" w:rsidP="00652ED6">
            <w:pPr>
              <w:pStyle w:val="a4"/>
            </w:pPr>
            <w:r w:rsidRPr="0070537C">
              <w:t>AT3-001</w:t>
            </w:r>
          </w:p>
        </w:tc>
        <w:tc>
          <w:tcPr>
            <w:tcW w:w="2500" w:type="pct"/>
          </w:tcPr>
          <w:p w:rsidR="00652ED6" w:rsidRDefault="00652ED6" w:rsidP="00652ED6">
            <w:pPr>
              <w:pStyle w:val="a4"/>
            </w:pPr>
            <w:r w:rsidRPr="00904A01">
              <w:rPr>
                <w:rFonts w:hint="eastAsia"/>
              </w:rPr>
              <w:t>張宇鈞、呂國豪、</w:t>
            </w:r>
            <w:proofErr w:type="gramStart"/>
            <w:r w:rsidRPr="00904A01">
              <w:rPr>
                <w:rFonts w:hint="eastAsia"/>
              </w:rPr>
              <w:t>游博翔</w:t>
            </w:r>
            <w:proofErr w:type="gramEnd"/>
          </w:p>
        </w:tc>
      </w:tr>
      <w:tr w:rsidR="00652ED6" w:rsidRPr="0070537C" w:rsidTr="00652ED6">
        <w:trPr>
          <w:jc w:val="center"/>
        </w:trPr>
        <w:tc>
          <w:tcPr>
            <w:tcW w:w="2500" w:type="pct"/>
          </w:tcPr>
          <w:p w:rsidR="00652ED6" w:rsidRPr="0070537C" w:rsidRDefault="00652ED6" w:rsidP="00652ED6">
            <w:pPr>
              <w:pStyle w:val="a4"/>
            </w:pPr>
            <w:r w:rsidRPr="0070537C">
              <w:lastRenderedPageBreak/>
              <w:t>IT1-001</w:t>
            </w:r>
          </w:p>
        </w:tc>
        <w:tc>
          <w:tcPr>
            <w:tcW w:w="2500" w:type="pct"/>
          </w:tcPr>
          <w:p w:rsidR="00652ED6" w:rsidRDefault="00652ED6" w:rsidP="00652ED6">
            <w:pPr>
              <w:pStyle w:val="a4"/>
            </w:pPr>
            <w:r w:rsidRPr="00904A01">
              <w:rPr>
                <w:rFonts w:hint="eastAsia"/>
              </w:rPr>
              <w:t>張宇鈞、呂國豪、</w:t>
            </w:r>
            <w:proofErr w:type="gramStart"/>
            <w:r w:rsidRPr="00904A01">
              <w:rPr>
                <w:rFonts w:hint="eastAsia"/>
              </w:rPr>
              <w:t>游博翔</w:t>
            </w:r>
            <w:proofErr w:type="gramEnd"/>
          </w:p>
        </w:tc>
      </w:tr>
      <w:tr w:rsidR="00652ED6" w:rsidRPr="0070537C" w:rsidTr="00652ED6">
        <w:trPr>
          <w:jc w:val="center"/>
        </w:trPr>
        <w:tc>
          <w:tcPr>
            <w:tcW w:w="2500" w:type="pct"/>
          </w:tcPr>
          <w:p w:rsidR="00652ED6" w:rsidRPr="0070537C" w:rsidRDefault="00652ED6" w:rsidP="00652ED6">
            <w:pPr>
              <w:pStyle w:val="a4"/>
            </w:pPr>
            <w:r w:rsidRPr="0070537C">
              <w:t>IT2-001</w:t>
            </w:r>
          </w:p>
        </w:tc>
        <w:tc>
          <w:tcPr>
            <w:tcW w:w="2500" w:type="pct"/>
          </w:tcPr>
          <w:p w:rsidR="00652ED6" w:rsidRDefault="00652ED6" w:rsidP="00652ED6">
            <w:pPr>
              <w:pStyle w:val="a4"/>
            </w:pPr>
            <w:r w:rsidRPr="00904A01">
              <w:rPr>
                <w:rFonts w:hint="eastAsia"/>
              </w:rPr>
              <w:t>張宇鈞、呂國豪、</w:t>
            </w:r>
            <w:proofErr w:type="gramStart"/>
            <w:r w:rsidRPr="00904A01">
              <w:rPr>
                <w:rFonts w:hint="eastAsia"/>
              </w:rPr>
              <w:t>游博翔</w:t>
            </w:r>
            <w:proofErr w:type="gramEnd"/>
          </w:p>
        </w:tc>
      </w:tr>
      <w:tr w:rsidR="00652ED6" w:rsidRPr="0070537C" w:rsidTr="00652ED6">
        <w:trPr>
          <w:jc w:val="center"/>
        </w:trPr>
        <w:tc>
          <w:tcPr>
            <w:tcW w:w="2500" w:type="pct"/>
          </w:tcPr>
          <w:p w:rsidR="00652ED6" w:rsidRPr="0070537C" w:rsidRDefault="00652ED6" w:rsidP="00652ED6">
            <w:pPr>
              <w:pStyle w:val="a4"/>
            </w:pPr>
            <w:r w:rsidRPr="0070537C">
              <w:t>IT3-001</w:t>
            </w:r>
          </w:p>
        </w:tc>
        <w:tc>
          <w:tcPr>
            <w:tcW w:w="2500" w:type="pct"/>
          </w:tcPr>
          <w:p w:rsidR="00652ED6" w:rsidRDefault="00652ED6" w:rsidP="00652ED6">
            <w:pPr>
              <w:pStyle w:val="a4"/>
            </w:pPr>
            <w:r w:rsidRPr="00904A01">
              <w:rPr>
                <w:rFonts w:hint="eastAsia"/>
              </w:rPr>
              <w:t>張宇鈞、呂國豪、</w:t>
            </w:r>
            <w:proofErr w:type="gramStart"/>
            <w:r w:rsidRPr="00904A01">
              <w:rPr>
                <w:rFonts w:hint="eastAsia"/>
              </w:rPr>
              <w:t>游博翔</w:t>
            </w:r>
            <w:proofErr w:type="gramEnd"/>
          </w:p>
        </w:tc>
      </w:tr>
    </w:tbl>
    <w:p w:rsidR="00652ED6" w:rsidRDefault="00652ED6" w:rsidP="00652ED6">
      <w:pPr>
        <w:pStyle w:val="a7"/>
        <w:ind w:leftChars="0" w:left="0" w:firstLine="480"/>
        <w:rPr>
          <w:rFonts w:hint="eastAsia"/>
        </w:rPr>
      </w:pPr>
    </w:p>
    <w:p w:rsidR="00652ED6" w:rsidRPr="006B2307" w:rsidRDefault="00652ED6" w:rsidP="00652ED6">
      <w:pPr>
        <w:ind w:firstLine="480"/>
      </w:pPr>
      <w:r w:rsidRPr="00572ABE">
        <w:t>DIHPISQT</w:t>
      </w:r>
      <w:r w:rsidRPr="006B2307">
        <w:t>子系統預計完成的細部功能分別由下列人員進行單元性測試與整合性之測試，人員測試分派如</w:t>
      </w:r>
      <w:r>
        <w:rPr>
          <w:highlight w:val="yellow"/>
        </w:rPr>
        <w:fldChar w:fldCharType="begin"/>
      </w:r>
      <w:r>
        <w:instrText xml:space="preserve"> REF _Ref484262060 \h </w:instrText>
      </w:r>
      <w:r>
        <w:rPr>
          <w:highlight w:val="yellow"/>
        </w:rPr>
      </w:r>
      <w:r>
        <w:rPr>
          <w:highlight w:val="yellow"/>
        </w:rPr>
        <w:fldChar w:fldCharType="separate"/>
      </w:r>
      <w:r w:rsidR="00AB3D39" w:rsidRPr="00CD4B28">
        <w:rPr>
          <w:rFonts w:hint="eastAsia"/>
        </w:rPr>
        <w:t>表</w:t>
      </w:r>
      <w:r w:rsidR="00AB3D39" w:rsidRPr="00CD4B28">
        <w:rPr>
          <w:rFonts w:hint="eastAsia"/>
        </w:rPr>
        <w:t xml:space="preserve"> </w:t>
      </w:r>
      <w:r w:rsidR="00AB3D39">
        <w:rPr>
          <w:noProof/>
        </w:rPr>
        <w:t>3</w:t>
      </w:r>
      <w:r w:rsidR="00AB3D39">
        <w:noBreakHyphen/>
      </w:r>
      <w:r w:rsidR="00AB3D39">
        <w:rPr>
          <w:noProof/>
        </w:rPr>
        <w:t>7</w:t>
      </w:r>
      <w:r w:rsidR="00AB3D39" w:rsidRPr="00CD4B28">
        <w:t>人員與職責</w:t>
      </w:r>
      <w:r w:rsidR="00AB3D39" w:rsidRPr="00CD4B28">
        <w:t>[</w:t>
      </w:r>
      <w:r w:rsidR="00AB3D39" w:rsidRPr="00CD4B28">
        <w:rPr>
          <w:rFonts w:hint="eastAsia"/>
        </w:rPr>
        <w:t>子計畫一</w:t>
      </w:r>
      <w:r w:rsidR="00AB3D39" w:rsidRPr="00CD4B28">
        <w:t>]</w:t>
      </w:r>
      <w:r>
        <w:rPr>
          <w:highlight w:val="yellow"/>
        </w:rPr>
        <w:fldChar w:fldCharType="end"/>
      </w:r>
      <w:r w:rsidRPr="006B2307">
        <w:t>所示。</w:t>
      </w:r>
    </w:p>
    <w:p w:rsidR="00652ED6" w:rsidRPr="00CD4B28" w:rsidRDefault="00652ED6" w:rsidP="00652ED6">
      <w:pPr>
        <w:pStyle w:val="a4"/>
      </w:pPr>
      <w:bookmarkStart w:id="295" w:name="_Ref484262060"/>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7</w:t>
      </w:r>
      <w:r>
        <w:fldChar w:fldCharType="end"/>
      </w:r>
      <w:r w:rsidRPr="00CD4B28">
        <w:t>人員與職責</w:t>
      </w:r>
      <w:r w:rsidRPr="00CD4B28">
        <w:t>[</w:t>
      </w:r>
      <w:r w:rsidRPr="00CD4B28">
        <w:rPr>
          <w:rFonts w:hint="eastAsia"/>
        </w:rPr>
        <w:t>子計畫一</w:t>
      </w:r>
      <w:r w:rsidRPr="00CD4B28">
        <w:t>]</w:t>
      </w:r>
      <w:bookmarkEnd w:id="2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652ED6" w:rsidRPr="00652ED6" w:rsidTr="00652ED6">
        <w:trPr>
          <w:jc w:val="center"/>
        </w:trPr>
        <w:tc>
          <w:tcPr>
            <w:tcW w:w="2500" w:type="pct"/>
            <w:shd w:val="clear" w:color="auto" w:fill="BFBFBF" w:themeFill="background1" w:themeFillShade="BF"/>
          </w:tcPr>
          <w:p w:rsidR="00652ED6" w:rsidRPr="00652ED6" w:rsidRDefault="00652ED6" w:rsidP="00652ED6">
            <w:pPr>
              <w:pStyle w:val="a4"/>
              <w:rPr>
                <w:b/>
              </w:rPr>
            </w:pPr>
            <w:r w:rsidRPr="00652ED6">
              <w:rPr>
                <w:b/>
              </w:rPr>
              <w:t>Testing Activities</w:t>
            </w:r>
          </w:p>
        </w:tc>
        <w:tc>
          <w:tcPr>
            <w:tcW w:w="2500" w:type="pct"/>
            <w:shd w:val="clear" w:color="auto" w:fill="BFBFBF" w:themeFill="background1" w:themeFillShade="BF"/>
          </w:tcPr>
          <w:p w:rsidR="00652ED6" w:rsidRPr="00652ED6" w:rsidRDefault="00652ED6" w:rsidP="00652ED6">
            <w:pPr>
              <w:pStyle w:val="a4"/>
              <w:rPr>
                <w:b/>
              </w:rPr>
            </w:pPr>
            <w:r w:rsidRPr="00652ED6">
              <w:rPr>
                <w:b/>
              </w:rPr>
              <w:t>Personnel</w:t>
            </w:r>
          </w:p>
        </w:tc>
      </w:tr>
      <w:tr w:rsidR="00652ED6" w:rsidRPr="00652ED6" w:rsidTr="00652ED6">
        <w:trPr>
          <w:jc w:val="center"/>
        </w:trPr>
        <w:tc>
          <w:tcPr>
            <w:tcW w:w="2500" w:type="pct"/>
          </w:tcPr>
          <w:p w:rsidR="00652ED6" w:rsidRPr="00652ED6" w:rsidRDefault="00652ED6" w:rsidP="00652ED6">
            <w:pPr>
              <w:pStyle w:val="a4"/>
            </w:pPr>
            <w:r w:rsidRPr="00652ED6">
              <w:t>AT1-001</w:t>
            </w:r>
          </w:p>
        </w:tc>
        <w:tc>
          <w:tcPr>
            <w:tcW w:w="2500" w:type="pct"/>
            <w:vAlign w:val="center"/>
          </w:tcPr>
          <w:p w:rsidR="00652ED6" w:rsidRPr="00652ED6" w:rsidRDefault="00652ED6" w:rsidP="00652ED6">
            <w:pPr>
              <w:pStyle w:val="a4"/>
            </w:pPr>
            <w:r w:rsidRPr="00652ED6">
              <w:rPr>
                <w:rFonts w:hint="eastAsia"/>
              </w:rPr>
              <w:t>張宇鈞、呂國豪、</w:t>
            </w:r>
            <w:proofErr w:type="gramStart"/>
            <w:r w:rsidRPr="00652ED6">
              <w:rPr>
                <w:rFonts w:hint="eastAsia"/>
              </w:rPr>
              <w:t>游博翔</w:t>
            </w:r>
            <w:proofErr w:type="gramEnd"/>
          </w:p>
        </w:tc>
      </w:tr>
      <w:tr w:rsidR="00652ED6" w:rsidRPr="00652ED6" w:rsidTr="00652ED6">
        <w:trPr>
          <w:jc w:val="center"/>
        </w:trPr>
        <w:tc>
          <w:tcPr>
            <w:tcW w:w="2500" w:type="pct"/>
          </w:tcPr>
          <w:p w:rsidR="00652ED6" w:rsidRPr="00652ED6" w:rsidRDefault="00652ED6" w:rsidP="00652ED6">
            <w:pPr>
              <w:pStyle w:val="a4"/>
            </w:pPr>
            <w:r w:rsidRPr="00652ED6">
              <w:t>AT2-001</w:t>
            </w:r>
          </w:p>
        </w:tc>
        <w:tc>
          <w:tcPr>
            <w:tcW w:w="2500" w:type="pct"/>
            <w:vAlign w:val="center"/>
          </w:tcPr>
          <w:p w:rsidR="00652ED6" w:rsidRPr="00652ED6" w:rsidRDefault="00652ED6" w:rsidP="00652ED6">
            <w:pPr>
              <w:pStyle w:val="a4"/>
            </w:pPr>
            <w:r w:rsidRPr="00652ED6">
              <w:rPr>
                <w:rFonts w:hint="eastAsia"/>
              </w:rPr>
              <w:t>張宇鈞、呂國豪、</w:t>
            </w:r>
            <w:proofErr w:type="gramStart"/>
            <w:r w:rsidRPr="00652ED6">
              <w:rPr>
                <w:rFonts w:hint="eastAsia"/>
              </w:rPr>
              <w:t>游博翔</w:t>
            </w:r>
            <w:proofErr w:type="gramEnd"/>
          </w:p>
        </w:tc>
      </w:tr>
      <w:tr w:rsidR="00652ED6" w:rsidRPr="00652ED6" w:rsidTr="00652ED6">
        <w:trPr>
          <w:jc w:val="center"/>
        </w:trPr>
        <w:tc>
          <w:tcPr>
            <w:tcW w:w="2500" w:type="pct"/>
          </w:tcPr>
          <w:p w:rsidR="00652ED6" w:rsidRPr="00652ED6" w:rsidRDefault="00652ED6" w:rsidP="00652ED6">
            <w:pPr>
              <w:pStyle w:val="a4"/>
            </w:pPr>
            <w:r w:rsidRPr="00652ED6">
              <w:t>IT1-001</w:t>
            </w:r>
          </w:p>
        </w:tc>
        <w:tc>
          <w:tcPr>
            <w:tcW w:w="2500" w:type="pct"/>
            <w:vAlign w:val="center"/>
          </w:tcPr>
          <w:p w:rsidR="00652ED6" w:rsidRPr="00652ED6" w:rsidRDefault="00652ED6" w:rsidP="00652ED6">
            <w:pPr>
              <w:pStyle w:val="a4"/>
            </w:pPr>
            <w:r w:rsidRPr="00652ED6">
              <w:rPr>
                <w:rFonts w:hint="eastAsia"/>
              </w:rPr>
              <w:t>張宇鈞、呂國豪、</w:t>
            </w:r>
            <w:proofErr w:type="gramStart"/>
            <w:r w:rsidRPr="00652ED6">
              <w:rPr>
                <w:rFonts w:hint="eastAsia"/>
              </w:rPr>
              <w:t>游博翔</w:t>
            </w:r>
            <w:proofErr w:type="gramEnd"/>
          </w:p>
        </w:tc>
      </w:tr>
      <w:tr w:rsidR="00652ED6" w:rsidRPr="00652ED6" w:rsidTr="00652ED6">
        <w:trPr>
          <w:jc w:val="center"/>
        </w:trPr>
        <w:tc>
          <w:tcPr>
            <w:tcW w:w="2500" w:type="pct"/>
          </w:tcPr>
          <w:p w:rsidR="00652ED6" w:rsidRPr="00652ED6" w:rsidRDefault="00652ED6" w:rsidP="00652ED6">
            <w:pPr>
              <w:pStyle w:val="a4"/>
            </w:pPr>
            <w:r w:rsidRPr="00652ED6">
              <w:t>IT2-001</w:t>
            </w:r>
          </w:p>
        </w:tc>
        <w:tc>
          <w:tcPr>
            <w:tcW w:w="2500" w:type="pct"/>
            <w:vAlign w:val="center"/>
          </w:tcPr>
          <w:p w:rsidR="00652ED6" w:rsidRPr="00652ED6" w:rsidRDefault="00652ED6" w:rsidP="00652ED6">
            <w:pPr>
              <w:pStyle w:val="a4"/>
            </w:pPr>
            <w:r w:rsidRPr="00652ED6">
              <w:rPr>
                <w:rFonts w:hint="eastAsia"/>
              </w:rPr>
              <w:t>張宇鈞、呂國豪、</w:t>
            </w:r>
            <w:proofErr w:type="gramStart"/>
            <w:r w:rsidRPr="00652ED6">
              <w:rPr>
                <w:rFonts w:hint="eastAsia"/>
              </w:rPr>
              <w:t>游博翔</w:t>
            </w:r>
            <w:proofErr w:type="gramEnd"/>
          </w:p>
        </w:tc>
      </w:tr>
      <w:tr w:rsidR="00652ED6" w:rsidRPr="00652ED6" w:rsidTr="00652ED6">
        <w:trPr>
          <w:jc w:val="center"/>
        </w:trPr>
        <w:tc>
          <w:tcPr>
            <w:tcW w:w="2500" w:type="pct"/>
          </w:tcPr>
          <w:p w:rsidR="00652ED6" w:rsidRPr="00652ED6" w:rsidRDefault="00652ED6" w:rsidP="00652ED6">
            <w:pPr>
              <w:pStyle w:val="a4"/>
            </w:pPr>
            <w:r w:rsidRPr="00652ED6">
              <w:t>IT3-001</w:t>
            </w:r>
          </w:p>
        </w:tc>
        <w:tc>
          <w:tcPr>
            <w:tcW w:w="2500" w:type="pct"/>
            <w:vAlign w:val="center"/>
          </w:tcPr>
          <w:p w:rsidR="00652ED6" w:rsidRPr="00652ED6" w:rsidRDefault="00652ED6" w:rsidP="00652ED6">
            <w:pPr>
              <w:pStyle w:val="a4"/>
            </w:pPr>
            <w:r w:rsidRPr="00652ED6">
              <w:rPr>
                <w:rFonts w:hint="eastAsia"/>
              </w:rPr>
              <w:t>張宇鈞、呂國豪、</w:t>
            </w:r>
            <w:proofErr w:type="gramStart"/>
            <w:r w:rsidRPr="00652ED6">
              <w:rPr>
                <w:rFonts w:hint="eastAsia"/>
              </w:rPr>
              <w:t>游博翔</w:t>
            </w:r>
            <w:proofErr w:type="gramEnd"/>
          </w:p>
        </w:tc>
      </w:tr>
      <w:tr w:rsidR="00652ED6" w:rsidRPr="00652ED6" w:rsidTr="00652ED6">
        <w:trPr>
          <w:jc w:val="center"/>
        </w:trPr>
        <w:tc>
          <w:tcPr>
            <w:tcW w:w="2500" w:type="pct"/>
          </w:tcPr>
          <w:p w:rsidR="00652ED6" w:rsidRPr="00652ED6" w:rsidRDefault="00652ED6" w:rsidP="00652ED6">
            <w:pPr>
              <w:pStyle w:val="a4"/>
            </w:pPr>
            <w:r w:rsidRPr="00652ED6">
              <w:t>IT4-001</w:t>
            </w:r>
          </w:p>
        </w:tc>
        <w:tc>
          <w:tcPr>
            <w:tcW w:w="2500" w:type="pct"/>
            <w:vAlign w:val="center"/>
          </w:tcPr>
          <w:p w:rsidR="00652ED6" w:rsidRPr="00652ED6" w:rsidRDefault="00652ED6" w:rsidP="00652ED6">
            <w:pPr>
              <w:pStyle w:val="a4"/>
            </w:pPr>
            <w:r w:rsidRPr="00652ED6">
              <w:rPr>
                <w:rFonts w:hint="eastAsia"/>
              </w:rPr>
              <w:t>張宇鈞、呂國豪、</w:t>
            </w:r>
            <w:proofErr w:type="gramStart"/>
            <w:r w:rsidRPr="00652ED6">
              <w:rPr>
                <w:rFonts w:hint="eastAsia"/>
              </w:rPr>
              <w:t>游博翔</w:t>
            </w:r>
            <w:proofErr w:type="gramEnd"/>
          </w:p>
        </w:tc>
      </w:tr>
      <w:tr w:rsidR="00652ED6" w:rsidRPr="00652ED6" w:rsidTr="00652ED6">
        <w:trPr>
          <w:jc w:val="center"/>
        </w:trPr>
        <w:tc>
          <w:tcPr>
            <w:tcW w:w="2500" w:type="pct"/>
          </w:tcPr>
          <w:p w:rsidR="00652ED6" w:rsidRPr="00652ED6" w:rsidRDefault="00652ED6" w:rsidP="00652ED6">
            <w:pPr>
              <w:pStyle w:val="a4"/>
            </w:pPr>
            <w:r w:rsidRPr="00652ED6">
              <w:rPr>
                <w:rFonts w:hint="eastAsia"/>
              </w:rPr>
              <w:t>I</w:t>
            </w:r>
            <w:r w:rsidRPr="00652ED6">
              <w:t>T</w:t>
            </w:r>
            <w:r w:rsidRPr="00652ED6">
              <w:rPr>
                <w:rFonts w:hint="eastAsia"/>
              </w:rPr>
              <w:t>5</w:t>
            </w:r>
            <w:r w:rsidRPr="00652ED6">
              <w:t>-001</w:t>
            </w:r>
          </w:p>
        </w:tc>
        <w:tc>
          <w:tcPr>
            <w:tcW w:w="2500" w:type="pct"/>
            <w:vAlign w:val="center"/>
          </w:tcPr>
          <w:p w:rsidR="00652ED6" w:rsidRPr="00652ED6" w:rsidRDefault="00652ED6" w:rsidP="00652ED6">
            <w:pPr>
              <w:pStyle w:val="a4"/>
            </w:pPr>
            <w:r w:rsidRPr="00652ED6">
              <w:rPr>
                <w:rFonts w:hint="eastAsia"/>
              </w:rPr>
              <w:t>張宇鈞、呂國豪、</w:t>
            </w:r>
            <w:proofErr w:type="gramStart"/>
            <w:r w:rsidRPr="00652ED6">
              <w:rPr>
                <w:rFonts w:hint="eastAsia"/>
              </w:rPr>
              <w:t>游博翔</w:t>
            </w:r>
            <w:proofErr w:type="gramEnd"/>
          </w:p>
        </w:tc>
      </w:tr>
    </w:tbl>
    <w:p w:rsidR="00652ED6" w:rsidRDefault="00652ED6" w:rsidP="00652ED6">
      <w:pPr>
        <w:ind w:firstLine="480"/>
        <w:rPr>
          <w:rFonts w:hint="eastAsia"/>
        </w:rPr>
      </w:pPr>
    </w:p>
    <w:p w:rsidR="00652ED6" w:rsidRDefault="00652ED6">
      <w:pPr>
        <w:widowControl/>
        <w:spacing w:line="240" w:lineRule="auto"/>
        <w:ind w:firstLineChars="0" w:firstLine="0"/>
        <w:jc w:val="left"/>
      </w:pPr>
      <w:r w:rsidRPr="00542B90">
        <w:t>ARIVMS</w:t>
      </w:r>
      <w:r w:rsidRPr="0070537C">
        <w:t>子系統預計完成的細部</w:t>
      </w:r>
      <w:r>
        <w:t>功能分別由下列人員進行單元性測試與整合性之測試，人員測試分派如</w:t>
      </w:r>
      <w:r>
        <w:fldChar w:fldCharType="begin"/>
      </w:r>
      <w:r>
        <w:instrText xml:space="preserve"> REF _Ref484679036 \h </w:instrText>
      </w:r>
      <w:r>
        <w:fldChar w:fldCharType="separate"/>
      </w:r>
      <w:r w:rsidR="00AB3D39">
        <w:rPr>
          <w:rFonts w:hint="eastAsia"/>
        </w:rPr>
        <w:t>表</w:t>
      </w:r>
      <w:r w:rsidR="00AB3D39">
        <w:rPr>
          <w:rFonts w:hint="eastAsia"/>
        </w:rPr>
        <w:t xml:space="preserve"> </w:t>
      </w:r>
      <w:r w:rsidR="00AB3D39">
        <w:rPr>
          <w:noProof/>
        </w:rPr>
        <w:t>3</w:t>
      </w:r>
      <w:r w:rsidR="00AB3D39">
        <w:noBreakHyphen/>
      </w:r>
      <w:r w:rsidR="00AB3D39">
        <w:rPr>
          <w:noProof/>
        </w:rPr>
        <w:t>8</w:t>
      </w:r>
      <w:r>
        <w:fldChar w:fldCharType="end"/>
      </w:r>
      <w:r w:rsidRPr="0070537C">
        <w:t>所示。</w:t>
      </w:r>
      <w:bookmarkStart w:id="296" w:name="_Ref484679036"/>
    </w:p>
    <w:p w:rsidR="00652ED6" w:rsidRPr="00CD4B28" w:rsidRDefault="00652ED6" w:rsidP="00652ED6">
      <w:pPr>
        <w:pStyle w:val="a4"/>
        <w:rPr>
          <w:bCs/>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8</w:t>
      </w:r>
      <w:r>
        <w:fldChar w:fldCharType="end"/>
      </w:r>
      <w:bookmarkEnd w:id="296"/>
      <w:r>
        <w:rPr>
          <w:rFonts w:hint="eastAsia"/>
        </w:rPr>
        <w:t>、</w:t>
      </w:r>
      <w:r w:rsidRPr="0070537C">
        <w:t>人員與職責</w:t>
      </w:r>
      <w:r w:rsidRPr="00CD4B28">
        <w:rPr>
          <w:bCs/>
        </w:rPr>
        <w:t>[</w:t>
      </w:r>
      <w:r>
        <w:rPr>
          <w:rFonts w:hint="eastAsia"/>
          <w:bCs/>
        </w:rPr>
        <w:t>子計畫二</w:t>
      </w:r>
      <w:r w:rsidRPr="00CD4B28">
        <w:rPr>
          <w:bC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652ED6" w:rsidRPr="0070537C" w:rsidTr="00652ED6">
        <w:trPr>
          <w:jc w:val="center"/>
        </w:trPr>
        <w:tc>
          <w:tcPr>
            <w:tcW w:w="2500" w:type="pct"/>
            <w:shd w:val="clear" w:color="auto" w:fill="BFBFBF" w:themeFill="background1" w:themeFillShade="BF"/>
          </w:tcPr>
          <w:p w:rsidR="00652ED6" w:rsidRPr="00652ED6" w:rsidRDefault="00652ED6" w:rsidP="00652ED6">
            <w:pPr>
              <w:pStyle w:val="a4"/>
              <w:rPr>
                <w:b/>
              </w:rPr>
            </w:pPr>
            <w:r w:rsidRPr="00652ED6">
              <w:rPr>
                <w:b/>
              </w:rPr>
              <w:t>Testing Activities</w:t>
            </w:r>
          </w:p>
        </w:tc>
        <w:tc>
          <w:tcPr>
            <w:tcW w:w="2500" w:type="pct"/>
            <w:shd w:val="clear" w:color="auto" w:fill="BFBFBF" w:themeFill="background1" w:themeFillShade="BF"/>
          </w:tcPr>
          <w:p w:rsidR="00652ED6" w:rsidRPr="00652ED6" w:rsidRDefault="00652ED6" w:rsidP="00652ED6">
            <w:pPr>
              <w:pStyle w:val="a4"/>
              <w:rPr>
                <w:b/>
              </w:rPr>
            </w:pPr>
            <w:r w:rsidRPr="00652ED6">
              <w:rPr>
                <w:b/>
              </w:rPr>
              <w:t>Personnel</w:t>
            </w:r>
          </w:p>
        </w:tc>
      </w:tr>
      <w:tr w:rsidR="00652ED6" w:rsidRPr="0070537C" w:rsidTr="00652ED6">
        <w:trPr>
          <w:jc w:val="center"/>
        </w:trPr>
        <w:tc>
          <w:tcPr>
            <w:tcW w:w="2500" w:type="pct"/>
          </w:tcPr>
          <w:p w:rsidR="00652ED6" w:rsidRPr="0070537C" w:rsidRDefault="00652ED6" w:rsidP="00652ED6">
            <w:pPr>
              <w:pStyle w:val="a4"/>
            </w:pPr>
            <w:r w:rsidRPr="0070537C">
              <w:t>AT1</w:t>
            </w:r>
          </w:p>
        </w:tc>
        <w:tc>
          <w:tcPr>
            <w:tcW w:w="2500" w:type="pct"/>
          </w:tcPr>
          <w:p w:rsidR="00652ED6" w:rsidRPr="0070537C" w:rsidRDefault="00652ED6" w:rsidP="00652ED6">
            <w:pPr>
              <w:pStyle w:val="a4"/>
            </w:pPr>
            <w:r>
              <w:rPr>
                <w:rFonts w:hint="eastAsia"/>
              </w:rPr>
              <w:t>張文誠、林柏翰</w:t>
            </w:r>
          </w:p>
        </w:tc>
      </w:tr>
      <w:tr w:rsidR="00652ED6" w:rsidRPr="0070537C" w:rsidTr="00652ED6">
        <w:trPr>
          <w:jc w:val="center"/>
        </w:trPr>
        <w:tc>
          <w:tcPr>
            <w:tcW w:w="2500" w:type="pct"/>
          </w:tcPr>
          <w:p w:rsidR="00652ED6" w:rsidRPr="0070537C" w:rsidRDefault="00652ED6" w:rsidP="00652ED6">
            <w:pPr>
              <w:pStyle w:val="a4"/>
            </w:pPr>
            <w:r w:rsidRPr="0070537C">
              <w:t>AT2</w:t>
            </w:r>
          </w:p>
        </w:tc>
        <w:tc>
          <w:tcPr>
            <w:tcW w:w="2500" w:type="pct"/>
          </w:tcPr>
          <w:p w:rsidR="00652ED6" w:rsidRPr="0070537C" w:rsidRDefault="00652ED6" w:rsidP="00652ED6">
            <w:pPr>
              <w:pStyle w:val="a4"/>
            </w:pPr>
            <w:r w:rsidRPr="00F8743B">
              <w:t>Pilaiwan</w:t>
            </w:r>
            <w:r>
              <w:rPr>
                <w:rFonts w:hint="eastAsia"/>
              </w:rPr>
              <w:t>、張文誠</w:t>
            </w:r>
          </w:p>
        </w:tc>
      </w:tr>
      <w:tr w:rsidR="00652ED6" w:rsidRPr="0070537C" w:rsidTr="00652ED6">
        <w:trPr>
          <w:jc w:val="center"/>
        </w:trPr>
        <w:tc>
          <w:tcPr>
            <w:tcW w:w="2500" w:type="pct"/>
          </w:tcPr>
          <w:p w:rsidR="00652ED6" w:rsidRPr="0070537C" w:rsidRDefault="00652ED6" w:rsidP="00652ED6">
            <w:pPr>
              <w:pStyle w:val="a4"/>
            </w:pPr>
            <w:r w:rsidRPr="0070537C">
              <w:t>AT3</w:t>
            </w:r>
          </w:p>
        </w:tc>
        <w:tc>
          <w:tcPr>
            <w:tcW w:w="2500" w:type="pct"/>
          </w:tcPr>
          <w:p w:rsidR="00652ED6" w:rsidRPr="0070537C" w:rsidRDefault="00652ED6" w:rsidP="00652ED6">
            <w:pPr>
              <w:pStyle w:val="a4"/>
            </w:pPr>
            <w:r>
              <w:rPr>
                <w:rFonts w:hint="eastAsia"/>
              </w:rPr>
              <w:t>王文智、</w:t>
            </w:r>
            <w:r w:rsidRPr="00F8743B">
              <w:t>Pilaiwan</w:t>
            </w:r>
          </w:p>
        </w:tc>
      </w:tr>
      <w:tr w:rsidR="00652ED6" w:rsidRPr="0070537C" w:rsidTr="00652ED6">
        <w:trPr>
          <w:jc w:val="center"/>
        </w:trPr>
        <w:tc>
          <w:tcPr>
            <w:tcW w:w="2500" w:type="pct"/>
          </w:tcPr>
          <w:p w:rsidR="00652ED6" w:rsidRPr="0070537C" w:rsidRDefault="00652ED6" w:rsidP="00652ED6">
            <w:pPr>
              <w:pStyle w:val="a4"/>
            </w:pPr>
            <w:r>
              <w:rPr>
                <w:rFonts w:hint="eastAsia"/>
              </w:rPr>
              <w:t>A</w:t>
            </w:r>
            <w:r>
              <w:t>T4</w:t>
            </w:r>
          </w:p>
        </w:tc>
        <w:tc>
          <w:tcPr>
            <w:tcW w:w="2500" w:type="pct"/>
          </w:tcPr>
          <w:p w:rsidR="00652ED6" w:rsidRPr="0070537C" w:rsidRDefault="00652ED6" w:rsidP="00652ED6">
            <w:pPr>
              <w:pStyle w:val="a4"/>
            </w:pPr>
            <w:r>
              <w:rPr>
                <w:rFonts w:hint="eastAsia"/>
              </w:rPr>
              <w:t>張文誠、王文智</w:t>
            </w:r>
          </w:p>
        </w:tc>
      </w:tr>
      <w:tr w:rsidR="00652ED6" w:rsidRPr="0070537C" w:rsidTr="00652ED6">
        <w:trPr>
          <w:jc w:val="center"/>
        </w:trPr>
        <w:tc>
          <w:tcPr>
            <w:tcW w:w="2500" w:type="pct"/>
          </w:tcPr>
          <w:p w:rsidR="00652ED6" w:rsidRPr="0070537C" w:rsidRDefault="00652ED6" w:rsidP="00652ED6">
            <w:pPr>
              <w:pStyle w:val="a4"/>
            </w:pPr>
            <w:r w:rsidRPr="0070537C">
              <w:t>IT1</w:t>
            </w:r>
          </w:p>
        </w:tc>
        <w:tc>
          <w:tcPr>
            <w:tcW w:w="2500" w:type="pct"/>
          </w:tcPr>
          <w:p w:rsidR="00652ED6" w:rsidRPr="0070537C" w:rsidRDefault="00652ED6" w:rsidP="00652ED6">
            <w:pPr>
              <w:pStyle w:val="a4"/>
            </w:pPr>
            <w:r>
              <w:rPr>
                <w:rFonts w:hint="eastAsia"/>
              </w:rPr>
              <w:t>林柏翰、王文智</w:t>
            </w:r>
          </w:p>
        </w:tc>
      </w:tr>
      <w:tr w:rsidR="00652ED6" w:rsidRPr="0070537C" w:rsidTr="00652ED6">
        <w:trPr>
          <w:jc w:val="center"/>
        </w:trPr>
        <w:tc>
          <w:tcPr>
            <w:tcW w:w="2500" w:type="pct"/>
          </w:tcPr>
          <w:p w:rsidR="00652ED6" w:rsidRPr="0070537C" w:rsidRDefault="00652ED6" w:rsidP="00652ED6">
            <w:pPr>
              <w:pStyle w:val="a4"/>
            </w:pPr>
            <w:r w:rsidRPr="0070537C">
              <w:lastRenderedPageBreak/>
              <w:t>IT2</w:t>
            </w:r>
          </w:p>
        </w:tc>
        <w:tc>
          <w:tcPr>
            <w:tcW w:w="2500" w:type="pct"/>
          </w:tcPr>
          <w:p w:rsidR="00652ED6" w:rsidRPr="0070537C" w:rsidRDefault="00652ED6" w:rsidP="00652ED6">
            <w:pPr>
              <w:pStyle w:val="a4"/>
            </w:pPr>
            <w:r>
              <w:rPr>
                <w:rFonts w:hint="eastAsia"/>
              </w:rPr>
              <w:t>張文誠、王文智、</w:t>
            </w:r>
            <w:r w:rsidRPr="00F8743B">
              <w:t>Pilaiwan</w:t>
            </w:r>
          </w:p>
        </w:tc>
      </w:tr>
      <w:tr w:rsidR="00652ED6" w:rsidRPr="0070537C" w:rsidTr="00652ED6">
        <w:trPr>
          <w:jc w:val="center"/>
        </w:trPr>
        <w:tc>
          <w:tcPr>
            <w:tcW w:w="2500" w:type="pct"/>
          </w:tcPr>
          <w:p w:rsidR="00652ED6" w:rsidRPr="0070537C" w:rsidRDefault="00652ED6" w:rsidP="00652ED6">
            <w:pPr>
              <w:pStyle w:val="a4"/>
            </w:pPr>
            <w:r w:rsidRPr="0070537C">
              <w:t>IT3</w:t>
            </w:r>
          </w:p>
        </w:tc>
        <w:tc>
          <w:tcPr>
            <w:tcW w:w="2500" w:type="pct"/>
          </w:tcPr>
          <w:p w:rsidR="00652ED6" w:rsidRPr="0070537C" w:rsidRDefault="00652ED6" w:rsidP="00652ED6">
            <w:pPr>
              <w:pStyle w:val="a4"/>
            </w:pPr>
            <w:r w:rsidRPr="00F8743B">
              <w:t>Pilaiwan</w:t>
            </w:r>
            <w:r>
              <w:rPr>
                <w:rFonts w:hint="eastAsia"/>
              </w:rPr>
              <w:t>、林柏翰</w:t>
            </w:r>
          </w:p>
        </w:tc>
      </w:tr>
      <w:tr w:rsidR="00652ED6" w:rsidRPr="0070537C" w:rsidTr="00652ED6">
        <w:trPr>
          <w:jc w:val="center"/>
        </w:trPr>
        <w:tc>
          <w:tcPr>
            <w:tcW w:w="2500" w:type="pct"/>
          </w:tcPr>
          <w:p w:rsidR="00652ED6" w:rsidRPr="0070537C" w:rsidRDefault="00652ED6" w:rsidP="00652ED6">
            <w:pPr>
              <w:pStyle w:val="a4"/>
            </w:pPr>
            <w:r>
              <w:rPr>
                <w:rFonts w:hint="eastAsia"/>
              </w:rPr>
              <w:t>I</w:t>
            </w:r>
            <w:r>
              <w:t>T4</w:t>
            </w:r>
          </w:p>
        </w:tc>
        <w:tc>
          <w:tcPr>
            <w:tcW w:w="2500" w:type="pct"/>
          </w:tcPr>
          <w:p w:rsidR="00652ED6" w:rsidRPr="0070537C" w:rsidRDefault="00652ED6" w:rsidP="00652ED6">
            <w:pPr>
              <w:pStyle w:val="a4"/>
            </w:pPr>
            <w:r>
              <w:rPr>
                <w:rFonts w:hint="eastAsia"/>
              </w:rPr>
              <w:t>張文誠、王文智</w:t>
            </w:r>
          </w:p>
        </w:tc>
      </w:tr>
    </w:tbl>
    <w:p w:rsidR="00652ED6" w:rsidRDefault="00652ED6" w:rsidP="00652ED6">
      <w:pPr>
        <w:ind w:firstLine="480"/>
      </w:pPr>
    </w:p>
    <w:p w:rsidR="00652ED6" w:rsidRDefault="00652ED6" w:rsidP="00652ED6">
      <w:pPr>
        <w:ind w:firstLine="480"/>
      </w:pPr>
      <w:r w:rsidRPr="00313F19">
        <w:rPr>
          <w:rFonts w:hint="eastAsia"/>
        </w:rPr>
        <w:t>DISC</w:t>
      </w:r>
      <w:r w:rsidRPr="00313F19">
        <w:rPr>
          <w:rFonts w:hint="eastAsia"/>
        </w:rPr>
        <w:t>子系統預計完成的細部</w:t>
      </w:r>
      <w:r>
        <w:rPr>
          <w:rFonts w:hint="eastAsia"/>
        </w:rPr>
        <w:t>功能分別由下列人員進行單元性測試與整合性之測試，人員測試分派如</w:t>
      </w:r>
      <w:r>
        <w:fldChar w:fldCharType="begin"/>
      </w:r>
      <w:r>
        <w:instrText xml:space="preserve"> </w:instrText>
      </w:r>
      <w:r>
        <w:rPr>
          <w:rFonts w:hint="eastAsia"/>
        </w:rPr>
        <w:instrText>REF _Ref484262067 \h</w:instrText>
      </w:r>
      <w:r>
        <w:instrText xml:space="preserve"> </w:instrText>
      </w:r>
      <w:r>
        <w:fldChar w:fldCharType="separate"/>
      </w:r>
      <w:r w:rsidR="00AB3D39" w:rsidRPr="00CD4B28">
        <w:rPr>
          <w:rFonts w:hint="eastAsia"/>
        </w:rPr>
        <w:t>表</w:t>
      </w:r>
      <w:r w:rsidR="00AB3D39" w:rsidRPr="00CD4B28">
        <w:rPr>
          <w:rFonts w:hint="eastAsia"/>
        </w:rPr>
        <w:t xml:space="preserve"> </w:t>
      </w:r>
      <w:r w:rsidR="00AB3D39">
        <w:rPr>
          <w:noProof/>
        </w:rPr>
        <w:t>3</w:t>
      </w:r>
      <w:r w:rsidR="00AB3D39">
        <w:noBreakHyphen/>
      </w:r>
      <w:r w:rsidR="00AB3D39">
        <w:rPr>
          <w:noProof/>
        </w:rPr>
        <w:t>9</w:t>
      </w:r>
      <w:r w:rsidR="00AB3D39" w:rsidRPr="00CD4B28">
        <w:rPr>
          <w:rFonts w:hint="eastAsia"/>
        </w:rPr>
        <w:t>、</w:t>
      </w:r>
      <w:r w:rsidR="00AB3D39" w:rsidRPr="00CD4B28">
        <w:t>人員與職責</w:t>
      </w:r>
      <w:r w:rsidR="00AB3D39" w:rsidRPr="00CD4B28">
        <w:t>[</w:t>
      </w:r>
      <w:r w:rsidR="00AB3D39">
        <w:rPr>
          <w:rFonts w:hint="eastAsia"/>
        </w:rPr>
        <w:t>子計畫三</w:t>
      </w:r>
      <w:r w:rsidR="00AB3D39" w:rsidRPr="00CD4B28">
        <w:t>]</w:t>
      </w:r>
      <w:r>
        <w:fldChar w:fldCharType="end"/>
      </w:r>
      <w:r w:rsidRPr="00313F19">
        <w:rPr>
          <w:rFonts w:hint="eastAsia"/>
        </w:rPr>
        <w:t>所示。</w:t>
      </w:r>
    </w:p>
    <w:p w:rsidR="00652ED6" w:rsidRPr="00CD4B28" w:rsidRDefault="00652ED6" w:rsidP="00652ED6">
      <w:pPr>
        <w:pStyle w:val="a4"/>
      </w:pPr>
      <w:bookmarkStart w:id="297" w:name="_Ref484262067"/>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9</w:t>
      </w:r>
      <w:r>
        <w:fldChar w:fldCharType="end"/>
      </w:r>
      <w:r w:rsidRPr="00CD4B28">
        <w:rPr>
          <w:rFonts w:hint="eastAsia"/>
        </w:rPr>
        <w:t>、</w:t>
      </w:r>
      <w:r w:rsidRPr="00CD4B28">
        <w:t>人員與職責</w:t>
      </w:r>
      <w:r w:rsidRPr="00CD4B28">
        <w:t>[</w:t>
      </w:r>
      <w:r>
        <w:rPr>
          <w:rFonts w:hint="eastAsia"/>
        </w:rPr>
        <w:t>子計畫三</w:t>
      </w:r>
      <w:r w:rsidRPr="00CD4B28">
        <w:t>]</w:t>
      </w:r>
      <w:bookmarkEnd w:id="2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652ED6" w:rsidRPr="00313F19" w:rsidTr="00652ED6">
        <w:trPr>
          <w:jc w:val="center"/>
        </w:trPr>
        <w:tc>
          <w:tcPr>
            <w:tcW w:w="2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2ED6" w:rsidRPr="00652ED6" w:rsidRDefault="00652ED6" w:rsidP="00652ED6">
            <w:pPr>
              <w:pStyle w:val="a4"/>
              <w:rPr>
                <w:b/>
              </w:rPr>
            </w:pPr>
            <w:r w:rsidRPr="00652ED6">
              <w:rPr>
                <w:b/>
              </w:rPr>
              <w:t>Testing Activities</w:t>
            </w:r>
          </w:p>
        </w:tc>
        <w:tc>
          <w:tcPr>
            <w:tcW w:w="2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2ED6" w:rsidRPr="00652ED6" w:rsidRDefault="00652ED6" w:rsidP="00652ED6">
            <w:pPr>
              <w:pStyle w:val="a4"/>
              <w:rPr>
                <w:b/>
              </w:rPr>
            </w:pPr>
            <w:r w:rsidRPr="00652ED6">
              <w:rPr>
                <w:b/>
              </w:rPr>
              <w:t>Personnel</w:t>
            </w:r>
          </w:p>
        </w:tc>
      </w:tr>
      <w:tr w:rsidR="00652ED6" w:rsidRPr="00313F19" w:rsidTr="00652ED6">
        <w:trPr>
          <w:jc w:val="center"/>
        </w:trPr>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t xml:space="preserve">AT1 </w:t>
            </w:r>
          </w:p>
        </w:tc>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rPr>
                <w:rFonts w:hint="eastAsia"/>
              </w:rPr>
              <w:t>陳耀國、</w:t>
            </w:r>
            <w:r w:rsidRPr="00313F19">
              <w:t>邱鴻全</w:t>
            </w:r>
          </w:p>
        </w:tc>
      </w:tr>
      <w:tr w:rsidR="00652ED6" w:rsidRPr="00313F19" w:rsidTr="00652ED6">
        <w:trPr>
          <w:jc w:val="center"/>
        </w:trPr>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t xml:space="preserve">AT2 </w:t>
            </w:r>
          </w:p>
        </w:tc>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t>蔡承</w:t>
            </w:r>
            <w:proofErr w:type="gramStart"/>
            <w:r w:rsidRPr="00313F19">
              <w:t>祐</w:t>
            </w:r>
            <w:proofErr w:type="gramEnd"/>
            <w:r w:rsidRPr="00313F19">
              <w:rPr>
                <w:rFonts w:hint="eastAsia"/>
              </w:rPr>
              <w:t>、廖威綸</w:t>
            </w:r>
          </w:p>
        </w:tc>
      </w:tr>
      <w:tr w:rsidR="00652ED6" w:rsidRPr="00313F19" w:rsidTr="00652ED6">
        <w:trPr>
          <w:jc w:val="center"/>
        </w:trPr>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t xml:space="preserve">AT3 </w:t>
            </w:r>
          </w:p>
        </w:tc>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t>傅柏</w:t>
            </w:r>
            <w:proofErr w:type="gramStart"/>
            <w:r w:rsidRPr="00313F19">
              <w:t>荏</w:t>
            </w:r>
            <w:proofErr w:type="gramEnd"/>
            <w:r w:rsidRPr="00313F19">
              <w:rPr>
                <w:rFonts w:hint="eastAsia"/>
              </w:rPr>
              <w:t>、黃俞凱</w:t>
            </w:r>
          </w:p>
        </w:tc>
      </w:tr>
      <w:tr w:rsidR="00652ED6" w:rsidRPr="00313F19" w:rsidTr="00652ED6">
        <w:trPr>
          <w:jc w:val="center"/>
        </w:trPr>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t xml:space="preserve">IT1 </w:t>
            </w:r>
          </w:p>
        </w:tc>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rPr>
                <w:rFonts w:hint="eastAsia"/>
              </w:rPr>
              <w:t>陳耀國、</w:t>
            </w:r>
            <w:r w:rsidRPr="00313F19">
              <w:t>邱鴻全</w:t>
            </w:r>
          </w:p>
        </w:tc>
      </w:tr>
      <w:tr w:rsidR="00652ED6" w:rsidRPr="00313F19" w:rsidTr="00652ED6">
        <w:trPr>
          <w:jc w:val="center"/>
        </w:trPr>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t xml:space="preserve">IT2 </w:t>
            </w:r>
          </w:p>
        </w:tc>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rPr>
                <w:rFonts w:hint="eastAsia"/>
              </w:rPr>
              <w:t>黃俞凱、廖威綸</w:t>
            </w:r>
          </w:p>
        </w:tc>
      </w:tr>
      <w:tr w:rsidR="00652ED6" w:rsidRPr="00313F19" w:rsidTr="00652ED6">
        <w:trPr>
          <w:jc w:val="center"/>
        </w:trPr>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t xml:space="preserve">IT3 </w:t>
            </w:r>
          </w:p>
        </w:tc>
        <w:tc>
          <w:tcPr>
            <w:tcW w:w="2500" w:type="pct"/>
            <w:tcBorders>
              <w:top w:val="single" w:sz="4" w:space="0" w:color="auto"/>
              <w:left w:val="single" w:sz="4" w:space="0" w:color="auto"/>
              <w:bottom w:val="single" w:sz="4" w:space="0" w:color="auto"/>
              <w:right w:val="single" w:sz="4" w:space="0" w:color="auto"/>
            </w:tcBorders>
            <w:hideMark/>
          </w:tcPr>
          <w:p w:rsidR="00652ED6" w:rsidRPr="00313F19" w:rsidRDefault="00652ED6" w:rsidP="00652ED6">
            <w:pPr>
              <w:pStyle w:val="a4"/>
            </w:pPr>
            <w:r w:rsidRPr="00313F19">
              <w:t>林</w:t>
            </w:r>
            <w:proofErr w:type="gramStart"/>
            <w:r w:rsidRPr="00313F19">
              <w:t>宥</w:t>
            </w:r>
            <w:proofErr w:type="gramEnd"/>
            <w:r w:rsidRPr="00313F19">
              <w:t>豪</w:t>
            </w:r>
            <w:r w:rsidRPr="00313F19">
              <w:rPr>
                <w:rFonts w:hint="eastAsia"/>
              </w:rPr>
              <w:t>、陳耀國</w:t>
            </w:r>
          </w:p>
        </w:tc>
      </w:tr>
      <w:tr w:rsidR="00652ED6" w:rsidRPr="00313F19" w:rsidTr="00652ED6">
        <w:trPr>
          <w:jc w:val="center"/>
        </w:trPr>
        <w:tc>
          <w:tcPr>
            <w:tcW w:w="2500" w:type="pct"/>
            <w:tcBorders>
              <w:top w:val="single" w:sz="4" w:space="0" w:color="auto"/>
              <w:left w:val="single" w:sz="4" w:space="0" w:color="auto"/>
              <w:bottom w:val="single" w:sz="4" w:space="0" w:color="auto"/>
              <w:right w:val="single" w:sz="4" w:space="0" w:color="auto"/>
            </w:tcBorders>
          </w:tcPr>
          <w:p w:rsidR="00652ED6" w:rsidRPr="00313F19" w:rsidRDefault="00652ED6" w:rsidP="00652ED6">
            <w:pPr>
              <w:pStyle w:val="a4"/>
            </w:pPr>
            <w:r w:rsidRPr="00313F19">
              <w:rPr>
                <w:rFonts w:hint="eastAsia"/>
              </w:rPr>
              <w:t>IT4</w:t>
            </w:r>
          </w:p>
        </w:tc>
        <w:tc>
          <w:tcPr>
            <w:tcW w:w="2500" w:type="pct"/>
            <w:tcBorders>
              <w:top w:val="single" w:sz="4" w:space="0" w:color="auto"/>
              <w:left w:val="single" w:sz="4" w:space="0" w:color="auto"/>
              <w:bottom w:val="single" w:sz="4" w:space="0" w:color="auto"/>
              <w:right w:val="single" w:sz="4" w:space="0" w:color="auto"/>
            </w:tcBorders>
          </w:tcPr>
          <w:p w:rsidR="00652ED6" w:rsidRPr="00313F19" w:rsidRDefault="00652ED6" w:rsidP="00652ED6">
            <w:pPr>
              <w:pStyle w:val="a4"/>
            </w:pPr>
            <w:r w:rsidRPr="00313F19">
              <w:t>蔡承</w:t>
            </w:r>
            <w:proofErr w:type="gramStart"/>
            <w:r w:rsidRPr="00313F19">
              <w:t>祐</w:t>
            </w:r>
            <w:proofErr w:type="gramEnd"/>
            <w:r w:rsidRPr="00313F19">
              <w:rPr>
                <w:rFonts w:hint="eastAsia"/>
              </w:rPr>
              <w:t>、</w:t>
            </w:r>
            <w:r w:rsidRPr="00313F19">
              <w:t>林</w:t>
            </w:r>
            <w:proofErr w:type="gramStart"/>
            <w:r w:rsidRPr="00313F19">
              <w:t>宥</w:t>
            </w:r>
            <w:proofErr w:type="gramEnd"/>
            <w:r w:rsidRPr="00313F19">
              <w:t>豪</w:t>
            </w:r>
          </w:p>
        </w:tc>
      </w:tr>
      <w:tr w:rsidR="00652ED6" w:rsidRPr="00313F19" w:rsidTr="00652ED6">
        <w:trPr>
          <w:jc w:val="center"/>
        </w:trPr>
        <w:tc>
          <w:tcPr>
            <w:tcW w:w="2500" w:type="pct"/>
            <w:tcBorders>
              <w:top w:val="single" w:sz="4" w:space="0" w:color="auto"/>
              <w:left w:val="single" w:sz="4" w:space="0" w:color="auto"/>
              <w:bottom w:val="single" w:sz="4" w:space="0" w:color="auto"/>
              <w:right w:val="single" w:sz="4" w:space="0" w:color="auto"/>
            </w:tcBorders>
          </w:tcPr>
          <w:p w:rsidR="00652ED6" w:rsidRPr="00313F19" w:rsidRDefault="00652ED6" w:rsidP="00652ED6">
            <w:pPr>
              <w:pStyle w:val="a4"/>
            </w:pPr>
            <w:r w:rsidRPr="00313F19">
              <w:rPr>
                <w:rFonts w:hint="eastAsia"/>
              </w:rPr>
              <w:t>IT5</w:t>
            </w:r>
          </w:p>
        </w:tc>
        <w:tc>
          <w:tcPr>
            <w:tcW w:w="2500" w:type="pct"/>
            <w:tcBorders>
              <w:top w:val="single" w:sz="4" w:space="0" w:color="auto"/>
              <w:left w:val="single" w:sz="4" w:space="0" w:color="auto"/>
              <w:bottom w:val="single" w:sz="4" w:space="0" w:color="auto"/>
              <w:right w:val="single" w:sz="4" w:space="0" w:color="auto"/>
            </w:tcBorders>
          </w:tcPr>
          <w:p w:rsidR="00652ED6" w:rsidRPr="00313F19" w:rsidRDefault="00652ED6" w:rsidP="00652ED6">
            <w:pPr>
              <w:pStyle w:val="a4"/>
            </w:pPr>
            <w:r w:rsidRPr="00313F19">
              <w:rPr>
                <w:rFonts w:hint="eastAsia"/>
              </w:rPr>
              <w:t>廖威綸、</w:t>
            </w:r>
            <w:r w:rsidRPr="00313F19">
              <w:t>邱鴻全</w:t>
            </w:r>
          </w:p>
        </w:tc>
      </w:tr>
    </w:tbl>
    <w:p w:rsidR="00652ED6" w:rsidRDefault="00652ED6">
      <w:pPr>
        <w:widowControl/>
        <w:spacing w:line="240" w:lineRule="auto"/>
        <w:ind w:firstLineChars="0" w:firstLine="0"/>
        <w:jc w:val="left"/>
      </w:pPr>
      <w:r>
        <w:br w:type="page"/>
      </w:r>
    </w:p>
    <w:p w:rsidR="00652ED6" w:rsidRPr="00A1054A" w:rsidRDefault="00652ED6" w:rsidP="00652ED6">
      <w:pPr>
        <w:ind w:firstLine="480"/>
      </w:pPr>
      <w:r w:rsidRPr="00A1054A">
        <w:rPr>
          <w:rFonts w:hint="eastAsia"/>
        </w:rPr>
        <w:lastRenderedPageBreak/>
        <w:t>MCFS</w:t>
      </w:r>
      <w:r w:rsidRPr="00A1054A">
        <w:rPr>
          <w:rFonts w:hint="eastAsia"/>
        </w:rPr>
        <w:t>子系統預計完成的細部</w:t>
      </w:r>
      <w:r>
        <w:rPr>
          <w:rFonts w:hint="eastAsia"/>
        </w:rPr>
        <w:t>功能分別由下列人員進行單元性測試與整合性之測試，人員測試分派如</w:t>
      </w:r>
      <w:r>
        <w:fldChar w:fldCharType="begin"/>
      </w:r>
      <w:r>
        <w:instrText xml:space="preserve"> </w:instrText>
      </w:r>
      <w:r>
        <w:rPr>
          <w:rFonts w:hint="eastAsia"/>
        </w:rPr>
        <w:instrText>REF _Ref484861738 \h</w:instrText>
      </w:r>
      <w:r>
        <w:instrText xml:space="preserve"> </w:instrText>
      </w:r>
      <w:r>
        <w:fldChar w:fldCharType="separate"/>
      </w:r>
      <w:r w:rsidR="00AB3D39">
        <w:rPr>
          <w:rFonts w:hint="eastAsia"/>
        </w:rPr>
        <w:t>表</w:t>
      </w:r>
      <w:r w:rsidR="00AB3D39">
        <w:rPr>
          <w:rFonts w:hint="eastAsia"/>
        </w:rPr>
        <w:t xml:space="preserve"> </w:t>
      </w:r>
      <w:r w:rsidR="00AB3D39">
        <w:rPr>
          <w:noProof/>
        </w:rPr>
        <w:t>3</w:t>
      </w:r>
      <w:r w:rsidR="00AB3D39">
        <w:noBreakHyphen/>
      </w:r>
      <w:r w:rsidR="00AB3D39">
        <w:rPr>
          <w:noProof/>
        </w:rPr>
        <w:t>10</w:t>
      </w:r>
      <w:r>
        <w:fldChar w:fldCharType="end"/>
      </w:r>
      <w:r w:rsidRPr="00A1054A">
        <w:rPr>
          <w:rFonts w:hint="eastAsia"/>
        </w:rPr>
        <w:t>所示。</w:t>
      </w:r>
    </w:p>
    <w:p w:rsidR="00652ED6" w:rsidRPr="00CD4B28" w:rsidRDefault="00652ED6" w:rsidP="00652ED6">
      <w:pPr>
        <w:pStyle w:val="a4"/>
        <w:rPr>
          <w:bCs/>
        </w:rPr>
      </w:pPr>
      <w:bookmarkStart w:id="298" w:name="_Ref4848617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10</w:t>
      </w:r>
      <w:r>
        <w:fldChar w:fldCharType="end"/>
      </w:r>
      <w:bookmarkEnd w:id="298"/>
      <w:r>
        <w:rPr>
          <w:rFonts w:hint="eastAsia"/>
        </w:rPr>
        <w:t>、</w:t>
      </w:r>
      <w:r w:rsidRPr="00A1054A">
        <w:rPr>
          <w:rFonts w:hint="eastAsia"/>
        </w:rPr>
        <w:t>人員與職責</w:t>
      </w:r>
      <w:r w:rsidRPr="00CD4B28">
        <w:rPr>
          <w:bCs/>
        </w:rPr>
        <w:t>[</w:t>
      </w:r>
      <w:r>
        <w:rPr>
          <w:rFonts w:hint="eastAsia"/>
          <w:bCs/>
        </w:rPr>
        <w:t>子計畫四</w:t>
      </w:r>
      <w:r w:rsidRPr="00CD4B28">
        <w:rPr>
          <w:bC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652ED6" w:rsidRPr="00A1054A" w:rsidTr="00652ED6">
        <w:trPr>
          <w:jc w:val="center"/>
        </w:trPr>
        <w:tc>
          <w:tcPr>
            <w:tcW w:w="2500" w:type="pct"/>
            <w:shd w:val="clear" w:color="auto" w:fill="BFBFBF" w:themeFill="background1" w:themeFillShade="BF"/>
          </w:tcPr>
          <w:p w:rsidR="00652ED6" w:rsidRPr="00652ED6" w:rsidRDefault="00652ED6" w:rsidP="00652ED6">
            <w:pPr>
              <w:pStyle w:val="a4"/>
              <w:rPr>
                <w:b/>
              </w:rPr>
            </w:pPr>
            <w:r w:rsidRPr="00652ED6">
              <w:rPr>
                <w:rFonts w:hint="eastAsia"/>
                <w:b/>
              </w:rPr>
              <w:t>Testing Activities</w:t>
            </w:r>
          </w:p>
        </w:tc>
        <w:tc>
          <w:tcPr>
            <w:tcW w:w="2500" w:type="pct"/>
            <w:shd w:val="clear" w:color="auto" w:fill="BFBFBF" w:themeFill="background1" w:themeFillShade="BF"/>
          </w:tcPr>
          <w:p w:rsidR="00652ED6" w:rsidRPr="00652ED6" w:rsidRDefault="00652ED6" w:rsidP="00652ED6">
            <w:pPr>
              <w:pStyle w:val="a4"/>
              <w:rPr>
                <w:b/>
              </w:rPr>
            </w:pPr>
            <w:r w:rsidRPr="00652ED6">
              <w:rPr>
                <w:rFonts w:hint="eastAsia"/>
                <w:b/>
              </w:rPr>
              <w:t>Personnel</w:t>
            </w:r>
          </w:p>
        </w:tc>
      </w:tr>
      <w:tr w:rsidR="00652ED6" w:rsidRPr="00A1054A" w:rsidTr="00652ED6">
        <w:trPr>
          <w:jc w:val="center"/>
        </w:trPr>
        <w:tc>
          <w:tcPr>
            <w:tcW w:w="2500" w:type="pct"/>
          </w:tcPr>
          <w:p w:rsidR="00652ED6" w:rsidRPr="00A1054A" w:rsidRDefault="00652ED6" w:rsidP="00652ED6">
            <w:pPr>
              <w:pStyle w:val="a4"/>
            </w:pPr>
            <w:r w:rsidRPr="00A1054A">
              <w:rPr>
                <w:rFonts w:hint="eastAsia"/>
              </w:rPr>
              <w:t>AT1</w:t>
            </w:r>
          </w:p>
        </w:tc>
        <w:tc>
          <w:tcPr>
            <w:tcW w:w="2500" w:type="pct"/>
          </w:tcPr>
          <w:p w:rsidR="00652ED6" w:rsidRPr="00A1054A" w:rsidRDefault="00652ED6" w:rsidP="00652ED6">
            <w:pPr>
              <w:pStyle w:val="a4"/>
            </w:pPr>
            <w:r w:rsidRPr="00A1054A">
              <w:rPr>
                <w:rFonts w:hint="eastAsia"/>
              </w:rPr>
              <w:t>顧皓翔、顏志穎</w:t>
            </w:r>
          </w:p>
        </w:tc>
      </w:tr>
      <w:tr w:rsidR="00652ED6" w:rsidRPr="00A1054A" w:rsidTr="00652ED6">
        <w:trPr>
          <w:jc w:val="center"/>
        </w:trPr>
        <w:tc>
          <w:tcPr>
            <w:tcW w:w="2500" w:type="pct"/>
          </w:tcPr>
          <w:p w:rsidR="00652ED6" w:rsidRPr="00A1054A" w:rsidRDefault="00652ED6" w:rsidP="00652ED6">
            <w:pPr>
              <w:pStyle w:val="a4"/>
            </w:pPr>
            <w:r w:rsidRPr="00A1054A">
              <w:rPr>
                <w:rFonts w:hint="eastAsia"/>
              </w:rPr>
              <w:t>AT2</w:t>
            </w:r>
          </w:p>
        </w:tc>
        <w:tc>
          <w:tcPr>
            <w:tcW w:w="2500" w:type="pct"/>
          </w:tcPr>
          <w:p w:rsidR="00652ED6" w:rsidRPr="00A1054A" w:rsidRDefault="00652ED6" w:rsidP="00652ED6">
            <w:pPr>
              <w:pStyle w:val="a4"/>
            </w:pPr>
            <w:r w:rsidRPr="00A1054A">
              <w:rPr>
                <w:rFonts w:hint="eastAsia"/>
              </w:rPr>
              <w:t>顧皓翔、顏志穎</w:t>
            </w:r>
          </w:p>
        </w:tc>
      </w:tr>
      <w:tr w:rsidR="00652ED6" w:rsidRPr="00A1054A" w:rsidTr="00652ED6">
        <w:trPr>
          <w:jc w:val="center"/>
        </w:trPr>
        <w:tc>
          <w:tcPr>
            <w:tcW w:w="2500" w:type="pct"/>
          </w:tcPr>
          <w:p w:rsidR="00652ED6" w:rsidRPr="00A1054A" w:rsidRDefault="00652ED6" w:rsidP="00652ED6">
            <w:pPr>
              <w:pStyle w:val="a4"/>
            </w:pPr>
            <w:r w:rsidRPr="00A1054A">
              <w:rPr>
                <w:rFonts w:hint="eastAsia"/>
              </w:rPr>
              <w:t>AT3</w:t>
            </w:r>
          </w:p>
        </w:tc>
        <w:tc>
          <w:tcPr>
            <w:tcW w:w="2500" w:type="pct"/>
          </w:tcPr>
          <w:p w:rsidR="00652ED6" w:rsidRPr="00A1054A" w:rsidRDefault="00652ED6" w:rsidP="00652ED6">
            <w:pPr>
              <w:pStyle w:val="a4"/>
            </w:pPr>
            <w:r w:rsidRPr="00A1054A">
              <w:rPr>
                <w:rFonts w:hint="eastAsia"/>
              </w:rPr>
              <w:t>洪祥恩、楊炎萍</w:t>
            </w:r>
          </w:p>
        </w:tc>
      </w:tr>
      <w:tr w:rsidR="00652ED6" w:rsidRPr="00A1054A" w:rsidTr="00652ED6">
        <w:trPr>
          <w:jc w:val="center"/>
        </w:trPr>
        <w:tc>
          <w:tcPr>
            <w:tcW w:w="2500" w:type="pct"/>
          </w:tcPr>
          <w:p w:rsidR="00652ED6" w:rsidRPr="00A1054A" w:rsidRDefault="00652ED6" w:rsidP="00652ED6">
            <w:pPr>
              <w:pStyle w:val="a4"/>
            </w:pPr>
            <w:r w:rsidRPr="00A1054A">
              <w:rPr>
                <w:rFonts w:hint="eastAsia"/>
              </w:rPr>
              <w:t>AT4</w:t>
            </w:r>
          </w:p>
        </w:tc>
        <w:tc>
          <w:tcPr>
            <w:tcW w:w="2500" w:type="pct"/>
          </w:tcPr>
          <w:p w:rsidR="00652ED6" w:rsidRPr="00A1054A" w:rsidRDefault="00652ED6" w:rsidP="00652ED6">
            <w:pPr>
              <w:pStyle w:val="a4"/>
            </w:pPr>
            <w:r w:rsidRPr="00A1054A">
              <w:rPr>
                <w:rFonts w:hint="eastAsia"/>
              </w:rPr>
              <w:t>洪祥恩、楊炎萍、顧皓翔</w:t>
            </w:r>
          </w:p>
        </w:tc>
      </w:tr>
      <w:tr w:rsidR="00652ED6" w:rsidRPr="00A1054A" w:rsidTr="00652ED6">
        <w:trPr>
          <w:jc w:val="center"/>
        </w:trPr>
        <w:tc>
          <w:tcPr>
            <w:tcW w:w="2500" w:type="pct"/>
          </w:tcPr>
          <w:p w:rsidR="00652ED6" w:rsidRPr="00A1054A" w:rsidRDefault="00652ED6" w:rsidP="00652ED6">
            <w:pPr>
              <w:pStyle w:val="a4"/>
            </w:pPr>
            <w:r w:rsidRPr="00A1054A">
              <w:rPr>
                <w:rFonts w:hint="eastAsia"/>
              </w:rPr>
              <w:t>IT1</w:t>
            </w:r>
          </w:p>
        </w:tc>
        <w:tc>
          <w:tcPr>
            <w:tcW w:w="2500" w:type="pct"/>
          </w:tcPr>
          <w:p w:rsidR="00652ED6" w:rsidRPr="00A1054A" w:rsidRDefault="00652ED6" w:rsidP="00652ED6">
            <w:pPr>
              <w:pStyle w:val="a4"/>
            </w:pPr>
            <w:r w:rsidRPr="00A1054A">
              <w:rPr>
                <w:rFonts w:hint="eastAsia"/>
              </w:rPr>
              <w:t>顧皓翔、楊炎萍</w:t>
            </w:r>
          </w:p>
        </w:tc>
      </w:tr>
      <w:tr w:rsidR="00652ED6" w:rsidRPr="00A1054A" w:rsidTr="00652ED6">
        <w:trPr>
          <w:jc w:val="center"/>
        </w:trPr>
        <w:tc>
          <w:tcPr>
            <w:tcW w:w="2500" w:type="pct"/>
          </w:tcPr>
          <w:p w:rsidR="00652ED6" w:rsidRPr="00A1054A" w:rsidRDefault="00652ED6" w:rsidP="00652ED6">
            <w:pPr>
              <w:pStyle w:val="a4"/>
            </w:pPr>
            <w:r w:rsidRPr="00A1054A">
              <w:rPr>
                <w:rFonts w:hint="eastAsia"/>
              </w:rPr>
              <w:t>IT2</w:t>
            </w:r>
          </w:p>
        </w:tc>
        <w:tc>
          <w:tcPr>
            <w:tcW w:w="2500" w:type="pct"/>
          </w:tcPr>
          <w:p w:rsidR="00652ED6" w:rsidRPr="00A1054A" w:rsidRDefault="00652ED6" w:rsidP="00652ED6">
            <w:pPr>
              <w:pStyle w:val="a4"/>
            </w:pPr>
            <w:r w:rsidRPr="00A1054A">
              <w:rPr>
                <w:rFonts w:hint="eastAsia"/>
              </w:rPr>
              <w:t>楊炎萍、顧皓翔</w:t>
            </w:r>
          </w:p>
        </w:tc>
      </w:tr>
      <w:tr w:rsidR="00652ED6" w:rsidRPr="00A1054A" w:rsidTr="00652ED6">
        <w:trPr>
          <w:jc w:val="center"/>
        </w:trPr>
        <w:tc>
          <w:tcPr>
            <w:tcW w:w="2500" w:type="pct"/>
          </w:tcPr>
          <w:p w:rsidR="00652ED6" w:rsidRPr="00A1054A" w:rsidRDefault="00652ED6" w:rsidP="00652ED6">
            <w:pPr>
              <w:pStyle w:val="a4"/>
            </w:pPr>
            <w:r w:rsidRPr="00A1054A">
              <w:rPr>
                <w:rFonts w:hint="eastAsia"/>
              </w:rPr>
              <w:t>IT3</w:t>
            </w:r>
          </w:p>
        </w:tc>
        <w:tc>
          <w:tcPr>
            <w:tcW w:w="2500" w:type="pct"/>
          </w:tcPr>
          <w:p w:rsidR="00652ED6" w:rsidRPr="00A1054A" w:rsidRDefault="00652ED6" w:rsidP="00652ED6">
            <w:pPr>
              <w:pStyle w:val="a4"/>
            </w:pPr>
            <w:r w:rsidRPr="00A1054A">
              <w:rPr>
                <w:rFonts w:hint="eastAsia"/>
              </w:rPr>
              <w:t>洪祥恩、顏志穎</w:t>
            </w:r>
          </w:p>
        </w:tc>
      </w:tr>
    </w:tbl>
    <w:p w:rsidR="00BB57C5" w:rsidRDefault="00BB57C5">
      <w:pPr>
        <w:widowControl/>
        <w:ind w:firstLineChars="0" w:firstLine="0"/>
        <w:jc w:val="left"/>
        <w:rPr>
          <w:rFonts w:cstheme="majorBidi"/>
          <w:b/>
          <w:bCs/>
          <w:kern w:val="52"/>
          <w:sz w:val="32"/>
          <w:szCs w:val="52"/>
        </w:rPr>
      </w:pPr>
      <w:bookmarkStart w:id="299" w:name="_Toc480897067"/>
      <w:bookmarkStart w:id="300" w:name="_Toc484188616"/>
      <w:bookmarkStart w:id="301" w:name="_Toc484864134"/>
      <w:r>
        <w:br w:type="page"/>
      </w:r>
    </w:p>
    <w:p w:rsidR="008119A4" w:rsidRDefault="008119A4" w:rsidP="00CD78EB">
      <w:pPr>
        <w:pStyle w:val="1"/>
        <w:rPr>
          <w:rFonts w:hint="eastAsia"/>
        </w:rPr>
      </w:pPr>
      <w:bookmarkStart w:id="302" w:name="_Toc485140118"/>
      <w:r w:rsidRPr="00CD78EB">
        <w:lastRenderedPageBreak/>
        <w:t>測試案例</w:t>
      </w:r>
      <w:r w:rsidRPr="00CD78EB">
        <w:t xml:space="preserve"> (Test Cases)</w:t>
      </w:r>
      <w:bookmarkEnd w:id="299"/>
      <w:bookmarkEnd w:id="300"/>
      <w:bookmarkEnd w:id="301"/>
      <w:bookmarkEnd w:id="302"/>
    </w:p>
    <w:p w:rsidR="00812F7C" w:rsidRDefault="00812F7C" w:rsidP="00812F7C">
      <w:pPr>
        <w:pStyle w:val="2"/>
        <w:rPr>
          <w:rFonts w:hint="eastAsia"/>
        </w:rPr>
      </w:pPr>
      <w:bookmarkStart w:id="303" w:name="_Toc480897068"/>
      <w:bookmarkStart w:id="304" w:name="_Toc484188617"/>
      <w:bookmarkStart w:id="305" w:name="_Toc484864135"/>
      <w:bookmarkStart w:id="306" w:name="_Toc485140119"/>
      <w:r w:rsidRPr="00050313">
        <w:t>整合測試案例</w:t>
      </w:r>
      <w:r w:rsidRPr="00050313">
        <w:t xml:space="preserve"> (Integration Testing Cases)</w:t>
      </w:r>
      <w:bookmarkEnd w:id="303"/>
      <w:bookmarkEnd w:id="304"/>
      <w:bookmarkEnd w:id="305"/>
      <w:bookmarkEnd w:id="306"/>
    </w:p>
    <w:p w:rsidR="00812F7C" w:rsidRDefault="00812F7C" w:rsidP="00812F7C">
      <w:pPr>
        <w:pStyle w:val="3"/>
        <w:rPr>
          <w:rFonts w:hint="eastAsia"/>
        </w:rPr>
      </w:pPr>
      <w:bookmarkStart w:id="307" w:name="_Toc480897069"/>
      <w:bookmarkStart w:id="308" w:name="_Toc484188618"/>
      <w:bookmarkStart w:id="309" w:name="_Toc484864136"/>
      <w:bookmarkStart w:id="310" w:name="_Toc485140120"/>
      <w:r w:rsidRPr="00050313">
        <w:t>IT1 Test Case</w:t>
      </w:r>
      <w:bookmarkEnd w:id="310"/>
    </w:p>
    <w:p w:rsidR="00A37883" w:rsidRPr="00493503" w:rsidRDefault="00A37883" w:rsidP="00A37883">
      <w:pPr>
        <w:ind w:firstLine="480"/>
      </w:pPr>
      <w:bookmarkStart w:id="311" w:name="_Hlk484191431"/>
      <w:r w:rsidRPr="00493503">
        <w:t>主要驗證</w:t>
      </w:r>
      <w:r w:rsidRPr="00493503">
        <w:t>[</w:t>
      </w:r>
      <w:r>
        <w:rPr>
          <w:rFonts w:hint="eastAsia"/>
        </w:rPr>
        <w:t>AFCDM</w:t>
      </w:r>
      <w:r w:rsidRPr="00493503">
        <w:t xml:space="preserve"> -N-003]</w:t>
      </w:r>
      <w:r w:rsidRPr="00493503">
        <w:t>需求，依據</w:t>
      </w:r>
      <w:r w:rsidRPr="00493503">
        <w:t>[</w:t>
      </w:r>
      <w:r>
        <w:rPr>
          <w:rFonts w:hint="eastAsia"/>
        </w:rPr>
        <w:t>AFCDM</w:t>
      </w:r>
      <w:r w:rsidRPr="00493503">
        <w:t xml:space="preserve"> -N-00</w:t>
      </w:r>
      <w:r>
        <w:rPr>
          <w:rFonts w:hint="eastAsia"/>
        </w:rPr>
        <w:t>1</w:t>
      </w:r>
      <w:r w:rsidRPr="00493503">
        <w:t>]</w:t>
      </w:r>
      <w:r w:rsidRPr="00493503">
        <w:t>進行</w:t>
      </w:r>
      <w:r>
        <w:rPr>
          <w:rFonts w:hint="eastAsia"/>
        </w:rPr>
        <w:t>感測器資料收集</w:t>
      </w:r>
      <w:r w:rsidRPr="00493503">
        <w:t>，再交由</w:t>
      </w:r>
      <w:r w:rsidRPr="00493503">
        <w:t>[</w:t>
      </w:r>
      <w:r>
        <w:rPr>
          <w:rFonts w:hint="eastAsia"/>
        </w:rPr>
        <w:t>AFCDM</w:t>
      </w:r>
      <w:r w:rsidRPr="00493503">
        <w:t xml:space="preserve"> -N-00</w:t>
      </w:r>
      <w:r>
        <w:rPr>
          <w:rFonts w:hint="eastAsia"/>
        </w:rPr>
        <w:t>2</w:t>
      </w:r>
      <w:r w:rsidRPr="00493503">
        <w:t>]</w:t>
      </w:r>
      <w:r w:rsidRPr="00493503">
        <w:t>進行</w:t>
      </w:r>
      <w:r>
        <w:rPr>
          <w:rFonts w:hint="eastAsia"/>
        </w:rPr>
        <w:t>個感測器資料傳輸給各個子計畫。</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6570"/>
      </w:tblGrid>
      <w:tr w:rsidR="00A37883" w:rsidRPr="0070537C" w:rsidTr="00A37883">
        <w:trPr>
          <w:jc w:val="center"/>
        </w:trPr>
        <w:tc>
          <w:tcPr>
            <w:tcW w:w="1145" w:type="pct"/>
            <w:shd w:val="clear" w:color="auto" w:fill="BFBFBF" w:themeFill="background1" w:themeFillShade="BF"/>
            <w:vAlign w:val="center"/>
          </w:tcPr>
          <w:bookmarkEnd w:id="311"/>
          <w:p w:rsidR="00A37883" w:rsidRPr="0070537C" w:rsidRDefault="00A37883" w:rsidP="00A37883">
            <w:pPr>
              <w:ind w:firstLineChars="0" w:firstLine="0"/>
              <w:jc w:val="center"/>
              <w:rPr>
                <w:b/>
              </w:rPr>
            </w:pPr>
            <w:r w:rsidRPr="0070537C">
              <w:rPr>
                <w:b/>
              </w:rPr>
              <w:t>Identification</w:t>
            </w:r>
          </w:p>
        </w:tc>
        <w:tc>
          <w:tcPr>
            <w:tcW w:w="3855" w:type="pct"/>
            <w:vAlign w:val="center"/>
          </w:tcPr>
          <w:p w:rsidR="00A37883" w:rsidRPr="0070537C" w:rsidRDefault="00A37883" w:rsidP="00A37883">
            <w:pPr>
              <w:ind w:firstLineChars="0" w:firstLine="0"/>
            </w:pPr>
            <w:r w:rsidRPr="0070537C">
              <w:t>IT1-001</w:t>
            </w:r>
          </w:p>
        </w:tc>
      </w:tr>
      <w:tr w:rsidR="00A37883" w:rsidRPr="0070537C" w:rsidTr="00A37883">
        <w:trPr>
          <w:jc w:val="center"/>
        </w:trPr>
        <w:tc>
          <w:tcPr>
            <w:tcW w:w="1145"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Name</w:t>
            </w:r>
          </w:p>
        </w:tc>
        <w:tc>
          <w:tcPr>
            <w:tcW w:w="3855" w:type="pct"/>
            <w:vAlign w:val="center"/>
          </w:tcPr>
          <w:p w:rsidR="00A37883" w:rsidRPr="008272BE" w:rsidRDefault="00A37883" w:rsidP="00A37883">
            <w:pPr>
              <w:ind w:firstLineChars="0" w:firstLine="0"/>
              <w:rPr>
                <w:bCs/>
              </w:rPr>
            </w:pPr>
            <w:r w:rsidRPr="008272BE">
              <w:rPr>
                <w:rFonts w:hint="eastAsia"/>
                <w:bCs/>
              </w:rPr>
              <w:t>農業場域雲端</w:t>
            </w:r>
            <w:proofErr w:type="gramStart"/>
            <w:r w:rsidRPr="008272BE">
              <w:rPr>
                <w:rFonts w:hint="eastAsia"/>
                <w:bCs/>
              </w:rPr>
              <w:t>佈</w:t>
            </w:r>
            <w:proofErr w:type="gramEnd"/>
            <w:r w:rsidRPr="008272BE">
              <w:rPr>
                <w:rFonts w:hint="eastAsia"/>
                <w:bCs/>
              </w:rPr>
              <w:t>建機制</w:t>
            </w:r>
          </w:p>
        </w:tc>
      </w:tr>
      <w:tr w:rsidR="00A37883" w:rsidRPr="0070537C" w:rsidTr="00A37883">
        <w:trPr>
          <w:jc w:val="center"/>
        </w:trPr>
        <w:tc>
          <w:tcPr>
            <w:tcW w:w="1145"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Test Target</w:t>
            </w:r>
          </w:p>
        </w:tc>
        <w:tc>
          <w:tcPr>
            <w:tcW w:w="3855" w:type="pct"/>
            <w:vAlign w:val="center"/>
          </w:tcPr>
          <w:p w:rsidR="00A37883" w:rsidRPr="008272BE" w:rsidRDefault="00A37883" w:rsidP="00A37883">
            <w:pPr>
              <w:ind w:firstLineChars="0" w:firstLine="0"/>
              <w:rPr>
                <w:bCs/>
              </w:rPr>
            </w:pPr>
            <w:r w:rsidRPr="008272BE">
              <w:rPr>
                <w:bCs/>
              </w:rPr>
              <w:t>透過感測器</w:t>
            </w:r>
            <w:r w:rsidRPr="008272BE">
              <w:rPr>
                <w:rFonts w:hint="eastAsia"/>
                <w:bCs/>
              </w:rPr>
              <w:t>收集資料，並將資料傳送至雲端平台，將資料存取在雲端後給予各子計畫使用。</w:t>
            </w:r>
          </w:p>
        </w:tc>
      </w:tr>
      <w:tr w:rsidR="00A37883" w:rsidRPr="0070537C" w:rsidTr="00A37883">
        <w:trPr>
          <w:jc w:val="center"/>
        </w:trPr>
        <w:tc>
          <w:tcPr>
            <w:tcW w:w="1145"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Reference</w:t>
            </w:r>
          </w:p>
        </w:tc>
        <w:tc>
          <w:tcPr>
            <w:tcW w:w="3855" w:type="pct"/>
            <w:vAlign w:val="center"/>
          </w:tcPr>
          <w:p w:rsidR="00A37883" w:rsidRPr="008272BE" w:rsidRDefault="00A37883" w:rsidP="00A37883">
            <w:pPr>
              <w:ind w:firstLineChars="0" w:firstLine="0"/>
              <w:rPr>
                <w:bCs/>
              </w:rPr>
            </w:pPr>
            <w:r w:rsidRPr="008272BE">
              <w:rPr>
                <w:rFonts w:hint="eastAsia"/>
                <w:bCs/>
              </w:rPr>
              <w:t>AFCDM</w:t>
            </w:r>
            <w:r w:rsidRPr="008272BE">
              <w:rPr>
                <w:bCs/>
              </w:rPr>
              <w:t xml:space="preserve"> -N-001</w:t>
            </w:r>
            <w:r w:rsidRPr="008272BE">
              <w:rPr>
                <w:bCs/>
              </w:rPr>
              <w:t>、</w:t>
            </w:r>
            <w:r w:rsidRPr="008272BE">
              <w:rPr>
                <w:bCs/>
              </w:rPr>
              <w:t>AFCDM-N-002</w:t>
            </w:r>
          </w:p>
          <w:p w:rsidR="00A37883" w:rsidRPr="008272BE" w:rsidRDefault="00A37883" w:rsidP="00A37883">
            <w:pPr>
              <w:ind w:firstLineChars="0" w:firstLine="0"/>
              <w:rPr>
                <w:bCs/>
              </w:rPr>
            </w:pPr>
            <w:r w:rsidRPr="008272BE">
              <w:rPr>
                <w:bCs/>
              </w:rPr>
              <w:t>AFCDM -N-003</w:t>
            </w:r>
            <w:r w:rsidRPr="008272BE">
              <w:rPr>
                <w:bCs/>
              </w:rPr>
              <w:t>、</w:t>
            </w:r>
            <w:r w:rsidRPr="008272BE">
              <w:rPr>
                <w:bCs/>
              </w:rPr>
              <w:t>AFCDM -N-004</w:t>
            </w:r>
          </w:p>
          <w:p w:rsidR="00A37883" w:rsidRPr="008272BE" w:rsidRDefault="00A37883" w:rsidP="00A37883">
            <w:pPr>
              <w:ind w:firstLineChars="0" w:firstLine="0"/>
              <w:rPr>
                <w:bCs/>
              </w:rPr>
            </w:pPr>
            <w:r w:rsidRPr="008272BE">
              <w:rPr>
                <w:bCs/>
              </w:rPr>
              <w:t>AFCDM -N-005</w:t>
            </w:r>
            <w:r w:rsidRPr="008272BE">
              <w:rPr>
                <w:bCs/>
              </w:rPr>
              <w:t>、</w:t>
            </w:r>
            <w:r w:rsidRPr="008272BE">
              <w:rPr>
                <w:bCs/>
              </w:rPr>
              <w:t>AFCDM -N-006</w:t>
            </w:r>
          </w:p>
        </w:tc>
      </w:tr>
      <w:tr w:rsidR="00A37883" w:rsidRPr="0070537C" w:rsidTr="00A37883">
        <w:trPr>
          <w:jc w:val="center"/>
        </w:trPr>
        <w:tc>
          <w:tcPr>
            <w:tcW w:w="1145"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Severity</w:t>
            </w:r>
          </w:p>
        </w:tc>
        <w:tc>
          <w:tcPr>
            <w:tcW w:w="3855" w:type="pct"/>
            <w:vAlign w:val="center"/>
          </w:tcPr>
          <w:p w:rsidR="00A37883" w:rsidRPr="008272BE" w:rsidRDefault="00A37883" w:rsidP="00A37883">
            <w:pPr>
              <w:ind w:firstLineChars="0" w:firstLine="0"/>
              <w:rPr>
                <w:bCs/>
              </w:rPr>
            </w:pPr>
            <w:r w:rsidRPr="008272BE">
              <w:rPr>
                <w:bCs/>
              </w:rPr>
              <w:t>1</w:t>
            </w:r>
          </w:p>
        </w:tc>
      </w:tr>
      <w:tr w:rsidR="00A37883" w:rsidRPr="0070537C" w:rsidTr="00A37883">
        <w:trPr>
          <w:jc w:val="center"/>
        </w:trPr>
        <w:tc>
          <w:tcPr>
            <w:tcW w:w="1145"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Instruction</w:t>
            </w:r>
          </w:p>
        </w:tc>
        <w:tc>
          <w:tcPr>
            <w:tcW w:w="3855" w:type="pct"/>
            <w:vAlign w:val="center"/>
          </w:tcPr>
          <w:p w:rsidR="00A37883" w:rsidRPr="008272BE" w:rsidRDefault="00A37883" w:rsidP="00ED53F2">
            <w:pPr>
              <w:pStyle w:val="a7"/>
              <w:numPr>
                <w:ilvl w:val="0"/>
                <w:numId w:val="32"/>
              </w:numPr>
              <w:ind w:leftChars="0" w:left="0" w:firstLineChars="0" w:firstLine="0"/>
              <w:rPr>
                <w:bCs/>
              </w:rPr>
            </w:pPr>
            <w:r w:rsidRPr="008272BE">
              <w:rPr>
                <w:rFonts w:hint="eastAsia"/>
                <w:bCs/>
              </w:rPr>
              <w:t>將感測器設置於環境中。</w:t>
            </w:r>
          </w:p>
          <w:p w:rsidR="00A37883" w:rsidRPr="008272BE" w:rsidRDefault="00A37883" w:rsidP="00ED53F2">
            <w:pPr>
              <w:pStyle w:val="a7"/>
              <w:numPr>
                <w:ilvl w:val="0"/>
                <w:numId w:val="32"/>
              </w:numPr>
              <w:ind w:leftChars="0" w:left="0" w:firstLineChars="0" w:firstLine="0"/>
              <w:rPr>
                <w:bCs/>
              </w:rPr>
            </w:pPr>
            <w:r w:rsidRPr="008272BE">
              <w:rPr>
                <w:rFonts w:hint="eastAsia"/>
                <w:bCs/>
              </w:rPr>
              <w:t>將感測收集資料傳設置雲端平台。</w:t>
            </w:r>
          </w:p>
          <w:p w:rsidR="00A37883" w:rsidRPr="008272BE" w:rsidRDefault="00A37883" w:rsidP="00ED53F2">
            <w:pPr>
              <w:pStyle w:val="a7"/>
              <w:numPr>
                <w:ilvl w:val="0"/>
                <w:numId w:val="32"/>
              </w:numPr>
              <w:ind w:leftChars="0" w:left="0" w:firstLineChars="0" w:firstLine="0"/>
              <w:rPr>
                <w:bCs/>
              </w:rPr>
            </w:pPr>
            <w:r w:rsidRPr="008272BE">
              <w:rPr>
                <w:rFonts w:hint="eastAsia"/>
                <w:bCs/>
              </w:rPr>
              <w:t>並透過雲端平台將資料送至各平台。</w:t>
            </w:r>
          </w:p>
        </w:tc>
      </w:tr>
      <w:tr w:rsidR="00A37883" w:rsidRPr="0070537C" w:rsidTr="00A37883">
        <w:trPr>
          <w:jc w:val="center"/>
        </w:trPr>
        <w:tc>
          <w:tcPr>
            <w:tcW w:w="1145"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Expected Result</w:t>
            </w:r>
          </w:p>
        </w:tc>
        <w:tc>
          <w:tcPr>
            <w:tcW w:w="3855" w:type="pct"/>
            <w:vAlign w:val="center"/>
          </w:tcPr>
          <w:p w:rsidR="00A37883" w:rsidRPr="008272BE" w:rsidRDefault="00A37883" w:rsidP="00ED53F2">
            <w:pPr>
              <w:pStyle w:val="a7"/>
              <w:numPr>
                <w:ilvl w:val="0"/>
                <w:numId w:val="33"/>
              </w:numPr>
              <w:ind w:leftChars="0" w:left="0" w:firstLineChars="0" w:firstLine="0"/>
              <w:rPr>
                <w:bCs/>
              </w:rPr>
            </w:pPr>
            <w:r w:rsidRPr="008272BE">
              <w:rPr>
                <w:bCs/>
              </w:rPr>
              <w:t>確保</w:t>
            </w:r>
            <w:r w:rsidRPr="008272BE">
              <w:rPr>
                <w:rFonts w:hint="eastAsia"/>
                <w:bCs/>
              </w:rPr>
              <w:t>資料可將資料給與各子計畫。</w:t>
            </w:r>
          </w:p>
          <w:p w:rsidR="00A37883" w:rsidRPr="008272BE" w:rsidRDefault="00A37883" w:rsidP="00ED53F2">
            <w:pPr>
              <w:pStyle w:val="a7"/>
              <w:numPr>
                <w:ilvl w:val="0"/>
                <w:numId w:val="33"/>
              </w:numPr>
              <w:ind w:leftChars="0" w:left="0" w:firstLineChars="0" w:firstLine="0"/>
              <w:rPr>
                <w:bCs/>
              </w:rPr>
            </w:pPr>
            <w:proofErr w:type="gramStart"/>
            <w:r w:rsidRPr="008272BE">
              <w:rPr>
                <w:rFonts w:hint="eastAsia"/>
                <w:bCs/>
              </w:rPr>
              <w:t>感</w:t>
            </w:r>
            <w:proofErr w:type="gramEnd"/>
            <w:r w:rsidRPr="008272BE">
              <w:rPr>
                <w:rFonts w:hint="eastAsia"/>
                <w:bCs/>
              </w:rPr>
              <w:t>測器收集資料無遺漏。</w:t>
            </w:r>
          </w:p>
        </w:tc>
      </w:tr>
      <w:tr w:rsidR="00A37883" w:rsidRPr="0070537C" w:rsidTr="00A37883">
        <w:trPr>
          <w:trHeight w:val="276"/>
          <w:jc w:val="center"/>
        </w:trPr>
        <w:tc>
          <w:tcPr>
            <w:tcW w:w="1145"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Cleanup</w:t>
            </w:r>
          </w:p>
        </w:tc>
        <w:tc>
          <w:tcPr>
            <w:tcW w:w="3855" w:type="pct"/>
            <w:vAlign w:val="center"/>
          </w:tcPr>
          <w:p w:rsidR="00A37883" w:rsidRPr="008272BE" w:rsidRDefault="00A37883" w:rsidP="00A37883">
            <w:pPr>
              <w:ind w:firstLineChars="0" w:firstLine="0"/>
              <w:rPr>
                <w:bCs/>
              </w:rPr>
            </w:pPr>
            <w:r w:rsidRPr="008272BE">
              <w:rPr>
                <w:bCs/>
              </w:rPr>
              <w:t>無。</w:t>
            </w:r>
          </w:p>
        </w:tc>
      </w:tr>
    </w:tbl>
    <w:p w:rsidR="00A37883" w:rsidRDefault="00A37883" w:rsidP="00A37883">
      <w:pPr>
        <w:ind w:firstLine="480"/>
        <w:rPr>
          <w:rFonts w:hint="eastAsia"/>
        </w:rPr>
      </w:pPr>
    </w:p>
    <w:p w:rsidR="00A37883" w:rsidRPr="0070537C" w:rsidRDefault="00A37883" w:rsidP="00A37883">
      <w:pPr>
        <w:ind w:firstLine="480"/>
      </w:pPr>
      <w:r w:rsidRPr="0070537C">
        <w:t>本測試主要驗證</w:t>
      </w:r>
      <w:proofErr w:type="gramStart"/>
      <w:r w:rsidRPr="0070537C">
        <w:t>高效能物聯網</w:t>
      </w:r>
      <w:proofErr w:type="gramEnd"/>
      <w:r w:rsidRPr="0070537C">
        <w:t>資訊傳輸平台，依據</w:t>
      </w:r>
      <w:r w:rsidRPr="0070537C">
        <w:t>[</w:t>
      </w:r>
      <w:r>
        <w:rPr>
          <w:bCs/>
        </w:rPr>
        <w:t>ITPMM</w:t>
      </w:r>
      <w:r w:rsidRPr="0070537C">
        <w:t xml:space="preserve"> -N-009]</w:t>
      </w:r>
      <w:r w:rsidRPr="0070537C">
        <w:t>與</w:t>
      </w:r>
      <w:r w:rsidRPr="0070537C">
        <w:t>[</w:t>
      </w:r>
      <w:r>
        <w:rPr>
          <w:bCs/>
        </w:rPr>
        <w:t>ITPMM</w:t>
      </w:r>
      <w:r w:rsidRPr="0070537C">
        <w:t xml:space="preserve"> -N-011]</w:t>
      </w:r>
      <w:r w:rsidRPr="0070537C">
        <w:t>需求，交由</w:t>
      </w:r>
      <w:r w:rsidRPr="0070537C">
        <w:t>[</w:t>
      </w:r>
      <w:r>
        <w:rPr>
          <w:bCs/>
        </w:rPr>
        <w:t>ITPMM</w:t>
      </w:r>
      <w:r w:rsidRPr="0070537C">
        <w:t xml:space="preserve"> -N-001]</w:t>
      </w:r>
      <w:r w:rsidRPr="0070537C">
        <w:t>、</w:t>
      </w:r>
      <w:r w:rsidRPr="0070537C">
        <w:t>[</w:t>
      </w:r>
      <w:r>
        <w:rPr>
          <w:bCs/>
        </w:rPr>
        <w:t>ITPMM</w:t>
      </w:r>
      <w:r w:rsidRPr="0070537C">
        <w:t xml:space="preserve"> -N-003]</w:t>
      </w:r>
      <w:r w:rsidRPr="0070537C">
        <w:t>、</w:t>
      </w:r>
      <w:r w:rsidRPr="0070537C">
        <w:t>[</w:t>
      </w:r>
      <w:r>
        <w:rPr>
          <w:bCs/>
        </w:rPr>
        <w:t>ITPMM</w:t>
      </w:r>
      <w:r w:rsidRPr="0070537C">
        <w:t xml:space="preserve"> -N-004]</w:t>
      </w:r>
      <w:r w:rsidRPr="0070537C">
        <w:t>將收集的資訊進行傳送，透過</w:t>
      </w:r>
      <w:r w:rsidRPr="0070537C">
        <w:t>[</w:t>
      </w:r>
      <w:r>
        <w:rPr>
          <w:bCs/>
        </w:rPr>
        <w:t>ITPMM</w:t>
      </w:r>
      <w:r w:rsidRPr="0070537C">
        <w:t xml:space="preserve"> -N-012]</w:t>
      </w:r>
      <w:r w:rsidRPr="0070537C">
        <w:t>將得到</w:t>
      </w:r>
      <w:r w:rsidRPr="0070537C">
        <w:t>JSON</w:t>
      </w:r>
      <w:r w:rsidRPr="0070537C">
        <w:t>格式之封包，並運用</w:t>
      </w:r>
      <w:r w:rsidRPr="0070537C">
        <w:t>[HPIT -N-013]</w:t>
      </w:r>
      <w:r w:rsidRPr="0070537C">
        <w:t>提升傳輸之效率。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6565"/>
      </w:tblGrid>
      <w:tr w:rsidR="00A37883" w:rsidRPr="0070537C" w:rsidTr="00A37883">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lastRenderedPageBreak/>
              <w:t>Identification</w:t>
            </w:r>
          </w:p>
        </w:tc>
        <w:tc>
          <w:tcPr>
            <w:tcW w:w="3852" w:type="pct"/>
            <w:vAlign w:val="center"/>
          </w:tcPr>
          <w:p w:rsidR="00A37883" w:rsidRPr="0070537C" w:rsidRDefault="00A37883" w:rsidP="00A37883">
            <w:pPr>
              <w:ind w:firstLineChars="0" w:firstLine="0"/>
            </w:pPr>
            <w:r>
              <w:t>IT1</w:t>
            </w:r>
          </w:p>
        </w:tc>
      </w:tr>
      <w:tr w:rsidR="00A37883" w:rsidRPr="0070537C" w:rsidTr="00A37883">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Name</w:t>
            </w:r>
          </w:p>
        </w:tc>
        <w:tc>
          <w:tcPr>
            <w:tcW w:w="3852" w:type="pct"/>
            <w:vAlign w:val="center"/>
          </w:tcPr>
          <w:p w:rsidR="00A37883" w:rsidRPr="0070537C" w:rsidRDefault="00A37883" w:rsidP="00A37883">
            <w:pPr>
              <w:ind w:firstLineChars="0" w:firstLine="0"/>
            </w:pPr>
            <w:r w:rsidRPr="0070537C">
              <w:t>於有限資源下，進行感測資料傳送</w:t>
            </w:r>
          </w:p>
        </w:tc>
      </w:tr>
      <w:tr w:rsidR="00A37883" w:rsidRPr="0070537C" w:rsidTr="00A37883">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Test Target</w:t>
            </w:r>
          </w:p>
        </w:tc>
        <w:tc>
          <w:tcPr>
            <w:tcW w:w="3852" w:type="pct"/>
            <w:vAlign w:val="center"/>
          </w:tcPr>
          <w:p w:rsidR="00A37883" w:rsidRPr="0070537C" w:rsidRDefault="00A37883" w:rsidP="00A37883">
            <w:pPr>
              <w:ind w:firstLineChars="0" w:firstLine="0"/>
            </w:pPr>
            <w:r w:rsidRPr="0070537C">
              <w:t>驗證感測器於有限資源下，能否穩定且完整的將感測資料傳送至高</w:t>
            </w:r>
            <w:proofErr w:type="gramStart"/>
            <w:r w:rsidRPr="0070537C">
              <w:t>效能物聯網</w:t>
            </w:r>
            <w:proofErr w:type="gramEnd"/>
            <w:r w:rsidRPr="0070537C">
              <w:t>資訊傳輸平台。</w:t>
            </w:r>
          </w:p>
        </w:tc>
      </w:tr>
      <w:tr w:rsidR="00A37883" w:rsidRPr="0070537C" w:rsidTr="00A37883">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Reference</w:t>
            </w:r>
          </w:p>
        </w:tc>
        <w:tc>
          <w:tcPr>
            <w:tcW w:w="3852" w:type="pct"/>
            <w:vAlign w:val="center"/>
          </w:tcPr>
          <w:p w:rsidR="00A37883" w:rsidRPr="0070537C" w:rsidRDefault="00A37883" w:rsidP="00A37883">
            <w:pPr>
              <w:ind w:firstLineChars="0" w:firstLine="0"/>
            </w:pPr>
            <w:bookmarkStart w:id="312" w:name="OLE_LINK297"/>
            <w:bookmarkStart w:id="313" w:name="OLE_LINK298"/>
            <w:bookmarkStart w:id="314" w:name="OLE_LINK299"/>
            <w:bookmarkStart w:id="315" w:name="OLE_LINK300"/>
            <w:bookmarkStart w:id="316" w:name="OLE_LINK301"/>
            <w:bookmarkStart w:id="317" w:name="OLE_LINK302"/>
            <w:bookmarkStart w:id="318" w:name="OLE_LINK303"/>
            <w:bookmarkStart w:id="319" w:name="OLE_LINK304"/>
            <w:bookmarkStart w:id="320" w:name="OLE_LINK404"/>
            <w:r>
              <w:rPr>
                <w:bCs/>
              </w:rPr>
              <w:t>ITPMM</w:t>
            </w:r>
            <w:r w:rsidRPr="0070537C">
              <w:t xml:space="preserve"> </w:t>
            </w:r>
            <w:bookmarkEnd w:id="312"/>
            <w:bookmarkEnd w:id="313"/>
            <w:bookmarkEnd w:id="314"/>
            <w:bookmarkEnd w:id="315"/>
            <w:bookmarkEnd w:id="316"/>
            <w:bookmarkEnd w:id="317"/>
            <w:bookmarkEnd w:id="318"/>
            <w:bookmarkEnd w:id="319"/>
            <w:bookmarkEnd w:id="320"/>
            <w:r w:rsidRPr="0070537C">
              <w:t>-N-001</w:t>
            </w:r>
          </w:p>
          <w:p w:rsidR="00A37883" w:rsidRPr="0070537C" w:rsidRDefault="00A37883" w:rsidP="00A37883">
            <w:pPr>
              <w:ind w:firstLineChars="0" w:firstLine="0"/>
            </w:pPr>
            <w:r>
              <w:rPr>
                <w:bCs/>
              </w:rPr>
              <w:t>ITPMM</w:t>
            </w:r>
            <w:r w:rsidRPr="0070537C">
              <w:t xml:space="preserve"> -N-003</w:t>
            </w:r>
          </w:p>
          <w:p w:rsidR="00A37883" w:rsidRPr="0070537C" w:rsidRDefault="00A37883" w:rsidP="00A37883">
            <w:pPr>
              <w:ind w:firstLineChars="0" w:firstLine="0"/>
            </w:pPr>
            <w:r>
              <w:rPr>
                <w:bCs/>
              </w:rPr>
              <w:t>ITPMM</w:t>
            </w:r>
            <w:r w:rsidRPr="0070537C">
              <w:t xml:space="preserve"> -N-004</w:t>
            </w:r>
          </w:p>
          <w:p w:rsidR="00A37883" w:rsidRPr="0070537C" w:rsidRDefault="00A37883" w:rsidP="00A37883">
            <w:pPr>
              <w:ind w:firstLineChars="0" w:firstLine="0"/>
            </w:pPr>
            <w:r>
              <w:rPr>
                <w:bCs/>
              </w:rPr>
              <w:t>ITPMM</w:t>
            </w:r>
            <w:r w:rsidRPr="0070537C">
              <w:t xml:space="preserve"> -N-009</w:t>
            </w:r>
          </w:p>
          <w:p w:rsidR="00A37883" w:rsidRPr="0070537C" w:rsidRDefault="00A37883" w:rsidP="00A37883">
            <w:pPr>
              <w:ind w:firstLineChars="0" w:firstLine="0"/>
            </w:pPr>
            <w:r>
              <w:rPr>
                <w:bCs/>
              </w:rPr>
              <w:t>ITPMM</w:t>
            </w:r>
            <w:r w:rsidRPr="0070537C">
              <w:t xml:space="preserve"> -N-011</w:t>
            </w:r>
          </w:p>
          <w:p w:rsidR="00A37883" w:rsidRPr="0070537C" w:rsidRDefault="00A37883" w:rsidP="00A37883">
            <w:pPr>
              <w:ind w:firstLineChars="0" w:firstLine="0"/>
            </w:pPr>
            <w:r>
              <w:rPr>
                <w:bCs/>
              </w:rPr>
              <w:t>ITPMM</w:t>
            </w:r>
            <w:r w:rsidRPr="0070537C">
              <w:t xml:space="preserve"> -N-012</w:t>
            </w:r>
          </w:p>
          <w:p w:rsidR="00A37883" w:rsidRPr="0070537C" w:rsidRDefault="00A37883" w:rsidP="00A37883">
            <w:pPr>
              <w:ind w:firstLineChars="0" w:firstLine="0"/>
            </w:pPr>
            <w:r>
              <w:rPr>
                <w:bCs/>
              </w:rPr>
              <w:t>ITPMM</w:t>
            </w:r>
            <w:r w:rsidRPr="0070537C">
              <w:t xml:space="preserve"> -N-013</w:t>
            </w:r>
          </w:p>
        </w:tc>
      </w:tr>
      <w:tr w:rsidR="00A37883" w:rsidRPr="0070537C" w:rsidTr="00A37883">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Severity</w:t>
            </w:r>
          </w:p>
        </w:tc>
        <w:tc>
          <w:tcPr>
            <w:tcW w:w="3852" w:type="pct"/>
            <w:vAlign w:val="center"/>
          </w:tcPr>
          <w:p w:rsidR="00A37883" w:rsidRPr="0070537C" w:rsidRDefault="00A37883" w:rsidP="00A37883">
            <w:pPr>
              <w:ind w:firstLineChars="0" w:firstLine="0"/>
            </w:pPr>
            <w:r w:rsidRPr="0070537C">
              <w:t>1</w:t>
            </w:r>
          </w:p>
        </w:tc>
      </w:tr>
      <w:tr w:rsidR="00A37883" w:rsidRPr="0070537C" w:rsidTr="00A37883">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Instruction</w:t>
            </w:r>
          </w:p>
        </w:tc>
        <w:tc>
          <w:tcPr>
            <w:tcW w:w="3852" w:type="pct"/>
            <w:vAlign w:val="center"/>
          </w:tcPr>
          <w:p w:rsidR="00A37883" w:rsidRPr="0070537C" w:rsidRDefault="00A37883" w:rsidP="00ED53F2">
            <w:pPr>
              <w:numPr>
                <w:ilvl w:val="0"/>
                <w:numId w:val="34"/>
              </w:numPr>
              <w:ind w:left="0" w:firstLineChars="0" w:firstLine="0"/>
            </w:pPr>
            <w:r w:rsidRPr="0070537C">
              <w:t>收集環境感測資料</w:t>
            </w:r>
          </w:p>
          <w:p w:rsidR="00A37883" w:rsidRPr="0070537C" w:rsidRDefault="00A37883" w:rsidP="00ED53F2">
            <w:pPr>
              <w:numPr>
                <w:ilvl w:val="0"/>
                <w:numId w:val="34"/>
              </w:numPr>
              <w:ind w:left="0" w:firstLineChars="0" w:firstLine="0"/>
            </w:pPr>
            <w:r w:rsidRPr="0070537C">
              <w:t>封裝</w:t>
            </w:r>
            <w:r w:rsidRPr="0070537C">
              <w:t>JSON</w:t>
            </w:r>
            <w:r w:rsidRPr="0070537C">
              <w:t>格式之封包</w:t>
            </w:r>
          </w:p>
          <w:p w:rsidR="00A37883" w:rsidRPr="0070537C" w:rsidRDefault="00A37883" w:rsidP="00ED53F2">
            <w:pPr>
              <w:numPr>
                <w:ilvl w:val="0"/>
                <w:numId w:val="34"/>
              </w:numPr>
              <w:ind w:left="0" w:firstLineChars="0" w:firstLine="0"/>
            </w:pPr>
            <w:r w:rsidRPr="0070537C">
              <w:t>傳送</w:t>
            </w:r>
            <w:proofErr w:type="gramStart"/>
            <w:r w:rsidRPr="0070537C">
              <w:t>高效能物聯網</w:t>
            </w:r>
            <w:proofErr w:type="gramEnd"/>
            <w:r w:rsidRPr="0070537C">
              <w:t>資訊傳輸平台</w:t>
            </w:r>
          </w:p>
        </w:tc>
      </w:tr>
      <w:tr w:rsidR="00A37883" w:rsidRPr="0070537C" w:rsidTr="00A37883">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Expected Result</w:t>
            </w:r>
          </w:p>
        </w:tc>
        <w:tc>
          <w:tcPr>
            <w:tcW w:w="3852" w:type="pct"/>
            <w:vAlign w:val="center"/>
          </w:tcPr>
          <w:p w:rsidR="00A37883" w:rsidRPr="0070537C" w:rsidRDefault="00A37883" w:rsidP="00A37883">
            <w:pPr>
              <w:ind w:firstLineChars="0" w:firstLine="0"/>
            </w:pPr>
            <w:r w:rsidRPr="0070537C">
              <w:t>穩定且完整的將感測資料傳送至高</w:t>
            </w:r>
            <w:proofErr w:type="gramStart"/>
            <w:r w:rsidRPr="0070537C">
              <w:t>效能物聯網</w:t>
            </w:r>
            <w:proofErr w:type="gramEnd"/>
            <w:r w:rsidRPr="0070537C">
              <w:t>資訊傳輸平台</w:t>
            </w:r>
          </w:p>
        </w:tc>
      </w:tr>
      <w:tr w:rsidR="00A37883" w:rsidRPr="0070537C" w:rsidTr="00A37883">
        <w:trPr>
          <w:trHeight w:val="276"/>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Cleanup</w:t>
            </w:r>
          </w:p>
        </w:tc>
        <w:tc>
          <w:tcPr>
            <w:tcW w:w="3852" w:type="pct"/>
            <w:vAlign w:val="center"/>
          </w:tcPr>
          <w:p w:rsidR="00A37883" w:rsidRPr="0070537C" w:rsidRDefault="00A37883" w:rsidP="00A37883">
            <w:pPr>
              <w:ind w:firstLineChars="0" w:firstLine="0"/>
            </w:pPr>
            <w:r w:rsidRPr="0070537C">
              <w:t>無。</w:t>
            </w:r>
          </w:p>
        </w:tc>
      </w:tr>
    </w:tbl>
    <w:p w:rsidR="00A37883" w:rsidRDefault="00A37883" w:rsidP="00A37883">
      <w:pPr>
        <w:ind w:firstLine="480"/>
        <w:rPr>
          <w:rFonts w:hint="eastAsia"/>
        </w:rPr>
      </w:pPr>
    </w:p>
    <w:p w:rsidR="00A37883" w:rsidRPr="0070537C" w:rsidRDefault="00A37883" w:rsidP="00A37883">
      <w:pPr>
        <w:ind w:firstLine="480"/>
      </w:pPr>
      <w:r w:rsidRPr="0070537C">
        <w:t>主要驗證</w:t>
      </w:r>
      <w:r w:rsidRPr="0070537C">
        <w:t>AT1</w:t>
      </w:r>
      <w:r>
        <w:t>的</w:t>
      </w:r>
      <w:r>
        <w:t>CC</w:t>
      </w:r>
      <w:r>
        <w:rPr>
          <w:rFonts w:hint="eastAsia"/>
        </w:rPr>
        <w:t>D</w:t>
      </w:r>
      <w:r>
        <w:rPr>
          <w:rFonts w:hint="eastAsia"/>
        </w:rPr>
        <w:t>是否有</w:t>
      </w:r>
      <w:r w:rsidRPr="0070537C">
        <w:t>正確</w:t>
      </w:r>
      <w:r>
        <w:rPr>
          <w:rFonts w:hint="eastAsia"/>
        </w:rPr>
        <w:t>架設及設定完畢</w:t>
      </w:r>
      <w:r w:rsidRPr="0070537C">
        <w:t>，依據</w:t>
      </w:r>
      <w:r w:rsidRPr="00397171">
        <w:rPr>
          <w:b/>
        </w:rPr>
        <w:t>DCCM</w:t>
      </w:r>
      <w:r w:rsidRPr="0070537C">
        <w:rPr>
          <w:b/>
        </w:rPr>
        <w:t>-N-001</w:t>
      </w:r>
      <w:r w:rsidRPr="0070537C">
        <w:rPr>
          <w:b/>
        </w:rPr>
        <w:t>至</w:t>
      </w:r>
      <w:r w:rsidRPr="00397171">
        <w:rPr>
          <w:rFonts w:hint="eastAsia"/>
          <w:b/>
        </w:rPr>
        <w:t>D</w:t>
      </w:r>
      <w:r w:rsidRPr="00397171">
        <w:rPr>
          <w:b/>
        </w:rPr>
        <w:t>C</w:t>
      </w:r>
      <w:r w:rsidRPr="00397171">
        <w:rPr>
          <w:rFonts w:hint="eastAsia"/>
          <w:b/>
        </w:rPr>
        <w:t>C</w:t>
      </w:r>
      <w:r w:rsidRPr="00397171">
        <w:rPr>
          <w:b/>
        </w:rPr>
        <w:t>M</w:t>
      </w:r>
      <w:r w:rsidRPr="0070537C">
        <w:rPr>
          <w:b/>
        </w:rPr>
        <w:t>-N-0</w:t>
      </w:r>
      <w:r>
        <w:rPr>
          <w:rFonts w:hint="eastAsia"/>
          <w:b/>
        </w:rPr>
        <w:t>13</w:t>
      </w:r>
      <w:r w:rsidRPr="0070537C">
        <w:t>，所設計之需求，測試</w:t>
      </w:r>
      <w:r>
        <w:rPr>
          <w:rFonts w:hint="eastAsia"/>
        </w:rPr>
        <w:t>系統</w:t>
      </w:r>
      <w:r w:rsidRPr="0070537C">
        <w:t>可</w:t>
      </w:r>
      <w:r>
        <w:rPr>
          <w:rFonts w:hint="eastAsia"/>
        </w:rPr>
        <w:t>利用預設好的參考點來進行後面的運算</w:t>
      </w:r>
      <w:r w:rsidRPr="0070537C">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6565"/>
      </w:tblGrid>
      <w:tr w:rsidR="00A37883" w:rsidRPr="0070537C" w:rsidTr="009430E5">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Identification</w:t>
            </w:r>
          </w:p>
        </w:tc>
        <w:tc>
          <w:tcPr>
            <w:tcW w:w="3852" w:type="pct"/>
            <w:vAlign w:val="center"/>
          </w:tcPr>
          <w:p w:rsidR="00A37883" w:rsidRPr="0070537C" w:rsidRDefault="00A37883" w:rsidP="00A37883">
            <w:pPr>
              <w:ind w:firstLineChars="0" w:firstLine="0"/>
            </w:pPr>
            <w:r w:rsidRPr="0070537C">
              <w:t>IT1</w:t>
            </w:r>
          </w:p>
        </w:tc>
      </w:tr>
      <w:tr w:rsidR="00A37883" w:rsidRPr="0070537C" w:rsidTr="009430E5">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Name</w:t>
            </w:r>
          </w:p>
        </w:tc>
        <w:tc>
          <w:tcPr>
            <w:tcW w:w="3852" w:type="pct"/>
            <w:vAlign w:val="center"/>
          </w:tcPr>
          <w:p w:rsidR="00A37883" w:rsidRPr="0070537C" w:rsidRDefault="00A37883" w:rsidP="00A37883">
            <w:pPr>
              <w:ind w:firstLineChars="0" w:firstLine="0"/>
            </w:pPr>
            <w:r>
              <w:rPr>
                <w:rFonts w:hint="eastAsia"/>
              </w:rPr>
              <w:t>系統預設各部</w:t>
            </w:r>
            <w:r>
              <w:rPr>
                <w:rFonts w:hint="eastAsia"/>
              </w:rPr>
              <w:t>CCD</w:t>
            </w:r>
            <w:r>
              <w:rPr>
                <w:rFonts w:hint="eastAsia"/>
              </w:rPr>
              <w:t>參考點及設備運作</w:t>
            </w:r>
          </w:p>
        </w:tc>
      </w:tr>
      <w:tr w:rsidR="00A37883" w:rsidRPr="0070537C" w:rsidTr="009430E5">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Test Target</w:t>
            </w:r>
          </w:p>
        </w:tc>
        <w:tc>
          <w:tcPr>
            <w:tcW w:w="3852" w:type="pct"/>
            <w:vAlign w:val="center"/>
          </w:tcPr>
          <w:p w:rsidR="00A37883" w:rsidRPr="0070537C" w:rsidRDefault="00A37883" w:rsidP="00A37883">
            <w:pPr>
              <w:ind w:firstLineChars="0" w:firstLine="0"/>
            </w:pPr>
            <w:r w:rsidRPr="0070537C">
              <w:t>測試</w:t>
            </w:r>
            <w:r>
              <w:rPr>
                <w:rFonts w:hint="eastAsia"/>
              </w:rPr>
              <w:t>CCD</w:t>
            </w:r>
            <w:r w:rsidRPr="0070537C">
              <w:t>正確</w:t>
            </w:r>
            <w:r>
              <w:rPr>
                <w:rFonts w:hint="eastAsia"/>
              </w:rPr>
              <w:t>擁有參考點並影像成功傳送至後台</w:t>
            </w:r>
            <w:r w:rsidRPr="0070537C">
              <w:t>。</w:t>
            </w:r>
          </w:p>
        </w:tc>
      </w:tr>
      <w:tr w:rsidR="00A37883" w:rsidRPr="0070537C" w:rsidTr="009430E5">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Reference</w:t>
            </w:r>
          </w:p>
        </w:tc>
        <w:tc>
          <w:tcPr>
            <w:tcW w:w="3852" w:type="pct"/>
            <w:vAlign w:val="center"/>
          </w:tcPr>
          <w:p w:rsidR="00A37883" w:rsidRPr="0070537C" w:rsidRDefault="00A37883" w:rsidP="00A37883">
            <w:pPr>
              <w:ind w:firstLineChars="0" w:firstLine="0"/>
            </w:pPr>
            <w:r>
              <w:rPr>
                <w:rFonts w:hint="eastAsia"/>
              </w:rPr>
              <w:t>D</w:t>
            </w:r>
            <w:r w:rsidRPr="0070537C">
              <w:t>C</w:t>
            </w:r>
            <w:r>
              <w:rPr>
                <w:rFonts w:hint="eastAsia"/>
              </w:rPr>
              <w:t>M</w:t>
            </w:r>
            <w:r w:rsidRPr="0070537C">
              <w:t>M-N-001</w:t>
            </w:r>
          </w:p>
          <w:p w:rsidR="00A37883" w:rsidRPr="0070537C" w:rsidRDefault="00A37883" w:rsidP="00A37883">
            <w:pPr>
              <w:ind w:firstLineChars="0" w:firstLine="0"/>
            </w:pPr>
            <w:r>
              <w:rPr>
                <w:rFonts w:hint="eastAsia"/>
              </w:rPr>
              <w:lastRenderedPageBreak/>
              <w:t>D</w:t>
            </w:r>
            <w:r w:rsidRPr="0070537C">
              <w:t>C</w:t>
            </w:r>
            <w:r>
              <w:rPr>
                <w:rFonts w:hint="eastAsia"/>
              </w:rPr>
              <w:t>M</w:t>
            </w:r>
            <w:r w:rsidRPr="0070537C">
              <w:t>M -N-002</w:t>
            </w:r>
          </w:p>
          <w:p w:rsidR="00A37883" w:rsidRPr="0070537C" w:rsidRDefault="00A37883" w:rsidP="00A37883">
            <w:pPr>
              <w:ind w:firstLineChars="0" w:firstLine="0"/>
            </w:pPr>
            <w:r>
              <w:rPr>
                <w:rFonts w:hint="eastAsia"/>
              </w:rPr>
              <w:t>D</w:t>
            </w:r>
            <w:r w:rsidRPr="0070537C">
              <w:t>C</w:t>
            </w:r>
            <w:r>
              <w:rPr>
                <w:rFonts w:hint="eastAsia"/>
              </w:rPr>
              <w:t>M</w:t>
            </w:r>
            <w:r w:rsidRPr="0070537C">
              <w:t>M -N-003</w:t>
            </w:r>
          </w:p>
          <w:p w:rsidR="00A37883" w:rsidRPr="0070537C" w:rsidRDefault="00A37883" w:rsidP="00A37883">
            <w:pPr>
              <w:ind w:firstLineChars="0" w:firstLine="0"/>
            </w:pPr>
            <w:r>
              <w:rPr>
                <w:rFonts w:hint="eastAsia"/>
              </w:rPr>
              <w:t>D</w:t>
            </w:r>
            <w:r w:rsidRPr="0070537C">
              <w:t>C</w:t>
            </w:r>
            <w:r>
              <w:rPr>
                <w:rFonts w:hint="eastAsia"/>
              </w:rPr>
              <w:t>M</w:t>
            </w:r>
            <w:r w:rsidRPr="0070537C">
              <w:t>M -N-004</w:t>
            </w:r>
          </w:p>
          <w:p w:rsidR="00A37883" w:rsidRPr="0070537C" w:rsidRDefault="00A37883" w:rsidP="00A37883">
            <w:pPr>
              <w:ind w:firstLineChars="0" w:firstLine="0"/>
            </w:pPr>
            <w:r>
              <w:rPr>
                <w:rFonts w:hint="eastAsia"/>
              </w:rPr>
              <w:t>D</w:t>
            </w:r>
            <w:r w:rsidRPr="0070537C">
              <w:t>C</w:t>
            </w:r>
            <w:r>
              <w:rPr>
                <w:rFonts w:hint="eastAsia"/>
              </w:rPr>
              <w:t>M</w:t>
            </w:r>
            <w:r w:rsidRPr="0070537C">
              <w:t>M -N-005</w:t>
            </w:r>
          </w:p>
          <w:p w:rsidR="00A37883" w:rsidRPr="0070537C" w:rsidRDefault="00A37883" w:rsidP="00A37883">
            <w:pPr>
              <w:ind w:firstLineChars="0" w:firstLine="0"/>
            </w:pPr>
            <w:r>
              <w:rPr>
                <w:rFonts w:hint="eastAsia"/>
              </w:rPr>
              <w:t>D</w:t>
            </w:r>
            <w:r w:rsidRPr="0070537C">
              <w:t>C</w:t>
            </w:r>
            <w:r>
              <w:rPr>
                <w:rFonts w:hint="eastAsia"/>
              </w:rPr>
              <w:t>M</w:t>
            </w:r>
            <w:r w:rsidRPr="0070537C">
              <w:t>M -N-006</w:t>
            </w:r>
          </w:p>
          <w:p w:rsidR="00A37883" w:rsidRPr="0070537C" w:rsidRDefault="00A37883" w:rsidP="00A37883">
            <w:pPr>
              <w:ind w:firstLineChars="0" w:firstLine="0"/>
            </w:pPr>
            <w:r>
              <w:rPr>
                <w:rFonts w:hint="eastAsia"/>
              </w:rPr>
              <w:t>D</w:t>
            </w:r>
            <w:r w:rsidRPr="0070537C">
              <w:t>C</w:t>
            </w:r>
            <w:r>
              <w:rPr>
                <w:rFonts w:hint="eastAsia"/>
              </w:rPr>
              <w:t>M</w:t>
            </w:r>
            <w:r w:rsidRPr="0070537C">
              <w:t>M -N-007</w:t>
            </w:r>
            <w:r>
              <w:br/>
            </w:r>
            <w:r>
              <w:rPr>
                <w:rFonts w:hint="eastAsia"/>
              </w:rPr>
              <w:t>D</w:t>
            </w:r>
            <w:r w:rsidRPr="0070537C">
              <w:t>C</w:t>
            </w:r>
            <w:r>
              <w:rPr>
                <w:rFonts w:hint="eastAsia"/>
              </w:rPr>
              <w:t>M</w:t>
            </w:r>
            <w:r w:rsidRPr="0070537C">
              <w:t xml:space="preserve">M </w:t>
            </w:r>
            <w:r>
              <w:t>-N-00</w:t>
            </w:r>
            <w:r>
              <w:rPr>
                <w:rFonts w:hint="eastAsia"/>
              </w:rPr>
              <w:t>8</w:t>
            </w:r>
            <w:r>
              <w:br/>
            </w:r>
            <w:r>
              <w:rPr>
                <w:rFonts w:hint="eastAsia"/>
              </w:rPr>
              <w:t>D</w:t>
            </w:r>
            <w:r w:rsidRPr="0070537C">
              <w:t>C</w:t>
            </w:r>
            <w:r>
              <w:rPr>
                <w:rFonts w:hint="eastAsia"/>
              </w:rPr>
              <w:t>M</w:t>
            </w:r>
            <w:r w:rsidRPr="0070537C">
              <w:t xml:space="preserve">M </w:t>
            </w:r>
            <w:r>
              <w:t>-N-00</w:t>
            </w:r>
            <w:r>
              <w:rPr>
                <w:rFonts w:hint="eastAsia"/>
              </w:rPr>
              <w:t>9</w:t>
            </w:r>
            <w:r>
              <w:br/>
            </w:r>
            <w:r>
              <w:rPr>
                <w:rFonts w:hint="eastAsia"/>
              </w:rPr>
              <w:t>D</w:t>
            </w:r>
            <w:r w:rsidRPr="0070537C">
              <w:t>C</w:t>
            </w:r>
            <w:r>
              <w:rPr>
                <w:rFonts w:hint="eastAsia"/>
              </w:rPr>
              <w:t>M</w:t>
            </w:r>
            <w:r w:rsidRPr="0070537C">
              <w:t xml:space="preserve">M </w:t>
            </w:r>
            <w:r>
              <w:t>-N-0</w:t>
            </w:r>
            <w:r>
              <w:rPr>
                <w:rFonts w:hint="eastAsia"/>
              </w:rPr>
              <w:t>10</w:t>
            </w:r>
            <w:r>
              <w:br/>
            </w:r>
            <w:r>
              <w:rPr>
                <w:rFonts w:hint="eastAsia"/>
              </w:rPr>
              <w:t>D</w:t>
            </w:r>
            <w:r w:rsidRPr="0070537C">
              <w:t>C</w:t>
            </w:r>
            <w:r>
              <w:rPr>
                <w:rFonts w:hint="eastAsia"/>
              </w:rPr>
              <w:t>M</w:t>
            </w:r>
            <w:r w:rsidRPr="0070537C">
              <w:t xml:space="preserve">M </w:t>
            </w:r>
            <w:r>
              <w:t>-N-0</w:t>
            </w:r>
            <w:r>
              <w:rPr>
                <w:rFonts w:hint="eastAsia"/>
              </w:rPr>
              <w:t>11</w:t>
            </w:r>
            <w:r>
              <w:br/>
            </w:r>
            <w:r>
              <w:rPr>
                <w:rFonts w:hint="eastAsia"/>
              </w:rPr>
              <w:t>D</w:t>
            </w:r>
            <w:r w:rsidRPr="0070537C">
              <w:t>C</w:t>
            </w:r>
            <w:r>
              <w:rPr>
                <w:rFonts w:hint="eastAsia"/>
              </w:rPr>
              <w:t>M</w:t>
            </w:r>
            <w:r w:rsidRPr="0070537C">
              <w:t xml:space="preserve">M </w:t>
            </w:r>
            <w:r>
              <w:t>-N-0</w:t>
            </w:r>
            <w:r>
              <w:rPr>
                <w:rFonts w:hint="eastAsia"/>
              </w:rPr>
              <w:t>12</w:t>
            </w:r>
            <w:r>
              <w:br/>
            </w:r>
            <w:r>
              <w:rPr>
                <w:rFonts w:hint="eastAsia"/>
              </w:rPr>
              <w:t>DC</w:t>
            </w:r>
            <w:proofErr w:type="gramStart"/>
            <w:r>
              <w:rPr>
                <w:rFonts w:hint="eastAsia"/>
              </w:rPr>
              <w:t>ＭＭ</w:t>
            </w:r>
            <w:proofErr w:type="gramEnd"/>
            <w:r>
              <w:rPr>
                <w:rFonts w:hint="eastAsia"/>
              </w:rPr>
              <w:t>-N-013</w:t>
            </w:r>
          </w:p>
        </w:tc>
      </w:tr>
      <w:tr w:rsidR="00A37883" w:rsidRPr="0070537C" w:rsidTr="009430E5">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lastRenderedPageBreak/>
              <w:t>Severity</w:t>
            </w:r>
          </w:p>
        </w:tc>
        <w:tc>
          <w:tcPr>
            <w:tcW w:w="3852" w:type="pct"/>
            <w:vAlign w:val="center"/>
          </w:tcPr>
          <w:p w:rsidR="00A37883" w:rsidRPr="0070537C" w:rsidRDefault="00A37883" w:rsidP="00A37883">
            <w:pPr>
              <w:ind w:firstLineChars="0" w:firstLine="0"/>
            </w:pPr>
            <w:r w:rsidRPr="0070537C">
              <w:t>1</w:t>
            </w:r>
          </w:p>
        </w:tc>
      </w:tr>
      <w:tr w:rsidR="00A37883" w:rsidRPr="0070537C" w:rsidTr="009430E5">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Instruction</w:t>
            </w:r>
          </w:p>
        </w:tc>
        <w:tc>
          <w:tcPr>
            <w:tcW w:w="3852" w:type="pct"/>
            <w:vAlign w:val="center"/>
          </w:tcPr>
          <w:p w:rsidR="00A37883" w:rsidRPr="00D52E6D" w:rsidRDefault="00A37883" w:rsidP="00ED53F2">
            <w:pPr>
              <w:numPr>
                <w:ilvl w:val="0"/>
                <w:numId w:val="35"/>
              </w:numPr>
              <w:ind w:left="0" w:firstLineChars="0" w:firstLine="0"/>
            </w:pPr>
            <w:r w:rsidRPr="00D52E6D">
              <w:rPr>
                <w:rFonts w:hint="eastAsia"/>
              </w:rPr>
              <w:t>準備圖像，</w:t>
            </w:r>
            <w:r w:rsidRPr="00D52E6D">
              <w:rPr>
                <w:rFonts w:hint="eastAsia"/>
              </w:rPr>
              <w:t>CCD</w:t>
            </w:r>
            <w:r w:rsidRPr="00D52E6D">
              <w:rPr>
                <w:rFonts w:hint="eastAsia"/>
              </w:rPr>
              <w:t>相機和校準圖案。</w:t>
            </w:r>
          </w:p>
          <w:p w:rsidR="00A37883" w:rsidRPr="00D52E6D" w:rsidRDefault="00A37883" w:rsidP="00ED53F2">
            <w:pPr>
              <w:numPr>
                <w:ilvl w:val="0"/>
                <w:numId w:val="35"/>
              </w:numPr>
              <w:ind w:left="0" w:firstLineChars="0" w:firstLine="0"/>
            </w:pPr>
            <w:proofErr w:type="gramStart"/>
            <w:r w:rsidRPr="00D52E6D">
              <w:rPr>
                <w:rFonts w:hint="eastAsia"/>
              </w:rPr>
              <w:t>加載圖像</w:t>
            </w:r>
            <w:proofErr w:type="gramEnd"/>
            <w:r w:rsidRPr="00D52E6D">
              <w:rPr>
                <w:rFonts w:hint="eastAsia"/>
              </w:rPr>
              <w:t>來比對。</w:t>
            </w:r>
          </w:p>
          <w:p w:rsidR="00A37883" w:rsidRPr="00D52E6D" w:rsidRDefault="00A37883" w:rsidP="00ED53F2">
            <w:pPr>
              <w:numPr>
                <w:ilvl w:val="0"/>
                <w:numId w:val="35"/>
              </w:numPr>
              <w:ind w:left="0" w:firstLineChars="0" w:firstLine="0"/>
            </w:pPr>
            <w:r w:rsidRPr="00D52E6D">
              <w:rPr>
                <w:rFonts w:hint="eastAsia"/>
              </w:rPr>
              <w:t>校準立體相機。</w:t>
            </w:r>
          </w:p>
          <w:p w:rsidR="00A37883" w:rsidRPr="00D52E6D" w:rsidRDefault="00A37883" w:rsidP="00ED53F2">
            <w:pPr>
              <w:numPr>
                <w:ilvl w:val="0"/>
                <w:numId w:val="35"/>
              </w:numPr>
              <w:ind w:left="0" w:firstLineChars="0" w:firstLine="0"/>
            </w:pPr>
            <w:r w:rsidRPr="00D52E6D">
              <w:rPr>
                <w:rFonts w:hint="eastAsia"/>
              </w:rPr>
              <w:t>評估校準精度</w:t>
            </w:r>
          </w:p>
          <w:p w:rsidR="00A37883" w:rsidRPr="00D52E6D" w:rsidRDefault="00A37883" w:rsidP="00ED53F2">
            <w:pPr>
              <w:numPr>
                <w:ilvl w:val="0"/>
                <w:numId w:val="35"/>
              </w:numPr>
              <w:ind w:left="0" w:firstLineChars="0" w:firstLine="0"/>
            </w:pPr>
            <w:r w:rsidRPr="00D52E6D">
              <w:rPr>
                <w:rFonts w:hint="eastAsia"/>
              </w:rPr>
              <w:t>調整參數以提高精度。</w:t>
            </w:r>
          </w:p>
          <w:p w:rsidR="00A37883" w:rsidRPr="00D52E6D" w:rsidRDefault="00A37883" w:rsidP="00ED53F2">
            <w:pPr>
              <w:numPr>
                <w:ilvl w:val="0"/>
                <w:numId w:val="35"/>
              </w:numPr>
              <w:ind w:left="0" w:firstLineChars="0" w:firstLine="0"/>
            </w:pPr>
            <w:r w:rsidRPr="00D52E6D">
              <w:rPr>
                <w:rFonts w:hint="eastAsia"/>
              </w:rPr>
              <w:t>導出各項參數對象與參考點。</w:t>
            </w:r>
          </w:p>
        </w:tc>
      </w:tr>
      <w:tr w:rsidR="00A37883" w:rsidRPr="0070537C" w:rsidTr="009430E5">
        <w:trPr>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Expected Result</w:t>
            </w:r>
          </w:p>
        </w:tc>
        <w:tc>
          <w:tcPr>
            <w:tcW w:w="3852" w:type="pct"/>
            <w:vAlign w:val="center"/>
          </w:tcPr>
          <w:p w:rsidR="00A37883" w:rsidRPr="0070537C" w:rsidRDefault="00A37883" w:rsidP="00ED53F2">
            <w:pPr>
              <w:numPr>
                <w:ilvl w:val="0"/>
                <w:numId w:val="36"/>
              </w:numPr>
              <w:ind w:firstLineChars="0"/>
            </w:pPr>
            <w:r>
              <w:rPr>
                <w:rFonts w:hint="eastAsia"/>
              </w:rPr>
              <w:t>系統校正</w:t>
            </w:r>
            <w:r w:rsidRPr="0070537C">
              <w:t>操作功能</w:t>
            </w:r>
            <w:r>
              <w:rPr>
                <w:rFonts w:hint="eastAsia"/>
              </w:rPr>
              <w:t>正常</w:t>
            </w:r>
            <w:r w:rsidRPr="0070537C">
              <w:t>。</w:t>
            </w:r>
          </w:p>
          <w:p w:rsidR="00A37883" w:rsidRPr="0070537C" w:rsidRDefault="00A37883" w:rsidP="00ED53F2">
            <w:pPr>
              <w:numPr>
                <w:ilvl w:val="0"/>
                <w:numId w:val="36"/>
              </w:numPr>
              <w:ind w:firstLineChars="0"/>
            </w:pPr>
            <w:r>
              <w:rPr>
                <w:rFonts w:hint="eastAsia"/>
              </w:rPr>
              <w:t>校正成功，能夠正確設定各</w:t>
            </w:r>
            <w:r>
              <w:rPr>
                <w:rFonts w:hint="eastAsia"/>
              </w:rPr>
              <w:t>CCD</w:t>
            </w:r>
            <w:r>
              <w:rPr>
                <w:rFonts w:hint="eastAsia"/>
              </w:rPr>
              <w:t>參考點</w:t>
            </w:r>
          </w:p>
        </w:tc>
      </w:tr>
      <w:tr w:rsidR="00A37883" w:rsidRPr="0070537C" w:rsidTr="009430E5">
        <w:trPr>
          <w:trHeight w:val="276"/>
          <w:jc w:val="center"/>
        </w:trPr>
        <w:tc>
          <w:tcPr>
            <w:tcW w:w="1148" w:type="pct"/>
            <w:shd w:val="clear" w:color="auto" w:fill="BFBFBF" w:themeFill="background1" w:themeFillShade="BF"/>
            <w:vAlign w:val="center"/>
          </w:tcPr>
          <w:p w:rsidR="00A37883" w:rsidRPr="0070537C" w:rsidRDefault="00A37883" w:rsidP="00A37883">
            <w:pPr>
              <w:ind w:firstLineChars="0" w:firstLine="0"/>
              <w:jc w:val="center"/>
              <w:rPr>
                <w:b/>
              </w:rPr>
            </w:pPr>
            <w:r w:rsidRPr="0070537C">
              <w:rPr>
                <w:b/>
              </w:rPr>
              <w:t>Cleanup</w:t>
            </w:r>
          </w:p>
        </w:tc>
        <w:tc>
          <w:tcPr>
            <w:tcW w:w="3852" w:type="pct"/>
            <w:vAlign w:val="center"/>
          </w:tcPr>
          <w:p w:rsidR="00A37883" w:rsidRPr="0070537C" w:rsidRDefault="00A37883" w:rsidP="00A37883">
            <w:pPr>
              <w:ind w:firstLineChars="0" w:firstLine="0"/>
            </w:pPr>
            <w:r w:rsidRPr="0070537C">
              <w:t>無。</w:t>
            </w:r>
          </w:p>
        </w:tc>
      </w:tr>
    </w:tbl>
    <w:p w:rsidR="00C873FB" w:rsidRDefault="00C873FB" w:rsidP="00C873FB">
      <w:pPr>
        <w:ind w:firstLine="480"/>
      </w:pPr>
      <w:r>
        <w:br w:type="page"/>
      </w:r>
    </w:p>
    <w:p w:rsidR="00A37883" w:rsidRPr="00313F19" w:rsidRDefault="00A37883" w:rsidP="009430E5">
      <w:pPr>
        <w:ind w:firstLine="480"/>
      </w:pPr>
      <w:r w:rsidRPr="00313F19">
        <w:rPr>
          <w:rFonts w:hint="eastAsia"/>
        </w:rPr>
        <w:lastRenderedPageBreak/>
        <w:t>本計畫</w:t>
      </w:r>
      <w:r w:rsidRPr="00313F19">
        <w:t>主要驗證農業氣象資料推估模組</w:t>
      </w:r>
      <w:r w:rsidRPr="00313F19">
        <w:rPr>
          <w:rFonts w:hint="eastAsia"/>
        </w:rPr>
        <w:t>，依據</w:t>
      </w:r>
      <w:r w:rsidRPr="00313F19">
        <w:rPr>
          <w:rFonts w:hint="eastAsia"/>
        </w:rPr>
        <w:t>[EMAD</w:t>
      </w:r>
      <w:r w:rsidRPr="00313F19">
        <w:t xml:space="preserve"> </w:t>
      </w:r>
      <w:proofErr w:type="gramStart"/>
      <w:r w:rsidRPr="00313F19">
        <w:t>–</w:t>
      </w:r>
      <w:proofErr w:type="gramEnd"/>
      <w:r w:rsidRPr="00313F19">
        <w:t>N-00</w:t>
      </w:r>
      <w:r w:rsidRPr="00313F19">
        <w:rPr>
          <w:rFonts w:hint="eastAsia"/>
        </w:rPr>
        <w:t>2]</w:t>
      </w:r>
      <w:r w:rsidRPr="00313F19">
        <w:rPr>
          <w:rFonts w:hint="eastAsia"/>
        </w:rPr>
        <w:t>需求，交由</w:t>
      </w:r>
      <w:r w:rsidRPr="00313F19">
        <w:rPr>
          <w:rFonts w:hint="eastAsia"/>
        </w:rPr>
        <w:t>[CADPPA</w:t>
      </w:r>
      <w:r w:rsidRPr="00313F19">
        <w:t xml:space="preserve"> -N-002</w:t>
      </w:r>
      <w:r w:rsidRPr="00313F19">
        <w:rPr>
          <w:rFonts w:hint="eastAsia"/>
        </w:rPr>
        <w:t>]</w:t>
      </w:r>
      <w:r w:rsidRPr="00313F19">
        <w:rPr>
          <w:rFonts w:hint="eastAsia"/>
        </w:rPr>
        <w:t>將收集的</w:t>
      </w:r>
      <w:r w:rsidRPr="00313F19">
        <w:t xml:space="preserve">25 </w:t>
      </w:r>
      <w:proofErr w:type="gramStart"/>
      <w:r w:rsidRPr="00313F19">
        <w:rPr>
          <w:rFonts w:hint="eastAsia"/>
        </w:rPr>
        <w:t>個氣象站推估</w:t>
      </w:r>
      <w:proofErr w:type="gramEnd"/>
      <w:r w:rsidRPr="00313F19">
        <w:rPr>
          <w:rFonts w:hint="eastAsia"/>
        </w:rPr>
        <w:t>及微氣候感測資料進行分析。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6570"/>
      </w:tblGrid>
      <w:tr w:rsidR="00A37883" w:rsidRPr="009430E5" w:rsidTr="000724F7">
        <w:trPr>
          <w:jc w:val="center"/>
        </w:trPr>
        <w:tc>
          <w:tcPr>
            <w:tcW w:w="1145" w:type="pct"/>
            <w:shd w:val="clear" w:color="auto" w:fill="BFBFBF" w:themeFill="background1" w:themeFillShade="BF"/>
            <w:vAlign w:val="center"/>
          </w:tcPr>
          <w:p w:rsidR="00A37883" w:rsidRPr="009430E5" w:rsidRDefault="00A37883" w:rsidP="000724F7">
            <w:pPr>
              <w:pStyle w:val="a4"/>
              <w:rPr>
                <w:b/>
              </w:rPr>
            </w:pPr>
            <w:r w:rsidRPr="009430E5">
              <w:rPr>
                <w:b/>
              </w:rPr>
              <w:t>Identification</w:t>
            </w:r>
          </w:p>
        </w:tc>
        <w:tc>
          <w:tcPr>
            <w:tcW w:w="3855" w:type="pct"/>
            <w:vAlign w:val="center"/>
          </w:tcPr>
          <w:p w:rsidR="00A37883" w:rsidRPr="009430E5" w:rsidRDefault="00A37883" w:rsidP="009430E5">
            <w:pPr>
              <w:pStyle w:val="a4"/>
              <w:jc w:val="both"/>
            </w:pPr>
            <w:r w:rsidRPr="009430E5">
              <w:t xml:space="preserve">IT1 </w:t>
            </w:r>
          </w:p>
        </w:tc>
      </w:tr>
      <w:tr w:rsidR="00A37883" w:rsidRPr="009430E5" w:rsidTr="000724F7">
        <w:trPr>
          <w:jc w:val="center"/>
        </w:trPr>
        <w:tc>
          <w:tcPr>
            <w:tcW w:w="1145" w:type="pct"/>
            <w:shd w:val="clear" w:color="auto" w:fill="BFBFBF" w:themeFill="background1" w:themeFillShade="BF"/>
            <w:vAlign w:val="center"/>
          </w:tcPr>
          <w:p w:rsidR="00A37883" w:rsidRPr="009430E5" w:rsidRDefault="00A37883" w:rsidP="000724F7">
            <w:pPr>
              <w:pStyle w:val="a4"/>
              <w:rPr>
                <w:b/>
              </w:rPr>
            </w:pPr>
            <w:r w:rsidRPr="009430E5">
              <w:rPr>
                <w:b/>
              </w:rPr>
              <w:t>Name</w:t>
            </w:r>
          </w:p>
        </w:tc>
        <w:tc>
          <w:tcPr>
            <w:tcW w:w="3855" w:type="pct"/>
            <w:vAlign w:val="center"/>
          </w:tcPr>
          <w:p w:rsidR="00A37883" w:rsidRPr="009430E5" w:rsidRDefault="00A37883" w:rsidP="009430E5">
            <w:pPr>
              <w:pStyle w:val="a4"/>
              <w:jc w:val="both"/>
            </w:pPr>
            <w:r w:rsidRPr="009430E5">
              <w:t>中央氣象局</w:t>
            </w:r>
            <w:r w:rsidRPr="009430E5">
              <w:t>25</w:t>
            </w:r>
            <w:r w:rsidRPr="009430E5">
              <w:t>個氣象站即時氣象資料運算</w:t>
            </w:r>
          </w:p>
        </w:tc>
      </w:tr>
      <w:tr w:rsidR="00A37883" w:rsidRPr="009430E5" w:rsidTr="000724F7">
        <w:trPr>
          <w:jc w:val="center"/>
        </w:trPr>
        <w:tc>
          <w:tcPr>
            <w:tcW w:w="1145" w:type="pct"/>
            <w:shd w:val="clear" w:color="auto" w:fill="BFBFBF" w:themeFill="background1" w:themeFillShade="BF"/>
            <w:vAlign w:val="center"/>
          </w:tcPr>
          <w:p w:rsidR="00A37883" w:rsidRPr="009430E5" w:rsidRDefault="00A37883" w:rsidP="000724F7">
            <w:pPr>
              <w:pStyle w:val="a4"/>
              <w:rPr>
                <w:b/>
              </w:rPr>
            </w:pPr>
            <w:r w:rsidRPr="009430E5">
              <w:rPr>
                <w:b/>
              </w:rPr>
              <w:t>Test Target</w:t>
            </w:r>
          </w:p>
        </w:tc>
        <w:tc>
          <w:tcPr>
            <w:tcW w:w="3855" w:type="pct"/>
            <w:vAlign w:val="center"/>
          </w:tcPr>
          <w:p w:rsidR="00A37883" w:rsidRPr="009430E5" w:rsidRDefault="00A37883" w:rsidP="009430E5">
            <w:pPr>
              <w:pStyle w:val="a4"/>
              <w:jc w:val="both"/>
            </w:pPr>
            <w:r w:rsidRPr="009430E5">
              <w:rPr>
                <w:rFonts w:hint="eastAsia"/>
              </w:rPr>
              <w:t>測試系統可以即時取得中央氣象局公開資料。</w:t>
            </w:r>
          </w:p>
        </w:tc>
      </w:tr>
      <w:tr w:rsidR="00A37883" w:rsidRPr="009430E5" w:rsidTr="000724F7">
        <w:trPr>
          <w:jc w:val="center"/>
        </w:trPr>
        <w:tc>
          <w:tcPr>
            <w:tcW w:w="1145" w:type="pct"/>
            <w:shd w:val="clear" w:color="auto" w:fill="BFBFBF" w:themeFill="background1" w:themeFillShade="BF"/>
            <w:vAlign w:val="center"/>
          </w:tcPr>
          <w:p w:rsidR="00A37883" w:rsidRPr="009430E5" w:rsidRDefault="00A37883" w:rsidP="000724F7">
            <w:pPr>
              <w:pStyle w:val="a4"/>
              <w:rPr>
                <w:b/>
              </w:rPr>
            </w:pPr>
            <w:r w:rsidRPr="009430E5">
              <w:rPr>
                <w:b/>
              </w:rPr>
              <w:t>Reference</w:t>
            </w:r>
          </w:p>
        </w:tc>
        <w:tc>
          <w:tcPr>
            <w:tcW w:w="3855" w:type="pct"/>
            <w:vAlign w:val="center"/>
          </w:tcPr>
          <w:p w:rsidR="00A37883" w:rsidRPr="009430E5" w:rsidRDefault="00A37883" w:rsidP="009430E5">
            <w:pPr>
              <w:pStyle w:val="a4"/>
              <w:jc w:val="both"/>
            </w:pPr>
            <w:r w:rsidRPr="009430E5">
              <w:rPr>
                <w:rFonts w:hint="eastAsia"/>
              </w:rPr>
              <w:t>EAM</w:t>
            </w:r>
            <w:r w:rsidRPr="009430E5">
              <w:t xml:space="preserve"> -N-00</w:t>
            </w:r>
            <w:r w:rsidRPr="009430E5">
              <w:rPr>
                <w:rFonts w:hint="eastAsia"/>
              </w:rPr>
              <w:t>1</w:t>
            </w:r>
          </w:p>
          <w:p w:rsidR="00A37883" w:rsidRPr="009430E5" w:rsidRDefault="00A37883" w:rsidP="009430E5">
            <w:pPr>
              <w:pStyle w:val="a4"/>
              <w:jc w:val="both"/>
            </w:pPr>
            <w:r w:rsidRPr="009430E5">
              <w:rPr>
                <w:rFonts w:hint="eastAsia"/>
              </w:rPr>
              <w:t>EMAD</w:t>
            </w:r>
            <w:r w:rsidRPr="009430E5">
              <w:t xml:space="preserve"> -N-001</w:t>
            </w:r>
          </w:p>
          <w:p w:rsidR="00A37883" w:rsidRPr="009430E5" w:rsidRDefault="00A37883" w:rsidP="009430E5">
            <w:pPr>
              <w:pStyle w:val="a4"/>
              <w:jc w:val="both"/>
            </w:pPr>
            <w:r w:rsidRPr="009430E5">
              <w:rPr>
                <w:rFonts w:hint="eastAsia"/>
              </w:rPr>
              <w:t>EMAD</w:t>
            </w:r>
            <w:r w:rsidRPr="009430E5">
              <w:t xml:space="preserve"> -N-00</w:t>
            </w:r>
            <w:r w:rsidRPr="009430E5">
              <w:rPr>
                <w:rFonts w:hint="eastAsia"/>
              </w:rPr>
              <w:t>2</w:t>
            </w:r>
          </w:p>
          <w:p w:rsidR="00A37883" w:rsidRPr="009430E5" w:rsidRDefault="00A37883" w:rsidP="009430E5">
            <w:pPr>
              <w:pStyle w:val="a4"/>
              <w:jc w:val="both"/>
            </w:pPr>
            <w:r w:rsidRPr="009430E5">
              <w:rPr>
                <w:rFonts w:hint="eastAsia"/>
              </w:rPr>
              <w:t>CADPPA</w:t>
            </w:r>
            <w:r w:rsidRPr="009430E5">
              <w:t xml:space="preserve"> -N-002</w:t>
            </w:r>
          </w:p>
        </w:tc>
      </w:tr>
      <w:tr w:rsidR="00A37883" w:rsidRPr="009430E5" w:rsidTr="000724F7">
        <w:trPr>
          <w:jc w:val="center"/>
        </w:trPr>
        <w:tc>
          <w:tcPr>
            <w:tcW w:w="1145" w:type="pct"/>
            <w:shd w:val="clear" w:color="auto" w:fill="BFBFBF" w:themeFill="background1" w:themeFillShade="BF"/>
            <w:vAlign w:val="center"/>
          </w:tcPr>
          <w:p w:rsidR="00A37883" w:rsidRPr="009430E5" w:rsidRDefault="00A37883" w:rsidP="000724F7">
            <w:pPr>
              <w:pStyle w:val="a4"/>
              <w:rPr>
                <w:b/>
              </w:rPr>
            </w:pPr>
            <w:r w:rsidRPr="009430E5">
              <w:rPr>
                <w:b/>
              </w:rPr>
              <w:t>Severity</w:t>
            </w:r>
          </w:p>
        </w:tc>
        <w:tc>
          <w:tcPr>
            <w:tcW w:w="3855" w:type="pct"/>
            <w:vAlign w:val="center"/>
          </w:tcPr>
          <w:p w:rsidR="00A37883" w:rsidRPr="009430E5" w:rsidRDefault="00A37883" w:rsidP="009430E5">
            <w:pPr>
              <w:pStyle w:val="a4"/>
              <w:jc w:val="both"/>
            </w:pPr>
            <w:r w:rsidRPr="009430E5">
              <w:t>1</w:t>
            </w:r>
          </w:p>
        </w:tc>
      </w:tr>
      <w:tr w:rsidR="00A37883" w:rsidRPr="009430E5" w:rsidTr="000724F7">
        <w:trPr>
          <w:jc w:val="center"/>
        </w:trPr>
        <w:tc>
          <w:tcPr>
            <w:tcW w:w="1145" w:type="pct"/>
            <w:shd w:val="clear" w:color="auto" w:fill="BFBFBF" w:themeFill="background1" w:themeFillShade="BF"/>
            <w:vAlign w:val="center"/>
          </w:tcPr>
          <w:p w:rsidR="00A37883" w:rsidRPr="009430E5" w:rsidRDefault="00A37883" w:rsidP="000724F7">
            <w:pPr>
              <w:pStyle w:val="a4"/>
              <w:rPr>
                <w:b/>
              </w:rPr>
            </w:pPr>
            <w:r w:rsidRPr="009430E5">
              <w:rPr>
                <w:b/>
              </w:rPr>
              <w:t>Instruction</w:t>
            </w:r>
          </w:p>
        </w:tc>
        <w:tc>
          <w:tcPr>
            <w:tcW w:w="3855" w:type="pct"/>
            <w:vAlign w:val="center"/>
          </w:tcPr>
          <w:p w:rsidR="00A37883" w:rsidRPr="009430E5" w:rsidRDefault="00A37883" w:rsidP="009430E5">
            <w:pPr>
              <w:pStyle w:val="a4"/>
              <w:jc w:val="both"/>
            </w:pPr>
            <w:r w:rsidRPr="009430E5">
              <w:rPr>
                <w:rFonts w:hint="eastAsia"/>
              </w:rPr>
              <w:t>收集</w:t>
            </w:r>
            <w:r w:rsidRPr="009430E5">
              <w:t xml:space="preserve">25 </w:t>
            </w:r>
            <w:proofErr w:type="gramStart"/>
            <w:r w:rsidRPr="009430E5">
              <w:rPr>
                <w:rFonts w:hint="eastAsia"/>
              </w:rPr>
              <w:t>個氣象站推估</w:t>
            </w:r>
            <w:proofErr w:type="gramEnd"/>
            <w:r w:rsidRPr="009430E5">
              <w:rPr>
                <w:rFonts w:hint="eastAsia"/>
              </w:rPr>
              <w:t>及微氣候感測資料</w:t>
            </w:r>
          </w:p>
        </w:tc>
      </w:tr>
      <w:tr w:rsidR="00A37883" w:rsidRPr="009430E5" w:rsidTr="000724F7">
        <w:trPr>
          <w:jc w:val="center"/>
        </w:trPr>
        <w:tc>
          <w:tcPr>
            <w:tcW w:w="1145" w:type="pct"/>
            <w:shd w:val="clear" w:color="auto" w:fill="BFBFBF" w:themeFill="background1" w:themeFillShade="BF"/>
            <w:vAlign w:val="center"/>
          </w:tcPr>
          <w:p w:rsidR="00A37883" w:rsidRPr="009430E5" w:rsidRDefault="00A37883" w:rsidP="000724F7">
            <w:pPr>
              <w:pStyle w:val="a4"/>
              <w:rPr>
                <w:b/>
              </w:rPr>
            </w:pPr>
            <w:r w:rsidRPr="009430E5">
              <w:rPr>
                <w:b/>
              </w:rPr>
              <w:t>Expected Result</w:t>
            </w:r>
          </w:p>
        </w:tc>
        <w:tc>
          <w:tcPr>
            <w:tcW w:w="3855" w:type="pct"/>
            <w:vAlign w:val="center"/>
          </w:tcPr>
          <w:p w:rsidR="00A37883" w:rsidRPr="009430E5" w:rsidRDefault="00A37883" w:rsidP="009430E5">
            <w:pPr>
              <w:pStyle w:val="a4"/>
              <w:jc w:val="both"/>
            </w:pPr>
            <w:r w:rsidRPr="009430E5">
              <w:rPr>
                <w:rFonts w:hint="eastAsia"/>
              </w:rPr>
              <w:t>確保即時氣象資訊收集正確</w:t>
            </w:r>
          </w:p>
        </w:tc>
      </w:tr>
      <w:tr w:rsidR="00A37883" w:rsidRPr="009430E5" w:rsidTr="000724F7">
        <w:trPr>
          <w:trHeight w:val="276"/>
          <w:jc w:val="center"/>
        </w:trPr>
        <w:tc>
          <w:tcPr>
            <w:tcW w:w="1145" w:type="pct"/>
            <w:shd w:val="clear" w:color="auto" w:fill="BFBFBF" w:themeFill="background1" w:themeFillShade="BF"/>
            <w:vAlign w:val="center"/>
          </w:tcPr>
          <w:p w:rsidR="00A37883" w:rsidRPr="009430E5" w:rsidRDefault="00A37883" w:rsidP="000724F7">
            <w:pPr>
              <w:pStyle w:val="a4"/>
              <w:rPr>
                <w:b/>
              </w:rPr>
            </w:pPr>
            <w:r w:rsidRPr="009430E5">
              <w:rPr>
                <w:b/>
              </w:rPr>
              <w:t>Cleanup</w:t>
            </w:r>
          </w:p>
        </w:tc>
        <w:tc>
          <w:tcPr>
            <w:tcW w:w="3855" w:type="pct"/>
            <w:vAlign w:val="center"/>
          </w:tcPr>
          <w:p w:rsidR="00A37883" w:rsidRPr="009430E5" w:rsidRDefault="00A37883" w:rsidP="009430E5">
            <w:pPr>
              <w:pStyle w:val="a4"/>
              <w:jc w:val="both"/>
            </w:pPr>
            <w:r w:rsidRPr="009430E5">
              <w:t>無。</w:t>
            </w:r>
          </w:p>
        </w:tc>
      </w:tr>
    </w:tbl>
    <w:p w:rsidR="009430E5" w:rsidRDefault="009430E5" w:rsidP="00A37883">
      <w:pPr>
        <w:ind w:left="480" w:firstLine="480"/>
        <w:rPr>
          <w:rFonts w:hint="eastAsia"/>
        </w:rPr>
      </w:pPr>
    </w:p>
    <w:p w:rsidR="00A37883" w:rsidRPr="00A1054A" w:rsidRDefault="00A37883" w:rsidP="009430E5">
      <w:pPr>
        <w:ind w:firstLine="480"/>
      </w:pPr>
      <w:r w:rsidRPr="00A1054A">
        <w:t>主要驗證</w:t>
      </w:r>
      <w:r w:rsidRPr="00A1054A">
        <w:t>[</w:t>
      </w:r>
      <w:r w:rsidRPr="00A1054A">
        <w:rPr>
          <w:rFonts w:hint="eastAsia"/>
        </w:rPr>
        <w:t>CS</w:t>
      </w:r>
      <w:r w:rsidRPr="00A1054A">
        <w:t>-</w:t>
      </w:r>
      <w:r w:rsidRPr="00A1054A">
        <w:rPr>
          <w:rFonts w:hint="eastAsia"/>
        </w:rPr>
        <w:t>F</w:t>
      </w:r>
      <w:r w:rsidRPr="00A1054A">
        <w:t>-0</w:t>
      </w:r>
      <w:r w:rsidRPr="00A1054A">
        <w:rPr>
          <w:rFonts w:hint="eastAsia"/>
        </w:rPr>
        <w:t>03</w:t>
      </w:r>
      <w:r w:rsidRPr="00A1054A">
        <w:t>]</w:t>
      </w:r>
      <w:r w:rsidRPr="00A1054A">
        <w:rPr>
          <w:rFonts w:hint="eastAsia"/>
        </w:rPr>
        <w:t>的功能，以</w:t>
      </w:r>
      <w:r w:rsidRPr="00A1054A">
        <w:t>[</w:t>
      </w:r>
      <w:r w:rsidRPr="00A1054A">
        <w:rPr>
          <w:rFonts w:hint="eastAsia"/>
        </w:rPr>
        <w:t>CS</w:t>
      </w:r>
      <w:r w:rsidRPr="00A1054A">
        <w:t>-N-0</w:t>
      </w:r>
      <w:r w:rsidRPr="00A1054A">
        <w:rPr>
          <w:rFonts w:hint="eastAsia"/>
        </w:rPr>
        <w:t>05</w:t>
      </w:r>
      <w:r w:rsidRPr="00A1054A">
        <w:t>]</w:t>
      </w:r>
      <w:r w:rsidRPr="00A1054A">
        <w:rPr>
          <w:rFonts w:hint="eastAsia"/>
        </w:rPr>
        <w:t>為基礎，建置環境感測模組，由</w:t>
      </w:r>
      <w:r w:rsidRPr="00A1054A">
        <w:t>[</w:t>
      </w:r>
      <w:r w:rsidRPr="00A1054A">
        <w:rPr>
          <w:rFonts w:hint="eastAsia"/>
        </w:rPr>
        <w:t>CS</w:t>
      </w:r>
      <w:r w:rsidRPr="00A1054A">
        <w:t>-N-0</w:t>
      </w:r>
      <w:r w:rsidRPr="00A1054A">
        <w:rPr>
          <w:rFonts w:hint="eastAsia"/>
        </w:rPr>
        <w:t>03</w:t>
      </w:r>
      <w:r w:rsidRPr="00A1054A">
        <w:t>]</w:t>
      </w:r>
      <w:r w:rsidRPr="00A1054A">
        <w:rPr>
          <w:rFonts w:hint="eastAsia"/>
        </w:rPr>
        <w:t>傳送資料，達到</w:t>
      </w:r>
      <w:r w:rsidRPr="00A1054A">
        <w:t>[</w:t>
      </w:r>
      <w:r w:rsidRPr="00A1054A">
        <w:rPr>
          <w:rFonts w:hint="eastAsia"/>
        </w:rPr>
        <w:t>CS</w:t>
      </w:r>
      <w:r w:rsidRPr="00A1054A">
        <w:t>-N-0</w:t>
      </w:r>
      <w:r w:rsidRPr="00A1054A">
        <w:rPr>
          <w:rFonts w:hint="eastAsia"/>
        </w:rPr>
        <w:t>01</w:t>
      </w:r>
      <w:r w:rsidRPr="00A1054A">
        <w:t>]</w:t>
      </w:r>
      <w:r w:rsidRPr="00A1054A">
        <w:rPr>
          <w:rFonts w:hint="eastAsia"/>
        </w:rPr>
        <w:t>，最後利用</w:t>
      </w:r>
      <w:r w:rsidRPr="00A1054A">
        <w:rPr>
          <w:rFonts w:hint="eastAsia"/>
        </w:rPr>
        <w:t>Wifi</w:t>
      </w:r>
      <w:r w:rsidRPr="00A1054A">
        <w:rPr>
          <w:rFonts w:hint="eastAsia"/>
        </w:rPr>
        <w:t>確定</w:t>
      </w:r>
      <w:r w:rsidRPr="00A1054A">
        <w:t>[</w:t>
      </w:r>
      <w:r w:rsidRPr="00A1054A">
        <w:rPr>
          <w:rFonts w:hint="eastAsia"/>
        </w:rPr>
        <w:t>CS</w:t>
      </w:r>
      <w:r w:rsidRPr="00A1054A">
        <w:t>-N-0</w:t>
      </w:r>
      <w:r w:rsidRPr="00A1054A">
        <w:rPr>
          <w:rFonts w:hint="eastAsia"/>
        </w:rPr>
        <w:t>06</w:t>
      </w:r>
      <w:r w:rsidRPr="00A1054A">
        <w:t>]</w:t>
      </w:r>
      <w:r w:rsidRPr="00A1054A">
        <w:rPr>
          <w:rFonts w:hint="eastAsia"/>
        </w:rPr>
        <w:t>。</w:t>
      </w:r>
      <w:r w:rsidRPr="00A1054A">
        <w:rPr>
          <w:rFonts w:hint="eastAsia"/>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6570"/>
      </w:tblGrid>
      <w:tr w:rsidR="00A37883" w:rsidRPr="00A1054A" w:rsidTr="009430E5">
        <w:trPr>
          <w:jc w:val="center"/>
        </w:trPr>
        <w:tc>
          <w:tcPr>
            <w:tcW w:w="1145" w:type="pct"/>
            <w:shd w:val="clear" w:color="auto" w:fill="BFBFBF" w:themeFill="background1" w:themeFillShade="BF"/>
            <w:vAlign w:val="center"/>
          </w:tcPr>
          <w:p w:rsidR="00A37883" w:rsidRPr="00A1054A" w:rsidRDefault="00A37883" w:rsidP="009430E5">
            <w:pPr>
              <w:ind w:firstLineChars="0" w:firstLine="0"/>
              <w:jc w:val="center"/>
              <w:rPr>
                <w:b/>
              </w:rPr>
            </w:pPr>
            <w:r w:rsidRPr="00A1054A">
              <w:rPr>
                <w:rFonts w:hint="eastAsia"/>
                <w:b/>
              </w:rPr>
              <w:t>Identification</w:t>
            </w:r>
          </w:p>
        </w:tc>
        <w:tc>
          <w:tcPr>
            <w:tcW w:w="3855" w:type="pct"/>
            <w:vAlign w:val="center"/>
          </w:tcPr>
          <w:p w:rsidR="00A37883" w:rsidRPr="00A1054A" w:rsidRDefault="00A37883" w:rsidP="009430E5">
            <w:pPr>
              <w:ind w:firstLineChars="0" w:firstLine="0"/>
            </w:pPr>
            <w:r w:rsidRPr="00A1054A">
              <w:rPr>
                <w:rFonts w:hint="eastAsia"/>
              </w:rPr>
              <w:t>IT1-001</w:t>
            </w:r>
          </w:p>
        </w:tc>
      </w:tr>
      <w:tr w:rsidR="00A37883" w:rsidRPr="00A1054A" w:rsidTr="009430E5">
        <w:trPr>
          <w:jc w:val="center"/>
        </w:trPr>
        <w:tc>
          <w:tcPr>
            <w:tcW w:w="1145" w:type="pct"/>
            <w:shd w:val="clear" w:color="auto" w:fill="BFBFBF" w:themeFill="background1" w:themeFillShade="BF"/>
            <w:vAlign w:val="center"/>
          </w:tcPr>
          <w:p w:rsidR="00A37883" w:rsidRPr="00A1054A" w:rsidRDefault="00A37883" w:rsidP="009430E5">
            <w:pPr>
              <w:ind w:firstLineChars="0" w:firstLine="0"/>
              <w:jc w:val="center"/>
              <w:rPr>
                <w:b/>
              </w:rPr>
            </w:pPr>
            <w:r w:rsidRPr="00A1054A">
              <w:rPr>
                <w:rFonts w:hint="eastAsia"/>
                <w:b/>
              </w:rPr>
              <w:t>Name</w:t>
            </w:r>
          </w:p>
        </w:tc>
        <w:tc>
          <w:tcPr>
            <w:tcW w:w="3855" w:type="pct"/>
            <w:vAlign w:val="center"/>
          </w:tcPr>
          <w:p w:rsidR="00A37883" w:rsidRPr="00A1054A" w:rsidRDefault="00A37883" w:rsidP="009430E5">
            <w:pPr>
              <w:ind w:firstLineChars="0" w:firstLine="0"/>
            </w:pPr>
            <w:r w:rsidRPr="00A1054A">
              <w:rPr>
                <w:rFonts w:hint="eastAsia"/>
              </w:rPr>
              <w:t>以</w:t>
            </w:r>
            <w:r w:rsidRPr="00A1054A">
              <w:rPr>
                <w:rFonts w:hint="eastAsia"/>
              </w:rPr>
              <w:t>RS232</w:t>
            </w:r>
            <w:r w:rsidRPr="00A1054A">
              <w:rPr>
                <w:rFonts w:hint="eastAsia"/>
              </w:rPr>
              <w:t>轉</w:t>
            </w:r>
            <w:r w:rsidRPr="00A1054A">
              <w:rPr>
                <w:rFonts w:hint="eastAsia"/>
              </w:rPr>
              <w:t>USB</w:t>
            </w:r>
            <w:r w:rsidRPr="00A1054A">
              <w:rPr>
                <w:rFonts w:hint="eastAsia"/>
              </w:rPr>
              <w:t>為基礎，建置環境感測模組。</w:t>
            </w:r>
          </w:p>
        </w:tc>
      </w:tr>
      <w:tr w:rsidR="00A37883" w:rsidRPr="00A1054A" w:rsidTr="009430E5">
        <w:trPr>
          <w:jc w:val="center"/>
        </w:trPr>
        <w:tc>
          <w:tcPr>
            <w:tcW w:w="1145" w:type="pct"/>
            <w:shd w:val="clear" w:color="auto" w:fill="BFBFBF" w:themeFill="background1" w:themeFillShade="BF"/>
            <w:vAlign w:val="center"/>
          </w:tcPr>
          <w:p w:rsidR="00A37883" w:rsidRPr="00A1054A" w:rsidRDefault="00A37883" w:rsidP="009430E5">
            <w:pPr>
              <w:ind w:firstLineChars="0" w:firstLine="0"/>
              <w:jc w:val="center"/>
              <w:rPr>
                <w:b/>
              </w:rPr>
            </w:pPr>
            <w:r w:rsidRPr="00A1054A">
              <w:rPr>
                <w:rFonts w:hint="eastAsia"/>
                <w:b/>
              </w:rPr>
              <w:t>Test Target</w:t>
            </w:r>
          </w:p>
        </w:tc>
        <w:tc>
          <w:tcPr>
            <w:tcW w:w="3855" w:type="pct"/>
            <w:vAlign w:val="center"/>
          </w:tcPr>
          <w:p w:rsidR="00A37883" w:rsidRPr="00A1054A" w:rsidRDefault="00A37883" w:rsidP="009430E5">
            <w:pPr>
              <w:ind w:firstLineChars="0" w:firstLine="0"/>
            </w:pPr>
            <w:r w:rsidRPr="00A1054A">
              <w:rPr>
                <w:rFonts w:hint="eastAsia"/>
              </w:rPr>
              <w:t>建置環境感測模組，擷取溫度、光照與土壤濕度的變化，並將資訊傳送至資料庫。</w:t>
            </w:r>
          </w:p>
        </w:tc>
      </w:tr>
      <w:tr w:rsidR="00A37883" w:rsidRPr="00A1054A" w:rsidTr="009430E5">
        <w:trPr>
          <w:jc w:val="center"/>
        </w:trPr>
        <w:tc>
          <w:tcPr>
            <w:tcW w:w="1145" w:type="pct"/>
            <w:shd w:val="clear" w:color="auto" w:fill="BFBFBF" w:themeFill="background1" w:themeFillShade="BF"/>
            <w:vAlign w:val="center"/>
          </w:tcPr>
          <w:p w:rsidR="00A37883" w:rsidRPr="00A1054A" w:rsidRDefault="00A37883" w:rsidP="009430E5">
            <w:pPr>
              <w:ind w:firstLineChars="0" w:firstLine="0"/>
              <w:jc w:val="center"/>
              <w:rPr>
                <w:b/>
              </w:rPr>
            </w:pPr>
            <w:r w:rsidRPr="00A1054A">
              <w:rPr>
                <w:rFonts w:hint="eastAsia"/>
                <w:b/>
              </w:rPr>
              <w:t>Reference</w:t>
            </w:r>
          </w:p>
        </w:tc>
        <w:tc>
          <w:tcPr>
            <w:tcW w:w="3855" w:type="pct"/>
            <w:vAlign w:val="center"/>
          </w:tcPr>
          <w:p w:rsidR="00A37883" w:rsidRPr="00A1054A" w:rsidRDefault="00A37883" w:rsidP="009430E5">
            <w:pPr>
              <w:ind w:firstLineChars="0" w:firstLine="0"/>
              <w:rPr>
                <w:color w:val="000000"/>
              </w:rPr>
            </w:pPr>
            <w:r w:rsidRPr="00A1054A">
              <w:rPr>
                <w:rFonts w:hint="eastAsia"/>
                <w:color w:val="000000"/>
              </w:rPr>
              <w:t>CS</w:t>
            </w:r>
            <w:r w:rsidRPr="00A1054A">
              <w:rPr>
                <w:color w:val="000000"/>
              </w:rPr>
              <w:t>-N-00</w:t>
            </w:r>
            <w:r w:rsidRPr="00A1054A">
              <w:rPr>
                <w:rFonts w:hint="eastAsia"/>
                <w:color w:val="000000"/>
              </w:rPr>
              <w:t>1</w:t>
            </w:r>
          </w:p>
          <w:p w:rsidR="00A37883" w:rsidRPr="00A1054A" w:rsidRDefault="00A37883" w:rsidP="009430E5">
            <w:pPr>
              <w:ind w:firstLineChars="0" w:firstLine="0"/>
              <w:rPr>
                <w:color w:val="000000"/>
              </w:rPr>
            </w:pPr>
            <w:r w:rsidRPr="00A1054A">
              <w:rPr>
                <w:rFonts w:hint="eastAsia"/>
                <w:color w:val="000000"/>
              </w:rPr>
              <w:t>CS</w:t>
            </w:r>
            <w:r w:rsidRPr="00A1054A">
              <w:rPr>
                <w:color w:val="000000"/>
              </w:rPr>
              <w:t>-N-00</w:t>
            </w:r>
            <w:r w:rsidRPr="00A1054A">
              <w:rPr>
                <w:rFonts w:hint="eastAsia"/>
                <w:color w:val="000000"/>
              </w:rPr>
              <w:t>2</w:t>
            </w:r>
          </w:p>
          <w:p w:rsidR="00A37883" w:rsidRPr="00A1054A" w:rsidRDefault="00A37883" w:rsidP="009430E5">
            <w:pPr>
              <w:ind w:firstLineChars="0" w:firstLine="0"/>
            </w:pPr>
            <w:r w:rsidRPr="00A1054A">
              <w:rPr>
                <w:rFonts w:hint="eastAsia"/>
                <w:color w:val="000000"/>
              </w:rPr>
              <w:t>CS</w:t>
            </w:r>
            <w:r w:rsidRPr="00A1054A">
              <w:rPr>
                <w:color w:val="000000"/>
              </w:rPr>
              <w:t>-N-00</w:t>
            </w:r>
            <w:r w:rsidRPr="00A1054A">
              <w:rPr>
                <w:rFonts w:hint="eastAsia"/>
                <w:color w:val="000000"/>
              </w:rPr>
              <w:t>3</w:t>
            </w:r>
          </w:p>
          <w:p w:rsidR="00A37883" w:rsidRPr="00A1054A" w:rsidRDefault="00A37883" w:rsidP="009430E5">
            <w:pPr>
              <w:ind w:firstLineChars="0" w:firstLine="0"/>
            </w:pPr>
            <w:r w:rsidRPr="00A1054A">
              <w:rPr>
                <w:rFonts w:hint="eastAsia"/>
              </w:rPr>
              <w:t>CS</w:t>
            </w:r>
            <w:r w:rsidRPr="00A1054A">
              <w:t>-N-00</w:t>
            </w:r>
            <w:r w:rsidRPr="00A1054A">
              <w:rPr>
                <w:rFonts w:hint="eastAsia"/>
              </w:rPr>
              <w:t>5</w:t>
            </w:r>
          </w:p>
          <w:p w:rsidR="00A37883" w:rsidRPr="00A1054A" w:rsidRDefault="00A37883" w:rsidP="009430E5">
            <w:pPr>
              <w:ind w:firstLineChars="0" w:firstLine="0"/>
            </w:pPr>
            <w:r w:rsidRPr="00A1054A">
              <w:rPr>
                <w:rFonts w:hint="eastAsia"/>
              </w:rPr>
              <w:t>CS</w:t>
            </w:r>
            <w:r w:rsidRPr="00A1054A">
              <w:t>-N-</w:t>
            </w:r>
            <w:r w:rsidRPr="00A1054A">
              <w:rPr>
                <w:rFonts w:hint="eastAsia"/>
              </w:rPr>
              <w:t>010</w:t>
            </w:r>
          </w:p>
        </w:tc>
      </w:tr>
      <w:tr w:rsidR="00A37883" w:rsidRPr="00A1054A" w:rsidTr="009430E5">
        <w:trPr>
          <w:jc w:val="center"/>
        </w:trPr>
        <w:tc>
          <w:tcPr>
            <w:tcW w:w="1145" w:type="pct"/>
            <w:shd w:val="clear" w:color="auto" w:fill="BFBFBF" w:themeFill="background1" w:themeFillShade="BF"/>
            <w:vAlign w:val="center"/>
          </w:tcPr>
          <w:p w:rsidR="00A37883" w:rsidRPr="00A1054A" w:rsidRDefault="00A37883" w:rsidP="009430E5">
            <w:pPr>
              <w:ind w:firstLineChars="0" w:firstLine="0"/>
              <w:jc w:val="center"/>
              <w:rPr>
                <w:b/>
              </w:rPr>
            </w:pPr>
            <w:r w:rsidRPr="00A1054A">
              <w:rPr>
                <w:rFonts w:hint="eastAsia"/>
                <w:b/>
              </w:rPr>
              <w:lastRenderedPageBreak/>
              <w:t>Severity</w:t>
            </w:r>
          </w:p>
        </w:tc>
        <w:tc>
          <w:tcPr>
            <w:tcW w:w="3855" w:type="pct"/>
            <w:vAlign w:val="center"/>
          </w:tcPr>
          <w:p w:rsidR="00A37883" w:rsidRPr="00A1054A" w:rsidRDefault="00A37883" w:rsidP="009430E5">
            <w:pPr>
              <w:ind w:firstLineChars="0" w:firstLine="0"/>
            </w:pPr>
            <w:r w:rsidRPr="00A1054A">
              <w:rPr>
                <w:rFonts w:hint="eastAsia"/>
              </w:rPr>
              <w:t>1</w:t>
            </w:r>
          </w:p>
        </w:tc>
      </w:tr>
      <w:tr w:rsidR="00A37883" w:rsidRPr="00A1054A" w:rsidTr="009430E5">
        <w:trPr>
          <w:jc w:val="center"/>
        </w:trPr>
        <w:tc>
          <w:tcPr>
            <w:tcW w:w="1145" w:type="pct"/>
            <w:shd w:val="clear" w:color="auto" w:fill="BFBFBF" w:themeFill="background1" w:themeFillShade="BF"/>
            <w:vAlign w:val="center"/>
          </w:tcPr>
          <w:p w:rsidR="00A37883" w:rsidRPr="00A1054A" w:rsidRDefault="00A37883" w:rsidP="009430E5">
            <w:pPr>
              <w:ind w:firstLineChars="0" w:firstLine="0"/>
              <w:jc w:val="center"/>
              <w:rPr>
                <w:b/>
              </w:rPr>
            </w:pPr>
            <w:r w:rsidRPr="00A1054A">
              <w:rPr>
                <w:rFonts w:hint="eastAsia"/>
                <w:b/>
              </w:rPr>
              <w:t>Instruction</w:t>
            </w:r>
          </w:p>
        </w:tc>
        <w:tc>
          <w:tcPr>
            <w:tcW w:w="3855" w:type="pct"/>
            <w:vAlign w:val="center"/>
          </w:tcPr>
          <w:p w:rsidR="00A37883" w:rsidRPr="00A1054A" w:rsidRDefault="00A37883" w:rsidP="00ED53F2">
            <w:pPr>
              <w:numPr>
                <w:ilvl w:val="0"/>
                <w:numId w:val="37"/>
              </w:numPr>
              <w:ind w:left="0" w:firstLineChars="0" w:firstLine="0"/>
            </w:pPr>
            <w:r w:rsidRPr="00A1054A">
              <w:rPr>
                <w:rFonts w:hint="eastAsia"/>
              </w:rPr>
              <w:t>藉由</w:t>
            </w:r>
            <w:r w:rsidRPr="00A1054A">
              <w:rPr>
                <w:rFonts w:hint="eastAsia"/>
              </w:rPr>
              <w:t>RS232</w:t>
            </w:r>
            <w:r w:rsidRPr="00A1054A">
              <w:rPr>
                <w:rFonts w:hint="eastAsia"/>
              </w:rPr>
              <w:t>轉</w:t>
            </w:r>
            <w:r w:rsidRPr="00A1054A">
              <w:rPr>
                <w:rFonts w:hint="eastAsia"/>
              </w:rPr>
              <w:t>USB</w:t>
            </w:r>
            <w:r w:rsidRPr="00A1054A">
              <w:rPr>
                <w:rFonts w:hint="eastAsia"/>
              </w:rPr>
              <w:t>傳輸環境資料</w:t>
            </w:r>
          </w:p>
          <w:p w:rsidR="00A37883" w:rsidRPr="00A1054A" w:rsidRDefault="00A37883" w:rsidP="00ED53F2">
            <w:pPr>
              <w:numPr>
                <w:ilvl w:val="0"/>
                <w:numId w:val="37"/>
              </w:numPr>
              <w:ind w:left="0" w:firstLineChars="0" w:firstLine="0"/>
            </w:pPr>
            <w:r w:rsidRPr="00A1054A">
              <w:rPr>
                <w:rFonts w:hint="eastAsia"/>
                <w:color w:val="000000"/>
              </w:rPr>
              <w:t>將環境資料像是溫度、光照與土壤濕度儲存進資料庫。</w:t>
            </w:r>
          </w:p>
          <w:p w:rsidR="00A37883" w:rsidRPr="00A1054A" w:rsidRDefault="00A37883" w:rsidP="00ED53F2">
            <w:pPr>
              <w:numPr>
                <w:ilvl w:val="0"/>
                <w:numId w:val="37"/>
              </w:numPr>
              <w:ind w:left="0" w:firstLineChars="0" w:firstLine="0"/>
            </w:pPr>
            <w:r w:rsidRPr="00A1054A">
              <w:rPr>
                <w:rFonts w:hint="eastAsia"/>
                <w:color w:val="000000"/>
              </w:rPr>
              <w:t>RS232</w:t>
            </w:r>
            <w:r w:rsidRPr="00A1054A">
              <w:rPr>
                <w:rFonts w:hint="eastAsia"/>
                <w:color w:val="000000"/>
              </w:rPr>
              <w:t>透過</w:t>
            </w:r>
            <w:r w:rsidRPr="00A1054A">
              <w:rPr>
                <w:rFonts w:hint="eastAsia"/>
                <w:color w:val="000000"/>
              </w:rPr>
              <w:t>Modbus</w:t>
            </w:r>
            <w:r w:rsidRPr="00A1054A">
              <w:rPr>
                <w:rFonts w:hint="eastAsia"/>
                <w:color w:val="000000"/>
              </w:rPr>
              <w:t>協定的封包格式傳輸。</w:t>
            </w:r>
          </w:p>
          <w:p w:rsidR="00A37883" w:rsidRPr="00A1054A" w:rsidRDefault="00A37883" w:rsidP="00ED53F2">
            <w:pPr>
              <w:numPr>
                <w:ilvl w:val="0"/>
                <w:numId w:val="37"/>
              </w:numPr>
              <w:ind w:left="0" w:firstLineChars="0" w:firstLine="0"/>
            </w:pPr>
            <w:r w:rsidRPr="00A1054A">
              <w:rPr>
                <w:rFonts w:hint="eastAsia"/>
                <w:color w:val="000000"/>
              </w:rPr>
              <w:t>本模組必須取得有效的環境資料。</w:t>
            </w:r>
          </w:p>
        </w:tc>
      </w:tr>
      <w:tr w:rsidR="00A37883" w:rsidRPr="00A1054A" w:rsidTr="009430E5">
        <w:trPr>
          <w:jc w:val="center"/>
        </w:trPr>
        <w:tc>
          <w:tcPr>
            <w:tcW w:w="1145" w:type="pct"/>
            <w:shd w:val="clear" w:color="auto" w:fill="BFBFBF" w:themeFill="background1" w:themeFillShade="BF"/>
            <w:vAlign w:val="center"/>
          </w:tcPr>
          <w:p w:rsidR="00A37883" w:rsidRPr="00A1054A" w:rsidRDefault="00A37883" w:rsidP="009430E5">
            <w:pPr>
              <w:ind w:firstLineChars="0" w:firstLine="0"/>
              <w:jc w:val="center"/>
              <w:rPr>
                <w:b/>
              </w:rPr>
            </w:pPr>
            <w:r w:rsidRPr="00A1054A">
              <w:rPr>
                <w:rFonts w:hint="eastAsia"/>
                <w:b/>
              </w:rPr>
              <w:t>Expected Result</w:t>
            </w:r>
          </w:p>
        </w:tc>
        <w:tc>
          <w:tcPr>
            <w:tcW w:w="3855" w:type="pct"/>
            <w:vAlign w:val="center"/>
          </w:tcPr>
          <w:p w:rsidR="00A37883" w:rsidRPr="00A1054A" w:rsidRDefault="00A37883" w:rsidP="00ED53F2">
            <w:pPr>
              <w:numPr>
                <w:ilvl w:val="0"/>
                <w:numId w:val="38"/>
              </w:numPr>
              <w:ind w:left="0" w:firstLineChars="0" w:firstLine="0"/>
            </w:pPr>
            <w:r w:rsidRPr="00A1054A">
              <w:rPr>
                <w:rFonts w:hint="eastAsia"/>
              </w:rPr>
              <w:t>成功建置環境感測模組。</w:t>
            </w:r>
          </w:p>
          <w:p w:rsidR="00A37883" w:rsidRPr="00A1054A" w:rsidRDefault="00A37883" w:rsidP="00ED53F2">
            <w:pPr>
              <w:numPr>
                <w:ilvl w:val="0"/>
                <w:numId w:val="38"/>
              </w:numPr>
              <w:ind w:left="0" w:firstLineChars="0" w:firstLine="0"/>
            </w:pPr>
            <w:r w:rsidRPr="00A1054A">
              <w:rPr>
                <w:rFonts w:hint="eastAsia"/>
              </w:rPr>
              <w:t>以</w:t>
            </w:r>
            <w:r w:rsidRPr="00A1054A">
              <w:rPr>
                <w:rFonts w:hint="eastAsia"/>
              </w:rPr>
              <w:t>RS232</w:t>
            </w:r>
            <w:r w:rsidRPr="00A1054A">
              <w:rPr>
                <w:rFonts w:hint="eastAsia"/>
              </w:rPr>
              <w:t>轉</w:t>
            </w:r>
            <w:r w:rsidRPr="00A1054A">
              <w:rPr>
                <w:rFonts w:hint="eastAsia"/>
              </w:rPr>
              <w:t>USB</w:t>
            </w:r>
            <w:r w:rsidRPr="00A1054A">
              <w:rPr>
                <w:rFonts w:hint="eastAsia"/>
              </w:rPr>
              <w:t>傳送資訊至資料庫。</w:t>
            </w:r>
          </w:p>
        </w:tc>
      </w:tr>
      <w:tr w:rsidR="00A37883" w:rsidRPr="00A1054A" w:rsidTr="009430E5">
        <w:trPr>
          <w:trHeight w:val="276"/>
          <w:jc w:val="center"/>
        </w:trPr>
        <w:tc>
          <w:tcPr>
            <w:tcW w:w="1145" w:type="pct"/>
            <w:shd w:val="clear" w:color="auto" w:fill="BFBFBF" w:themeFill="background1" w:themeFillShade="BF"/>
            <w:vAlign w:val="center"/>
          </w:tcPr>
          <w:p w:rsidR="00A37883" w:rsidRPr="00A1054A" w:rsidRDefault="00A37883" w:rsidP="009430E5">
            <w:pPr>
              <w:ind w:firstLineChars="0" w:firstLine="0"/>
              <w:jc w:val="center"/>
              <w:rPr>
                <w:b/>
              </w:rPr>
            </w:pPr>
            <w:r w:rsidRPr="00A1054A">
              <w:rPr>
                <w:rFonts w:hint="eastAsia"/>
                <w:b/>
              </w:rPr>
              <w:t>Cleanup</w:t>
            </w:r>
          </w:p>
        </w:tc>
        <w:tc>
          <w:tcPr>
            <w:tcW w:w="3855" w:type="pct"/>
            <w:vAlign w:val="center"/>
          </w:tcPr>
          <w:p w:rsidR="00A37883" w:rsidRPr="00A1054A" w:rsidRDefault="00A37883" w:rsidP="009430E5">
            <w:pPr>
              <w:ind w:firstLineChars="0" w:firstLine="0"/>
            </w:pPr>
            <w:r w:rsidRPr="00A1054A">
              <w:rPr>
                <w:rFonts w:hAnsi="標楷體"/>
              </w:rPr>
              <w:t>無。</w:t>
            </w:r>
          </w:p>
        </w:tc>
      </w:tr>
    </w:tbl>
    <w:p w:rsidR="00A37883" w:rsidRPr="00A37883" w:rsidRDefault="00A37883" w:rsidP="00A37883">
      <w:pPr>
        <w:ind w:firstLine="480"/>
        <w:rPr>
          <w:rFonts w:hint="eastAsia"/>
        </w:rPr>
      </w:pPr>
    </w:p>
    <w:p w:rsidR="00812F7C" w:rsidRDefault="00812F7C" w:rsidP="00812F7C">
      <w:pPr>
        <w:pStyle w:val="3"/>
        <w:rPr>
          <w:rFonts w:hint="eastAsia"/>
        </w:rPr>
      </w:pPr>
      <w:bookmarkStart w:id="321" w:name="_Toc480897070"/>
      <w:bookmarkStart w:id="322" w:name="_Toc484188619"/>
      <w:bookmarkStart w:id="323" w:name="_Toc484864137"/>
      <w:bookmarkStart w:id="324" w:name="_Toc485140121"/>
      <w:r w:rsidRPr="00050313">
        <w:t>IT2 Test Case</w:t>
      </w:r>
      <w:bookmarkEnd w:id="321"/>
      <w:bookmarkEnd w:id="322"/>
      <w:bookmarkEnd w:id="323"/>
      <w:bookmarkEnd w:id="324"/>
    </w:p>
    <w:p w:rsidR="009430E5" w:rsidRDefault="009430E5" w:rsidP="009430E5">
      <w:pPr>
        <w:ind w:firstLine="480"/>
        <w:rPr>
          <w:rFonts w:hint="eastAsia"/>
        </w:rPr>
      </w:pPr>
      <w:r w:rsidRPr="00CF3B67">
        <w:t>主要驗證</w:t>
      </w:r>
      <w:r w:rsidRPr="00CF3B67">
        <w:t>[</w:t>
      </w:r>
      <w:r>
        <w:t>AOM</w:t>
      </w:r>
      <w:r w:rsidRPr="00CF3B67">
        <w:t xml:space="preserve"> -N-00</w:t>
      </w:r>
      <w:r w:rsidRPr="00CF3B67">
        <w:rPr>
          <w:rFonts w:hint="eastAsia"/>
        </w:rPr>
        <w:t>1</w:t>
      </w:r>
      <w:r w:rsidRPr="00CF3B67">
        <w:t>]</w:t>
      </w:r>
      <w:r w:rsidRPr="00CF3B67">
        <w:t>需求，依據</w:t>
      </w:r>
      <w:r w:rsidRPr="00CF3B67">
        <w:t>[</w:t>
      </w:r>
      <w:r>
        <w:t>AOM</w:t>
      </w:r>
      <w:r w:rsidRPr="00CF3B67">
        <w:t xml:space="preserve"> -N-00</w:t>
      </w:r>
      <w:r w:rsidRPr="00CF3B67">
        <w:rPr>
          <w:rFonts w:hint="eastAsia"/>
        </w:rPr>
        <w:t>3</w:t>
      </w:r>
      <w:r w:rsidRPr="00CF3B67">
        <w:t>]</w:t>
      </w:r>
      <w:r w:rsidRPr="00CF3B67">
        <w:rPr>
          <w:kern w:val="0"/>
        </w:rPr>
        <w:t xml:space="preserve"> </w:t>
      </w:r>
      <w:r w:rsidRPr="00CF3B67">
        <w:rPr>
          <w:kern w:val="0"/>
        </w:rPr>
        <w:t>建立語意調適機制</w:t>
      </w:r>
      <w:r w:rsidRPr="00CF3B67">
        <w:t>，藉由</w:t>
      </w:r>
      <w:r w:rsidRPr="00CF3B67">
        <w:t>[</w:t>
      </w:r>
      <w:r>
        <w:t>AOM</w:t>
      </w:r>
      <w:r w:rsidRPr="00CF3B67">
        <w:t xml:space="preserve"> -N-002]</w:t>
      </w:r>
      <w:r w:rsidRPr="00CF3B67">
        <w:rPr>
          <w:kern w:val="0"/>
        </w:rPr>
        <w:t>建立語意編譯機制</w:t>
      </w:r>
      <w:r w:rsidRPr="00CF3B67">
        <w:t>，並透過</w:t>
      </w:r>
      <w:r w:rsidRPr="00CF3B67">
        <w:t>[</w:t>
      </w:r>
      <w:r>
        <w:t>AOM</w:t>
      </w:r>
      <w:r w:rsidRPr="00CF3B67">
        <w:t xml:space="preserve"> -N-00</w:t>
      </w:r>
      <w:r w:rsidRPr="00CF3B67">
        <w:rPr>
          <w:rFonts w:hint="eastAsia"/>
        </w:rPr>
        <w:t>4</w:t>
      </w:r>
      <w:r w:rsidRPr="00CF3B67">
        <w:t>]</w:t>
      </w:r>
      <w:r w:rsidRPr="00CF3B67">
        <w:t>來進行</w:t>
      </w:r>
      <w:r w:rsidRPr="00CF3B67">
        <w:rPr>
          <w:kern w:val="0"/>
        </w:rPr>
        <w:t>動態的資料驅動運算</w:t>
      </w:r>
      <w:r w:rsidRPr="00CF3B67">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6565"/>
      </w:tblGrid>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ind w:firstLineChars="0" w:firstLine="0"/>
              <w:jc w:val="center"/>
              <w:rPr>
                <w:b/>
              </w:rPr>
            </w:pPr>
            <w:r w:rsidRPr="009430E5">
              <w:rPr>
                <w:b/>
              </w:rPr>
              <w:t>Identification</w:t>
            </w:r>
          </w:p>
        </w:tc>
        <w:tc>
          <w:tcPr>
            <w:tcW w:w="3852" w:type="pct"/>
            <w:vAlign w:val="center"/>
          </w:tcPr>
          <w:p w:rsidR="009430E5" w:rsidRPr="0070537C" w:rsidRDefault="009430E5" w:rsidP="009430E5">
            <w:pPr>
              <w:ind w:firstLineChars="0" w:firstLine="0"/>
            </w:pPr>
            <w:r>
              <w:t>IT1-00</w:t>
            </w:r>
            <w:r>
              <w:rPr>
                <w:rFonts w:hint="eastAsia"/>
              </w:rPr>
              <w:t>2</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ind w:firstLineChars="0" w:firstLine="0"/>
              <w:jc w:val="center"/>
              <w:rPr>
                <w:b/>
              </w:rPr>
            </w:pPr>
            <w:r w:rsidRPr="009430E5">
              <w:rPr>
                <w:b/>
              </w:rPr>
              <w:t>Name</w:t>
            </w:r>
          </w:p>
        </w:tc>
        <w:tc>
          <w:tcPr>
            <w:tcW w:w="3852" w:type="pct"/>
            <w:vAlign w:val="center"/>
          </w:tcPr>
          <w:p w:rsidR="009430E5" w:rsidRPr="008272BE" w:rsidRDefault="009430E5" w:rsidP="009430E5">
            <w:pPr>
              <w:ind w:firstLineChars="0" w:firstLine="0"/>
              <w:rPr>
                <w:bCs/>
              </w:rPr>
            </w:pPr>
            <w:r w:rsidRPr="008272BE">
              <w:rPr>
                <w:rFonts w:hint="eastAsia"/>
                <w:bCs/>
              </w:rPr>
              <w:t>農業知識本體建立機制</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ind w:firstLineChars="0" w:firstLine="0"/>
              <w:jc w:val="center"/>
              <w:rPr>
                <w:b/>
              </w:rPr>
            </w:pPr>
            <w:r w:rsidRPr="009430E5">
              <w:rPr>
                <w:b/>
              </w:rPr>
              <w:t>Test Target</w:t>
            </w:r>
          </w:p>
        </w:tc>
        <w:tc>
          <w:tcPr>
            <w:tcW w:w="3852" w:type="pct"/>
            <w:vAlign w:val="center"/>
          </w:tcPr>
          <w:p w:rsidR="009430E5" w:rsidRPr="008272BE" w:rsidRDefault="009430E5" w:rsidP="009430E5">
            <w:pPr>
              <w:ind w:firstLineChars="0" w:firstLine="0"/>
              <w:rPr>
                <w:bCs/>
              </w:rPr>
            </w:pPr>
            <w:r w:rsidRPr="008272BE">
              <w:rPr>
                <w:bCs/>
              </w:rPr>
              <w:t>透過感測器</w:t>
            </w:r>
            <w:r w:rsidRPr="008272BE">
              <w:rPr>
                <w:rFonts w:hint="eastAsia"/>
                <w:bCs/>
              </w:rPr>
              <w:t>資料後，並利用專業農民和專家學者所提供的專家知識，建立本體論，回饋農民生產者農業管理知識系統。</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ind w:firstLineChars="0" w:firstLine="0"/>
              <w:jc w:val="center"/>
              <w:rPr>
                <w:b/>
              </w:rPr>
            </w:pPr>
            <w:r w:rsidRPr="009430E5">
              <w:rPr>
                <w:b/>
              </w:rPr>
              <w:t>Reference</w:t>
            </w:r>
          </w:p>
        </w:tc>
        <w:tc>
          <w:tcPr>
            <w:tcW w:w="3852" w:type="pct"/>
            <w:vAlign w:val="center"/>
          </w:tcPr>
          <w:p w:rsidR="009430E5" w:rsidRPr="008272BE" w:rsidRDefault="009430E5" w:rsidP="009430E5">
            <w:pPr>
              <w:ind w:firstLineChars="0" w:firstLine="0"/>
              <w:rPr>
                <w:bCs/>
              </w:rPr>
            </w:pPr>
            <w:r w:rsidRPr="008272BE">
              <w:rPr>
                <w:bCs/>
              </w:rPr>
              <w:t>AOM -N-001</w:t>
            </w:r>
            <w:r w:rsidRPr="008272BE">
              <w:rPr>
                <w:bCs/>
              </w:rPr>
              <w:t>、</w:t>
            </w:r>
            <w:r w:rsidRPr="008272BE">
              <w:rPr>
                <w:bCs/>
              </w:rPr>
              <w:t>AOM -N-002</w:t>
            </w:r>
          </w:p>
          <w:p w:rsidR="009430E5" w:rsidRPr="008272BE" w:rsidRDefault="009430E5" w:rsidP="009430E5">
            <w:pPr>
              <w:ind w:firstLineChars="0" w:firstLine="0"/>
              <w:rPr>
                <w:bCs/>
              </w:rPr>
            </w:pPr>
            <w:r w:rsidRPr="008272BE">
              <w:rPr>
                <w:bCs/>
              </w:rPr>
              <w:t>AOM -N-003</w:t>
            </w:r>
            <w:r w:rsidRPr="008272BE">
              <w:rPr>
                <w:bCs/>
              </w:rPr>
              <w:t>、</w:t>
            </w:r>
            <w:r w:rsidRPr="008272BE">
              <w:rPr>
                <w:bCs/>
              </w:rPr>
              <w:t>AOM -N-004</w:t>
            </w:r>
          </w:p>
          <w:p w:rsidR="009430E5" w:rsidRPr="008272BE" w:rsidRDefault="009430E5" w:rsidP="009430E5">
            <w:pPr>
              <w:ind w:firstLineChars="0" w:firstLine="0"/>
              <w:rPr>
                <w:bCs/>
              </w:rPr>
            </w:pPr>
            <w:r w:rsidRPr="008272BE">
              <w:rPr>
                <w:bCs/>
              </w:rPr>
              <w:t>AOM -N-00</w:t>
            </w:r>
            <w:r w:rsidRPr="008272BE">
              <w:rPr>
                <w:rFonts w:hint="eastAsia"/>
                <w:bCs/>
              </w:rPr>
              <w:t>5</w:t>
            </w:r>
            <w:r w:rsidRPr="008272BE">
              <w:rPr>
                <w:rFonts w:hint="eastAsia"/>
                <w:bCs/>
              </w:rPr>
              <w:t>、</w:t>
            </w:r>
            <w:r w:rsidRPr="008272BE">
              <w:rPr>
                <w:bCs/>
              </w:rPr>
              <w:t>AOM -N-00</w:t>
            </w:r>
            <w:r w:rsidRPr="008272BE">
              <w:rPr>
                <w:rFonts w:hint="eastAsia"/>
                <w:bCs/>
              </w:rPr>
              <w:t>6</w:t>
            </w:r>
          </w:p>
          <w:p w:rsidR="009430E5" w:rsidRPr="008272BE" w:rsidRDefault="009430E5" w:rsidP="009430E5">
            <w:pPr>
              <w:ind w:firstLineChars="0" w:firstLine="0"/>
              <w:rPr>
                <w:bCs/>
              </w:rPr>
            </w:pPr>
            <w:r w:rsidRPr="008272BE">
              <w:rPr>
                <w:bCs/>
              </w:rPr>
              <w:t>AOM -N-00</w:t>
            </w:r>
            <w:r w:rsidRPr="008272BE">
              <w:rPr>
                <w:rFonts w:hint="eastAsia"/>
                <w:bCs/>
              </w:rPr>
              <w:t>7</w:t>
            </w:r>
            <w:r w:rsidRPr="008272BE">
              <w:rPr>
                <w:bCs/>
              </w:rPr>
              <w:t>、</w:t>
            </w:r>
            <w:r w:rsidRPr="008272BE">
              <w:rPr>
                <w:bCs/>
              </w:rPr>
              <w:t>AOM -N-00</w:t>
            </w:r>
            <w:r w:rsidRPr="008272BE">
              <w:rPr>
                <w:rFonts w:hint="eastAsia"/>
                <w:bCs/>
              </w:rPr>
              <w:t>8</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ind w:firstLineChars="0" w:firstLine="0"/>
              <w:jc w:val="center"/>
              <w:rPr>
                <w:b/>
              </w:rPr>
            </w:pPr>
            <w:r w:rsidRPr="009430E5">
              <w:rPr>
                <w:b/>
              </w:rPr>
              <w:t>Severity</w:t>
            </w:r>
          </w:p>
        </w:tc>
        <w:tc>
          <w:tcPr>
            <w:tcW w:w="3852" w:type="pct"/>
            <w:vAlign w:val="center"/>
          </w:tcPr>
          <w:p w:rsidR="009430E5" w:rsidRPr="008272BE" w:rsidRDefault="009430E5" w:rsidP="009430E5">
            <w:pPr>
              <w:ind w:firstLineChars="0" w:firstLine="0"/>
              <w:rPr>
                <w:bCs/>
              </w:rPr>
            </w:pPr>
            <w:r w:rsidRPr="008272BE">
              <w:rPr>
                <w:bCs/>
              </w:rPr>
              <w:t>1</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ind w:firstLineChars="0" w:firstLine="0"/>
              <w:jc w:val="center"/>
              <w:rPr>
                <w:b/>
              </w:rPr>
            </w:pPr>
            <w:r w:rsidRPr="009430E5">
              <w:rPr>
                <w:b/>
              </w:rPr>
              <w:t>Instruction</w:t>
            </w:r>
          </w:p>
        </w:tc>
        <w:tc>
          <w:tcPr>
            <w:tcW w:w="3852" w:type="pct"/>
            <w:vAlign w:val="center"/>
          </w:tcPr>
          <w:p w:rsidR="009430E5" w:rsidRPr="008272BE" w:rsidRDefault="009430E5" w:rsidP="00ED53F2">
            <w:pPr>
              <w:pStyle w:val="a7"/>
              <w:numPr>
                <w:ilvl w:val="0"/>
                <w:numId w:val="39"/>
              </w:numPr>
              <w:ind w:leftChars="0" w:left="0" w:firstLineChars="0" w:firstLine="0"/>
              <w:rPr>
                <w:bCs/>
              </w:rPr>
            </w:pPr>
            <w:r w:rsidRPr="008272BE">
              <w:rPr>
                <w:rFonts w:hint="eastAsia"/>
                <w:bCs/>
              </w:rPr>
              <w:t>並判定條件係透過以往的動作型態及資料語言進行比對，並將其資訊增加到感測資料上，最後將其動作型態儲存</w:t>
            </w:r>
            <w:r w:rsidRPr="008272BE">
              <w:rPr>
                <w:bCs/>
              </w:rPr>
              <w:t>。</w:t>
            </w:r>
          </w:p>
          <w:p w:rsidR="009430E5" w:rsidRPr="008272BE" w:rsidRDefault="009430E5" w:rsidP="00ED53F2">
            <w:pPr>
              <w:pStyle w:val="a7"/>
              <w:numPr>
                <w:ilvl w:val="0"/>
                <w:numId w:val="39"/>
              </w:numPr>
              <w:ind w:leftChars="0" w:left="0" w:firstLineChars="0" w:firstLine="0"/>
              <w:rPr>
                <w:bCs/>
              </w:rPr>
            </w:pPr>
            <w:r w:rsidRPr="008272BE">
              <w:rPr>
                <w:rFonts w:hint="eastAsia"/>
                <w:bCs/>
              </w:rPr>
              <w:t>農業語意網路層透過註解將環境資訊加入語意後，查，</w:t>
            </w:r>
            <w:r w:rsidRPr="008272BE">
              <w:rPr>
                <w:rFonts w:hint="eastAsia"/>
                <w:bCs/>
              </w:rPr>
              <w:lastRenderedPageBreak/>
              <w:t>並透過</w:t>
            </w:r>
            <w:proofErr w:type="gramStart"/>
            <w:r w:rsidRPr="008272BE">
              <w:rPr>
                <w:rFonts w:hint="eastAsia"/>
                <w:bCs/>
              </w:rPr>
              <w:t>複迴</w:t>
            </w:r>
            <w:proofErr w:type="gramEnd"/>
            <w:r w:rsidRPr="008272BE">
              <w:rPr>
                <w:rFonts w:hint="eastAsia"/>
                <w:bCs/>
              </w:rPr>
              <w:t>歸分析的方法分析找尋規則。</w:t>
            </w:r>
          </w:p>
          <w:p w:rsidR="009430E5" w:rsidRPr="008272BE" w:rsidRDefault="009430E5" w:rsidP="00ED53F2">
            <w:pPr>
              <w:pStyle w:val="a7"/>
              <w:numPr>
                <w:ilvl w:val="0"/>
                <w:numId w:val="39"/>
              </w:numPr>
              <w:ind w:leftChars="0" w:left="0" w:firstLineChars="0" w:firstLine="0"/>
              <w:rPr>
                <w:bCs/>
              </w:rPr>
            </w:pPr>
            <w:r w:rsidRPr="008272BE">
              <w:rPr>
                <w:rFonts w:hint="eastAsia"/>
                <w:bCs/>
              </w:rPr>
              <w:t>透過寓意往作物栽種建議知識庫主要為取得環境微氣候數據之後，提供農民生產者得以參考此資訊作為培養作物的決策因子。</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ind w:firstLineChars="0" w:firstLine="0"/>
              <w:jc w:val="center"/>
              <w:rPr>
                <w:b/>
              </w:rPr>
            </w:pPr>
            <w:r w:rsidRPr="009430E5">
              <w:rPr>
                <w:b/>
              </w:rPr>
              <w:lastRenderedPageBreak/>
              <w:t>Expected Result</w:t>
            </w:r>
          </w:p>
        </w:tc>
        <w:tc>
          <w:tcPr>
            <w:tcW w:w="3852" w:type="pct"/>
            <w:vAlign w:val="center"/>
          </w:tcPr>
          <w:p w:rsidR="009430E5" w:rsidRPr="008272BE" w:rsidRDefault="009430E5" w:rsidP="00ED53F2">
            <w:pPr>
              <w:pStyle w:val="a7"/>
              <w:numPr>
                <w:ilvl w:val="0"/>
                <w:numId w:val="40"/>
              </w:numPr>
              <w:ind w:leftChars="0" w:left="0" w:firstLineChars="0" w:firstLine="0"/>
              <w:rPr>
                <w:bCs/>
              </w:rPr>
            </w:pPr>
            <w:r w:rsidRPr="008272BE">
              <w:rPr>
                <w:bCs/>
              </w:rPr>
              <w:t>確保</w:t>
            </w:r>
            <w:r w:rsidRPr="008272BE">
              <w:rPr>
                <w:rFonts w:hint="eastAsia"/>
                <w:bCs/>
              </w:rPr>
              <w:t>提供正確資訊給與農民。</w:t>
            </w:r>
          </w:p>
          <w:p w:rsidR="009430E5" w:rsidRPr="008272BE" w:rsidRDefault="009430E5" w:rsidP="00ED53F2">
            <w:pPr>
              <w:pStyle w:val="a7"/>
              <w:numPr>
                <w:ilvl w:val="0"/>
                <w:numId w:val="40"/>
              </w:numPr>
              <w:ind w:leftChars="0" w:left="0" w:firstLineChars="0" w:firstLine="0"/>
              <w:rPr>
                <w:bCs/>
              </w:rPr>
            </w:pPr>
            <w:r w:rsidRPr="008272BE">
              <w:rPr>
                <w:bCs/>
              </w:rPr>
              <w:t>子計畫所交付的軟體需依</w:t>
            </w:r>
            <w:r w:rsidRPr="008272BE">
              <w:rPr>
                <w:bCs/>
              </w:rPr>
              <w:t>TFDM</w:t>
            </w:r>
            <w:r w:rsidRPr="008272BE">
              <w:rPr>
                <w:bCs/>
              </w:rPr>
              <w:t>需求規格來建造。</w:t>
            </w:r>
          </w:p>
        </w:tc>
      </w:tr>
      <w:tr w:rsidR="009430E5" w:rsidRPr="0070537C" w:rsidTr="009430E5">
        <w:trPr>
          <w:trHeight w:val="276"/>
          <w:jc w:val="center"/>
        </w:trPr>
        <w:tc>
          <w:tcPr>
            <w:tcW w:w="1148" w:type="pct"/>
            <w:shd w:val="clear" w:color="auto" w:fill="BFBFBF" w:themeFill="background1" w:themeFillShade="BF"/>
            <w:vAlign w:val="center"/>
          </w:tcPr>
          <w:p w:rsidR="009430E5" w:rsidRPr="009430E5" w:rsidRDefault="009430E5" w:rsidP="009430E5">
            <w:pPr>
              <w:ind w:firstLineChars="0" w:firstLine="0"/>
              <w:jc w:val="center"/>
              <w:rPr>
                <w:b/>
              </w:rPr>
            </w:pPr>
            <w:r w:rsidRPr="009430E5">
              <w:rPr>
                <w:b/>
              </w:rPr>
              <w:t>Cleanup</w:t>
            </w:r>
          </w:p>
        </w:tc>
        <w:tc>
          <w:tcPr>
            <w:tcW w:w="3852" w:type="pct"/>
            <w:vAlign w:val="center"/>
          </w:tcPr>
          <w:p w:rsidR="009430E5" w:rsidRPr="008272BE" w:rsidRDefault="009430E5" w:rsidP="009430E5">
            <w:pPr>
              <w:ind w:firstLineChars="0" w:firstLine="0"/>
              <w:rPr>
                <w:bCs/>
              </w:rPr>
            </w:pPr>
            <w:r w:rsidRPr="008272BE">
              <w:rPr>
                <w:bCs/>
              </w:rPr>
              <w:t>無。</w:t>
            </w:r>
          </w:p>
        </w:tc>
      </w:tr>
    </w:tbl>
    <w:p w:rsidR="009430E5" w:rsidRDefault="009430E5" w:rsidP="009430E5">
      <w:pPr>
        <w:ind w:firstLine="480"/>
        <w:rPr>
          <w:rFonts w:hint="eastAsia"/>
        </w:rPr>
      </w:pPr>
    </w:p>
    <w:p w:rsidR="009430E5" w:rsidRPr="0070537C" w:rsidRDefault="009430E5" w:rsidP="009430E5">
      <w:pPr>
        <w:ind w:firstLine="480"/>
      </w:pPr>
      <w:r w:rsidRPr="0070537C">
        <w:t>主要驗證</w:t>
      </w:r>
      <w:r w:rsidRPr="0070537C">
        <w:t>[</w:t>
      </w:r>
      <w:bookmarkStart w:id="325" w:name="OLE_LINK308"/>
      <w:bookmarkStart w:id="326" w:name="OLE_LINK309"/>
      <w:bookmarkStart w:id="327" w:name="OLE_LINK310"/>
      <w:bookmarkStart w:id="328" w:name="OLE_LINK311"/>
      <w:bookmarkStart w:id="329" w:name="OLE_LINK312"/>
      <w:bookmarkStart w:id="330" w:name="OLE_LINK313"/>
      <w:r>
        <w:rPr>
          <w:bCs/>
        </w:rPr>
        <w:t>ODDTM</w:t>
      </w:r>
      <w:r w:rsidRPr="0070537C">
        <w:t xml:space="preserve"> </w:t>
      </w:r>
      <w:bookmarkEnd w:id="325"/>
      <w:bookmarkEnd w:id="326"/>
      <w:bookmarkEnd w:id="327"/>
      <w:bookmarkEnd w:id="328"/>
      <w:bookmarkEnd w:id="329"/>
      <w:bookmarkEnd w:id="330"/>
      <w:r w:rsidRPr="0070537C">
        <w:t>-N-015]</w:t>
      </w:r>
      <w:r w:rsidRPr="0070537C">
        <w:t>與</w:t>
      </w:r>
      <w:r w:rsidRPr="0070537C">
        <w:t>[</w:t>
      </w:r>
      <w:r>
        <w:rPr>
          <w:bCs/>
        </w:rPr>
        <w:t>ODDTM</w:t>
      </w:r>
      <w:r w:rsidRPr="0070537C">
        <w:t xml:space="preserve"> -N-016]</w:t>
      </w:r>
      <w:r w:rsidRPr="0070537C">
        <w:t>需求，依據</w:t>
      </w:r>
      <w:r w:rsidRPr="0070537C">
        <w:t>[</w:t>
      </w:r>
      <w:r>
        <w:rPr>
          <w:bCs/>
        </w:rPr>
        <w:t>ODDTM</w:t>
      </w:r>
      <w:r w:rsidRPr="0070537C">
        <w:t xml:space="preserve"> -N-001]</w:t>
      </w:r>
      <w:r w:rsidRPr="0070537C">
        <w:t>與</w:t>
      </w:r>
      <w:r w:rsidRPr="0070537C">
        <w:t>[</w:t>
      </w:r>
      <w:r>
        <w:rPr>
          <w:bCs/>
        </w:rPr>
        <w:t>ODDTM</w:t>
      </w:r>
      <w:r w:rsidRPr="0070537C">
        <w:t xml:space="preserve"> -N-002] </w:t>
      </w:r>
      <w:r w:rsidRPr="0070537C">
        <w:t>建立</w:t>
      </w:r>
      <w:proofErr w:type="gramStart"/>
      <w:r w:rsidRPr="0070537C">
        <w:t>一</w:t>
      </w:r>
      <w:proofErr w:type="gramEnd"/>
      <w:r w:rsidRPr="0070537C">
        <w:t>具有</w:t>
      </w:r>
      <w:r w:rsidRPr="0070537C">
        <w:t>oneM2M</w:t>
      </w:r>
      <w:r w:rsidRPr="0070537C">
        <w:t>標準之</w:t>
      </w:r>
      <w:r w:rsidRPr="0070537C">
        <w:t>gateway</w:t>
      </w:r>
      <w:r w:rsidRPr="0070537C">
        <w:t>，透過</w:t>
      </w:r>
      <w:r w:rsidRPr="0070537C">
        <w:t>[</w:t>
      </w:r>
      <w:r>
        <w:rPr>
          <w:bCs/>
        </w:rPr>
        <w:t>ODDTM</w:t>
      </w:r>
      <w:r w:rsidRPr="0070537C">
        <w:t xml:space="preserve"> -N-003]</w:t>
      </w:r>
      <w:r w:rsidRPr="0070537C">
        <w:t>進行溝通訊息之傳送，以確認設備狀況，根據</w:t>
      </w:r>
      <w:r w:rsidRPr="0070537C">
        <w:t>[</w:t>
      </w:r>
      <w:r>
        <w:rPr>
          <w:bCs/>
        </w:rPr>
        <w:t>ODDTM</w:t>
      </w:r>
      <w:r w:rsidRPr="0070537C">
        <w:t xml:space="preserve"> -N-007]</w:t>
      </w:r>
      <w:r w:rsidRPr="0070537C">
        <w:t>與</w:t>
      </w:r>
      <w:r w:rsidRPr="0070537C">
        <w:t>[</w:t>
      </w:r>
      <w:r>
        <w:rPr>
          <w:bCs/>
        </w:rPr>
        <w:t>ODDTM</w:t>
      </w:r>
      <w:r w:rsidRPr="0070537C">
        <w:t xml:space="preserve"> -N-008]</w:t>
      </w:r>
      <w:r>
        <w:t>測試本</w:t>
      </w:r>
      <w:r>
        <w:rPr>
          <w:rFonts w:hint="eastAsia"/>
        </w:rPr>
        <w:t>計畫</w:t>
      </w:r>
      <w:r w:rsidRPr="0070537C">
        <w:t>所建立之</w:t>
      </w:r>
      <w:r w:rsidRPr="0070537C">
        <w:t>gateway</w:t>
      </w:r>
      <w:r w:rsidRPr="0070537C">
        <w:t>能否控制感測設備。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6565"/>
      </w:tblGrid>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pStyle w:val="a4"/>
              <w:rPr>
                <w:b/>
              </w:rPr>
            </w:pPr>
            <w:r w:rsidRPr="009430E5">
              <w:rPr>
                <w:b/>
              </w:rPr>
              <w:t>Identification</w:t>
            </w:r>
          </w:p>
        </w:tc>
        <w:tc>
          <w:tcPr>
            <w:tcW w:w="3852" w:type="pct"/>
            <w:vAlign w:val="center"/>
          </w:tcPr>
          <w:p w:rsidR="009430E5" w:rsidRPr="0070537C" w:rsidRDefault="009430E5" w:rsidP="009430E5">
            <w:pPr>
              <w:pStyle w:val="a4"/>
              <w:jc w:val="both"/>
            </w:pPr>
            <w:r w:rsidRPr="0070537C">
              <w:t>IT2</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pStyle w:val="a4"/>
              <w:rPr>
                <w:b/>
              </w:rPr>
            </w:pPr>
            <w:r w:rsidRPr="009430E5">
              <w:rPr>
                <w:b/>
              </w:rPr>
              <w:t>Name</w:t>
            </w:r>
          </w:p>
        </w:tc>
        <w:tc>
          <w:tcPr>
            <w:tcW w:w="3852" w:type="pct"/>
            <w:vAlign w:val="center"/>
          </w:tcPr>
          <w:p w:rsidR="009430E5" w:rsidRPr="0070537C" w:rsidRDefault="009430E5" w:rsidP="009430E5">
            <w:pPr>
              <w:pStyle w:val="a4"/>
              <w:jc w:val="both"/>
            </w:pPr>
            <w:r w:rsidRPr="0070537C">
              <w:t>透過</w:t>
            </w:r>
            <w:r w:rsidRPr="0070537C">
              <w:t>gateway</w:t>
            </w:r>
            <w:r w:rsidRPr="0070537C">
              <w:t>導入</w:t>
            </w:r>
            <w:r w:rsidRPr="0070537C">
              <w:t>oneM2M</w:t>
            </w:r>
            <w:r w:rsidRPr="0070537C">
              <w:t>標準對各式設備進行溝通與控制</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pStyle w:val="a4"/>
              <w:rPr>
                <w:b/>
              </w:rPr>
            </w:pPr>
            <w:r w:rsidRPr="009430E5">
              <w:rPr>
                <w:b/>
              </w:rPr>
              <w:t>Test Target</w:t>
            </w:r>
          </w:p>
        </w:tc>
        <w:tc>
          <w:tcPr>
            <w:tcW w:w="3852" w:type="pct"/>
            <w:vAlign w:val="center"/>
          </w:tcPr>
          <w:p w:rsidR="009430E5" w:rsidRPr="0070537C" w:rsidRDefault="009430E5" w:rsidP="009430E5">
            <w:pPr>
              <w:pStyle w:val="a4"/>
              <w:jc w:val="both"/>
            </w:pPr>
            <w:r w:rsidRPr="0070537C">
              <w:t>測試</w:t>
            </w:r>
            <w:r w:rsidRPr="0070537C">
              <w:t>gateway</w:t>
            </w:r>
            <w:r w:rsidRPr="0070537C">
              <w:t>能否進行溝通與控制，以作為使用者與</w:t>
            </w:r>
            <w:proofErr w:type="gramStart"/>
            <w:r w:rsidRPr="0070537C">
              <w:t>設備間的溝通</w:t>
            </w:r>
            <w:proofErr w:type="gramEnd"/>
            <w:r w:rsidRPr="0070537C">
              <w:t>橋樑。</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pStyle w:val="a4"/>
              <w:rPr>
                <w:b/>
              </w:rPr>
            </w:pPr>
            <w:r w:rsidRPr="009430E5">
              <w:rPr>
                <w:b/>
              </w:rPr>
              <w:t>Reference</w:t>
            </w:r>
          </w:p>
        </w:tc>
        <w:tc>
          <w:tcPr>
            <w:tcW w:w="3852" w:type="pct"/>
            <w:vAlign w:val="center"/>
          </w:tcPr>
          <w:p w:rsidR="009430E5" w:rsidRPr="0070537C" w:rsidRDefault="009430E5" w:rsidP="009430E5">
            <w:pPr>
              <w:pStyle w:val="a4"/>
              <w:jc w:val="both"/>
            </w:pPr>
            <w:bookmarkStart w:id="331" w:name="OLE_LINK416"/>
            <w:bookmarkStart w:id="332" w:name="OLE_LINK417"/>
            <w:r>
              <w:rPr>
                <w:bCs/>
              </w:rPr>
              <w:t>ODDTM</w:t>
            </w:r>
            <w:r w:rsidRPr="0070537C">
              <w:t xml:space="preserve"> </w:t>
            </w:r>
            <w:bookmarkEnd w:id="331"/>
            <w:bookmarkEnd w:id="332"/>
            <w:r w:rsidRPr="0070537C">
              <w:t>-N-001</w:t>
            </w:r>
          </w:p>
          <w:p w:rsidR="009430E5" w:rsidRPr="0070537C" w:rsidRDefault="009430E5" w:rsidP="009430E5">
            <w:pPr>
              <w:pStyle w:val="a4"/>
              <w:jc w:val="both"/>
            </w:pPr>
            <w:r>
              <w:rPr>
                <w:bCs/>
              </w:rPr>
              <w:t>ODDTM</w:t>
            </w:r>
            <w:r w:rsidRPr="0070537C">
              <w:t xml:space="preserve"> -N-002</w:t>
            </w:r>
          </w:p>
          <w:p w:rsidR="009430E5" w:rsidRPr="0070537C" w:rsidRDefault="009430E5" w:rsidP="009430E5">
            <w:pPr>
              <w:pStyle w:val="a4"/>
              <w:jc w:val="both"/>
            </w:pPr>
            <w:r>
              <w:rPr>
                <w:bCs/>
              </w:rPr>
              <w:t>ODDTM</w:t>
            </w:r>
            <w:r w:rsidRPr="0070537C">
              <w:t xml:space="preserve"> -N-003</w:t>
            </w:r>
          </w:p>
          <w:p w:rsidR="009430E5" w:rsidRPr="0070537C" w:rsidRDefault="009430E5" w:rsidP="009430E5">
            <w:pPr>
              <w:pStyle w:val="a4"/>
              <w:jc w:val="both"/>
            </w:pPr>
            <w:r>
              <w:rPr>
                <w:bCs/>
              </w:rPr>
              <w:t>ODDTM</w:t>
            </w:r>
            <w:r w:rsidRPr="0070537C">
              <w:t xml:space="preserve"> -N-007</w:t>
            </w:r>
          </w:p>
          <w:p w:rsidR="009430E5" w:rsidRPr="0070537C" w:rsidRDefault="009430E5" w:rsidP="009430E5">
            <w:pPr>
              <w:pStyle w:val="a4"/>
              <w:jc w:val="both"/>
            </w:pPr>
            <w:r>
              <w:rPr>
                <w:bCs/>
              </w:rPr>
              <w:t>ODDTM</w:t>
            </w:r>
            <w:r w:rsidRPr="0070537C">
              <w:t xml:space="preserve"> -N-008</w:t>
            </w:r>
          </w:p>
          <w:p w:rsidR="009430E5" w:rsidRPr="0070537C" w:rsidRDefault="009430E5" w:rsidP="009430E5">
            <w:pPr>
              <w:pStyle w:val="a4"/>
              <w:jc w:val="both"/>
            </w:pPr>
            <w:r>
              <w:rPr>
                <w:bCs/>
              </w:rPr>
              <w:t>ODDTM</w:t>
            </w:r>
            <w:r w:rsidRPr="0070537C">
              <w:t xml:space="preserve"> -N-015</w:t>
            </w:r>
          </w:p>
          <w:p w:rsidR="009430E5" w:rsidRPr="0070537C" w:rsidRDefault="009430E5" w:rsidP="009430E5">
            <w:pPr>
              <w:pStyle w:val="a4"/>
              <w:jc w:val="both"/>
            </w:pPr>
            <w:r>
              <w:rPr>
                <w:bCs/>
              </w:rPr>
              <w:t>ODDTM</w:t>
            </w:r>
            <w:r w:rsidRPr="0070537C">
              <w:t xml:space="preserve"> -N-016</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pStyle w:val="a4"/>
              <w:rPr>
                <w:b/>
              </w:rPr>
            </w:pPr>
            <w:r w:rsidRPr="009430E5">
              <w:rPr>
                <w:b/>
              </w:rPr>
              <w:t>Severity</w:t>
            </w:r>
          </w:p>
        </w:tc>
        <w:tc>
          <w:tcPr>
            <w:tcW w:w="3852" w:type="pct"/>
            <w:vAlign w:val="center"/>
          </w:tcPr>
          <w:p w:rsidR="009430E5" w:rsidRPr="0070537C" w:rsidRDefault="009430E5" w:rsidP="009430E5">
            <w:pPr>
              <w:pStyle w:val="a4"/>
              <w:jc w:val="both"/>
            </w:pPr>
            <w:r w:rsidRPr="0070537C">
              <w:t>1</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pStyle w:val="a4"/>
              <w:rPr>
                <w:b/>
              </w:rPr>
            </w:pPr>
            <w:r w:rsidRPr="009430E5">
              <w:rPr>
                <w:b/>
              </w:rPr>
              <w:t>Instruction</w:t>
            </w:r>
          </w:p>
        </w:tc>
        <w:tc>
          <w:tcPr>
            <w:tcW w:w="3852" w:type="pct"/>
            <w:vAlign w:val="center"/>
          </w:tcPr>
          <w:p w:rsidR="009430E5" w:rsidRPr="0070537C" w:rsidRDefault="009430E5" w:rsidP="009430E5">
            <w:pPr>
              <w:pStyle w:val="a4"/>
              <w:jc w:val="both"/>
            </w:pPr>
            <w:r w:rsidRPr="0070537C">
              <w:t>建立</w:t>
            </w:r>
            <w:proofErr w:type="gramStart"/>
            <w:r w:rsidRPr="0070537C">
              <w:t>一</w:t>
            </w:r>
            <w:proofErr w:type="gramEnd"/>
            <w:r w:rsidRPr="0070537C">
              <w:t>具有</w:t>
            </w:r>
            <w:r w:rsidRPr="0070537C">
              <w:t>oneM2M</w:t>
            </w:r>
            <w:r w:rsidRPr="0070537C">
              <w:t>標準之</w:t>
            </w:r>
            <w:r w:rsidRPr="0070537C">
              <w:t>gateway</w:t>
            </w:r>
          </w:p>
          <w:p w:rsidR="009430E5" w:rsidRPr="0070537C" w:rsidRDefault="009430E5" w:rsidP="009430E5">
            <w:pPr>
              <w:pStyle w:val="a4"/>
              <w:jc w:val="both"/>
            </w:pPr>
            <w:r w:rsidRPr="0070537C">
              <w:rPr>
                <w:rFonts w:hint="eastAsia"/>
              </w:rPr>
              <w:lastRenderedPageBreak/>
              <w:t>以</w:t>
            </w:r>
            <w:r w:rsidRPr="0070537C">
              <w:rPr>
                <w:rFonts w:hint="eastAsia"/>
              </w:rPr>
              <w:t>MQTT</w:t>
            </w:r>
            <w:r w:rsidRPr="0070537C">
              <w:rPr>
                <w:rFonts w:hint="eastAsia"/>
              </w:rPr>
              <w:t>通訊協定</w:t>
            </w:r>
            <w:r w:rsidRPr="0070537C">
              <w:t>傳送溝通訊息，以確認設備狀況</w:t>
            </w:r>
          </w:p>
          <w:p w:rsidR="009430E5" w:rsidRPr="0070537C" w:rsidRDefault="009430E5" w:rsidP="009430E5">
            <w:pPr>
              <w:pStyle w:val="a4"/>
              <w:jc w:val="both"/>
            </w:pPr>
            <w:r w:rsidRPr="0070537C">
              <w:rPr>
                <w:rFonts w:hint="eastAsia"/>
              </w:rPr>
              <w:t>以</w:t>
            </w:r>
            <w:r w:rsidRPr="0070537C">
              <w:rPr>
                <w:rFonts w:hint="eastAsia"/>
              </w:rPr>
              <w:t>CoAP</w:t>
            </w:r>
            <w:r w:rsidRPr="0070537C">
              <w:rPr>
                <w:rFonts w:hint="eastAsia"/>
              </w:rPr>
              <w:t>通訊協定</w:t>
            </w:r>
            <w:r w:rsidRPr="0070537C">
              <w:t>傳送溝通訊息，以確認設備狀況</w:t>
            </w:r>
          </w:p>
          <w:p w:rsidR="009430E5" w:rsidRPr="0070537C" w:rsidRDefault="009430E5" w:rsidP="009430E5">
            <w:pPr>
              <w:pStyle w:val="a4"/>
              <w:jc w:val="both"/>
            </w:pPr>
            <w:r w:rsidRPr="0070537C">
              <w:rPr>
                <w:rFonts w:hint="eastAsia"/>
              </w:rPr>
              <w:t>以</w:t>
            </w:r>
            <w:r w:rsidRPr="0070537C">
              <w:rPr>
                <w:rFonts w:hint="eastAsia"/>
              </w:rPr>
              <w:t>REST</w:t>
            </w:r>
            <w:r w:rsidRPr="0070537C">
              <w:rPr>
                <w:rFonts w:hint="eastAsia"/>
              </w:rPr>
              <w:t>通訊協定</w:t>
            </w:r>
            <w:r w:rsidRPr="0070537C">
              <w:t>傳送溝通訊息，以確認設備狀況</w:t>
            </w:r>
          </w:p>
          <w:p w:rsidR="009430E5" w:rsidRPr="0070537C" w:rsidRDefault="009430E5" w:rsidP="009430E5">
            <w:pPr>
              <w:pStyle w:val="a4"/>
              <w:jc w:val="both"/>
            </w:pPr>
            <w:r w:rsidRPr="0070537C">
              <w:t>傳送控制指令，</w:t>
            </w:r>
            <w:proofErr w:type="gramStart"/>
            <w:r w:rsidRPr="0070537C">
              <w:t>以利操控</w:t>
            </w:r>
            <w:proofErr w:type="gramEnd"/>
            <w:r w:rsidRPr="0070537C">
              <w:t>設備</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pStyle w:val="a4"/>
              <w:rPr>
                <w:b/>
              </w:rPr>
            </w:pPr>
            <w:r w:rsidRPr="009430E5">
              <w:rPr>
                <w:b/>
              </w:rPr>
              <w:lastRenderedPageBreak/>
              <w:t>Expected Result</w:t>
            </w:r>
          </w:p>
        </w:tc>
        <w:tc>
          <w:tcPr>
            <w:tcW w:w="3852" w:type="pct"/>
            <w:vAlign w:val="center"/>
          </w:tcPr>
          <w:p w:rsidR="009430E5" w:rsidRPr="0070537C" w:rsidRDefault="009430E5" w:rsidP="009430E5">
            <w:pPr>
              <w:pStyle w:val="a4"/>
              <w:jc w:val="both"/>
            </w:pPr>
            <w:r w:rsidRPr="0070537C">
              <w:rPr>
                <w:rFonts w:hint="eastAsia"/>
              </w:rPr>
              <w:t>MQTT</w:t>
            </w:r>
            <w:r w:rsidRPr="0070537C">
              <w:rPr>
                <w:rFonts w:hint="eastAsia"/>
              </w:rPr>
              <w:t>通訊協定</w:t>
            </w:r>
            <w:r w:rsidRPr="0070537C">
              <w:t>可與感測器進行訊息溝通</w:t>
            </w:r>
          </w:p>
          <w:p w:rsidR="009430E5" w:rsidRPr="0070537C" w:rsidRDefault="009430E5" w:rsidP="009430E5">
            <w:pPr>
              <w:pStyle w:val="a4"/>
              <w:jc w:val="both"/>
            </w:pPr>
            <w:r w:rsidRPr="0070537C">
              <w:rPr>
                <w:rFonts w:hint="eastAsia"/>
              </w:rPr>
              <w:t>CoAP</w:t>
            </w:r>
            <w:r w:rsidRPr="0070537C">
              <w:rPr>
                <w:rFonts w:hint="eastAsia"/>
              </w:rPr>
              <w:t>通訊協定</w:t>
            </w:r>
            <w:r w:rsidRPr="0070537C">
              <w:t>可與感測器進行訊息溝通</w:t>
            </w:r>
          </w:p>
          <w:p w:rsidR="009430E5" w:rsidRPr="0070537C" w:rsidRDefault="009430E5" w:rsidP="009430E5">
            <w:pPr>
              <w:pStyle w:val="a4"/>
              <w:jc w:val="both"/>
            </w:pPr>
            <w:r w:rsidRPr="0070537C">
              <w:rPr>
                <w:rFonts w:hint="eastAsia"/>
              </w:rPr>
              <w:t>REST</w:t>
            </w:r>
            <w:r w:rsidRPr="0070537C">
              <w:rPr>
                <w:rFonts w:hint="eastAsia"/>
              </w:rPr>
              <w:t>通訊協定</w:t>
            </w:r>
            <w:r w:rsidRPr="0070537C">
              <w:t>可與感測器進行訊息溝通</w:t>
            </w:r>
          </w:p>
          <w:p w:rsidR="009430E5" w:rsidRPr="0070537C" w:rsidRDefault="009430E5" w:rsidP="009430E5">
            <w:pPr>
              <w:pStyle w:val="a4"/>
              <w:jc w:val="both"/>
            </w:pPr>
            <w:r w:rsidRPr="0070537C">
              <w:t>可透過指令控制感測設備</w:t>
            </w:r>
          </w:p>
        </w:tc>
      </w:tr>
      <w:tr w:rsidR="009430E5" w:rsidRPr="0070537C" w:rsidTr="009430E5">
        <w:trPr>
          <w:jc w:val="center"/>
        </w:trPr>
        <w:tc>
          <w:tcPr>
            <w:tcW w:w="1148" w:type="pct"/>
            <w:shd w:val="clear" w:color="auto" w:fill="BFBFBF" w:themeFill="background1" w:themeFillShade="BF"/>
            <w:vAlign w:val="center"/>
          </w:tcPr>
          <w:p w:rsidR="009430E5" w:rsidRPr="009430E5" w:rsidRDefault="009430E5" w:rsidP="009430E5">
            <w:pPr>
              <w:pStyle w:val="a4"/>
              <w:rPr>
                <w:b/>
              </w:rPr>
            </w:pPr>
            <w:r w:rsidRPr="009430E5">
              <w:rPr>
                <w:b/>
              </w:rPr>
              <w:t>Cleanup</w:t>
            </w:r>
          </w:p>
        </w:tc>
        <w:tc>
          <w:tcPr>
            <w:tcW w:w="3852" w:type="pct"/>
            <w:vAlign w:val="center"/>
          </w:tcPr>
          <w:p w:rsidR="009430E5" w:rsidRPr="0070537C" w:rsidRDefault="009430E5" w:rsidP="009430E5">
            <w:pPr>
              <w:pStyle w:val="a4"/>
              <w:jc w:val="both"/>
            </w:pPr>
            <w:r w:rsidRPr="0070537C">
              <w:t>無。</w:t>
            </w:r>
          </w:p>
        </w:tc>
      </w:tr>
    </w:tbl>
    <w:p w:rsidR="009430E5" w:rsidRDefault="009430E5" w:rsidP="009430E5">
      <w:pPr>
        <w:ind w:firstLine="480"/>
        <w:rPr>
          <w:rFonts w:hint="eastAsia"/>
        </w:rPr>
      </w:pPr>
    </w:p>
    <w:p w:rsidR="009430E5" w:rsidRPr="0070537C" w:rsidRDefault="009430E5" w:rsidP="009430E5">
      <w:pPr>
        <w:ind w:firstLine="480"/>
      </w:pPr>
      <w:r w:rsidRPr="0070537C">
        <w:t>主要驗證</w:t>
      </w:r>
      <w:r w:rsidRPr="0070537C">
        <w:t>AT1</w:t>
      </w:r>
      <w:r w:rsidRPr="0070537C">
        <w:t>與</w:t>
      </w:r>
      <w:r w:rsidRPr="0070537C">
        <w:t>AT2</w:t>
      </w:r>
      <w:r w:rsidRPr="0070537C">
        <w:t>之間是否</w:t>
      </w:r>
      <w:r>
        <w:rPr>
          <w:rFonts w:hint="eastAsia"/>
        </w:rPr>
        <w:t>能</w:t>
      </w:r>
      <w:r w:rsidRPr="0070537C">
        <w:t>正確</w:t>
      </w:r>
      <w:r>
        <w:rPr>
          <w:rFonts w:hint="eastAsia"/>
        </w:rPr>
        <w:t>利用</w:t>
      </w:r>
      <w:r>
        <w:rPr>
          <w:rFonts w:hint="eastAsia"/>
        </w:rPr>
        <w:t>CCD</w:t>
      </w:r>
      <w:r>
        <w:rPr>
          <w:rFonts w:hint="eastAsia"/>
        </w:rPr>
        <w:t>的參考點來計算座標</w:t>
      </w:r>
      <w:r w:rsidRPr="0070537C">
        <w:t>，依據</w:t>
      </w:r>
      <w:r w:rsidRPr="00C56B31">
        <w:rPr>
          <w:rFonts w:hint="eastAsia"/>
          <w:b/>
        </w:rPr>
        <w:t>CTM</w:t>
      </w:r>
      <w:r w:rsidRPr="00C56B31">
        <w:rPr>
          <w:b/>
        </w:rPr>
        <w:t>-N-001</w:t>
      </w:r>
      <w:r w:rsidRPr="0070537C">
        <w:t>至</w:t>
      </w:r>
      <w:r w:rsidRPr="00C56B31">
        <w:rPr>
          <w:rFonts w:hint="eastAsia"/>
          <w:b/>
        </w:rPr>
        <w:t>CTM</w:t>
      </w:r>
      <w:r w:rsidRPr="00C56B31">
        <w:rPr>
          <w:b/>
        </w:rPr>
        <w:t>-N-007</w:t>
      </w:r>
      <w:r w:rsidRPr="0070537C">
        <w:t>，所設計之需求，本測試主要</w:t>
      </w:r>
      <w:r>
        <w:t>測試</w:t>
      </w:r>
      <w:r>
        <w:rPr>
          <w:rFonts w:hint="eastAsia"/>
        </w:rPr>
        <w:t>是否能計算出</w:t>
      </w:r>
      <w:r>
        <w:rPr>
          <w:rFonts w:hint="eastAsia"/>
        </w:rPr>
        <w:t>2D</w:t>
      </w:r>
      <w:r>
        <w:rPr>
          <w:rFonts w:hint="eastAsia"/>
        </w:rPr>
        <w:t>並重建</w:t>
      </w:r>
      <w:r>
        <w:rPr>
          <w:rFonts w:hint="eastAsia"/>
        </w:rPr>
        <w:t>3D</w:t>
      </w:r>
      <w:r>
        <w:rPr>
          <w:rFonts w:hint="eastAsia"/>
        </w:rPr>
        <w:t>場景</w:t>
      </w:r>
      <w:r w:rsidRPr="0070537C">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0"/>
        <w:gridCol w:w="6552"/>
      </w:tblGrid>
      <w:tr w:rsidR="009430E5" w:rsidRPr="0070537C" w:rsidTr="009430E5">
        <w:trPr>
          <w:jc w:val="center"/>
        </w:trPr>
        <w:tc>
          <w:tcPr>
            <w:tcW w:w="1156" w:type="pct"/>
            <w:shd w:val="clear" w:color="auto" w:fill="BFBFBF" w:themeFill="background1" w:themeFillShade="BF"/>
            <w:vAlign w:val="center"/>
          </w:tcPr>
          <w:p w:rsidR="009430E5" w:rsidRPr="0070537C" w:rsidRDefault="009430E5" w:rsidP="009430E5">
            <w:pPr>
              <w:ind w:firstLineChars="0" w:firstLine="0"/>
              <w:jc w:val="center"/>
              <w:rPr>
                <w:b/>
              </w:rPr>
            </w:pPr>
            <w:r w:rsidRPr="0070537C">
              <w:rPr>
                <w:b/>
              </w:rPr>
              <w:t>Identification</w:t>
            </w:r>
          </w:p>
        </w:tc>
        <w:tc>
          <w:tcPr>
            <w:tcW w:w="3844" w:type="pct"/>
            <w:vAlign w:val="center"/>
          </w:tcPr>
          <w:p w:rsidR="009430E5" w:rsidRPr="0070537C" w:rsidRDefault="009430E5" w:rsidP="009430E5">
            <w:pPr>
              <w:ind w:firstLineChars="0" w:firstLine="0"/>
            </w:pPr>
            <w:r w:rsidRPr="0070537C">
              <w:t>IT2</w:t>
            </w:r>
          </w:p>
        </w:tc>
      </w:tr>
      <w:tr w:rsidR="009430E5" w:rsidRPr="0070537C" w:rsidTr="009430E5">
        <w:trPr>
          <w:jc w:val="center"/>
        </w:trPr>
        <w:tc>
          <w:tcPr>
            <w:tcW w:w="1156" w:type="pct"/>
            <w:shd w:val="clear" w:color="auto" w:fill="BFBFBF" w:themeFill="background1" w:themeFillShade="BF"/>
            <w:vAlign w:val="center"/>
          </w:tcPr>
          <w:p w:rsidR="009430E5" w:rsidRPr="0070537C" w:rsidRDefault="009430E5" w:rsidP="009430E5">
            <w:pPr>
              <w:ind w:firstLineChars="0" w:firstLine="0"/>
              <w:jc w:val="center"/>
              <w:rPr>
                <w:b/>
              </w:rPr>
            </w:pPr>
            <w:r w:rsidRPr="0070537C">
              <w:rPr>
                <w:b/>
              </w:rPr>
              <w:t>Name</w:t>
            </w:r>
          </w:p>
        </w:tc>
        <w:tc>
          <w:tcPr>
            <w:tcW w:w="3844" w:type="pct"/>
            <w:vAlign w:val="center"/>
          </w:tcPr>
          <w:p w:rsidR="009430E5" w:rsidRPr="0070537C" w:rsidRDefault="009430E5" w:rsidP="009430E5">
            <w:pPr>
              <w:ind w:firstLineChars="0" w:firstLine="0"/>
            </w:pPr>
            <w:r>
              <w:rPr>
                <w:rFonts w:hint="eastAsia"/>
              </w:rPr>
              <w:t>計算座標及轉換</w:t>
            </w:r>
          </w:p>
        </w:tc>
      </w:tr>
      <w:tr w:rsidR="009430E5" w:rsidRPr="0070537C" w:rsidTr="009430E5">
        <w:trPr>
          <w:jc w:val="center"/>
        </w:trPr>
        <w:tc>
          <w:tcPr>
            <w:tcW w:w="1156" w:type="pct"/>
            <w:shd w:val="clear" w:color="auto" w:fill="BFBFBF" w:themeFill="background1" w:themeFillShade="BF"/>
            <w:vAlign w:val="center"/>
          </w:tcPr>
          <w:p w:rsidR="009430E5" w:rsidRPr="0070537C" w:rsidRDefault="009430E5" w:rsidP="009430E5">
            <w:pPr>
              <w:ind w:firstLineChars="0" w:firstLine="0"/>
              <w:jc w:val="center"/>
              <w:rPr>
                <w:b/>
              </w:rPr>
            </w:pPr>
            <w:r w:rsidRPr="0070537C">
              <w:rPr>
                <w:b/>
              </w:rPr>
              <w:t>Test Target</w:t>
            </w:r>
          </w:p>
        </w:tc>
        <w:tc>
          <w:tcPr>
            <w:tcW w:w="3844" w:type="pct"/>
            <w:vAlign w:val="center"/>
          </w:tcPr>
          <w:p w:rsidR="009430E5" w:rsidRPr="0070537C" w:rsidRDefault="009430E5" w:rsidP="009430E5">
            <w:pPr>
              <w:ind w:firstLineChars="0" w:firstLine="0"/>
            </w:pPr>
            <w:r>
              <w:t>測試</w:t>
            </w:r>
            <w:r>
              <w:rPr>
                <w:rFonts w:hint="eastAsia"/>
              </w:rPr>
              <w:t>是否能計算出</w:t>
            </w:r>
            <w:r>
              <w:rPr>
                <w:rFonts w:hint="eastAsia"/>
              </w:rPr>
              <w:t>2D</w:t>
            </w:r>
            <w:r>
              <w:rPr>
                <w:rFonts w:hint="eastAsia"/>
              </w:rPr>
              <w:t>及</w:t>
            </w:r>
            <w:r>
              <w:rPr>
                <w:rFonts w:hint="eastAsia"/>
              </w:rPr>
              <w:t>3D</w:t>
            </w:r>
            <w:r>
              <w:rPr>
                <w:rFonts w:hint="eastAsia"/>
              </w:rPr>
              <w:t>座標並讓兩方座標互相轉換</w:t>
            </w:r>
          </w:p>
        </w:tc>
      </w:tr>
      <w:tr w:rsidR="009430E5" w:rsidRPr="0070537C" w:rsidTr="009430E5">
        <w:trPr>
          <w:jc w:val="center"/>
        </w:trPr>
        <w:tc>
          <w:tcPr>
            <w:tcW w:w="1156" w:type="pct"/>
            <w:shd w:val="clear" w:color="auto" w:fill="BFBFBF" w:themeFill="background1" w:themeFillShade="BF"/>
            <w:vAlign w:val="center"/>
          </w:tcPr>
          <w:p w:rsidR="009430E5" w:rsidRPr="0070537C" w:rsidRDefault="009430E5" w:rsidP="009430E5">
            <w:pPr>
              <w:ind w:firstLineChars="0" w:firstLine="0"/>
              <w:jc w:val="center"/>
              <w:rPr>
                <w:b/>
              </w:rPr>
            </w:pPr>
            <w:r w:rsidRPr="0070537C">
              <w:rPr>
                <w:b/>
              </w:rPr>
              <w:t>Reference</w:t>
            </w:r>
          </w:p>
        </w:tc>
        <w:tc>
          <w:tcPr>
            <w:tcW w:w="3844" w:type="pct"/>
            <w:vAlign w:val="center"/>
          </w:tcPr>
          <w:p w:rsidR="009430E5" w:rsidRPr="00DA0BA8" w:rsidRDefault="009430E5" w:rsidP="009430E5">
            <w:pPr>
              <w:ind w:firstLineChars="0" w:firstLine="0"/>
            </w:pPr>
            <w:r w:rsidRPr="00DA0BA8">
              <w:rPr>
                <w:rFonts w:hint="eastAsia"/>
              </w:rPr>
              <w:t>CTM</w:t>
            </w:r>
            <w:r w:rsidRPr="00DA0BA8">
              <w:t>-N-001</w:t>
            </w:r>
            <w:r w:rsidRPr="00DA0BA8">
              <w:br/>
            </w:r>
            <w:r w:rsidRPr="00DA0BA8">
              <w:rPr>
                <w:rFonts w:hint="eastAsia"/>
              </w:rPr>
              <w:t>CTM</w:t>
            </w:r>
            <w:r w:rsidRPr="00DA0BA8">
              <w:t>-N-00</w:t>
            </w:r>
            <w:r w:rsidRPr="00DA0BA8">
              <w:rPr>
                <w:rFonts w:hint="eastAsia"/>
              </w:rPr>
              <w:t>2</w:t>
            </w:r>
            <w:r w:rsidRPr="00DA0BA8">
              <w:br/>
            </w:r>
            <w:r w:rsidRPr="00DA0BA8">
              <w:rPr>
                <w:rFonts w:hint="eastAsia"/>
              </w:rPr>
              <w:t>CTM</w:t>
            </w:r>
            <w:r w:rsidRPr="00DA0BA8">
              <w:t>-N-00</w:t>
            </w:r>
            <w:r w:rsidRPr="00DA0BA8">
              <w:rPr>
                <w:rFonts w:hint="eastAsia"/>
              </w:rPr>
              <w:t>3</w:t>
            </w:r>
            <w:r w:rsidRPr="00DA0BA8">
              <w:br/>
            </w:r>
            <w:r w:rsidRPr="00DA0BA8">
              <w:rPr>
                <w:rFonts w:hint="eastAsia"/>
              </w:rPr>
              <w:t>CTM</w:t>
            </w:r>
            <w:r w:rsidRPr="00DA0BA8">
              <w:t>-N-00</w:t>
            </w:r>
            <w:r w:rsidRPr="00DA0BA8">
              <w:rPr>
                <w:rFonts w:hint="eastAsia"/>
              </w:rPr>
              <w:t>4</w:t>
            </w:r>
            <w:r w:rsidRPr="00DA0BA8">
              <w:br/>
            </w:r>
            <w:r w:rsidRPr="00DA0BA8">
              <w:rPr>
                <w:rFonts w:hint="eastAsia"/>
              </w:rPr>
              <w:t>CTM</w:t>
            </w:r>
            <w:r w:rsidRPr="00DA0BA8">
              <w:t>-N-00</w:t>
            </w:r>
            <w:r w:rsidRPr="00DA0BA8">
              <w:rPr>
                <w:rFonts w:hint="eastAsia"/>
              </w:rPr>
              <w:t>5</w:t>
            </w:r>
          </w:p>
          <w:p w:rsidR="009430E5" w:rsidRPr="00DA0BA8" w:rsidRDefault="009430E5" w:rsidP="009430E5">
            <w:pPr>
              <w:ind w:firstLineChars="0" w:firstLine="0"/>
            </w:pPr>
            <w:r w:rsidRPr="00DA0BA8">
              <w:rPr>
                <w:rFonts w:hint="eastAsia"/>
              </w:rPr>
              <w:t>CTM</w:t>
            </w:r>
            <w:r w:rsidRPr="00DA0BA8">
              <w:t>-N-00</w:t>
            </w:r>
            <w:r w:rsidRPr="00DA0BA8">
              <w:rPr>
                <w:rFonts w:hint="eastAsia"/>
              </w:rPr>
              <w:t>6</w:t>
            </w:r>
          </w:p>
          <w:p w:rsidR="009430E5" w:rsidRPr="00DA0BA8" w:rsidRDefault="009430E5" w:rsidP="009430E5">
            <w:pPr>
              <w:ind w:firstLineChars="0" w:firstLine="0"/>
            </w:pPr>
            <w:r w:rsidRPr="00DA0BA8">
              <w:rPr>
                <w:rFonts w:hint="eastAsia"/>
              </w:rPr>
              <w:t>CTM</w:t>
            </w:r>
            <w:r w:rsidRPr="00DA0BA8">
              <w:t>-N-00</w:t>
            </w:r>
            <w:r w:rsidRPr="00DA0BA8">
              <w:rPr>
                <w:rFonts w:hint="eastAsia"/>
              </w:rPr>
              <w:t>7</w:t>
            </w:r>
          </w:p>
        </w:tc>
      </w:tr>
      <w:tr w:rsidR="009430E5" w:rsidRPr="0070537C" w:rsidTr="009430E5">
        <w:trPr>
          <w:jc w:val="center"/>
        </w:trPr>
        <w:tc>
          <w:tcPr>
            <w:tcW w:w="1156" w:type="pct"/>
            <w:shd w:val="clear" w:color="auto" w:fill="BFBFBF" w:themeFill="background1" w:themeFillShade="BF"/>
            <w:vAlign w:val="center"/>
          </w:tcPr>
          <w:p w:rsidR="009430E5" w:rsidRPr="0070537C" w:rsidRDefault="009430E5" w:rsidP="009430E5">
            <w:pPr>
              <w:ind w:firstLineChars="0" w:firstLine="0"/>
              <w:jc w:val="center"/>
              <w:rPr>
                <w:b/>
              </w:rPr>
            </w:pPr>
            <w:r w:rsidRPr="0070537C">
              <w:rPr>
                <w:b/>
              </w:rPr>
              <w:t>Severity</w:t>
            </w:r>
          </w:p>
        </w:tc>
        <w:tc>
          <w:tcPr>
            <w:tcW w:w="3844" w:type="pct"/>
            <w:vAlign w:val="center"/>
          </w:tcPr>
          <w:p w:rsidR="009430E5" w:rsidRPr="0070537C" w:rsidRDefault="009430E5" w:rsidP="009430E5">
            <w:pPr>
              <w:ind w:firstLineChars="0" w:firstLine="0"/>
            </w:pPr>
            <w:r w:rsidRPr="0070537C">
              <w:t>1</w:t>
            </w:r>
          </w:p>
        </w:tc>
      </w:tr>
      <w:tr w:rsidR="009430E5" w:rsidRPr="0070537C" w:rsidTr="009430E5">
        <w:trPr>
          <w:jc w:val="center"/>
        </w:trPr>
        <w:tc>
          <w:tcPr>
            <w:tcW w:w="1156" w:type="pct"/>
            <w:shd w:val="clear" w:color="auto" w:fill="BFBFBF" w:themeFill="background1" w:themeFillShade="BF"/>
            <w:vAlign w:val="center"/>
          </w:tcPr>
          <w:p w:rsidR="009430E5" w:rsidRPr="0070537C" w:rsidRDefault="009430E5" w:rsidP="009430E5">
            <w:pPr>
              <w:ind w:firstLineChars="0" w:firstLine="0"/>
              <w:jc w:val="center"/>
              <w:rPr>
                <w:b/>
              </w:rPr>
            </w:pPr>
            <w:r w:rsidRPr="0070537C">
              <w:rPr>
                <w:b/>
              </w:rPr>
              <w:t>Instruction</w:t>
            </w:r>
          </w:p>
        </w:tc>
        <w:tc>
          <w:tcPr>
            <w:tcW w:w="3844" w:type="pct"/>
            <w:vAlign w:val="center"/>
          </w:tcPr>
          <w:p w:rsidR="009430E5" w:rsidRPr="00D52E6D" w:rsidRDefault="009430E5" w:rsidP="00ED53F2">
            <w:pPr>
              <w:numPr>
                <w:ilvl w:val="0"/>
                <w:numId w:val="41"/>
              </w:numPr>
              <w:ind w:left="0" w:firstLineChars="0" w:firstLine="0"/>
            </w:pPr>
            <w:r w:rsidRPr="00D52E6D">
              <w:rPr>
                <w:rFonts w:hint="eastAsia"/>
              </w:rPr>
              <w:t>捕獲影像以獲取其大小。</w:t>
            </w:r>
          </w:p>
          <w:p w:rsidR="009430E5" w:rsidRPr="00D52E6D" w:rsidRDefault="009430E5" w:rsidP="00ED53F2">
            <w:pPr>
              <w:numPr>
                <w:ilvl w:val="0"/>
                <w:numId w:val="41"/>
              </w:numPr>
              <w:ind w:left="0" w:firstLineChars="0" w:firstLine="0"/>
            </w:pPr>
            <w:proofErr w:type="gramStart"/>
            <w:r w:rsidRPr="00D52E6D">
              <w:rPr>
                <w:rFonts w:hint="eastAsia"/>
              </w:rPr>
              <w:lastRenderedPageBreak/>
              <w:t>加載</w:t>
            </w:r>
            <w:proofErr w:type="gramEnd"/>
            <w:r w:rsidRPr="00D52E6D">
              <w:rPr>
                <w:rFonts w:hint="eastAsia"/>
              </w:rPr>
              <w:t>CCD</w:t>
            </w:r>
            <w:r w:rsidRPr="00D52E6D">
              <w:rPr>
                <w:rFonts w:hint="eastAsia"/>
              </w:rPr>
              <w:t>相機的參數及參考點</w:t>
            </w:r>
          </w:p>
          <w:p w:rsidR="009430E5" w:rsidRPr="00D52E6D" w:rsidRDefault="009430E5" w:rsidP="00ED53F2">
            <w:pPr>
              <w:numPr>
                <w:ilvl w:val="0"/>
                <w:numId w:val="41"/>
              </w:numPr>
              <w:ind w:left="0" w:firstLineChars="0" w:firstLine="0"/>
            </w:pPr>
            <w:r w:rsidRPr="00D52E6D">
              <w:rPr>
                <w:rFonts w:hint="eastAsia"/>
              </w:rPr>
              <w:t>糾正比對重疊區</w:t>
            </w:r>
          </w:p>
          <w:p w:rsidR="009430E5" w:rsidRPr="00D52E6D" w:rsidRDefault="009430E5" w:rsidP="00ED53F2">
            <w:pPr>
              <w:numPr>
                <w:ilvl w:val="0"/>
                <w:numId w:val="41"/>
              </w:numPr>
              <w:ind w:left="0" w:firstLineChars="0" w:firstLine="0"/>
            </w:pPr>
            <w:r w:rsidRPr="00D52E6D">
              <w:rPr>
                <w:rFonts w:hint="eastAsia"/>
              </w:rPr>
              <w:t>定義感興趣的對象</w:t>
            </w:r>
          </w:p>
          <w:p w:rsidR="009430E5" w:rsidRPr="00D52E6D" w:rsidRDefault="009430E5" w:rsidP="00ED53F2">
            <w:pPr>
              <w:numPr>
                <w:ilvl w:val="0"/>
                <w:numId w:val="41"/>
              </w:numPr>
              <w:ind w:left="0" w:firstLineChars="0" w:firstLine="0"/>
            </w:pPr>
            <w:r w:rsidRPr="00D52E6D">
              <w:rPr>
                <w:rFonts w:hint="eastAsia"/>
              </w:rPr>
              <w:t>計算視覺差異求得</w:t>
            </w:r>
            <w:r w:rsidRPr="00D52E6D">
              <w:rPr>
                <w:rFonts w:hint="eastAsia"/>
              </w:rPr>
              <w:t>2D</w:t>
            </w:r>
          </w:p>
          <w:p w:rsidR="009430E5" w:rsidRPr="00D52E6D" w:rsidRDefault="009430E5" w:rsidP="00ED53F2">
            <w:pPr>
              <w:numPr>
                <w:ilvl w:val="0"/>
                <w:numId w:val="41"/>
              </w:numPr>
              <w:ind w:left="0" w:firstLineChars="0" w:firstLine="0"/>
            </w:pPr>
            <w:r w:rsidRPr="00D52E6D">
              <w:rPr>
                <w:rFonts w:hint="eastAsia"/>
              </w:rPr>
              <w:t>重建</w:t>
            </w:r>
            <w:r w:rsidRPr="00D52E6D">
              <w:t>3D</w:t>
            </w:r>
            <w:r w:rsidRPr="00D52E6D">
              <w:rPr>
                <w:rFonts w:hint="eastAsia"/>
              </w:rPr>
              <w:t>場景</w:t>
            </w:r>
          </w:p>
        </w:tc>
      </w:tr>
      <w:tr w:rsidR="009430E5" w:rsidRPr="0070537C" w:rsidTr="009430E5">
        <w:trPr>
          <w:jc w:val="center"/>
        </w:trPr>
        <w:tc>
          <w:tcPr>
            <w:tcW w:w="1156" w:type="pct"/>
            <w:shd w:val="clear" w:color="auto" w:fill="BFBFBF" w:themeFill="background1" w:themeFillShade="BF"/>
            <w:vAlign w:val="center"/>
          </w:tcPr>
          <w:p w:rsidR="009430E5" w:rsidRPr="0070537C" w:rsidRDefault="009430E5" w:rsidP="009430E5">
            <w:pPr>
              <w:ind w:firstLineChars="0" w:firstLine="0"/>
              <w:jc w:val="center"/>
              <w:rPr>
                <w:b/>
              </w:rPr>
            </w:pPr>
            <w:r w:rsidRPr="0070537C">
              <w:rPr>
                <w:b/>
              </w:rPr>
              <w:lastRenderedPageBreak/>
              <w:t>Expected Result</w:t>
            </w:r>
          </w:p>
        </w:tc>
        <w:tc>
          <w:tcPr>
            <w:tcW w:w="3844" w:type="pct"/>
            <w:vAlign w:val="center"/>
          </w:tcPr>
          <w:p w:rsidR="009430E5" w:rsidRPr="0070537C" w:rsidRDefault="009430E5" w:rsidP="00ED53F2">
            <w:pPr>
              <w:numPr>
                <w:ilvl w:val="0"/>
                <w:numId w:val="42"/>
              </w:numPr>
              <w:ind w:left="0" w:firstLineChars="0" w:firstLine="0"/>
            </w:pPr>
            <w:r>
              <w:rPr>
                <w:rFonts w:hint="eastAsia"/>
              </w:rPr>
              <w:t>CTM</w:t>
            </w:r>
            <w:r>
              <w:rPr>
                <w:rFonts w:hint="eastAsia"/>
              </w:rPr>
              <w:t>能正確的求出感興趣對象的</w:t>
            </w:r>
            <w:r>
              <w:rPr>
                <w:rFonts w:hint="eastAsia"/>
              </w:rPr>
              <w:t>2D</w:t>
            </w:r>
            <w:r>
              <w:rPr>
                <w:rFonts w:hint="eastAsia"/>
              </w:rPr>
              <w:t>座標</w:t>
            </w:r>
            <w:r w:rsidRPr="0070537C">
              <w:t>。</w:t>
            </w:r>
          </w:p>
          <w:p w:rsidR="009430E5" w:rsidRPr="00144EB7" w:rsidRDefault="009430E5" w:rsidP="00ED53F2">
            <w:pPr>
              <w:numPr>
                <w:ilvl w:val="0"/>
                <w:numId w:val="42"/>
              </w:numPr>
              <w:ind w:left="0" w:firstLineChars="0" w:firstLine="0"/>
            </w:pPr>
            <w:r>
              <w:rPr>
                <w:rFonts w:hint="eastAsia"/>
              </w:rPr>
              <w:t>CTM</w:t>
            </w:r>
            <w:r>
              <w:rPr>
                <w:rFonts w:hint="eastAsia"/>
              </w:rPr>
              <w:t>能正確透過</w:t>
            </w:r>
            <w:r>
              <w:rPr>
                <w:rFonts w:hint="eastAsia"/>
              </w:rPr>
              <w:t>CCD</w:t>
            </w:r>
            <w:r>
              <w:rPr>
                <w:rFonts w:hint="eastAsia"/>
              </w:rPr>
              <w:t>參考點來重建出</w:t>
            </w:r>
            <w:r>
              <w:rPr>
                <w:rFonts w:hint="eastAsia"/>
              </w:rPr>
              <w:t>3D</w:t>
            </w:r>
            <w:r>
              <w:rPr>
                <w:rFonts w:hint="eastAsia"/>
              </w:rPr>
              <w:t>場景。</w:t>
            </w:r>
          </w:p>
        </w:tc>
      </w:tr>
      <w:tr w:rsidR="009430E5" w:rsidRPr="0070537C" w:rsidTr="009430E5">
        <w:trPr>
          <w:jc w:val="center"/>
        </w:trPr>
        <w:tc>
          <w:tcPr>
            <w:tcW w:w="1156" w:type="pct"/>
            <w:shd w:val="clear" w:color="auto" w:fill="BFBFBF" w:themeFill="background1" w:themeFillShade="BF"/>
            <w:vAlign w:val="center"/>
          </w:tcPr>
          <w:p w:rsidR="009430E5" w:rsidRPr="0070537C" w:rsidRDefault="009430E5" w:rsidP="009430E5">
            <w:pPr>
              <w:ind w:firstLineChars="0" w:firstLine="0"/>
              <w:jc w:val="center"/>
              <w:rPr>
                <w:b/>
              </w:rPr>
            </w:pPr>
            <w:r w:rsidRPr="0070537C">
              <w:rPr>
                <w:b/>
              </w:rPr>
              <w:t>Cleanup</w:t>
            </w:r>
          </w:p>
        </w:tc>
        <w:tc>
          <w:tcPr>
            <w:tcW w:w="3844" w:type="pct"/>
            <w:vAlign w:val="center"/>
          </w:tcPr>
          <w:p w:rsidR="009430E5" w:rsidRPr="0070537C" w:rsidRDefault="009430E5" w:rsidP="009430E5">
            <w:pPr>
              <w:ind w:firstLineChars="0" w:firstLine="0"/>
            </w:pPr>
            <w:r w:rsidRPr="0070537C">
              <w:t>無。</w:t>
            </w:r>
          </w:p>
        </w:tc>
      </w:tr>
    </w:tbl>
    <w:p w:rsidR="009430E5" w:rsidRPr="0070537C" w:rsidRDefault="009430E5" w:rsidP="009430E5">
      <w:pPr>
        <w:ind w:firstLine="480"/>
      </w:pPr>
    </w:p>
    <w:p w:rsidR="009430E5" w:rsidRDefault="009430E5" w:rsidP="009430E5">
      <w:pPr>
        <w:ind w:firstLine="480"/>
      </w:pPr>
      <w:r w:rsidRPr="00313F19">
        <w:rPr>
          <w:rFonts w:hint="eastAsia"/>
        </w:rPr>
        <w:t>本計畫</w:t>
      </w:r>
      <w:r w:rsidRPr="00313F19">
        <w:t>主要驗證</w:t>
      </w:r>
      <w:r w:rsidRPr="00313F19">
        <w:rPr>
          <w:rFonts w:hint="eastAsia"/>
        </w:rPr>
        <w:t>農業氣象資料推估模組，依據</w:t>
      </w:r>
      <w:r w:rsidRPr="00313F19">
        <w:rPr>
          <w:rFonts w:hint="eastAsia"/>
        </w:rPr>
        <w:t>[EMAD</w:t>
      </w:r>
      <w:r w:rsidRPr="00313F19">
        <w:t xml:space="preserve"> </w:t>
      </w:r>
      <w:proofErr w:type="gramStart"/>
      <w:r w:rsidRPr="00313F19">
        <w:t>–</w:t>
      </w:r>
      <w:proofErr w:type="gramEnd"/>
      <w:r w:rsidRPr="00313F19">
        <w:t>N-00</w:t>
      </w:r>
      <w:r w:rsidRPr="00313F19">
        <w:rPr>
          <w:rFonts w:hint="eastAsia"/>
        </w:rPr>
        <w:t>2]</w:t>
      </w:r>
      <w:r w:rsidRPr="00313F19">
        <w:rPr>
          <w:rFonts w:hint="eastAsia"/>
        </w:rPr>
        <w:t>需求，交由</w:t>
      </w:r>
      <w:r w:rsidRPr="00313F19">
        <w:rPr>
          <w:rFonts w:hint="eastAsia"/>
        </w:rPr>
        <w:t>[CADPPA</w:t>
      </w:r>
      <w:r w:rsidRPr="00313F19">
        <w:t xml:space="preserve"> -N-002</w:t>
      </w:r>
      <w:r w:rsidRPr="00313F19">
        <w:rPr>
          <w:rFonts w:hint="eastAsia"/>
        </w:rPr>
        <w:t>]</w:t>
      </w:r>
      <w:r w:rsidRPr="00313F19">
        <w:rPr>
          <w:rFonts w:hint="eastAsia"/>
        </w:rPr>
        <w:t>將收集的</w:t>
      </w:r>
      <w:r w:rsidRPr="00313F19">
        <w:t xml:space="preserve">25 </w:t>
      </w:r>
      <w:proofErr w:type="gramStart"/>
      <w:r w:rsidRPr="00313F19">
        <w:rPr>
          <w:rFonts w:hint="eastAsia"/>
        </w:rPr>
        <w:t>個氣象站推估</w:t>
      </w:r>
      <w:proofErr w:type="gramEnd"/>
      <w:r w:rsidRPr="00313F19">
        <w:rPr>
          <w:rFonts w:hint="eastAsia"/>
        </w:rPr>
        <w:t>及微氣候感測資料進行分析。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6538"/>
      </w:tblGrid>
      <w:tr w:rsidR="009430E5" w:rsidRPr="009430E5" w:rsidTr="009430E5">
        <w:trPr>
          <w:jc w:val="center"/>
        </w:trPr>
        <w:tc>
          <w:tcPr>
            <w:tcW w:w="1164" w:type="pct"/>
            <w:shd w:val="clear" w:color="auto" w:fill="BFBFBF" w:themeFill="background1" w:themeFillShade="BF"/>
            <w:vAlign w:val="center"/>
          </w:tcPr>
          <w:p w:rsidR="009430E5" w:rsidRPr="009430E5" w:rsidRDefault="009430E5" w:rsidP="009430E5">
            <w:pPr>
              <w:pStyle w:val="a4"/>
              <w:rPr>
                <w:b/>
              </w:rPr>
            </w:pPr>
            <w:r w:rsidRPr="009430E5">
              <w:rPr>
                <w:b/>
              </w:rPr>
              <w:t>Identification</w:t>
            </w:r>
          </w:p>
        </w:tc>
        <w:tc>
          <w:tcPr>
            <w:tcW w:w="3836" w:type="pct"/>
            <w:vAlign w:val="center"/>
          </w:tcPr>
          <w:p w:rsidR="009430E5" w:rsidRPr="009430E5" w:rsidRDefault="009430E5" w:rsidP="009430E5">
            <w:pPr>
              <w:pStyle w:val="a4"/>
              <w:jc w:val="both"/>
            </w:pPr>
            <w:r w:rsidRPr="009430E5">
              <w:t>IT</w:t>
            </w:r>
            <w:r w:rsidRPr="009430E5">
              <w:rPr>
                <w:rFonts w:hint="eastAsia"/>
              </w:rPr>
              <w:t>2</w:t>
            </w:r>
          </w:p>
        </w:tc>
      </w:tr>
      <w:tr w:rsidR="009430E5" w:rsidRPr="009430E5" w:rsidTr="009430E5">
        <w:trPr>
          <w:jc w:val="center"/>
        </w:trPr>
        <w:tc>
          <w:tcPr>
            <w:tcW w:w="1164" w:type="pct"/>
            <w:shd w:val="clear" w:color="auto" w:fill="BFBFBF" w:themeFill="background1" w:themeFillShade="BF"/>
            <w:vAlign w:val="center"/>
          </w:tcPr>
          <w:p w:rsidR="009430E5" w:rsidRPr="009430E5" w:rsidRDefault="009430E5" w:rsidP="009430E5">
            <w:pPr>
              <w:pStyle w:val="a4"/>
              <w:rPr>
                <w:b/>
              </w:rPr>
            </w:pPr>
            <w:r w:rsidRPr="009430E5">
              <w:rPr>
                <w:b/>
              </w:rPr>
              <w:t>Name</w:t>
            </w:r>
          </w:p>
        </w:tc>
        <w:tc>
          <w:tcPr>
            <w:tcW w:w="3836" w:type="pct"/>
            <w:vAlign w:val="center"/>
          </w:tcPr>
          <w:p w:rsidR="009430E5" w:rsidRPr="009430E5" w:rsidRDefault="009430E5" w:rsidP="009430E5">
            <w:pPr>
              <w:pStyle w:val="a4"/>
              <w:jc w:val="both"/>
            </w:pPr>
            <w:r w:rsidRPr="009430E5">
              <w:rPr>
                <w:rFonts w:hint="eastAsia"/>
              </w:rPr>
              <w:t>克利金法推估模式</w:t>
            </w:r>
          </w:p>
        </w:tc>
      </w:tr>
      <w:tr w:rsidR="009430E5" w:rsidRPr="009430E5" w:rsidTr="009430E5">
        <w:trPr>
          <w:jc w:val="center"/>
        </w:trPr>
        <w:tc>
          <w:tcPr>
            <w:tcW w:w="1164" w:type="pct"/>
            <w:shd w:val="clear" w:color="auto" w:fill="BFBFBF" w:themeFill="background1" w:themeFillShade="BF"/>
            <w:vAlign w:val="center"/>
          </w:tcPr>
          <w:p w:rsidR="009430E5" w:rsidRPr="009430E5" w:rsidRDefault="009430E5" w:rsidP="009430E5">
            <w:pPr>
              <w:pStyle w:val="a4"/>
              <w:rPr>
                <w:b/>
              </w:rPr>
            </w:pPr>
            <w:r w:rsidRPr="009430E5">
              <w:rPr>
                <w:b/>
              </w:rPr>
              <w:t>Test Target</w:t>
            </w:r>
          </w:p>
        </w:tc>
        <w:tc>
          <w:tcPr>
            <w:tcW w:w="3836" w:type="pct"/>
            <w:vAlign w:val="center"/>
          </w:tcPr>
          <w:p w:rsidR="009430E5" w:rsidRPr="009430E5" w:rsidRDefault="009430E5" w:rsidP="009430E5">
            <w:pPr>
              <w:pStyle w:val="a4"/>
              <w:jc w:val="both"/>
            </w:pPr>
            <w:r w:rsidRPr="009430E5">
              <w:rPr>
                <w:rFonts w:hint="eastAsia"/>
              </w:rPr>
              <w:t>測試系統可以將取得之資料進行克</w:t>
            </w:r>
            <w:proofErr w:type="gramStart"/>
            <w:r w:rsidRPr="009430E5">
              <w:rPr>
                <w:rFonts w:hint="eastAsia"/>
              </w:rPr>
              <w:t>利金推估</w:t>
            </w:r>
            <w:proofErr w:type="gramEnd"/>
          </w:p>
        </w:tc>
      </w:tr>
      <w:tr w:rsidR="009430E5" w:rsidRPr="009430E5" w:rsidTr="009430E5">
        <w:trPr>
          <w:jc w:val="center"/>
        </w:trPr>
        <w:tc>
          <w:tcPr>
            <w:tcW w:w="1164" w:type="pct"/>
            <w:shd w:val="clear" w:color="auto" w:fill="BFBFBF" w:themeFill="background1" w:themeFillShade="BF"/>
            <w:vAlign w:val="center"/>
          </w:tcPr>
          <w:p w:rsidR="009430E5" w:rsidRPr="009430E5" w:rsidRDefault="009430E5" w:rsidP="009430E5">
            <w:pPr>
              <w:pStyle w:val="a4"/>
              <w:rPr>
                <w:b/>
              </w:rPr>
            </w:pPr>
            <w:r w:rsidRPr="009430E5">
              <w:rPr>
                <w:b/>
              </w:rPr>
              <w:t>Reference</w:t>
            </w:r>
          </w:p>
        </w:tc>
        <w:tc>
          <w:tcPr>
            <w:tcW w:w="3836" w:type="pct"/>
            <w:vAlign w:val="center"/>
          </w:tcPr>
          <w:p w:rsidR="009430E5" w:rsidRPr="009430E5" w:rsidRDefault="009430E5" w:rsidP="009430E5">
            <w:pPr>
              <w:pStyle w:val="a4"/>
              <w:jc w:val="both"/>
            </w:pPr>
            <w:r w:rsidRPr="009430E5">
              <w:rPr>
                <w:rFonts w:hint="eastAsia"/>
              </w:rPr>
              <w:t>EAM</w:t>
            </w:r>
            <w:r w:rsidRPr="009430E5">
              <w:t xml:space="preserve"> -N-00</w:t>
            </w:r>
            <w:r w:rsidRPr="009430E5">
              <w:rPr>
                <w:rFonts w:hint="eastAsia"/>
              </w:rPr>
              <w:t>1</w:t>
            </w:r>
          </w:p>
          <w:p w:rsidR="009430E5" w:rsidRPr="009430E5" w:rsidRDefault="009430E5" w:rsidP="009430E5">
            <w:pPr>
              <w:pStyle w:val="a4"/>
              <w:jc w:val="both"/>
            </w:pPr>
            <w:r w:rsidRPr="009430E5">
              <w:rPr>
                <w:rFonts w:hint="eastAsia"/>
              </w:rPr>
              <w:t>EMAD</w:t>
            </w:r>
            <w:r w:rsidRPr="009430E5">
              <w:t xml:space="preserve"> -N-001</w:t>
            </w:r>
          </w:p>
          <w:p w:rsidR="009430E5" w:rsidRPr="009430E5" w:rsidRDefault="009430E5" w:rsidP="009430E5">
            <w:pPr>
              <w:pStyle w:val="a4"/>
              <w:jc w:val="both"/>
            </w:pPr>
            <w:r w:rsidRPr="009430E5">
              <w:rPr>
                <w:rFonts w:hint="eastAsia"/>
              </w:rPr>
              <w:t>EMAD</w:t>
            </w:r>
            <w:r w:rsidRPr="009430E5">
              <w:t xml:space="preserve"> -N-00</w:t>
            </w:r>
            <w:r w:rsidRPr="009430E5">
              <w:rPr>
                <w:rFonts w:hint="eastAsia"/>
              </w:rPr>
              <w:t>2</w:t>
            </w:r>
          </w:p>
          <w:p w:rsidR="009430E5" w:rsidRPr="009430E5" w:rsidRDefault="009430E5" w:rsidP="009430E5">
            <w:pPr>
              <w:pStyle w:val="a4"/>
              <w:jc w:val="both"/>
            </w:pPr>
            <w:r w:rsidRPr="009430E5">
              <w:rPr>
                <w:rFonts w:hint="eastAsia"/>
              </w:rPr>
              <w:t>CADPPA</w:t>
            </w:r>
            <w:r w:rsidRPr="009430E5">
              <w:t xml:space="preserve"> -N-002</w:t>
            </w:r>
          </w:p>
        </w:tc>
      </w:tr>
      <w:tr w:rsidR="009430E5" w:rsidRPr="009430E5" w:rsidTr="009430E5">
        <w:trPr>
          <w:jc w:val="center"/>
        </w:trPr>
        <w:tc>
          <w:tcPr>
            <w:tcW w:w="1164" w:type="pct"/>
            <w:shd w:val="clear" w:color="auto" w:fill="BFBFBF" w:themeFill="background1" w:themeFillShade="BF"/>
            <w:vAlign w:val="center"/>
          </w:tcPr>
          <w:p w:rsidR="009430E5" w:rsidRPr="009430E5" w:rsidRDefault="009430E5" w:rsidP="009430E5">
            <w:pPr>
              <w:pStyle w:val="a4"/>
              <w:rPr>
                <w:b/>
              </w:rPr>
            </w:pPr>
            <w:r w:rsidRPr="009430E5">
              <w:rPr>
                <w:b/>
              </w:rPr>
              <w:t>Severity</w:t>
            </w:r>
          </w:p>
        </w:tc>
        <w:tc>
          <w:tcPr>
            <w:tcW w:w="3836" w:type="pct"/>
            <w:vAlign w:val="center"/>
          </w:tcPr>
          <w:p w:rsidR="009430E5" w:rsidRPr="009430E5" w:rsidRDefault="009430E5" w:rsidP="009430E5">
            <w:pPr>
              <w:pStyle w:val="a4"/>
              <w:jc w:val="both"/>
            </w:pPr>
            <w:r w:rsidRPr="009430E5">
              <w:t>1</w:t>
            </w:r>
          </w:p>
        </w:tc>
      </w:tr>
      <w:tr w:rsidR="009430E5" w:rsidRPr="009430E5" w:rsidTr="009430E5">
        <w:trPr>
          <w:jc w:val="center"/>
        </w:trPr>
        <w:tc>
          <w:tcPr>
            <w:tcW w:w="1164" w:type="pct"/>
            <w:shd w:val="clear" w:color="auto" w:fill="BFBFBF" w:themeFill="background1" w:themeFillShade="BF"/>
            <w:vAlign w:val="center"/>
          </w:tcPr>
          <w:p w:rsidR="009430E5" w:rsidRPr="009430E5" w:rsidRDefault="009430E5" w:rsidP="009430E5">
            <w:pPr>
              <w:pStyle w:val="a4"/>
              <w:rPr>
                <w:b/>
              </w:rPr>
            </w:pPr>
            <w:r w:rsidRPr="009430E5">
              <w:rPr>
                <w:b/>
              </w:rPr>
              <w:t>Instruction</w:t>
            </w:r>
          </w:p>
        </w:tc>
        <w:tc>
          <w:tcPr>
            <w:tcW w:w="3836" w:type="pct"/>
            <w:vAlign w:val="center"/>
          </w:tcPr>
          <w:p w:rsidR="009430E5" w:rsidRPr="009430E5" w:rsidRDefault="009430E5" w:rsidP="009430E5">
            <w:pPr>
              <w:pStyle w:val="a4"/>
              <w:jc w:val="both"/>
            </w:pPr>
            <w:r w:rsidRPr="009430E5">
              <w:rPr>
                <w:rFonts w:hint="eastAsia"/>
              </w:rPr>
              <w:t>計算各農地即時氣象資訊</w:t>
            </w:r>
          </w:p>
        </w:tc>
      </w:tr>
      <w:tr w:rsidR="009430E5" w:rsidRPr="009430E5" w:rsidTr="009430E5">
        <w:trPr>
          <w:jc w:val="center"/>
        </w:trPr>
        <w:tc>
          <w:tcPr>
            <w:tcW w:w="1164" w:type="pct"/>
            <w:shd w:val="clear" w:color="auto" w:fill="BFBFBF" w:themeFill="background1" w:themeFillShade="BF"/>
            <w:vAlign w:val="center"/>
          </w:tcPr>
          <w:p w:rsidR="009430E5" w:rsidRPr="009430E5" w:rsidRDefault="009430E5" w:rsidP="009430E5">
            <w:pPr>
              <w:pStyle w:val="a4"/>
              <w:rPr>
                <w:b/>
              </w:rPr>
            </w:pPr>
            <w:r w:rsidRPr="009430E5">
              <w:rPr>
                <w:b/>
              </w:rPr>
              <w:t>Expected Result</w:t>
            </w:r>
          </w:p>
        </w:tc>
        <w:tc>
          <w:tcPr>
            <w:tcW w:w="3836" w:type="pct"/>
            <w:vAlign w:val="center"/>
          </w:tcPr>
          <w:p w:rsidR="009430E5" w:rsidRPr="009430E5" w:rsidRDefault="009430E5" w:rsidP="009430E5">
            <w:pPr>
              <w:pStyle w:val="a4"/>
              <w:jc w:val="both"/>
            </w:pPr>
            <w:r w:rsidRPr="009430E5">
              <w:rPr>
                <w:rFonts w:hint="eastAsia"/>
              </w:rPr>
              <w:t>確保農地即時氣象資訊正確推估</w:t>
            </w:r>
          </w:p>
        </w:tc>
      </w:tr>
      <w:tr w:rsidR="009430E5" w:rsidRPr="009430E5" w:rsidTr="009430E5">
        <w:trPr>
          <w:trHeight w:val="276"/>
          <w:jc w:val="center"/>
        </w:trPr>
        <w:tc>
          <w:tcPr>
            <w:tcW w:w="1164" w:type="pct"/>
            <w:shd w:val="clear" w:color="auto" w:fill="BFBFBF" w:themeFill="background1" w:themeFillShade="BF"/>
            <w:vAlign w:val="center"/>
          </w:tcPr>
          <w:p w:rsidR="009430E5" w:rsidRPr="009430E5" w:rsidRDefault="009430E5" w:rsidP="009430E5">
            <w:pPr>
              <w:pStyle w:val="a4"/>
              <w:rPr>
                <w:b/>
              </w:rPr>
            </w:pPr>
            <w:r w:rsidRPr="009430E5">
              <w:rPr>
                <w:b/>
              </w:rPr>
              <w:t>Cleanup</w:t>
            </w:r>
          </w:p>
        </w:tc>
        <w:tc>
          <w:tcPr>
            <w:tcW w:w="3836" w:type="pct"/>
            <w:vAlign w:val="center"/>
          </w:tcPr>
          <w:p w:rsidR="009430E5" w:rsidRPr="009430E5" w:rsidRDefault="009430E5" w:rsidP="009430E5">
            <w:pPr>
              <w:pStyle w:val="a4"/>
              <w:jc w:val="both"/>
            </w:pPr>
            <w:r w:rsidRPr="009430E5">
              <w:t>無。</w:t>
            </w:r>
          </w:p>
        </w:tc>
      </w:tr>
    </w:tbl>
    <w:p w:rsidR="009430E5" w:rsidRDefault="009430E5">
      <w:pPr>
        <w:widowControl/>
        <w:spacing w:line="240" w:lineRule="auto"/>
        <w:ind w:firstLineChars="0" w:firstLine="0"/>
        <w:jc w:val="left"/>
        <w:rPr>
          <w:color w:val="000000"/>
        </w:rPr>
      </w:pPr>
      <w:r>
        <w:rPr>
          <w:color w:val="000000"/>
        </w:rPr>
        <w:br w:type="page"/>
      </w:r>
    </w:p>
    <w:p w:rsidR="009430E5" w:rsidRPr="00A1054A" w:rsidRDefault="009430E5" w:rsidP="009430E5">
      <w:pPr>
        <w:ind w:firstLine="480"/>
      </w:pPr>
      <w:r w:rsidRPr="00A1054A">
        <w:rPr>
          <w:rFonts w:hint="eastAsia"/>
          <w:color w:val="000000"/>
        </w:rPr>
        <w:lastRenderedPageBreak/>
        <w:t>主要驗證</w:t>
      </w:r>
      <w:r w:rsidRPr="00A1054A">
        <w:t>[</w:t>
      </w:r>
      <w:r w:rsidRPr="00A1054A">
        <w:rPr>
          <w:rFonts w:hint="eastAsia"/>
        </w:rPr>
        <w:t>MC</w:t>
      </w:r>
      <w:r w:rsidRPr="00A1054A">
        <w:t>-</w:t>
      </w:r>
      <w:r w:rsidRPr="00A1054A">
        <w:rPr>
          <w:rFonts w:hint="eastAsia"/>
        </w:rPr>
        <w:t>F</w:t>
      </w:r>
      <w:r w:rsidRPr="00A1054A">
        <w:t>-0</w:t>
      </w:r>
      <w:r w:rsidRPr="00A1054A">
        <w:rPr>
          <w:rFonts w:hint="eastAsia"/>
        </w:rPr>
        <w:t>01</w:t>
      </w:r>
      <w:r w:rsidRPr="00A1054A">
        <w:t>]</w:t>
      </w:r>
      <w:r w:rsidRPr="00A1054A">
        <w:rPr>
          <w:rFonts w:hint="eastAsia"/>
        </w:rPr>
        <w:t>的需求，主要條件為</w:t>
      </w:r>
      <w:r w:rsidRPr="00A1054A">
        <w:t>[</w:t>
      </w:r>
      <w:r w:rsidRPr="00A1054A">
        <w:rPr>
          <w:rFonts w:hint="eastAsia"/>
        </w:rPr>
        <w:t>MC</w:t>
      </w:r>
      <w:r w:rsidRPr="00A1054A">
        <w:t>-N-0</w:t>
      </w:r>
      <w:r w:rsidRPr="00A1054A">
        <w:rPr>
          <w:rFonts w:hint="eastAsia"/>
        </w:rPr>
        <w:t>01</w:t>
      </w:r>
      <w:r w:rsidRPr="00A1054A">
        <w:t>]</w:t>
      </w:r>
      <w:r w:rsidRPr="00A1054A">
        <w:rPr>
          <w:rFonts w:hint="eastAsia"/>
        </w:rPr>
        <w:t>，並</w:t>
      </w:r>
      <w:r w:rsidRPr="00A1054A">
        <w:rPr>
          <w:rFonts w:hint="eastAsia"/>
          <w:color w:val="000000"/>
        </w:rPr>
        <w:t>以</w:t>
      </w:r>
      <w:r w:rsidRPr="00A1054A">
        <w:t>[</w:t>
      </w:r>
      <w:r w:rsidRPr="00A1054A">
        <w:rPr>
          <w:rFonts w:hint="eastAsia"/>
        </w:rPr>
        <w:t>MC</w:t>
      </w:r>
      <w:r w:rsidRPr="00A1054A">
        <w:t>-N-0</w:t>
      </w:r>
      <w:r w:rsidRPr="00A1054A">
        <w:rPr>
          <w:rFonts w:hint="eastAsia"/>
        </w:rPr>
        <w:t>04</w:t>
      </w:r>
      <w:r w:rsidRPr="00A1054A">
        <w:t>]</w:t>
      </w:r>
      <w:r w:rsidRPr="00A1054A">
        <w:rPr>
          <w:rFonts w:hint="eastAsia"/>
        </w:rPr>
        <w:t>為基礎，將利用</w:t>
      </w:r>
      <w:r w:rsidRPr="00A1054A">
        <w:t xml:space="preserve"> [</w:t>
      </w:r>
      <w:r w:rsidRPr="00A1054A">
        <w:rPr>
          <w:rFonts w:hint="eastAsia"/>
        </w:rPr>
        <w:t>MC</w:t>
      </w:r>
      <w:r w:rsidRPr="00A1054A">
        <w:t>-N-0</w:t>
      </w:r>
      <w:r w:rsidRPr="00A1054A">
        <w:rPr>
          <w:rFonts w:hint="eastAsia"/>
        </w:rPr>
        <w:t>06</w:t>
      </w:r>
      <w:r w:rsidRPr="00A1054A">
        <w:t>]</w:t>
      </w:r>
      <w:r w:rsidRPr="00A1054A">
        <w:rPr>
          <w:rFonts w:hint="eastAsia"/>
        </w:rPr>
        <w:t>，而系統在</w:t>
      </w:r>
      <w:r w:rsidRPr="00A1054A">
        <w:t xml:space="preserve"> [</w:t>
      </w:r>
      <w:r w:rsidRPr="00A1054A">
        <w:rPr>
          <w:rFonts w:hint="eastAsia"/>
        </w:rPr>
        <w:t>MC</w:t>
      </w:r>
      <w:r w:rsidRPr="00A1054A">
        <w:t>-N-0</w:t>
      </w:r>
      <w:r w:rsidRPr="00A1054A">
        <w:rPr>
          <w:rFonts w:hint="eastAsia"/>
        </w:rPr>
        <w:t>02</w:t>
      </w:r>
      <w:r w:rsidRPr="00A1054A">
        <w:t>]</w:t>
      </w:r>
      <w:r w:rsidRPr="00A1054A">
        <w:rPr>
          <w:rFonts w:hint="eastAsia"/>
        </w:rPr>
        <w:t>後，利用配線串接方式給</w:t>
      </w:r>
      <w:r w:rsidRPr="00A1054A">
        <w:t>[</w:t>
      </w:r>
      <w:r w:rsidRPr="00A1054A">
        <w:rPr>
          <w:rFonts w:hint="eastAsia"/>
        </w:rPr>
        <w:t>MC</w:t>
      </w:r>
      <w:r w:rsidRPr="00A1054A">
        <w:t>-N-0</w:t>
      </w:r>
      <w:r w:rsidRPr="00A1054A">
        <w:rPr>
          <w:rFonts w:hint="eastAsia"/>
        </w:rPr>
        <w:t>03</w:t>
      </w:r>
      <w:r w:rsidRPr="00A1054A">
        <w:t>]</w:t>
      </w:r>
      <w:r w:rsidRPr="00A1054A">
        <w:rPr>
          <w:rFonts w:hint="eastAsia"/>
          <w:color w:val="000000"/>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6524"/>
      </w:tblGrid>
      <w:tr w:rsidR="009430E5" w:rsidRPr="00A1054A"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rFonts w:hint="eastAsia"/>
                <w:b/>
              </w:rPr>
              <w:t>Identification</w:t>
            </w:r>
          </w:p>
        </w:tc>
        <w:tc>
          <w:tcPr>
            <w:tcW w:w="3828" w:type="pct"/>
            <w:vAlign w:val="center"/>
          </w:tcPr>
          <w:p w:rsidR="009430E5" w:rsidRPr="00A1054A" w:rsidRDefault="009430E5" w:rsidP="009430E5">
            <w:pPr>
              <w:pStyle w:val="a4"/>
              <w:jc w:val="both"/>
            </w:pPr>
            <w:r w:rsidRPr="00A1054A">
              <w:rPr>
                <w:rFonts w:hint="eastAsia"/>
              </w:rPr>
              <w:t>IT2-001</w:t>
            </w:r>
          </w:p>
        </w:tc>
      </w:tr>
      <w:tr w:rsidR="009430E5" w:rsidRPr="00A1054A"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rFonts w:hint="eastAsia"/>
                <w:b/>
              </w:rPr>
              <w:t>Name</w:t>
            </w:r>
          </w:p>
        </w:tc>
        <w:tc>
          <w:tcPr>
            <w:tcW w:w="3828" w:type="pct"/>
            <w:vAlign w:val="center"/>
          </w:tcPr>
          <w:p w:rsidR="009430E5" w:rsidRPr="00A1054A" w:rsidRDefault="009430E5" w:rsidP="009430E5">
            <w:pPr>
              <w:pStyle w:val="a4"/>
              <w:jc w:val="both"/>
            </w:pPr>
            <w:r w:rsidRPr="00A1054A">
              <w:rPr>
                <w:rFonts w:hint="eastAsia"/>
                <w:color w:val="000000"/>
              </w:rPr>
              <w:t>以配線串接來完成供電，藉此完成環境控制模組。</w:t>
            </w:r>
          </w:p>
        </w:tc>
      </w:tr>
      <w:tr w:rsidR="009430E5" w:rsidRPr="00A1054A"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rFonts w:hint="eastAsia"/>
                <w:b/>
              </w:rPr>
              <w:t>Test Target</w:t>
            </w:r>
          </w:p>
        </w:tc>
        <w:tc>
          <w:tcPr>
            <w:tcW w:w="3828" w:type="pct"/>
            <w:vAlign w:val="center"/>
          </w:tcPr>
          <w:p w:rsidR="009430E5" w:rsidRPr="00A1054A" w:rsidRDefault="009430E5" w:rsidP="009430E5">
            <w:pPr>
              <w:pStyle w:val="a4"/>
              <w:jc w:val="both"/>
            </w:pPr>
            <w:r w:rsidRPr="00A1054A">
              <w:rPr>
                <w:rFonts w:hint="eastAsia"/>
                <w:color w:val="000000"/>
              </w:rPr>
              <w:t>以配線的方式與</w:t>
            </w:r>
            <w:r w:rsidRPr="00A1054A">
              <w:rPr>
                <w:rFonts w:hint="eastAsia"/>
                <w:color w:val="000000"/>
              </w:rPr>
              <w:t>PLC</w:t>
            </w:r>
            <w:r w:rsidRPr="00A1054A">
              <w:rPr>
                <w:rFonts w:hint="eastAsia"/>
                <w:color w:val="000000"/>
              </w:rPr>
              <w:t>連接，</w:t>
            </w:r>
            <w:proofErr w:type="gramStart"/>
            <w:r w:rsidRPr="00A1054A">
              <w:rPr>
                <w:rFonts w:hint="eastAsia"/>
                <w:color w:val="000000"/>
              </w:rPr>
              <w:t>在特過階梯</w:t>
            </w:r>
            <w:proofErr w:type="gramEnd"/>
            <w:r w:rsidRPr="00A1054A">
              <w:rPr>
                <w:rFonts w:hint="eastAsia"/>
                <w:color w:val="000000"/>
              </w:rPr>
              <w:t>圖來控制環控設備的開關。</w:t>
            </w:r>
          </w:p>
        </w:tc>
      </w:tr>
      <w:tr w:rsidR="009430E5" w:rsidRPr="00A1054A"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rFonts w:hint="eastAsia"/>
                <w:b/>
              </w:rPr>
              <w:t>Reference</w:t>
            </w:r>
          </w:p>
        </w:tc>
        <w:tc>
          <w:tcPr>
            <w:tcW w:w="3828" w:type="pct"/>
            <w:vAlign w:val="center"/>
          </w:tcPr>
          <w:p w:rsidR="009430E5" w:rsidRPr="00A1054A" w:rsidRDefault="009430E5" w:rsidP="009430E5">
            <w:pPr>
              <w:pStyle w:val="a4"/>
              <w:jc w:val="both"/>
            </w:pPr>
            <w:r w:rsidRPr="00A1054A">
              <w:rPr>
                <w:rFonts w:hint="eastAsia"/>
              </w:rPr>
              <w:t>MC</w:t>
            </w:r>
            <w:r w:rsidRPr="00A1054A">
              <w:t>-N-00</w:t>
            </w:r>
            <w:r w:rsidRPr="00A1054A">
              <w:rPr>
                <w:rFonts w:hint="eastAsia"/>
              </w:rPr>
              <w:t>1</w:t>
            </w:r>
          </w:p>
          <w:p w:rsidR="009430E5" w:rsidRPr="00A1054A" w:rsidRDefault="009430E5" w:rsidP="009430E5">
            <w:pPr>
              <w:pStyle w:val="a4"/>
              <w:jc w:val="both"/>
            </w:pPr>
            <w:r w:rsidRPr="00A1054A">
              <w:rPr>
                <w:rFonts w:hint="eastAsia"/>
              </w:rPr>
              <w:t>MC</w:t>
            </w:r>
            <w:r w:rsidRPr="00A1054A">
              <w:t xml:space="preserve"> -N-00</w:t>
            </w:r>
            <w:r w:rsidRPr="00A1054A">
              <w:rPr>
                <w:rFonts w:hint="eastAsia"/>
              </w:rPr>
              <w:t>2</w:t>
            </w:r>
          </w:p>
          <w:p w:rsidR="009430E5" w:rsidRPr="00A1054A" w:rsidRDefault="009430E5" w:rsidP="009430E5">
            <w:pPr>
              <w:pStyle w:val="a4"/>
              <w:jc w:val="both"/>
            </w:pPr>
            <w:r w:rsidRPr="00A1054A">
              <w:rPr>
                <w:rFonts w:hint="eastAsia"/>
              </w:rPr>
              <w:t>MC</w:t>
            </w:r>
            <w:r w:rsidRPr="00A1054A">
              <w:t xml:space="preserve"> -N-00</w:t>
            </w:r>
            <w:r w:rsidRPr="00A1054A">
              <w:rPr>
                <w:rFonts w:hint="eastAsia"/>
              </w:rPr>
              <w:t>4</w:t>
            </w:r>
          </w:p>
          <w:p w:rsidR="009430E5" w:rsidRPr="00A1054A" w:rsidRDefault="009430E5" w:rsidP="009430E5">
            <w:pPr>
              <w:pStyle w:val="a4"/>
              <w:jc w:val="both"/>
            </w:pPr>
            <w:r w:rsidRPr="00A1054A">
              <w:rPr>
                <w:rFonts w:hint="eastAsia"/>
              </w:rPr>
              <w:t>MC</w:t>
            </w:r>
            <w:r w:rsidRPr="00A1054A">
              <w:t xml:space="preserve"> -N-00</w:t>
            </w:r>
            <w:r w:rsidRPr="00A1054A">
              <w:rPr>
                <w:rFonts w:hint="eastAsia"/>
              </w:rPr>
              <w:t>7</w:t>
            </w:r>
          </w:p>
          <w:p w:rsidR="009430E5" w:rsidRPr="00A1054A" w:rsidRDefault="009430E5" w:rsidP="009430E5">
            <w:pPr>
              <w:pStyle w:val="a4"/>
              <w:jc w:val="both"/>
            </w:pPr>
            <w:r w:rsidRPr="00A1054A">
              <w:rPr>
                <w:rFonts w:hint="eastAsia"/>
              </w:rPr>
              <w:t>MC</w:t>
            </w:r>
            <w:r w:rsidRPr="00A1054A">
              <w:t xml:space="preserve"> -N-0</w:t>
            </w:r>
            <w:r w:rsidRPr="00A1054A">
              <w:rPr>
                <w:rFonts w:hint="eastAsia"/>
              </w:rPr>
              <w:t>09</w:t>
            </w:r>
          </w:p>
          <w:p w:rsidR="009430E5" w:rsidRPr="00A1054A" w:rsidRDefault="009430E5" w:rsidP="009430E5">
            <w:pPr>
              <w:pStyle w:val="a4"/>
              <w:jc w:val="both"/>
            </w:pPr>
            <w:r w:rsidRPr="00A1054A">
              <w:rPr>
                <w:rFonts w:hint="eastAsia"/>
              </w:rPr>
              <w:t>MC</w:t>
            </w:r>
            <w:r w:rsidRPr="00A1054A">
              <w:t xml:space="preserve"> -N-0</w:t>
            </w:r>
            <w:r w:rsidRPr="00A1054A">
              <w:rPr>
                <w:rFonts w:hint="eastAsia"/>
              </w:rPr>
              <w:t>14</w:t>
            </w:r>
          </w:p>
        </w:tc>
      </w:tr>
      <w:tr w:rsidR="009430E5" w:rsidRPr="00A1054A"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rFonts w:hint="eastAsia"/>
                <w:b/>
              </w:rPr>
              <w:t>Severity</w:t>
            </w:r>
          </w:p>
        </w:tc>
        <w:tc>
          <w:tcPr>
            <w:tcW w:w="3828" w:type="pct"/>
            <w:vAlign w:val="center"/>
          </w:tcPr>
          <w:p w:rsidR="009430E5" w:rsidRPr="00A1054A" w:rsidRDefault="009430E5" w:rsidP="009430E5">
            <w:pPr>
              <w:pStyle w:val="a4"/>
              <w:jc w:val="both"/>
            </w:pPr>
            <w:r w:rsidRPr="00A1054A">
              <w:rPr>
                <w:rFonts w:hint="eastAsia"/>
              </w:rPr>
              <w:t>1</w:t>
            </w:r>
          </w:p>
        </w:tc>
      </w:tr>
      <w:tr w:rsidR="009430E5" w:rsidRPr="00A1054A"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rFonts w:hint="eastAsia"/>
                <w:b/>
              </w:rPr>
              <w:t>Instruction</w:t>
            </w:r>
          </w:p>
        </w:tc>
        <w:tc>
          <w:tcPr>
            <w:tcW w:w="3828" w:type="pct"/>
            <w:vAlign w:val="center"/>
          </w:tcPr>
          <w:p w:rsidR="009430E5" w:rsidRPr="00A1054A" w:rsidRDefault="009430E5" w:rsidP="009430E5">
            <w:pPr>
              <w:pStyle w:val="a4"/>
              <w:jc w:val="both"/>
            </w:pPr>
            <w:proofErr w:type="gramStart"/>
            <w:r w:rsidRPr="00A1054A">
              <w:rPr>
                <w:rFonts w:hint="eastAsia"/>
                <w:color w:val="000000"/>
              </w:rPr>
              <w:t>藉由配線</w:t>
            </w:r>
            <w:proofErr w:type="gramEnd"/>
            <w:r w:rsidRPr="00A1054A">
              <w:rPr>
                <w:rFonts w:hint="eastAsia"/>
                <w:color w:val="000000"/>
              </w:rPr>
              <w:t>串接方式與</w:t>
            </w:r>
            <w:r w:rsidRPr="00A1054A">
              <w:rPr>
                <w:rFonts w:hint="eastAsia"/>
                <w:color w:val="000000"/>
              </w:rPr>
              <w:t>PLC</w:t>
            </w:r>
            <w:r w:rsidRPr="00A1054A">
              <w:rPr>
                <w:rFonts w:hint="eastAsia"/>
                <w:color w:val="000000"/>
              </w:rPr>
              <w:t>連接。</w:t>
            </w:r>
          </w:p>
          <w:p w:rsidR="009430E5" w:rsidRPr="00A1054A" w:rsidRDefault="009430E5" w:rsidP="009430E5">
            <w:pPr>
              <w:pStyle w:val="a4"/>
              <w:jc w:val="both"/>
            </w:pPr>
            <w:r w:rsidRPr="00A1054A">
              <w:rPr>
                <w:rFonts w:hint="eastAsia"/>
                <w:color w:val="000000"/>
              </w:rPr>
              <w:t>藉由與</w:t>
            </w:r>
            <w:r w:rsidRPr="00A1054A">
              <w:rPr>
                <w:rFonts w:hint="eastAsia"/>
                <w:color w:val="000000"/>
              </w:rPr>
              <w:t>PLC</w:t>
            </w:r>
            <w:r w:rsidRPr="00A1054A">
              <w:rPr>
                <w:rFonts w:hint="eastAsia"/>
                <w:color w:val="000000"/>
              </w:rPr>
              <w:t>串接方式供給環控設備電源。</w:t>
            </w:r>
          </w:p>
          <w:p w:rsidR="009430E5" w:rsidRPr="00A1054A" w:rsidRDefault="009430E5" w:rsidP="009430E5">
            <w:pPr>
              <w:pStyle w:val="a4"/>
              <w:jc w:val="both"/>
            </w:pPr>
            <w:r w:rsidRPr="00A1054A">
              <w:rPr>
                <w:rFonts w:hint="eastAsia"/>
                <w:color w:val="000000"/>
              </w:rPr>
              <w:t>藉由</w:t>
            </w:r>
            <w:r w:rsidRPr="00A1054A">
              <w:rPr>
                <w:rFonts w:hint="eastAsia"/>
                <w:color w:val="000000"/>
              </w:rPr>
              <w:t>PLC</w:t>
            </w:r>
            <w:r w:rsidRPr="00A1054A">
              <w:rPr>
                <w:rFonts w:hint="eastAsia"/>
                <w:color w:val="000000"/>
              </w:rPr>
              <w:t>設計階梯圖判斷並自動控制環控設備開關</w:t>
            </w:r>
            <w:r w:rsidRPr="00A1054A">
              <w:rPr>
                <w:color w:val="000000"/>
              </w:rPr>
              <w:t>。</w:t>
            </w:r>
          </w:p>
          <w:p w:rsidR="009430E5" w:rsidRPr="00A1054A" w:rsidRDefault="009430E5" w:rsidP="009430E5">
            <w:pPr>
              <w:pStyle w:val="a4"/>
              <w:jc w:val="both"/>
            </w:pPr>
            <w:r w:rsidRPr="00A1054A">
              <w:rPr>
                <w:rFonts w:hint="eastAsia"/>
                <w:color w:val="000000"/>
              </w:rPr>
              <w:t>將控制開關的紀錄透過</w:t>
            </w:r>
            <w:r w:rsidRPr="00A1054A">
              <w:rPr>
                <w:rFonts w:hint="eastAsia"/>
                <w:color w:val="000000"/>
              </w:rPr>
              <w:t>Raspberry Pi</w:t>
            </w:r>
            <w:r w:rsidRPr="00A1054A">
              <w:rPr>
                <w:rFonts w:hint="eastAsia"/>
                <w:color w:val="000000"/>
              </w:rPr>
              <w:t>的</w:t>
            </w:r>
            <w:r w:rsidRPr="00A1054A">
              <w:rPr>
                <w:rFonts w:hint="eastAsia"/>
                <w:color w:val="000000"/>
              </w:rPr>
              <w:t>Wifi</w:t>
            </w:r>
            <w:r w:rsidRPr="00A1054A">
              <w:rPr>
                <w:rFonts w:hint="eastAsia"/>
                <w:color w:val="000000"/>
              </w:rPr>
              <w:t>傳至資料</w:t>
            </w:r>
            <w:r w:rsidRPr="00A1054A">
              <w:rPr>
                <w:rFonts w:hint="eastAsia"/>
              </w:rPr>
              <w:t>。</w:t>
            </w:r>
          </w:p>
        </w:tc>
      </w:tr>
      <w:tr w:rsidR="009430E5" w:rsidRPr="00A1054A"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rFonts w:hint="eastAsia"/>
                <w:b/>
              </w:rPr>
              <w:t>Expected Result</w:t>
            </w:r>
          </w:p>
        </w:tc>
        <w:tc>
          <w:tcPr>
            <w:tcW w:w="3828" w:type="pct"/>
            <w:vAlign w:val="center"/>
          </w:tcPr>
          <w:p w:rsidR="009430E5" w:rsidRPr="00A1054A" w:rsidRDefault="009430E5" w:rsidP="009430E5">
            <w:pPr>
              <w:pStyle w:val="a4"/>
              <w:jc w:val="both"/>
            </w:pPr>
            <w:proofErr w:type="gramStart"/>
            <w:r w:rsidRPr="00A1054A">
              <w:rPr>
                <w:rFonts w:hint="eastAsia"/>
                <w:color w:val="000000"/>
              </w:rPr>
              <w:t>感</w:t>
            </w:r>
            <w:proofErr w:type="gramEnd"/>
            <w:r w:rsidRPr="00A1054A">
              <w:rPr>
                <w:rFonts w:hint="eastAsia"/>
                <w:color w:val="000000"/>
              </w:rPr>
              <w:t>測器透過</w:t>
            </w:r>
            <w:r w:rsidRPr="00A1054A">
              <w:rPr>
                <w:rFonts w:hint="eastAsia"/>
                <w:color w:val="000000"/>
              </w:rPr>
              <w:t>PLC</w:t>
            </w:r>
            <w:r w:rsidRPr="00A1054A">
              <w:rPr>
                <w:rFonts w:hint="eastAsia"/>
                <w:color w:val="000000"/>
              </w:rPr>
              <w:t>配線串接方式來供電。</w:t>
            </w:r>
          </w:p>
          <w:p w:rsidR="009430E5" w:rsidRPr="00A1054A" w:rsidRDefault="009430E5" w:rsidP="009430E5">
            <w:pPr>
              <w:pStyle w:val="a4"/>
              <w:jc w:val="both"/>
            </w:pPr>
            <w:r w:rsidRPr="00A1054A">
              <w:rPr>
                <w:rFonts w:hint="eastAsia"/>
                <w:color w:val="000000"/>
              </w:rPr>
              <w:t>PLC</w:t>
            </w:r>
            <w:r w:rsidRPr="00A1054A">
              <w:rPr>
                <w:rFonts w:hint="eastAsia"/>
                <w:color w:val="000000"/>
              </w:rPr>
              <w:t>透過階梯圖來達到自動控制目的。</w:t>
            </w:r>
          </w:p>
        </w:tc>
      </w:tr>
      <w:tr w:rsidR="009430E5" w:rsidRPr="00A1054A"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rFonts w:hint="eastAsia"/>
                <w:b/>
              </w:rPr>
              <w:t>Cleanup</w:t>
            </w:r>
          </w:p>
        </w:tc>
        <w:tc>
          <w:tcPr>
            <w:tcW w:w="3828" w:type="pct"/>
            <w:vAlign w:val="center"/>
          </w:tcPr>
          <w:p w:rsidR="009430E5" w:rsidRPr="00A1054A" w:rsidRDefault="009430E5" w:rsidP="009430E5">
            <w:pPr>
              <w:pStyle w:val="a4"/>
              <w:jc w:val="both"/>
            </w:pPr>
            <w:r w:rsidRPr="00A1054A">
              <w:rPr>
                <w:rFonts w:hAnsi="標楷體"/>
              </w:rPr>
              <w:t>無。</w:t>
            </w:r>
          </w:p>
        </w:tc>
      </w:tr>
    </w:tbl>
    <w:p w:rsidR="009430E5" w:rsidRPr="009430E5" w:rsidRDefault="009430E5" w:rsidP="009430E5">
      <w:pPr>
        <w:ind w:firstLine="480"/>
        <w:rPr>
          <w:rFonts w:hint="eastAsia"/>
        </w:rPr>
      </w:pPr>
    </w:p>
    <w:p w:rsidR="00812F7C" w:rsidRDefault="00812F7C" w:rsidP="00812F7C">
      <w:pPr>
        <w:pStyle w:val="3"/>
        <w:rPr>
          <w:rFonts w:hint="eastAsia"/>
        </w:rPr>
      </w:pPr>
      <w:bookmarkStart w:id="333" w:name="_Toc484864138"/>
      <w:bookmarkStart w:id="334" w:name="_Toc485140122"/>
      <w:r w:rsidRPr="00050313">
        <w:t>IT3 Test Case</w:t>
      </w:r>
      <w:bookmarkEnd w:id="307"/>
      <w:bookmarkEnd w:id="308"/>
      <w:bookmarkEnd w:id="309"/>
      <w:bookmarkEnd w:id="333"/>
      <w:bookmarkEnd w:id="334"/>
    </w:p>
    <w:p w:rsidR="009430E5" w:rsidRPr="006854C9" w:rsidRDefault="009430E5" w:rsidP="009430E5">
      <w:pPr>
        <w:ind w:firstLine="480"/>
      </w:pPr>
      <w:r w:rsidRPr="00CF3B67">
        <w:t>主要驗證</w:t>
      </w:r>
      <w:r w:rsidRPr="00CF3B67">
        <w:t xml:space="preserve"> [</w:t>
      </w:r>
      <w:r>
        <w:t>ARDM</w:t>
      </w:r>
      <w:r w:rsidRPr="0070537C">
        <w:t xml:space="preserve"> -N-002</w:t>
      </w:r>
      <w:r w:rsidRPr="00CF3B67">
        <w:t>]</w:t>
      </w:r>
      <w:r w:rsidRPr="00E21029">
        <w:t>需求，依據</w:t>
      </w:r>
      <w:r w:rsidRPr="00E21029">
        <w:t>[</w:t>
      </w:r>
      <w:r>
        <w:t>AFCDM -N-00</w:t>
      </w:r>
      <w:r>
        <w:rPr>
          <w:rFonts w:hint="eastAsia"/>
        </w:rPr>
        <w:t>7</w:t>
      </w:r>
      <w:r w:rsidRPr="00E21029">
        <w:t>]</w:t>
      </w:r>
      <w:r w:rsidRPr="00C24FE3">
        <w:t xml:space="preserve"> </w:t>
      </w:r>
      <w:r w:rsidRPr="00C24FE3">
        <w:t>建立</w:t>
      </w:r>
      <w:r w:rsidRPr="00C24FE3">
        <w:rPr>
          <w:rFonts w:hint="eastAsia"/>
        </w:rPr>
        <w:t>農業場域雲端</w:t>
      </w:r>
      <w:proofErr w:type="gramStart"/>
      <w:r w:rsidRPr="00C24FE3">
        <w:rPr>
          <w:rFonts w:hint="eastAsia"/>
        </w:rPr>
        <w:t>佈</w:t>
      </w:r>
      <w:proofErr w:type="gramEnd"/>
      <w:r w:rsidRPr="00C24FE3">
        <w:rPr>
          <w:rFonts w:hint="eastAsia"/>
        </w:rPr>
        <w:t>建</w:t>
      </w:r>
      <w:r w:rsidRPr="00C24FE3">
        <w:t>機制</w:t>
      </w:r>
      <w:r w:rsidRPr="00E21029">
        <w:t>，藉由</w:t>
      </w:r>
      <w:r w:rsidRPr="00E21029">
        <w:t>[</w:t>
      </w:r>
      <w:r>
        <w:t>AOM -N-0</w:t>
      </w:r>
      <w:r>
        <w:rPr>
          <w:rFonts w:hint="eastAsia"/>
        </w:rPr>
        <w:t>09</w:t>
      </w:r>
      <w:r w:rsidRPr="00E21029">
        <w:t>]</w:t>
      </w:r>
      <w:r w:rsidRPr="00C24FE3">
        <w:t>建立語意編譯機制</w:t>
      </w:r>
      <w:r w:rsidRPr="00E21029">
        <w:t>，並透過</w:t>
      </w:r>
      <w:r w:rsidRPr="00E21029">
        <w:t>[</w:t>
      </w:r>
      <w:r>
        <w:t>AOM -N-00</w:t>
      </w:r>
      <w:r>
        <w:rPr>
          <w:rFonts w:hint="eastAsia"/>
        </w:rPr>
        <w:t>10]</w:t>
      </w:r>
      <w:r w:rsidRPr="00E21029">
        <w:t>來進行</w:t>
      </w:r>
      <w:proofErr w:type="gramStart"/>
      <w:r w:rsidRPr="00C24FE3">
        <w:rPr>
          <w:rFonts w:hint="eastAsia"/>
        </w:rPr>
        <w:lastRenderedPageBreak/>
        <w:t>複迴</w:t>
      </w:r>
      <w:proofErr w:type="gramEnd"/>
      <w:r w:rsidRPr="00C24FE3">
        <w:rPr>
          <w:rFonts w:hint="eastAsia"/>
        </w:rPr>
        <w:t>歸分析</w:t>
      </w:r>
      <w:r w:rsidRPr="00C24FE3">
        <w:t>運算</w:t>
      </w:r>
      <w:r w:rsidRPr="00E21029">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6524"/>
      </w:tblGrid>
      <w:tr w:rsidR="009430E5" w:rsidRPr="0070537C"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b/>
              </w:rPr>
              <w:t>Identification</w:t>
            </w:r>
          </w:p>
        </w:tc>
        <w:tc>
          <w:tcPr>
            <w:tcW w:w="3828" w:type="pct"/>
            <w:vAlign w:val="center"/>
          </w:tcPr>
          <w:p w:rsidR="009430E5" w:rsidRPr="0070537C" w:rsidRDefault="009430E5" w:rsidP="009430E5">
            <w:pPr>
              <w:pStyle w:val="a4"/>
              <w:jc w:val="both"/>
            </w:pPr>
            <w:r>
              <w:t>IT1-00</w:t>
            </w:r>
            <w:r>
              <w:rPr>
                <w:rFonts w:hint="eastAsia"/>
              </w:rPr>
              <w:t>3</w:t>
            </w:r>
          </w:p>
        </w:tc>
      </w:tr>
      <w:tr w:rsidR="009430E5" w:rsidRPr="0070537C"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b/>
              </w:rPr>
              <w:t>Name</w:t>
            </w:r>
          </w:p>
        </w:tc>
        <w:tc>
          <w:tcPr>
            <w:tcW w:w="3828" w:type="pct"/>
            <w:vAlign w:val="center"/>
          </w:tcPr>
          <w:p w:rsidR="009430E5" w:rsidRPr="008272BE" w:rsidRDefault="009430E5" w:rsidP="009430E5">
            <w:pPr>
              <w:pStyle w:val="a4"/>
              <w:jc w:val="both"/>
              <w:rPr>
                <w:bCs/>
              </w:rPr>
            </w:pPr>
            <w:r w:rsidRPr="008272BE">
              <w:rPr>
                <w:rFonts w:hint="eastAsia"/>
                <w:bCs/>
              </w:rPr>
              <w:t>農業規則判定機制</w:t>
            </w:r>
          </w:p>
        </w:tc>
      </w:tr>
      <w:tr w:rsidR="009430E5" w:rsidRPr="0070537C"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b/>
              </w:rPr>
              <w:t>Test Target</w:t>
            </w:r>
          </w:p>
        </w:tc>
        <w:tc>
          <w:tcPr>
            <w:tcW w:w="3828" w:type="pct"/>
            <w:vAlign w:val="center"/>
          </w:tcPr>
          <w:p w:rsidR="009430E5" w:rsidRPr="008272BE" w:rsidRDefault="009430E5" w:rsidP="009430E5">
            <w:pPr>
              <w:pStyle w:val="a4"/>
              <w:jc w:val="both"/>
              <w:rPr>
                <w:bCs/>
              </w:rPr>
            </w:pPr>
            <w:r w:rsidRPr="008272BE">
              <w:rPr>
                <w:rFonts w:hint="eastAsia"/>
                <w:bCs/>
              </w:rPr>
              <w:t>本模組將使用於農業生產環境中，再將這些資料利用</w:t>
            </w:r>
            <w:proofErr w:type="gramStart"/>
            <w:r w:rsidRPr="008272BE">
              <w:rPr>
                <w:rFonts w:hint="eastAsia"/>
                <w:bCs/>
              </w:rPr>
              <w:t>複迴</w:t>
            </w:r>
            <w:proofErr w:type="gramEnd"/>
            <w:r w:rsidRPr="008272BE">
              <w:rPr>
                <w:rFonts w:hint="eastAsia"/>
                <w:bCs/>
              </w:rPr>
              <w:t>歸分析方式進行判定，最後再將所制定的規則，透過生產、預警以及監控進行知識庫的儲存。</w:t>
            </w:r>
          </w:p>
        </w:tc>
      </w:tr>
      <w:tr w:rsidR="009430E5" w:rsidRPr="0070537C"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b/>
              </w:rPr>
              <w:t>Reference</w:t>
            </w:r>
          </w:p>
        </w:tc>
        <w:tc>
          <w:tcPr>
            <w:tcW w:w="3828" w:type="pct"/>
            <w:vAlign w:val="center"/>
          </w:tcPr>
          <w:p w:rsidR="009430E5" w:rsidRPr="008272BE" w:rsidRDefault="009430E5" w:rsidP="009430E5">
            <w:pPr>
              <w:pStyle w:val="a4"/>
              <w:jc w:val="both"/>
              <w:rPr>
                <w:bCs/>
              </w:rPr>
            </w:pPr>
            <w:r w:rsidRPr="008272BE">
              <w:rPr>
                <w:rFonts w:hint="eastAsia"/>
                <w:bCs/>
              </w:rPr>
              <w:t>ARDM</w:t>
            </w:r>
            <w:r w:rsidRPr="008272BE">
              <w:rPr>
                <w:bCs/>
              </w:rPr>
              <w:t>-N-001</w:t>
            </w:r>
            <w:r w:rsidRPr="008272BE">
              <w:rPr>
                <w:rFonts w:hint="eastAsia"/>
                <w:bCs/>
              </w:rPr>
              <w:t>、</w:t>
            </w:r>
            <w:r w:rsidRPr="008272BE">
              <w:rPr>
                <w:rFonts w:hint="eastAsia"/>
                <w:bCs/>
              </w:rPr>
              <w:t>ARDM</w:t>
            </w:r>
            <w:r w:rsidRPr="008272BE">
              <w:rPr>
                <w:bCs/>
              </w:rPr>
              <w:t>-N-00</w:t>
            </w:r>
            <w:r w:rsidRPr="008272BE">
              <w:rPr>
                <w:rFonts w:hint="eastAsia"/>
                <w:bCs/>
              </w:rPr>
              <w:t>2</w:t>
            </w:r>
          </w:p>
          <w:p w:rsidR="009430E5" w:rsidRPr="008272BE" w:rsidRDefault="009430E5" w:rsidP="009430E5">
            <w:pPr>
              <w:pStyle w:val="a4"/>
              <w:jc w:val="both"/>
              <w:rPr>
                <w:bCs/>
              </w:rPr>
            </w:pPr>
            <w:r w:rsidRPr="008272BE">
              <w:rPr>
                <w:bCs/>
              </w:rPr>
              <w:t>ARDM-N-00</w:t>
            </w:r>
            <w:r w:rsidRPr="008272BE">
              <w:rPr>
                <w:rFonts w:hint="eastAsia"/>
                <w:bCs/>
              </w:rPr>
              <w:t>3</w:t>
            </w:r>
            <w:r w:rsidRPr="008272BE">
              <w:rPr>
                <w:rFonts w:hint="eastAsia"/>
                <w:bCs/>
              </w:rPr>
              <w:t>、</w:t>
            </w:r>
            <w:r w:rsidRPr="008272BE">
              <w:rPr>
                <w:rFonts w:hint="eastAsia"/>
                <w:bCs/>
              </w:rPr>
              <w:t>ARDM</w:t>
            </w:r>
            <w:r w:rsidRPr="008272BE">
              <w:rPr>
                <w:bCs/>
              </w:rPr>
              <w:t>-N-00</w:t>
            </w:r>
            <w:r w:rsidRPr="008272BE">
              <w:rPr>
                <w:rFonts w:hint="eastAsia"/>
                <w:bCs/>
              </w:rPr>
              <w:t>4</w:t>
            </w:r>
          </w:p>
          <w:p w:rsidR="009430E5" w:rsidRPr="008272BE" w:rsidRDefault="009430E5" w:rsidP="009430E5">
            <w:pPr>
              <w:pStyle w:val="a4"/>
              <w:jc w:val="both"/>
              <w:rPr>
                <w:bCs/>
              </w:rPr>
            </w:pPr>
            <w:r w:rsidRPr="008272BE">
              <w:rPr>
                <w:bCs/>
              </w:rPr>
              <w:t>AOM-N-00</w:t>
            </w:r>
            <w:r w:rsidRPr="008272BE">
              <w:rPr>
                <w:rFonts w:hint="eastAsia"/>
                <w:bCs/>
              </w:rPr>
              <w:t>9</w:t>
            </w:r>
            <w:r w:rsidRPr="008272BE">
              <w:rPr>
                <w:rFonts w:hint="eastAsia"/>
                <w:bCs/>
              </w:rPr>
              <w:t>、</w:t>
            </w:r>
            <w:r w:rsidRPr="008272BE">
              <w:rPr>
                <w:bCs/>
              </w:rPr>
              <w:t>AOM-N-0</w:t>
            </w:r>
            <w:r w:rsidRPr="008272BE">
              <w:rPr>
                <w:rFonts w:hint="eastAsia"/>
                <w:bCs/>
              </w:rPr>
              <w:t>10</w:t>
            </w:r>
          </w:p>
          <w:p w:rsidR="009430E5" w:rsidRPr="008272BE" w:rsidRDefault="009430E5" w:rsidP="009430E5">
            <w:pPr>
              <w:pStyle w:val="a4"/>
              <w:jc w:val="both"/>
              <w:rPr>
                <w:bCs/>
              </w:rPr>
            </w:pPr>
            <w:r w:rsidRPr="008272BE">
              <w:rPr>
                <w:bCs/>
              </w:rPr>
              <w:t>AFCDM-N-00</w:t>
            </w:r>
            <w:r w:rsidRPr="008272BE">
              <w:rPr>
                <w:rFonts w:hint="eastAsia"/>
                <w:bCs/>
              </w:rPr>
              <w:t>7</w:t>
            </w:r>
          </w:p>
        </w:tc>
      </w:tr>
      <w:tr w:rsidR="009430E5" w:rsidRPr="0070537C"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b/>
              </w:rPr>
              <w:t>Severity</w:t>
            </w:r>
          </w:p>
        </w:tc>
        <w:tc>
          <w:tcPr>
            <w:tcW w:w="3828" w:type="pct"/>
            <w:vAlign w:val="center"/>
          </w:tcPr>
          <w:p w:rsidR="009430E5" w:rsidRPr="008272BE" w:rsidRDefault="009430E5" w:rsidP="009430E5">
            <w:pPr>
              <w:pStyle w:val="a4"/>
              <w:jc w:val="both"/>
              <w:rPr>
                <w:bCs/>
              </w:rPr>
            </w:pPr>
            <w:r w:rsidRPr="008272BE">
              <w:rPr>
                <w:bCs/>
              </w:rPr>
              <w:t>1</w:t>
            </w:r>
          </w:p>
        </w:tc>
      </w:tr>
      <w:tr w:rsidR="009430E5" w:rsidRPr="0070537C"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b/>
              </w:rPr>
              <w:t>Instruction</w:t>
            </w:r>
          </w:p>
        </w:tc>
        <w:tc>
          <w:tcPr>
            <w:tcW w:w="3828" w:type="pct"/>
            <w:vAlign w:val="center"/>
          </w:tcPr>
          <w:p w:rsidR="009430E5" w:rsidRPr="008272BE" w:rsidRDefault="009430E5" w:rsidP="009430E5">
            <w:pPr>
              <w:pStyle w:val="a4"/>
              <w:jc w:val="both"/>
              <w:rPr>
                <w:bCs/>
              </w:rPr>
            </w:pPr>
            <w:r w:rsidRPr="008272BE">
              <w:rPr>
                <w:rFonts w:hint="eastAsia"/>
                <w:bCs/>
              </w:rPr>
              <w:t>收集目前環境狀態</w:t>
            </w:r>
          </w:p>
          <w:p w:rsidR="009430E5" w:rsidRPr="008272BE" w:rsidRDefault="009430E5" w:rsidP="009430E5">
            <w:pPr>
              <w:pStyle w:val="a4"/>
              <w:jc w:val="both"/>
              <w:rPr>
                <w:bCs/>
              </w:rPr>
            </w:pPr>
            <w:r w:rsidRPr="008272BE">
              <w:rPr>
                <w:rFonts w:hint="eastAsia"/>
                <w:bCs/>
              </w:rPr>
              <w:t>依據農業知識本體論中所建立的規則</w:t>
            </w:r>
          </w:p>
          <w:p w:rsidR="009430E5" w:rsidRPr="008272BE" w:rsidRDefault="009430E5" w:rsidP="009430E5">
            <w:pPr>
              <w:pStyle w:val="a4"/>
              <w:jc w:val="both"/>
              <w:rPr>
                <w:bCs/>
              </w:rPr>
            </w:pPr>
            <w:r w:rsidRPr="008272BE">
              <w:rPr>
                <w:rFonts w:hint="eastAsia"/>
                <w:bCs/>
              </w:rPr>
              <w:t>提供目前事件狀態給予智慧型模組</w:t>
            </w:r>
          </w:p>
          <w:p w:rsidR="009430E5" w:rsidRPr="008272BE" w:rsidRDefault="009430E5" w:rsidP="009430E5">
            <w:pPr>
              <w:pStyle w:val="a4"/>
              <w:jc w:val="both"/>
              <w:rPr>
                <w:bCs/>
              </w:rPr>
            </w:pPr>
            <w:r w:rsidRPr="008272BE">
              <w:rPr>
                <w:rFonts w:hint="eastAsia"/>
                <w:bCs/>
              </w:rPr>
              <w:t>最後再將所制定的規則，透過生產、預警以及監控進行知識庫的儲存。</w:t>
            </w:r>
          </w:p>
        </w:tc>
      </w:tr>
      <w:tr w:rsidR="009430E5" w:rsidRPr="0070537C" w:rsidTr="009430E5">
        <w:trPr>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b/>
              </w:rPr>
              <w:t>Expected Result</w:t>
            </w:r>
          </w:p>
        </w:tc>
        <w:tc>
          <w:tcPr>
            <w:tcW w:w="3828" w:type="pct"/>
            <w:vAlign w:val="center"/>
          </w:tcPr>
          <w:p w:rsidR="009430E5" w:rsidRPr="008272BE" w:rsidRDefault="009430E5" w:rsidP="009430E5">
            <w:pPr>
              <w:pStyle w:val="a4"/>
              <w:jc w:val="both"/>
              <w:rPr>
                <w:bCs/>
              </w:rPr>
            </w:pPr>
            <w:r w:rsidRPr="008272BE">
              <w:rPr>
                <w:rFonts w:hint="eastAsia"/>
                <w:bCs/>
              </w:rPr>
              <w:t>可根據本體論資料規則判斷。</w:t>
            </w:r>
          </w:p>
          <w:p w:rsidR="009430E5" w:rsidRPr="008272BE" w:rsidRDefault="009430E5" w:rsidP="009430E5">
            <w:pPr>
              <w:pStyle w:val="a4"/>
              <w:jc w:val="both"/>
              <w:rPr>
                <w:bCs/>
              </w:rPr>
            </w:pPr>
            <w:r w:rsidRPr="008272BE">
              <w:rPr>
                <w:bCs/>
              </w:rPr>
              <w:t>子計畫所交付的軟體需依</w:t>
            </w:r>
            <w:r w:rsidRPr="008272BE">
              <w:rPr>
                <w:bCs/>
              </w:rPr>
              <w:t>ARDM</w:t>
            </w:r>
            <w:r w:rsidRPr="008272BE">
              <w:rPr>
                <w:bCs/>
              </w:rPr>
              <w:t>需求規格來建造。</w:t>
            </w:r>
          </w:p>
          <w:p w:rsidR="009430E5" w:rsidRPr="008272BE" w:rsidRDefault="009430E5" w:rsidP="009430E5">
            <w:pPr>
              <w:pStyle w:val="a4"/>
              <w:jc w:val="both"/>
              <w:rPr>
                <w:bCs/>
              </w:rPr>
            </w:pPr>
            <w:r w:rsidRPr="008272BE">
              <w:rPr>
                <w:bCs/>
              </w:rPr>
              <w:t>使用者</w:t>
            </w:r>
            <w:r w:rsidRPr="008272BE">
              <w:rPr>
                <w:rFonts w:hint="eastAsia"/>
                <w:bCs/>
              </w:rPr>
              <w:t>可監控、預警與生產功能。</w:t>
            </w:r>
          </w:p>
        </w:tc>
      </w:tr>
      <w:tr w:rsidR="009430E5" w:rsidRPr="0070537C" w:rsidTr="009430E5">
        <w:trPr>
          <w:trHeight w:val="276"/>
          <w:jc w:val="center"/>
        </w:trPr>
        <w:tc>
          <w:tcPr>
            <w:tcW w:w="1172" w:type="pct"/>
            <w:shd w:val="clear" w:color="auto" w:fill="BFBFBF" w:themeFill="background1" w:themeFillShade="BF"/>
            <w:vAlign w:val="center"/>
          </w:tcPr>
          <w:p w:rsidR="009430E5" w:rsidRPr="009430E5" w:rsidRDefault="009430E5" w:rsidP="009430E5">
            <w:pPr>
              <w:pStyle w:val="a4"/>
              <w:rPr>
                <w:b/>
              </w:rPr>
            </w:pPr>
            <w:r w:rsidRPr="009430E5">
              <w:rPr>
                <w:b/>
              </w:rPr>
              <w:t>Cleanup</w:t>
            </w:r>
          </w:p>
        </w:tc>
        <w:tc>
          <w:tcPr>
            <w:tcW w:w="3828" w:type="pct"/>
            <w:vAlign w:val="center"/>
          </w:tcPr>
          <w:p w:rsidR="009430E5" w:rsidRPr="008272BE" w:rsidRDefault="009430E5" w:rsidP="009430E5">
            <w:pPr>
              <w:pStyle w:val="a4"/>
              <w:jc w:val="both"/>
              <w:rPr>
                <w:bCs/>
              </w:rPr>
            </w:pPr>
            <w:r w:rsidRPr="008272BE">
              <w:rPr>
                <w:bCs/>
              </w:rPr>
              <w:t>無。</w:t>
            </w:r>
          </w:p>
        </w:tc>
      </w:tr>
    </w:tbl>
    <w:p w:rsidR="009430E5" w:rsidRDefault="009430E5" w:rsidP="009430E5">
      <w:pPr>
        <w:ind w:firstLine="480"/>
        <w:rPr>
          <w:rFonts w:hint="eastAsia"/>
        </w:rPr>
      </w:pPr>
    </w:p>
    <w:p w:rsidR="009430E5" w:rsidRDefault="009430E5" w:rsidP="009430E5">
      <w:pPr>
        <w:ind w:firstLine="480"/>
        <w:rPr>
          <w:rFonts w:hint="eastAsia"/>
        </w:rPr>
      </w:pPr>
      <w:r w:rsidRPr="0070537C">
        <w:t>主要驗證</w:t>
      </w:r>
      <w:r w:rsidRPr="0070537C">
        <w:t xml:space="preserve"> [</w:t>
      </w:r>
      <w:bookmarkStart w:id="335" w:name="OLE_LINK318"/>
      <w:bookmarkStart w:id="336" w:name="OLE_LINK319"/>
      <w:bookmarkStart w:id="337" w:name="OLE_LINK320"/>
      <w:r>
        <w:rPr>
          <w:bCs/>
        </w:rPr>
        <w:t>IIIBM</w:t>
      </w:r>
      <w:r w:rsidRPr="0070537C">
        <w:t xml:space="preserve"> </w:t>
      </w:r>
      <w:bookmarkEnd w:id="335"/>
      <w:bookmarkEnd w:id="336"/>
      <w:bookmarkEnd w:id="337"/>
      <w:r w:rsidRPr="0070537C">
        <w:t>-N-010]</w:t>
      </w:r>
      <w:r w:rsidRPr="0070537C">
        <w:t>與</w:t>
      </w:r>
      <w:r w:rsidRPr="0070537C">
        <w:t>[</w:t>
      </w:r>
      <w:r>
        <w:rPr>
          <w:bCs/>
        </w:rPr>
        <w:t>IIIBM</w:t>
      </w:r>
      <w:r w:rsidRPr="0070537C">
        <w:t xml:space="preserve"> -N-011]</w:t>
      </w:r>
      <w:r w:rsidRPr="0070537C">
        <w:t>需求，交由</w:t>
      </w:r>
      <w:r w:rsidRPr="0070537C">
        <w:t>[</w:t>
      </w:r>
      <w:r>
        <w:rPr>
          <w:bCs/>
        </w:rPr>
        <w:t>IIIBM</w:t>
      </w:r>
      <w:r w:rsidRPr="0070537C">
        <w:t xml:space="preserve"> -N-001]</w:t>
      </w:r>
      <w:r w:rsidRPr="0070537C">
        <w:t>進行異質資料收集，再經由</w:t>
      </w:r>
      <w:r w:rsidRPr="0070537C">
        <w:t>[</w:t>
      </w:r>
      <w:r>
        <w:rPr>
          <w:bCs/>
        </w:rPr>
        <w:t>IIIBM</w:t>
      </w:r>
      <w:r w:rsidRPr="0070537C">
        <w:t xml:space="preserve"> -N-002]</w:t>
      </w:r>
      <w:r w:rsidRPr="0070537C">
        <w:t>設定分配的門檻值，透過</w:t>
      </w:r>
      <w:r w:rsidRPr="0070537C">
        <w:t>[</w:t>
      </w:r>
      <w:r>
        <w:rPr>
          <w:bCs/>
        </w:rPr>
        <w:t>IIIBM</w:t>
      </w:r>
      <w:r w:rsidRPr="0070537C">
        <w:t xml:space="preserve"> -N-005]</w:t>
      </w:r>
      <w:r w:rsidRPr="0070537C">
        <w:t>與</w:t>
      </w:r>
      <w:r w:rsidRPr="0070537C">
        <w:t>[</w:t>
      </w:r>
      <w:r>
        <w:rPr>
          <w:bCs/>
        </w:rPr>
        <w:t>IIIBM</w:t>
      </w:r>
      <w:r w:rsidRPr="0070537C">
        <w:t xml:space="preserve"> -N-008]</w:t>
      </w:r>
      <w:r w:rsidRPr="0070537C">
        <w:t>判斷資料所需分配之位置。</w:t>
      </w:r>
    </w:p>
    <w:p w:rsidR="009430E5" w:rsidRPr="0070537C" w:rsidRDefault="009430E5" w:rsidP="009430E5">
      <w:pPr>
        <w:ind w:firstLine="561"/>
        <w:rPr>
          <w:b/>
          <w:sz w:val="28"/>
          <w:szCs w:val="28"/>
        </w:rPr>
      </w:pPr>
    </w:p>
    <w:tbl>
      <w:tblPr>
        <w:tblW w:w="8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6411"/>
      </w:tblGrid>
      <w:tr w:rsidR="009430E5" w:rsidRPr="009430E5" w:rsidTr="009430E5">
        <w:tc>
          <w:tcPr>
            <w:tcW w:w="1951" w:type="dxa"/>
            <w:shd w:val="clear" w:color="auto" w:fill="BFBFBF" w:themeFill="background1" w:themeFillShade="BF"/>
            <w:vAlign w:val="center"/>
          </w:tcPr>
          <w:p w:rsidR="009430E5" w:rsidRPr="009430E5" w:rsidRDefault="009430E5" w:rsidP="009430E5">
            <w:pPr>
              <w:pStyle w:val="a4"/>
              <w:rPr>
                <w:b/>
              </w:rPr>
            </w:pPr>
            <w:r w:rsidRPr="009430E5">
              <w:rPr>
                <w:b/>
              </w:rPr>
              <w:lastRenderedPageBreak/>
              <w:t>Identification</w:t>
            </w:r>
          </w:p>
        </w:tc>
        <w:tc>
          <w:tcPr>
            <w:tcW w:w="6411" w:type="dxa"/>
            <w:vAlign w:val="center"/>
          </w:tcPr>
          <w:p w:rsidR="009430E5" w:rsidRPr="009430E5" w:rsidRDefault="009430E5" w:rsidP="009430E5">
            <w:pPr>
              <w:pStyle w:val="a4"/>
              <w:jc w:val="both"/>
            </w:pPr>
            <w:r w:rsidRPr="009430E5">
              <w:t>IT3</w:t>
            </w:r>
          </w:p>
        </w:tc>
      </w:tr>
      <w:tr w:rsidR="009430E5" w:rsidRPr="009430E5" w:rsidTr="009430E5">
        <w:tc>
          <w:tcPr>
            <w:tcW w:w="1951" w:type="dxa"/>
            <w:shd w:val="clear" w:color="auto" w:fill="BFBFBF" w:themeFill="background1" w:themeFillShade="BF"/>
            <w:vAlign w:val="center"/>
          </w:tcPr>
          <w:p w:rsidR="009430E5" w:rsidRPr="009430E5" w:rsidRDefault="009430E5" w:rsidP="009430E5">
            <w:pPr>
              <w:pStyle w:val="a4"/>
              <w:rPr>
                <w:b/>
              </w:rPr>
            </w:pPr>
            <w:r w:rsidRPr="009430E5">
              <w:rPr>
                <w:b/>
              </w:rPr>
              <w:t>Name</w:t>
            </w:r>
          </w:p>
        </w:tc>
        <w:tc>
          <w:tcPr>
            <w:tcW w:w="6411" w:type="dxa"/>
            <w:vAlign w:val="center"/>
          </w:tcPr>
          <w:p w:rsidR="009430E5" w:rsidRPr="009430E5" w:rsidRDefault="009430E5" w:rsidP="009430E5">
            <w:pPr>
              <w:pStyle w:val="a4"/>
              <w:jc w:val="both"/>
            </w:pPr>
            <w:r w:rsidRPr="009430E5">
              <w:t>異質感測服務閘道器</w:t>
            </w:r>
            <w:r w:rsidRPr="009430E5">
              <w:t>(Heterogeneous Sensor Service Gateway)</w:t>
            </w:r>
            <w:r w:rsidRPr="009430E5">
              <w:t>負責收集感測資料，再透過</w:t>
            </w:r>
            <w:r w:rsidRPr="009430E5">
              <w:t>M2M</w:t>
            </w:r>
            <w:r w:rsidRPr="009430E5">
              <w:t>服務伺服器進行資料分配</w:t>
            </w:r>
          </w:p>
        </w:tc>
      </w:tr>
      <w:tr w:rsidR="009430E5" w:rsidRPr="009430E5" w:rsidTr="009430E5">
        <w:tc>
          <w:tcPr>
            <w:tcW w:w="1951" w:type="dxa"/>
            <w:shd w:val="clear" w:color="auto" w:fill="BFBFBF" w:themeFill="background1" w:themeFillShade="BF"/>
            <w:vAlign w:val="center"/>
          </w:tcPr>
          <w:p w:rsidR="009430E5" w:rsidRPr="009430E5" w:rsidRDefault="009430E5" w:rsidP="009430E5">
            <w:pPr>
              <w:pStyle w:val="a4"/>
              <w:rPr>
                <w:b/>
              </w:rPr>
            </w:pPr>
            <w:r w:rsidRPr="009430E5">
              <w:rPr>
                <w:b/>
              </w:rPr>
              <w:t>Test Target</w:t>
            </w:r>
          </w:p>
        </w:tc>
        <w:tc>
          <w:tcPr>
            <w:tcW w:w="6411" w:type="dxa"/>
            <w:vAlign w:val="center"/>
          </w:tcPr>
          <w:p w:rsidR="009430E5" w:rsidRPr="009430E5" w:rsidRDefault="009430E5" w:rsidP="009430E5">
            <w:pPr>
              <w:pStyle w:val="a4"/>
              <w:jc w:val="both"/>
            </w:pPr>
            <w:r w:rsidRPr="009430E5">
              <w:t>測試異質感測服務閘道器能否將資料完整傳送至</w:t>
            </w:r>
            <w:r w:rsidRPr="009430E5">
              <w:t>M2M</w:t>
            </w:r>
            <w:r w:rsidRPr="009430E5">
              <w:t>服務伺服器進行資料分配。</w:t>
            </w:r>
          </w:p>
        </w:tc>
      </w:tr>
      <w:tr w:rsidR="009430E5" w:rsidRPr="009430E5" w:rsidTr="009430E5">
        <w:tc>
          <w:tcPr>
            <w:tcW w:w="1951" w:type="dxa"/>
            <w:shd w:val="clear" w:color="auto" w:fill="BFBFBF" w:themeFill="background1" w:themeFillShade="BF"/>
            <w:vAlign w:val="center"/>
          </w:tcPr>
          <w:p w:rsidR="009430E5" w:rsidRPr="009430E5" w:rsidRDefault="009430E5" w:rsidP="009430E5">
            <w:pPr>
              <w:pStyle w:val="a4"/>
              <w:rPr>
                <w:b/>
              </w:rPr>
            </w:pPr>
            <w:r w:rsidRPr="009430E5">
              <w:rPr>
                <w:b/>
              </w:rPr>
              <w:t>Reference</w:t>
            </w:r>
          </w:p>
        </w:tc>
        <w:tc>
          <w:tcPr>
            <w:tcW w:w="6411" w:type="dxa"/>
            <w:vAlign w:val="center"/>
          </w:tcPr>
          <w:p w:rsidR="009430E5" w:rsidRPr="009430E5" w:rsidRDefault="009430E5" w:rsidP="009430E5">
            <w:pPr>
              <w:pStyle w:val="a4"/>
              <w:jc w:val="both"/>
            </w:pPr>
            <w:r w:rsidRPr="009430E5">
              <w:t>IIIBM -N-001</w:t>
            </w:r>
          </w:p>
          <w:p w:rsidR="009430E5" w:rsidRPr="009430E5" w:rsidRDefault="009430E5" w:rsidP="009430E5">
            <w:pPr>
              <w:pStyle w:val="a4"/>
              <w:jc w:val="both"/>
            </w:pPr>
            <w:r w:rsidRPr="009430E5">
              <w:t>IIIBM -N-002</w:t>
            </w:r>
          </w:p>
          <w:p w:rsidR="009430E5" w:rsidRPr="009430E5" w:rsidRDefault="009430E5" w:rsidP="009430E5">
            <w:pPr>
              <w:pStyle w:val="a4"/>
              <w:jc w:val="both"/>
            </w:pPr>
            <w:r w:rsidRPr="009430E5">
              <w:t>IIIBM -N-005</w:t>
            </w:r>
          </w:p>
          <w:p w:rsidR="009430E5" w:rsidRPr="009430E5" w:rsidRDefault="009430E5" w:rsidP="009430E5">
            <w:pPr>
              <w:pStyle w:val="a4"/>
              <w:jc w:val="both"/>
            </w:pPr>
            <w:r w:rsidRPr="009430E5">
              <w:t xml:space="preserve">IIIBM -N-008 </w:t>
            </w:r>
          </w:p>
          <w:p w:rsidR="009430E5" w:rsidRPr="009430E5" w:rsidRDefault="009430E5" w:rsidP="009430E5">
            <w:pPr>
              <w:pStyle w:val="a4"/>
              <w:jc w:val="both"/>
            </w:pPr>
            <w:r w:rsidRPr="009430E5">
              <w:t>IIIBM -N-010</w:t>
            </w:r>
          </w:p>
          <w:p w:rsidR="009430E5" w:rsidRPr="009430E5" w:rsidRDefault="009430E5" w:rsidP="009430E5">
            <w:pPr>
              <w:pStyle w:val="a4"/>
              <w:jc w:val="both"/>
            </w:pPr>
            <w:r w:rsidRPr="009430E5">
              <w:t>IIIBM -N-011</w:t>
            </w:r>
          </w:p>
        </w:tc>
      </w:tr>
      <w:tr w:rsidR="009430E5" w:rsidRPr="009430E5" w:rsidTr="009430E5">
        <w:tc>
          <w:tcPr>
            <w:tcW w:w="1951" w:type="dxa"/>
            <w:shd w:val="clear" w:color="auto" w:fill="BFBFBF" w:themeFill="background1" w:themeFillShade="BF"/>
            <w:vAlign w:val="center"/>
          </w:tcPr>
          <w:p w:rsidR="009430E5" w:rsidRPr="009430E5" w:rsidRDefault="009430E5" w:rsidP="009430E5">
            <w:pPr>
              <w:pStyle w:val="a4"/>
              <w:rPr>
                <w:b/>
              </w:rPr>
            </w:pPr>
            <w:r w:rsidRPr="009430E5">
              <w:rPr>
                <w:b/>
              </w:rPr>
              <w:t>Severity</w:t>
            </w:r>
          </w:p>
        </w:tc>
        <w:tc>
          <w:tcPr>
            <w:tcW w:w="6411" w:type="dxa"/>
            <w:vAlign w:val="center"/>
          </w:tcPr>
          <w:p w:rsidR="009430E5" w:rsidRPr="009430E5" w:rsidRDefault="009430E5" w:rsidP="009430E5">
            <w:pPr>
              <w:pStyle w:val="a4"/>
              <w:jc w:val="both"/>
            </w:pPr>
            <w:r w:rsidRPr="009430E5">
              <w:t>1</w:t>
            </w:r>
          </w:p>
        </w:tc>
      </w:tr>
      <w:tr w:rsidR="009430E5" w:rsidRPr="009430E5" w:rsidTr="009430E5">
        <w:tc>
          <w:tcPr>
            <w:tcW w:w="1951" w:type="dxa"/>
            <w:shd w:val="clear" w:color="auto" w:fill="BFBFBF" w:themeFill="background1" w:themeFillShade="BF"/>
            <w:vAlign w:val="center"/>
          </w:tcPr>
          <w:p w:rsidR="009430E5" w:rsidRPr="009430E5" w:rsidRDefault="009430E5" w:rsidP="009430E5">
            <w:pPr>
              <w:pStyle w:val="a4"/>
              <w:rPr>
                <w:b/>
              </w:rPr>
            </w:pPr>
            <w:r w:rsidRPr="009430E5">
              <w:rPr>
                <w:b/>
              </w:rPr>
              <w:t>Instruction</w:t>
            </w:r>
          </w:p>
        </w:tc>
        <w:tc>
          <w:tcPr>
            <w:tcW w:w="6411" w:type="dxa"/>
            <w:vAlign w:val="center"/>
          </w:tcPr>
          <w:p w:rsidR="009430E5" w:rsidRPr="009430E5" w:rsidRDefault="009430E5" w:rsidP="009430E5">
            <w:pPr>
              <w:pStyle w:val="a4"/>
              <w:jc w:val="both"/>
            </w:pPr>
            <w:r w:rsidRPr="009430E5">
              <w:t>藉由異質感測服務閘道器進行資料收集</w:t>
            </w:r>
          </w:p>
          <w:p w:rsidR="009430E5" w:rsidRPr="009430E5" w:rsidRDefault="009430E5" w:rsidP="009430E5">
            <w:pPr>
              <w:pStyle w:val="a4"/>
              <w:jc w:val="both"/>
            </w:pPr>
            <w:r w:rsidRPr="009430E5">
              <w:t>設定判斷</w:t>
            </w:r>
            <w:r w:rsidRPr="009430E5">
              <w:rPr>
                <w:rFonts w:hint="eastAsia"/>
              </w:rPr>
              <w:t>資料類型</w:t>
            </w:r>
            <w:r w:rsidRPr="009430E5">
              <w:t>之標準</w:t>
            </w:r>
            <w:r w:rsidRPr="009430E5">
              <w:rPr>
                <w:rFonts w:hint="eastAsia"/>
              </w:rPr>
              <w:t>(</w:t>
            </w:r>
            <w:r w:rsidRPr="009430E5">
              <w:rPr>
                <w:rFonts w:hint="eastAsia"/>
              </w:rPr>
              <w:t>字串、影像、影片</w:t>
            </w:r>
            <w:r w:rsidRPr="009430E5">
              <w:rPr>
                <w:rFonts w:hint="eastAsia"/>
              </w:rPr>
              <w:t>)</w:t>
            </w:r>
          </w:p>
          <w:p w:rsidR="009430E5" w:rsidRPr="009430E5" w:rsidRDefault="009430E5" w:rsidP="009430E5">
            <w:pPr>
              <w:pStyle w:val="a4"/>
              <w:jc w:val="both"/>
            </w:pPr>
            <w:r w:rsidRPr="009430E5">
              <w:rPr>
                <w:rFonts w:hint="eastAsia"/>
              </w:rPr>
              <w:t>進行資料合適的通訊協定分配</w:t>
            </w:r>
          </w:p>
        </w:tc>
      </w:tr>
      <w:tr w:rsidR="009430E5" w:rsidRPr="009430E5" w:rsidTr="009430E5">
        <w:tc>
          <w:tcPr>
            <w:tcW w:w="1951" w:type="dxa"/>
            <w:shd w:val="clear" w:color="auto" w:fill="BFBFBF" w:themeFill="background1" w:themeFillShade="BF"/>
            <w:vAlign w:val="center"/>
          </w:tcPr>
          <w:p w:rsidR="009430E5" w:rsidRPr="009430E5" w:rsidRDefault="009430E5" w:rsidP="009430E5">
            <w:pPr>
              <w:pStyle w:val="a4"/>
              <w:rPr>
                <w:b/>
              </w:rPr>
            </w:pPr>
            <w:r w:rsidRPr="009430E5">
              <w:rPr>
                <w:b/>
              </w:rPr>
              <w:t>Expected Result</w:t>
            </w:r>
          </w:p>
        </w:tc>
        <w:tc>
          <w:tcPr>
            <w:tcW w:w="6411" w:type="dxa"/>
            <w:vAlign w:val="center"/>
          </w:tcPr>
          <w:p w:rsidR="009430E5" w:rsidRPr="009430E5" w:rsidRDefault="009430E5" w:rsidP="009430E5">
            <w:pPr>
              <w:pStyle w:val="a4"/>
              <w:jc w:val="both"/>
            </w:pPr>
            <w:r w:rsidRPr="009430E5">
              <w:t>完整收集異質感測資料</w:t>
            </w:r>
          </w:p>
          <w:p w:rsidR="009430E5" w:rsidRPr="009430E5" w:rsidRDefault="009430E5" w:rsidP="009430E5">
            <w:pPr>
              <w:pStyle w:val="a4"/>
              <w:jc w:val="both"/>
            </w:pPr>
            <w:r w:rsidRPr="009430E5">
              <w:t>可判斷感測資料之類型</w:t>
            </w:r>
          </w:p>
          <w:p w:rsidR="009430E5" w:rsidRPr="009430E5" w:rsidRDefault="009430E5" w:rsidP="009430E5">
            <w:pPr>
              <w:pStyle w:val="a4"/>
              <w:jc w:val="both"/>
            </w:pPr>
            <w:r w:rsidRPr="009430E5">
              <w:t>可根據判斷結果分配合適</w:t>
            </w:r>
            <w:r w:rsidRPr="009430E5">
              <w:rPr>
                <w:rFonts w:hint="eastAsia"/>
              </w:rPr>
              <w:t>的通訊協定進行傳送</w:t>
            </w:r>
          </w:p>
        </w:tc>
      </w:tr>
      <w:tr w:rsidR="009430E5" w:rsidRPr="009430E5" w:rsidTr="009430E5">
        <w:tc>
          <w:tcPr>
            <w:tcW w:w="1951" w:type="dxa"/>
            <w:shd w:val="clear" w:color="auto" w:fill="BFBFBF" w:themeFill="background1" w:themeFillShade="BF"/>
            <w:vAlign w:val="center"/>
          </w:tcPr>
          <w:p w:rsidR="009430E5" w:rsidRPr="009430E5" w:rsidRDefault="009430E5" w:rsidP="009430E5">
            <w:pPr>
              <w:pStyle w:val="a4"/>
              <w:rPr>
                <w:b/>
              </w:rPr>
            </w:pPr>
            <w:r w:rsidRPr="009430E5">
              <w:rPr>
                <w:b/>
              </w:rPr>
              <w:t>Cleanup</w:t>
            </w:r>
          </w:p>
        </w:tc>
        <w:tc>
          <w:tcPr>
            <w:tcW w:w="6411" w:type="dxa"/>
            <w:vAlign w:val="center"/>
          </w:tcPr>
          <w:p w:rsidR="009430E5" w:rsidRPr="009430E5" w:rsidRDefault="009430E5" w:rsidP="009430E5">
            <w:pPr>
              <w:pStyle w:val="a4"/>
              <w:jc w:val="both"/>
            </w:pPr>
            <w:r w:rsidRPr="009430E5">
              <w:t>無。</w:t>
            </w:r>
          </w:p>
        </w:tc>
      </w:tr>
    </w:tbl>
    <w:p w:rsidR="009430E5" w:rsidRDefault="009430E5" w:rsidP="009430E5">
      <w:pPr>
        <w:ind w:firstLine="480"/>
        <w:rPr>
          <w:rFonts w:hint="eastAsia"/>
        </w:rPr>
      </w:pPr>
      <w:bookmarkStart w:id="338" w:name="_Toc419404094"/>
      <w:bookmarkStart w:id="339" w:name="_Toc419490394"/>
      <w:bookmarkStart w:id="340" w:name="_Toc419490519"/>
      <w:bookmarkStart w:id="341" w:name="_Toc419490962"/>
    </w:p>
    <w:p w:rsidR="009430E5" w:rsidRPr="007E36F8" w:rsidRDefault="009430E5" w:rsidP="009430E5">
      <w:pPr>
        <w:ind w:firstLine="480"/>
      </w:pPr>
      <w:r w:rsidRPr="0070537C">
        <w:t>主要驗證</w:t>
      </w:r>
      <w:r w:rsidRPr="0070537C">
        <w:t>AT</w:t>
      </w:r>
      <w:r>
        <w:rPr>
          <w:rFonts w:hint="eastAsia"/>
        </w:rPr>
        <w:t>2</w:t>
      </w:r>
      <w:r w:rsidRPr="0070537C">
        <w:t>至</w:t>
      </w:r>
      <w:r w:rsidRPr="0070537C">
        <w:t>AT3</w:t>
      </w:r>
      <w:r>
        <w:rPr>
          <w:rFonts w:hint="eastAsia"/>
        </w:rPr>
        <w:t>能否使用重建的</w:t>
      </w:r>
      <w:r>
        <w:rPr>
          <w:rFonts w:hint="eastAsia"/>
        </w:rPr>
        <w:t>3D</w:t>
      </w:r>
      <w:r>
        <w:rPr>
          <w:rFonts w:hint="eastAsia"/>
        </w:rPr>
        <w:t>環境定位，</w:t>
      </w:r>
      <w:r w:rsidRPr="0070537C">
        <w:t>依據</w:t>
      </w:r>
      <w:r>
        <w:rPr>
          <w:rFonts w:hint="eastAsia"/>
          <w:b/>
        </w:rPr>
        <w:t>VPM</w:t>
      </w:r>
      <w:r>
        <w:rPr>
          <w:b/>
        </w:rPr>
        <w:t>-N-00</w:t>
      </w:r>
      <w:r>
        <w:rPr>
          <w:rFonts w:hint="eastAsia"/>
          <w:b/>
        </w:rPr>
        <w:t>1</w:t>
      </w:r>
      <w:r w:rsidRPr="0070537C">
        <w:t>至</w:t>
      </w:r>
      <w:r>
        <w:rPr>
          <w:rFonts w:hint="eastAsia"/>
          <w:b/>
        </w:rPr>
        <w:t>VPM</w:t>
      </w:r>
      <w:r w:rsidRPr="00C56B31">
        <w:rPr>
          <w:b/>
        </w:rPr>
        <w:t xml:space="preserve"> -N-00</w:t>
      </w:r>
      <w:r>
        <w:rPr>
          <w:rFonts w:hint="eastAsia"/>
          <w:b/>
        </w:rPr>
        <w:t>4</w:t>
      </w:r>
      <w:r w:rsidRPr="0070537C">
        <w:t>，所設計之需求</w:t>
      </w:r>
      <w:r>
        <w:rPr>
          <w:rFonts w:hint="eastAsia"/>
        </w:rPr>
        <w:t>，</w:t>
      </w:r>
      <w:r w:rsidRPr="0070537C">
        <w:t>本測試主要</w:t>
      </w:r>
      <w:r>
        <w:t>測試</w:t>
      </w:r>
      <w:r>
        <w:rPr>
          <w:rFonts w:hint="eastAsia"/>
        </w:rPr>
        <w:t>是否能計算出</w:t>
      </w:r>
      <w:r>
        <w:rPr>
          <w:rFonts w:hint="eastAsia"/>
        </w:rPr>
        <w:t>3D</w:t>
      </w:r>
      <w:r>
        <w:rPr>
          <w:rFonts w:hint="eastAsia"/>
        </w:rPr>
        <w:t>世界座標並計算目標與</w:t>
      </w:r>
      <w:r>
        <w:rPr>
          <w:rFonts w:hint="eastAsia"/>
        </w:rPr>
        <w:t>CCD</w:t>
      </w:r>
      <w:r>
        <w:rPr>
          <w:rFonts w:hint="eastAsia"/>
        </w:rPr>
        <w:t>相機的實際距離</w:t>
      </w:r>
      <w:r w:rsidRPr="0070537C">
        <w:t>。</w:t>
      </w:r>
      <w:bookmarkEnd w:id="338"/>
      <w:bookmarkEnd w:id="339"/>
      <w:bookmarkEnd w:id="340"/>
      <w:bookmarkEnd w:id="341"/>
      <w:r w:rsidRPr="0070537C">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6565"/>
      </w:tblGrid>
      <w:tr w:rsidR="009430E5" w:rsidRPr="0070537C"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b/>
              </w:rPr>
              <w:t>Identification</w:t>
            </w:r>
          </w:p>
        </w:tc>
        <w:tc>
          <w:tcPr>
            <w:tcW w:w="3852" w:type="pct"/>
            <w:vAlign w:val="center"/>
          </w:tcPr>
          <w:p w:rsidR="009430E5" w:rsidRPr="0070537C" w:rsidRDefault="009430E5" w:rsidP="000724F7">
            <w:pPr>
              <w:pStyle w:val="a4"/>
              <w:jc w:val="both"/>
            </w:pPr>
            <w:r w:rsidRPr="0070537C">
              <w:t>IT</w:t>
            </w:r>
            <w:r w:rsidRPr="0070537C">
              <w:rPr>
                <w:rFonts w:hint="eastAsia"/>
              </w:rPr>
              <w:t>3</w:t>
            </w:r>
          </w:p>
        </w:tc>
      </w:tr>
      <w:tr w:rsidR="009430E5" w:rsidRPr="0070537C"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b/>
              </w:rPr>
              <w:t>Name</w:t>
            </w:r>
          </w:p>
        </w:tc>
        <w:tc>
          <w:tcPr>
            <w:tcW w:w="3852" w:type="pct"/>
            <w:vAlign w:val="center"/>
          </w:tcPr>
          <w:p w:rsidR="009430E5" w:rsidRPr="0070537C" w:rsidRDefault="009430E5" w:rsidP="000724F7">
            <w:pPr>
              <w:pStyle w:val="a4"/>
              <w:jc w:val="both"/>
            </w:pPr>
            <w:r>
              <w:rPr>
                <w:rFonts w:hint="eastAsia"/>
              </w:rPr>
              <w:t>3D</w:t>
            </w:r>
            <w:r>
              <w:rPr>
                <w:rFonts w:hint="eastAsia"/>
              </w:rPr>
              <w:t>環境定位</w:t>
            </w:r>
          </w:p>
        </w:tc>
      </w:tr>
      <w:tr w:rsidR="009430E5" w:rsidRPr="0070537C"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b/>
              </w:rPr>
              <w:lastRenderedPageBreak/>
              <w:t>Test Target</w:t>
            </w:r>
          </w:p>
        </w:tc>
        <w:tc>
          <w:tcPr>
            <w:tcW w:w="3852" w:type="pct"/>
            <w:vAlign w:val="center"/>
          </w:tcPr>
          <w:p w:rsidR="009430E5" w:rsidRPr="0070537C" w:rsidRDefault="009430E5" w:rsidP="000724F7">
            <w:pPr>
              <w:pStyle w:val="a4"/>
              <w:jc w:val="both"/>
            </w:pPr>
            <w:r w:rsidRPr="0070537C">
              <w:t>測</w:t>
            </w:r>
            <w:r>
              <w:rPr>
                <w:rFonts w:hint="eastAsia"/>
              </w:rPr>
              <w:t>試是否能利用重建</w:t>
            </w:r>
            <w:r>
              <w:rPr>
                <w:rFonts w:hint="eastAsia"/>
              </w:rPr>
              <w:t>3D</w:t>
            </w:r>
            <w:r>
              <w:rPr>
                <w:rFonts w:hint="eastAsia"/>
              </w:rPr>
              <w:t>環境來得</w:t>
            </w:r>
            <w:r>
              <w:rPr>
                <w:rFonts w:hint="eastAsia"/>
              </w:rPr>
              <w:t>3D</w:t>
            </w:r>
            <w:r>
              <w:rPr>
                <w:rFonts w:hint="eastAsia"/>
              </w:rPr>
              <w:t>世界座標</w:t>
            </w:r>
            <w:r w:rsidRPr="0070537C">
              <w:t>。</w:t>
            </w:r>
          </w:p>
        </w:tc>
      </w:tr>
      <w:tr w:rsidR="009430E5" w:rsidRPr="0070537C"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b/>
              </w:rPr>
              <w:t>Reference</w:t>
            </w:r>
          </w:p>
        </w:tc>
        <w:tc>
          <w:tcPr>
            <w:tcW w:w="3852" w:type="pct"/>
            <w:vAlign w:val="center"/>
          </w:tcPr>
          <w:p w:rsidR="009430E5" w:rsidRPr="00E85B44" w:rsidRDefault="009430E5" w:rsidP="000724F7">
            <w:pPr>
              <w:pStyle w:val="a4"/>
              <w:jc w:val="both"/>
            </w:pPr>
            <w:r w:rsidRPr="00E85B44">
              <w:rPr>
                <w:rFonts w:hint="eastAsia"/>
              </w:rPr>
              <w:t>VPM</w:t>
            </w:r>
            <w:r w:rsidRPr="00E85B44">
              <w:t>-N-00</w:t>
            </w:r>
            <w:r w:rsidRPr="00E85B44">
              <w:rPr>
                <w:rFonts w:hint="eastAsia"/>
              </w:rPr>
              <w:t>1</w:t>
            </w:r>
            <w:r w:rsidRPr="00E85B44">
              <w:br/>
            </w:r>
            <w:r w:rsidRPr="00E85B44">
              <w:rPr>
                <w:rFonts w:hint="eastAsia"/>
              </w:rPr>
              <w:t>VPM</w:t>
            </w:r>
            <w:r w:rsidRPr="00E85B44">
              <w:t xml:space="preserve"> -N-00</w:t>
            </w:r>
            <w:r w:rsidRPr="00E85B44">
              <w:rPr>
                <w:rFonts w:hint="eastAsia"/>
              </w:rPr>
              <w:t>2</w:t>
            </w:r>
            <w:r w:rsidRPr="00E85B44">
              <w:br/>
            </w:r>
            <w:r w:rsidRPr="00E85B44">
              <w:rPr>
                <w:rFonts w:hint="eastAsia"/>
              </w:rPr>
              <w:t>VPM</w:t>
            </w:r>
            <w:r w:rsidRPr="00E85B44">
              <w:t xml:space="preserve"> -N-00</w:t>
            </w:r>
            <w:r w:rsidRPr="00E85B44">
              <w:rPr>
                <w:rFonts w:hint="eastAsia"/>
              </w:rPr>
              <w:t>3</w:t>
            </w:r>
            <w:r w:rsidRPr="00E85B44">
              <w:br/>
            </w:r>
            <w:r w:rsidRPr="00E85B44">
              <w:rPr>
                <w:rFonts w:hint="eastAsia"/>
              </w:rPr>
              <w:t>VPM</w:t>
            </w:r>
            <w:r w:rsidRPr="00E85B44">
              <w:t xml:space="preserve"> -N-00</w:t>
            </w:r>
            <w:r w:rsidRPr="00E85B44">
              <w:rPr>
                <w:rFonts w:hint="eastAsia"/>
              </w:rPr>
              <w:t>4</w:t>
            </w:r>
          </w:p>
        </w:tc>
      </w:tr>
      <w:tr w:rsidR="009430E5" w:rsidRPr="0070537C"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b/>
              </w:rPr>
              <w:t>Severity</w:t>
            </w:r>
          </w:p>
        </w:tc>
        <w:tc>
          <w:tcPr>
            <w:tcW w:w="3852" w:type="pct"/>
            <w:vAlign w:val="center"/>
          </w:tcPr>
          <w:p w:rsidR="009430E5" w:rsidRPr="0070537C" w:rsidRDefault="009430E5" w:rsidP="000724F7">
            <w:pPr>
              <w:pStyle w:val="a4"/>
              <w:jc w:val="both"/>
            </w:pPr>
            <w:r w:rsidRPr="0070537C">
              <w:t>1</w:t>
            </w:r>
          </w:p>
        </w:tc>
      </w:tr>
      <w:tr w:rsidR="009430E5" w:rsidRPr="0070537C"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b/>
              </w:rPr>
              <w:t>Instruction</w:t>
            </w:r>
          </w:p>
        </w:tc>
        <w:tc>
          <w:tcPr>
            <w:tcW w:w="3852" w:type="pct"/>
            <w:vAlign w:val="center"/>
          </w:tcPr>
          <w:p w:rsidR="009430E5" w:rsidRPr="007E4948" w:rsidRDefault="009430E5" w:rsidP="000724F7">
            <w:pPr>
              <w:pStyle w:val="a4"/>
              <w:jc w:val="both"/>
            </w:pPr>
            <w:r w:rsidRPr="007E4948">
              <w:rPr>
                <w:rFonts w:hint="eastAsia"/>
              </w:rPr>
              <w:t>1.</w:t>
            </w:r>
            <w:r w:rsidRPr="007E4948">
              <w:rPr>
                <w:rFonts w:hint="eastAsia"/>
              </w:rPr>
              <w:tab/>
            </w:r>
            <w:r w:rsidRPr="007E4948">
              <w:rPr>
                <w:rFonts w:hint="eastAsia"/>
              </w:rPr>
              <w:t>定義感興趣的對象</w:t>
            </w:r>
          </w:p>
          <w:p w:rsidR="009430E5" w:rsidRPr="007E4948" w:rsidRDefault="009430E5" w:rsidP="000724F7">
            <w:pPr>
              <w:pStyle w:val="a4"/>
              <w:jc w:val="both"/>
            </w:pPr>
            <w:r w:rsidRPr="007E4948">
              <w:rPr>
                <w:rFonts w:hint="eastAsia"/>
              </w:rPr>
              <w:t>2.</w:t>
            </w:r>
            <w:r w:rsidRPr="007E4948">
              <w:rPr>
                <w:rFonts w:hint="eastAsia"/>
              </w:rPr>
              <w:tab/>
            </w:r>
            <w:r w:rsidRPr="007E4948">
              <w:rPr>
                <w:rFonts w:hint="eastAsia"/>
              </w:rPr>
              <w:t>透過計算找到物體的重心</w:t>
            </w:r>
          </w:p>
          <w:p w:rsidR="009430E5" w:rsidRPr="007E4948" w:rsidRDefault="009430E5" w:rsidP="000724F7">
            <w:pPr>
              <w:pStyle w:val="a4"/>
              <w:jc w:val="both"/>
            </w:pPr>
            <w:r w:rsidRPr="007E4948">
              <w:rPr>
                <w:rFonts w:hint="eastAsia"/>
              </w:rPr>
              <w:t>3.</w:t>
            </w:r>
            <w:r w:rsidRPr="007E4948">
              <w:rPr>
                <w:rFonts w:hint="eastAsia"/>
              </w:rPr>
              <w:tab/>
            </w:r>
            <w:r w:rsidRPr="007E4948">
              <w:rPr>
                <w:rFonts w:hint="eastAsia"/>
              </w:rPr>
              <w:t>校準並重新投影矩陣和加入視差值、</w:t>
            </w:r>
            <w:r w:rsidRPr="007E4948">
              <w:rPr>
                <w:rFonts w:hint="eastAsia"/>
              </w:rPr>
              <w:t>2D</w:t>
            </w:r>
            <w:r w:rsidRPr="007E4948">
              <w:rPr>
                <w:rFonts w:hint="eastAsia"/>
              </w:rPr>
              <w:t>座標</w:t>
            </w:r>
          </w:p>
          <w:p w:rsidR="009430E5" w:rsidRPr="007E4948" w:rsidRDefault="009430E5" w:rsidP="000724F7">
            <w:pPr>
              <w:pStyle w:val="a4"/>
              <w:jc w:val="both"/>
            </w:pPr>
            <w:r w:rsidRPr="007E4948">
              <w:rPr>
                <w:rFonts w:hint="eastAsia"/>
              </w:rPr>
              <w:t>4.</w:t>
            </w:r>
            <w:r w:rsidRPr="007E4948">
              <w:rPr>
                <w:rFonts w:hint="eastAsia"/>
              </w:rPr>
              <w:tab/>
            </w:r>
            <w:r w:rsidRPr="007E4948">
              <w:rPr>
                <w:rFonts w:hint="eastAsia"/>
              </w:rPr>
              <w:t>找到對象的</w:t>
            </w:r>
            <w:r w:rsidRPr="007E4948">
              <w:rPr>
                <w:rFonts w:hint="eastAsia"/>
              </w:rPr>
              <w:t>3D</w:t>
            </w:r>
            <w:r w:rsidRPr="007E4948">
              <w:rPr>
                <w:rFonts w:hint="eastAsia"/>
              </w:rPr>
              <w:t>世界坐標</w:t>
            </w:r>
          </w:p>
          <w:p w:rsidR="009430E5" w:rsidRPr="0070537C" w:rsidRDefault="009430E5" w:rsidP="000724F7">
            <w:pPr>
              <w:pStyle w:val="a4"/>
              <w:jc w:val="both"/>
            </w:pPr>
            <w:r w:rsidRPr="007E4948">
              <w:rPr>
                <w:rFonts w:hint="eastAsia"/>
              </w:rPr>
              <w:t>5.</w:t>
            </w:r>
            <w:r w:rsidRPr="007E4948">
              <w:rPr>
                <w:rFonts w:hint="eastAsia"/>
              </w:rPr>
              <w:tab/>
            </w:r>
            <w:r w:rsidRPr="007E4948">
              <w:rPr>
                <w:rFonts w:hint="eastAsia"/>
              </w:rPr>
              <w:t>計算出感興趣對象與</w:t>
            </w:r>
            <w:r w:rsidRPr="007E4948">
              <w:rPr>
                <w:rFonts w:hint="eastAsia"/>
              </w:rPr>
              <w:t>CCD</w:t>
            </w:r>
            <w:r w:rsidRPr="007E4948">
              <w:rPr>
                <w:rFonts w:hint="eastAsia"/>
              </w:rPr>
              <w:t>相機的距離</w:t>
            </w:r>
          </w:p>
        </w:tc>
      </w:tr>
      <w:tr w:rsidR="009430E5" w:rsidRPr="0070537C"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b/>
              </w:rPr>
              <w:t>Expected Result</w:t>
            </w:r>
          </w:p>
        </w:tc>
        <w:tc>
          <w:tcPr>
            <w:tcW w:w="3852" w:type="pct"/>
            <w:vAlign w:val="center"/>
          </w:tcPr>
          <w:p w:rsidR="009430E5" w:rsidRPr="0070537C" w:rsidRDefault="009430E5" w:rsidP="000724F7">
            <w:pPr>
              <w:pStyle w:val="a4"/>
              <w:jc w:val="both"/>
            </w:pPr>
            <w:r>
              <w:rPr>
                <w:rFonts w:hint="eastAsia"/>
              </w:rPr>
              <w:t>測試後能夠得知目標在</w:t>
            </w:r>
            <w:r>
              <w:rPr>
                <w:rFonts w:hint="eastAsia"/>
              </w:rPr>
              <w:t>3D</w:t>
            </w:r>
            <w:r>
              <w:rPr>
                <w:rFonts w:hint="eastAsia"/>
              </w:rPr>
              <w:t>環境的</w:t>
            </w:r>
            <w:r>
              <w:rPr>
                <w:rFonts w:hint="eastAsia"/>
              </w:rPr>
              <w:t>3D</w:t>
            </w:r>
            <w:r>
              <w:rPr>
                <w:rFonts w:hint="eastAsia"/>
              </w:rPr>
              <w:t>座標</w:t>
            </w:r>
            <w:r w:rsidRPr="0070537C">
              <w:t>。</w:t>
            </w:r>
          </w:p>
          <w:p w:rsidR="009430E5" w:rsidRPr="0070537C" w:rsidRDefault="009430E5" w:rsidP="000724F7">
            <w:pPr>
              <w:pStyle w:val="a4"/>
              <w:jc w:val="both"/>
            </w:pPr>
            <w:r>
              <w:rPr>
                <w:rFonts w:hint="eastAsia"/>
              </w:rPr>
              <w:t>測試後能正確使用</w:t>
            </w:r>
            <w:r>
              <w:rPr>
                <w:rFonts w:hint="eastAsia"/>
              </w:rPr>
              <w:t>CCD</w:t>
            </w:r>
            <w:r>
              <w:rPr>
                <w:rFonts w:hint="eastAsia"/>
              </w:rPr>
              <w:t>參考點來計算相機和目標的距離。</w:t>
            </w:r>
          </w:p>
        </w:tc>
      </w:tr>
      <w:tr w:rsidR="009430E5" w:rsidRPr="0070537C"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b/>
              </w:rPr>
              <w:t>Cleanup</w:t>
            </w:r>
          </w:p>
        </w:tc>
        <w:tc>
          <w:tcPr>
            <w:tcW w:w="3852" w:type="pct"/>
            <w:vAlign w:val="center"/>
          </w:tcPr>
          <w:p w:rsidR="009430E5" w:rsidRPr="0070537C" w:rsidRDefault="009430E5" w:rsidP="000724F7">
            <w:pPr>
              <w:pStyle w:val="a4"/>
              <w:jc w:val="both"/>
            </w:pPr>
            <w:r w:rsidRPr="0070537C">
              <w:t>無。</w:t>
            </w:r>
          </w:p>
        </w:tc>
      </w:tr>
    </w:tbl>
    <w:p w:rsidR="009430E5" w:rsidRPr="0046549A" w:rsidRDefault="009430E5" w:rsidP="009430E5">
      <w:pPr>
        <w:ind w:firstLine="480"/>
      </w:pPr>
    </w:p>
    <w:p w:rsidR="009430E5" w:rsidRPr="00313F19" w:rsidRDefault="009430E5" w:rsidP="00EF53E4">
      <w:pPr>
        <w:ind w:firstLine="480"/>
      </w:pPr>
      <w:r w:rsidRPr="00313F19">
        <w:rPr>
          <w:rFonts w:hint="eastAsia"/>
        </w:rPr>
        <w:t>主要驗證</w:t>
      </w:r>
      <w:r w:rsidRPr="00313F19">
        <w:rPr>
          <w:rFonts w:hint="eastAsia"/>
        </w:rPr>
        <w:t>[EAM</w:t>
      </w:r>
      <w:r w:rsidRPr="00313F19">
        <w:t xml:space="preserve"> </w:t>
      </w:r>
      <w:proofErr w:type="gramStart"/>
      <w:r w:rsidRPr="00313F19">
        <w:t>–</w:t>
      </w:r>
      <w:proofErr w:type="gramEnd"/>
      <w:r w:rsidRPr="00313F19">
        <w:t>N-00</w:t>
      </w:r>
      <w:r w:rsidRPr="00313F19">
        <w:rPr>
          <w:rFonts w:hint="eastAsia"/>
        </w:rPr>
        <w:t>2]</w:t>
      </w:r>
      <w:r w:rsidRPr="00313F19">
        <w:rPr>
          <w:rFonts w:hint="eastAsia"/>
        </w:rPr>
        <w:t>需求，依據</w:t>
      </w:r>
      <w:r w:rsidRPr="00313F19">
        <w:rPr>
          <w:rFonts w:hint="eastAsia"/>
        </w:rPr>
        <w:t>[GCMA</w:t>
      </w:r>
      <w:r w:rsidRPr="00313F19">
        <w:t xml:space="preserve"> -N-00</w:t>
      </w:r>
      <w:r w:rsidRPr="00313F19">
        <w:rPr>
          <w:rFonts w:hint="eastAsia"/>
        </w:rPr>
        <w:t>1]</w:t>
      </w:r>
      <w:proofErr w:type="gramStart"/>
      <w:r w:rsidRPr="00313F19">
        <w:rPr>
          <w:rFonts w:hint="eastAsia"/>
        </w:rPr>
        <w:t>將網格之</w:t>
      </w:r>
      <w:proofErr w:type="gramEnd"/>
      <w:r w:rsidRPr="00313F19">
        <w:rPr>
          <w:rFonts w:hint="eastAsia"/>
        </w:rPr>
        <w:t>氣象推估值依不同時段進行分群分析，以找出農業氣象相類似之農地資訊，作為種植作物及災害防治之參考。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6565"/>
      </w:tblGrid>
      <w:tr w:rsidR="009430E5" w:rsidRPr="00313F19" w:rsidTr="000724F7">
        <w:trPr>
          <w:jc w:val="center"/>
        </w:trPr>
        <w:tc>
          <w:tcPr>
            <w:tcW w:w="1148" w:type="pct"/>
            <w:shd w:val="clear" w:color="auto" w:fill="BFBFBF" w:themeFill="background1" w:themeFillShade="BF"/>
            <w:vAlign w:val="center"/>
          </w:tcPr>
          <w:p w:rsidR="009430E5" w:rsidRPr="00EF53E4" w:rsidRDefault="009430E5" w:rsidP="000724F7">
            <w:pPr>
              <w:pStyle w:val="a4"/>
              <w:rPr>
                <w:b/>
              </w:rPr>
            </w:pPr>
            <w:r w:rsidRPr="00EF53E4">
              <w:rPr>
                <w:b/>
              </w:rPr>
              <w:t>Identification</w:t>
            </w:r>
          </w:p>
        </w:tc>
        <w:tc>
          <w:tcPr>
            <w:tcW w:w="3852" w:type="pct"/>
            <w:vAlign w:val="center"/>
          </w:tcPr>
          <w:p w:rsidR="009430E5" w:rsidRPr="00313F19" w:rsidRDefault="009430E5" w:rsidP="00EF53E4">
            <w:pPr>
              <w:pStyle w:val="a4"/>
              <w:jc w:val="both"/>
            </w:pPr>
            <w:r w:rsidRPr="00313F19">
              <w:t>IT</w:t>
            </w:r>
            <w:r w:rsidRPr="00313F19">
              <w:rPr>
                <w:rFonts w:hint="eastAsia"/>
              </w:rPr>
              <w:t>3</w:t>
            </w:r>
          </w:p>
        </w:tc>
      </w:tr>
      <w:tr w:rsidR="009430E5" w:rsidRPr="00313F19" w:rsidTr="000724F7">
        <w:trPr>
          <w:jc w:val="center"/>
        </w:trPr>
        <w:tc>
          <w:tcPr>
            <w:tcW w:w="1148" w:type="pct"/>
            <w:shd w:val="clear" w:color="auto" w:fill="BFBFBF" w:themeFill="background1" w:themeFillShade="BF"/>
            <w:vAlign w:val="center"/>
          </w:tcPr>
          <w:p w:rsidR="009430E5" w:rsidRPr="00EF53E4" w:rsidRDefault="009430E5" w:rsidP="000724F7">
            <w:pPr>
              <w:pStyle w:val="a4"/>
              <w:rPr>
                <w:b/>
              </w:rPr>
            </w:pPr>
            <w:r w:rsidRPr="00EF53E4">
              <w:rPr>
                <w:b/>
              </w:rPr>
              <w:t>Name</w:t>
            </w:r>
          </w:p>
        </w:tc>
        <w:tc>
          <w:tcPr>
            <w:tcW w:w="3852" w:type="pct"/>
            <w:vAlign w:val="center"/>
          </w:tcPr>
          <w:p w:rsidR="009430E5" w:rsidRPr="00313F19" w:rsidRDefault="009430E5" w:rsidP="00EF53E4">
            <w:pPr>
              <w:pStyle w:val="a4"/>
              <w:jc w:val="both"/>
            </w:pPr>
            <w:r w:rsidRPr="00313F19">
              <w:rPr>
                <w:rFonts w:hAnsi="標楷體"/>
                <w:lang w:val="nb-NO"/>
              </w:rPr>
              <w:t>自我組織映射類神經網路</w:t>
            </w:r>
          </w:p>
        </w:tc>
      </w:tr>
      <w:tr w:rsidR="009430E5" w:rsidRPr="00313F19" w:rsidTr="000724F7">
        <w:trPr>
          <w:jc w:val="center"/>
        </w:trPr>
        <w:tc>
          <w:tcPr>
            <w:tcW w:w="1148" w:type="pct"/>
            <w:shd w:val="clear" w:color="auto" w:fill="BFBFBF" w:themeFill="background1" w:themeFillShade="BF"/>
            <w:vAlign w:val="center"/>
          </w:tcPr>
          <w:p w:rsidR="009430E5" w:rsidRPr="00EF53E4" w:rsidRDefault="009430E5" w:rsidP="000724F7">
            <w:pPr>
              <w:pStyle w:val="a4"/>
              <w:rPr>
                <w:b/>
              </w:rPr>
            </w:pPr>
            <w:r w:rsidRPr="00EF53E4">
              <w:rPr>
                <w:b/>
              </w:rPr>
              <w:t>Test Target</w:t>
            </w:r>
          </w:p>
        </w:tc>
        <w:tc>
          <w:tcPr>
            <w:tcW w:w="3852" w:type="pct"/>
            <w:vAlign w:val="center"/>
          </w:tcPr>
          <w:p w:rsidR="009430E5" w:rsidRPr="00313F19" w:rsidRDefault="009430E5" w:rsidP="00EF53E4">
            <w:pPr>
              <w:pStyle w:val="a4"/>
              <w:jc w:val="both"/>
            </w:pPr>
            <w:r w:rsidRPr="00313F19">
              <w:rPr>
                <w:rFonts w:hint="eastAsia"/>
              </w:rPr>
              <w:t>測試系統可以將同一時段之推估資料訓練並作測試分群。</w:t>
            </w:r>
          </w:p>
        </w:tc>
      </w:tr>
      <w:tr w:rsidR="009430E5" w:rsidRPr="00313F19" w:rsidTr="000724F7">
        <w:trPr>
          <w:jc w:val="center"/>
        </w:trPr>
        <w:tc>
          <w:tcPr>
            <w:tcW w:w="1148" w:type="pct"/>
            <w:shd w:val="clear" w:color="auto" w:fill="BFBFBF" w:themeFill="background1" w:themeFillShade="BF"/>
            <w:vAlign w:val="center"/>
          </w:tcPr>
          <w:p w:rsidR="009430E5" w:rsidRPr="00EF53E4" w:rsidRDefault="009430E5" w:rsidP="000724F7">
            <w:pPr>
              <w:pStyle w:val="a4"/>
              <w:rPr>
                <w:b/>
              </w:rPr>
            </w:pPr>
            <w:r w:rsidRPr="00EF53E4">
              <w:rPr>
                <w:b/>
              </w:rPr>
              <w:t>Reference</w:t>
            </w:r>
          </w:p>
        </w:tc>
        <w:tc>
          <w:tcPr>
            <w:tcW w:w="3852" w:type="pct"/>
            <w:vAlign w:val="center"/>
          </w:tcPr>
          <w:p w:rsidR="009430E5" w:rsidRPr="00313F19" w:rsidRDefault="009430E5" w:rsidP="00EF53E4">
            <w:pPr>
              <w:pStyle w:val="a4"/>
              <w:jc w:val="both"/>
            </w:pPr>
            <w:r w:rsidRPr="00313F19">
              <w:rPr>
                <w:rFonts w:hint="eastAsia"/>
              </w:rPr>
              <w:t>EAM</w:t>
            </w:r>
            <w:r w:rsidRPr="00313F19">
              <w:t xml:space="preserve"> -N-00</w:t>
            </w:r>
            <w:r w:rsidRPr="00313F19">
              <w:rPr>
                <w:rFonts w:hint="eastAsia"/>
              </w:rPr>
              <w:t>2</w:t>
            </w:r>
          </w:p>
          <w:p w:rsidR="009430E5" w:rsidRPr="00313F19" w:rsidRDefault="009430E5" w:rsidP="00EF53E4">
            <w:pPr>
              <w:pStyle w:val="a4"/>
              <w:jc w:val="both"/>
            </w:pPr>
            <w:r w:rsidRPr="00313F19">
              <w:rPr>
                <w:rFonts w:hint="eastAsia"/>
              </w:rPr>
              <w:t>EMAD</w:t>
            </w:r>
            <w:r w:rsidRPr="00313F19">
              <w:t xml:space="preserve"> –N-001</w:t>
            </w:r>
          </w:p>
          <w:p w:rsidR="009430E5" w:rsidRPr="00313F19" w:rsidRDefault="009430E5" w:rsidP="00EF53E4">
            <w:pPr>
              <w:pStyle w:val="a4"/>
              <w:jc w:val="both"/>
            </w:pPr>
            <w:r w:rsidRPr="00313F19">
              <w:rPr>
                <w:rFonts w:hint="eastAsia"/>
              </w:rPr>
              <w:t>GCMA</w:t>
            </w:r>
            <w:r w:rsidRPr="00313F19">
              <w:t xml:space="preserve"> -N-00</w:t>
            </w:r>
            <w:r w:rsidRPr="00313F19">
              <w:rPr>
                <w:rFonts w:hint="eastAsia"/>
              </w:rPr>
              <w:t>1</w:t>
            </w:r>
          </w:p>
          <w:p w:rsidR="009430E5" w:rsidRPr="00313F19" w:rsidRDefault="009430E5" w:rsidP="00EF53E4">
            <w:pPr>
              <w:pStyle w:val="a4"/>
              <w:jc w:val="both"/>
            </w:pPr>
            <w:r w:rsidRPr="00313F19">
              <w:rPr>
                <w:rFonts w:hint="eastAsia"/>
              </w:rPr>
              <w:t>CADPPA-N-002</w:t>
            </w:r>
          </w:p>
        </w:tc>
      </w:tr>
      <w:tr w:rsidR="009430E5" w:rsidRPr="00313F19" w:rsidTr="000724F7">
        <w:trPr>
          <w:jc w:val="center"/>
        </w:trPr>
        <w:tc>
          <w:tcPr>
            <w:tcW w:w="1148" w:type="pct"/>
            <w:shd w:val="clear" w:color="auto" w:fill="BFBFBF" w:themeFill="background1" w:themeFillShade="BF"/>
            <w:vAlign w:val="center"/>
          </w:tcPr>
          <w:p w:rsidR="009430E5" w:rsidRPr="00EF53E4" w:rsidRDefault="009430E5" w:rsidP="000724F7">
            <w:pPr>
              <w:pStyle w:val="a4"/>
              <w:rPr>
                <w:b/>
              </w:rPr>
            </w:pPr>
            <w:r w:rsidRPr="00EF53E4">
              <w:rPr>
                <w:b/>
              </w:rPr>
              <w:lastRenderedPageBreak/>
              <w:t>Severity</w:t>
            </w:r>
          </w:p>
        </w:tc>
        <w:tc>
          <w:tcPr>
            <w:tcW w:w="3852" w:type="pct"/>
            <w:vAlign w:val="center"/>
          </w:tcPr>
          <w:p w:rsidR="009430E5" w:rsidRPr="00313F19" w:rsidRDefault="009430E5" w:rsidP="00EF53E4">
            <w:pPr>
              <w:pStyle w:val="a4"/>
              <w:jc w:val="both"/>
            </w:pPr>
            <w:r w:rsidRPr="00313F19">
              <w:t>1</w:t>
            </w:r>
            <w:r w:rsidRPr="00313F19">
              <w:rPr>
                <w:rFonts w:hint="eastAsia"/>
              </w:rPr>
              <w:t>.</w:t>
            </w:r>
          </w:p>
        </w:tc>
      </w:tr>
      <w:tr w:rsidR="009430E5" w:rsidRPr="00313F19" w:rsidTr="000724F7">
        <w:trPr>
          <w:jc w:val="center"/>
        </w:trPr>
        <w:tc>
          <w:tcPr>
            <w:tcW w:w="1148" w:type="pct"/>
            <w:shd w:val="clear" w:color="auto" w:fill="BFBFBF" w:themeFill="background1" w:themeFillShade="BF"/>
            <w:vAlign w:val="center"/>
          </w:tcPr>
          <w:p w:rsidR="009430E5" w:rsidRPr="00EF53E4" w:rsidRDefault="009430E5" w:rsidP="000724F7">
            <w:pPr>
              <w:pStyle w:val="a4"/>
              <w:rPr>
                <w:b/>
              </w:rPr>
            </w:pPr>
            <w:r w:rsidRPr="00EF53E4">
              <w:rPr>
                <w:b/>
              </w:rPr>
              <w:t>Instruction</w:t>
            </w:r>
          </w:p>
        </w:tc>
        <w:tc>
          <w:tcPr>
            <w:tcW w:w="3852" w:type="pct"/>
            <w:vAlign w:val="center"/>
          </w:tcPr>
          <w:p w:rsidR="009430E5" w:rsidRPr="00313F19" w:rsidRDefault="009430E5" w:rsidP="00EF53E4">
            <w:pPr>
              <w:pStyle w:val="a4"/>
              <w:jc w:val="both"/>
            </w:pPr>
            <w:r w:rsidRPr="00313F19">
              <w:rPr>
                <w:rFonts w:hint="eastAsia"/>
              </w:rPr>
              <w:t>將不同時段之</w:t>
            </w:r>
            <w:proofErr w:type="gramStart"/>
            <w:r w:rsidRPr="00313F19">
              <w:rPr>
                <w:rFonts w:hint="eastAsia"/>
              </w:rPr>
              <w:t>網格推</w:t>
            </w:r>
            <w:proofErr w:type="gramEnd"/>
            <w:r w:rsidRPr="00313F19">
              <w:rPr>
                <w:rFonts w:hint="eastAsia"/>
              </w:rPr>
              <w:t>估</w:t>
            </w:r>
            <w:proofErr w:type="gramStart"/>
            <w:r w:rsidRPr="00313F19">
              <w:rPr>
                <w:rFonts w:hint="eastAsia"/>
              </w:rPr>
              <w:t>資料集分成數個</w:t>
            </w:r>
            <w:proofErr w:type="gramEnd"/>
            <w:r w:rsidRPr="00313F19">
              <w:rPr>
                <w:rFonts w:hint="eastAsia"/>
              </w:rPr>
              <w:t>群集，推估值相近之資料集，</w:t>
            </w:r>
            <w:r w:rsidRPr="00436516">
              <w:rPr>
                <w:rFonts w:ascii="標楷體" w:cs="標楷體" w:hint="eastAsia"/>
                <w:kern w:val="0"/>
              </w:rPr>
              <w:t>並用不同顏色進行區分</w:t>
            </w:r>
          </w:p>
          <w:p w:rsidR="009430E5" w:rsidRPr="00436516" w:rsidRDefault="009430E5" w:rsidP="00EF53E4">
            <w:pPr>
              <w:pStyle w:val="a4"/>
              <w:jc w:val="both"/>
              <w:rPr>
                <w:rFonts w:ascii="標楷體" w:cs="標楷體"/>
                <w:kern w:val="0"/>
              </w:rPr>
            </w:pPr>
            <w:r w:rsidRPr="00313F19">
              <w:rPr>
                <w:rFonts w:hint="eastAsia"/>
              </w:rPr>
              <w:t>取得</w:t>
            </w:r>
            <w:proofErr w:type="gramStart"/>
            <w:r w:rsidRPr="00313F19">
              <w:rPr>
                <w:rFonts w:hint="eastAsia"/>
              </w:rPr>
              <w:t>各網格</w:t>
            </w:r>
            <w:proofErr w:type="gramEnd"/>
            <w:r w:rsidRPr="00313F19">
              <w:rPr>
                <w:rFonts w:hint="eastAsia"/>
              </w:rPr>
              <w:t>座標，藉由中央氣象局提供各氣象站之即時氣象資訊進行氣象資訊推估</w:t>
            </w:r>
          </w:p>
        </w:tc>
      </w:tr>
      <w:tr w:rsidR="009430E5" w:rsidRPr="00313F19" w:rsidTr="000724F7">
        <w:trPr>
          <w:jc w:val="center"/>
        </w:trPr>
        <w:tc>
          <w:tcPr>
            <w:tcW w:w="1148" w:type="pct"/>
            <w:shd w:val="clear" w:color="auto" w:fill="BFBFBF" w:themeFill="background1" w:themeFillShade="BF"/>
            <w:vAlign w:val="center"/>
          </w:tcPr>
          <w:p w:rsidR="009430E5" w:rsidRPr="00EF53E4" w:rsidRDefault="009430E5" w:rsidP="000724F7">
            <w:pPr>
              <w:pStyle w:val="a4"/>
              <w:rPr>
                <w:b/>
              </w:rPr>
            </w:pPr>
            <w:r w:rsidRPr="00EF53E4">
              <w:rPr>
                <w:b/>
              </w:rPr>
              <w:t>Expected Result</w:t>
            </w:r>
          </w:p>
        </w:tc>
        <w:tc>
          <w:tcPr>
            <w:tcW w:w="3852" w:type="pct"/>
            <w:vAlign w:val="center"/>
          </w:tcPr>
          <w:p w:rsidR="009430E5" w:rsidRPr="00313F19" w:rsidRDefault="009430E5" w:rsidP="00EF53E4">
            <w:pPr>
              <w:pStyle w:val="a4"/>
              <w:jc w:val="both"/>
            </w:pPr>
            <w:r w:rsidRPr="00313F19">
              <w:rPr>
                <w:rFonts w:hint="eastAsia"/>
              </w:rPr>
              <w:t>確保評估</w:t>
            </w:r>
            <w:proofErr w:type="gramStart"/>
            <w:r w:rsidRPr="00313F19">
              <w:rPr>
                <w:rFonts w:hint="eastAsia"/>
              </w:rPr>
              <w:t>最佳權重</w:t>
            </w:r>
            <w:proofErr w:type="gramEnd"/>
            <w:r w:rsidRPr="00313F19">
              <w:rPr>
                <w:rFonts w:hint="eastAsia"/>
              </w:rPr>
              <w:t>及驗證，建立最合適之模型以利後續之推估</w:t>
            </w:r>
          </w:p>
        </w:tc>
      </w:tr>
      <w:tr w:rsidR="009430E5" w:rsidRPr="00313F19" w:rsidTr="000724F7">
        <w:trPr>
          <w:jc w:val="center"/>
        </w:trPr>
        <w:tc>
          <w:tcPr>
            <w:tcW w:w="1148" w:type="pct"/>
            <w:shd w:val="clear" w:color="auto" w:fill="BFBFBF" w:themeFill="background1" w:themeFillShade="BF"/>
            <w:vAlign w:val="center"/>
          </w:tcPr>
          <w:p w:rsidR="009430E5" w:rsidRPr="00EF53E4" w:rsidRDefault="009430E5" w:rsidP="000724F7">
            <w:pPr>
              <w:pStyle w:val="a4"/>
              <w:rPr>
                <w:b/>
              </w:rPr>
            </w:pPr>
            <w:r w:rsidRPr="00EF53E4">
              <w:rPr>
                <w:b/>
              </w:rPr>
              <w:t>Cleanup</w:t>
            </w:r>
          </w:p>
        </w:tc>
        <w:tc>
          <w:tcPr>
            <w:tcW w:w="3852" w:type="pct"/>
            <w:vAlign w:val="center"/>
          </w:tcPr>
          <w:p w:rsidR="009430E5" w:rsidRPr="00313F19" w:rsidRDefault="009430E5" w:rsidP="00EF53E4">
            <w:pPr>
              <w:pStyle w:val="a4"/>
              <w:jc w:val="both"/>
            </w:pPr>
            <w:r w:rsidRPr="00313F19">
              <w:t>無。</w:t>
            </w:r>
          </w:p>
        </w:tc>
      </w:tr>
    </w:tbl>
    <w:p w:rsidR="000724F7" w:rsidRDefault="000724F7" w:rsidP="009430E5">
      <w:pPr>
        <w:ind w:left="482" w:firstLine="480"/>
        <w:rPr>
          <w:rFonts w:hint="eastAsia"/>
        </w:rPr>
      </w:pPr>
    </w:p>
    <w:p w:rsidR="009430E5" w:rsidRPr="00A1054A" w:rsidRDefault="009430E5" w:rsidP="000724F7">
      <w:pPr>
        <w:ind w:firstLine="480"/>
      </w:pPr>
      <w:r w:rsidRPr="00A1054A">
        <w:t>主</w:t>
      </w:r>
      <w:r w:rsidRPr="00193DB1">
        <w:t>要驗證</w:t>
      </w:r>
      <w:r w:rsidRPr="00252C61">
        <w:t>[</w:t>
      </w:r>
      <w:r w:rsidRPr="00A1054A">
        <w:rPr>
          <w:rFonts w:hint="eastAsia"/>
        </w:rPr>
        <w:t>IC</w:t>
      </w:r>
      <w:r w:rsidRPr="00A1054A">
        <w:t>-</w:t>
      </w:r>
      <w:r w:rsidRPr="00A1054A">
        <w:rPr>
          <w:rFonts w:hint="eastAsia"/>
        </w:rPr>
        <w:t>F</w:t>
      </w:r>
      <w:r w:rsidRPr="00193DB1">
        <w:t>-0</w:t>
      </w:r>
      <w:r w:rsidRPr="00A1054A">
        <w:rPr>
          <w:rFonts w:hint="eastAsia"/>
        </w:rPr>
        <w:t>04</w:t>
      </w:r>
      <w:r w:rsidRPr="00193DB1">
        <w:t>]</w:t>
      </w:r>
      <w:r w:rsidRPr="00252C61">
        <w:rPr>
          <w:rFonts w:hint="eastAsia"/>
        </w:rPr>
        <w:t>，以</w:t>
      </w:r>
      <w:r w:rsidRPr="00252C61">
        <w:t>[</w:t>
      </w:r>
      <w:r w:rsidRPr="00A1054A">
        <w:rPr>
          <w:rFonts w:hint="eastAsia"/>
        </w:rPr>
        <w:t>IC</w:t>
      </w:r>
      <w:r w:rsidRPr="00A1054A">
        <w:t>-</w:t>
      </w:r>
      <w:r w:rsidRPr="00A1054A">
        <w:rPr>
          <w:rFonts w:hint="eastAsia"/>
        </w:rPr>
        <w:t>F</w:t>
      </w:r>
      <w:r w:rsidRPr="00193DB1">
        <w:t>-0</w:t>
      </w:r>
      <w:r w:rsidRPr="00A1054A">
        <w:rPr>
          <w:rFonts w:hint="eastAsia"/>
        </w:rPr>
        <w:t>01</w:t>
      </w:r>
      <w:r w:rsidRPr="00193DB1">
        <w:t>]</w:t>
      </w:r>
      <w:r w:rsidRPr="00252C61">
        <w:rPr>
          <w:rFonts w:hint="eastAsia"/>
        </w:rPr>
        <w:t>為基礎，</w:t>
      </w:r>
      <w:r w:rsidRPr="00A1054A">
        <w:rPr>
          <w:rFonts w:hint="eastAsia"/>
        </w:rPr>
        <w:t>影像擷取</w:t>
      </w:r>
      <w:r w:rsidRPr="00193DB1">
        <w:t>[</w:t>
      </w:r>
      <w:r w:rsidRPr="00A1054A">
        <w:rPr>
          <w:rFonts w:hint="eastAsia"/>
        </w:rPr>
        <w:t>IC</w:t>
      </w:r>
      <w:r w:rsidRPr="00A1054A">
        <w:t>-</w:t>
      </w:r>
      <w:r w:rsidRPr="00A1054A">
        <w:rPr>
          <w:rFonts w:hint="eastAsia"/>
        </w:rPr>
        <w:t>F</w:t>
      </w:r>
      <w:r w:rsidRPr="00193DB1">
        <w:t>-0</w:t>
      </w:r>
      <w:r w:rsidRPr="00A1054A">
        <w:rPr>
          <w:rFonts w:hint="eastAsia"/>
        </w:rPr>
        <w:t>02</w:t>
      </w:r>
      <w:r w:rsidRPr="00193DB1">
        <w:t>]</w:t>
      </w:r>
      <w:r w:rsidRPr="00252C61">
        <w:rPr>
          <w:rFonts w:hint="eastAsia"/>
        </w:rPr>
        <w:t>資訊，並完成</w:t>
      </w:r>
      <w:r w:rsidRPr="00A1054A">
        <w:rPr>
          <w:rFonts w:hint="eastAsia"/>
        </w:rPr>
        <w:t>昏暗判斷，</w:t>
      </w:r>
      <w:r w:rsidRPr="00193DB1">
        <w:rPr>
          <w:rFonts w:hint="eastAsia"/>
        </w:rPr>
        <w:t>。而過程中，將以</w:t>
      </w:r>
      <w:r w:rsidRPr="00252C61">
        <w:t>[</w:t>
      </w:r>
      <w:r w:rsidRPr="00A1054A">
        <w:rPr>
          <w:rFonts w:hint="eastAsia"/>
        </w:rPr>
        <w:t>IC</w:t>
      </w:r>
      <w:r w:rsidRPr="00A1054A">
        <w:t>-</w:t>
      </w:r>
      <w:r w:rsidRPr="00A1054A">
        <w:rPr>
          <w:rFonts w:hint="eastAsia"/>
        </w:rPr>
        <w:t>F</w:t>
      </w:r>
      <w:r w:rsidRPr="00193DB1">
        <w:t>-0</w:t>
      </w:r>
      <w:r w:rsidRPr="00A1054A">
        <w:rPr>
          <w:rFonts w:hint="eastAsia"/>
        </w:rPr>
        <w:t>03</w:t>
      </w:r>
      <w:r w:rsidRPr="00193DB1">
        <w:t>]</w:t>
      </w:r>
      <w:r w:rsidRPr="00A1054A">
        <w:rPr>
          <w:rFonts w:hint="eastAsia"/>
        </w:rPr>
        <w:t>進行雜訊濾除</w:t>
      </w:r>
      <w:r w:rsidRPr="00193DB1">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6565"/>
      </w:tblGrid>
      <w:tr w:rsidR="009430E5" w:rsidRPr="000724F7"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rFonts w:hint="eastAsia"/>
                <w:b/>
              </w:rPr>
              <w:t>Identification</w:t>
            </w:r>
          </w:p>
        </w:tc>
        <w:tc>
          <w:tcPr>
            <w:tcW w:w="3852" w:type="pct"/>
            <w:vAlign w:val="center"/>
          </w:tcPr>
          <w:p w:rsidR="009430E5" w:rsidRPr="000724F7" w:rsidRDefault="009430E5" w:rsidP="000724F7">
            <w:pPr>
              <w:pStyle w:val="a4"/>
              <w:jc w:val="both"/>
            </w:pPr>
            <w:r w:rsidRPr="000724F7">
              <w:rPr>
                <w:rFonts w:hint="eastAsia"/>
              </w:rPr>
              <w:t>IT3-001</w:t>
            </w:r>
          </w:p>
        </w:tc>
      </w:tr>
      <w:tr w:rsidR="009430E5" w:rsidRPr="000724F7"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rFonts w:hint="eastAsia"/>
                <w:b/>
              </w:rPr>
              <w:t>Name</w:t>
            </w:r>
          </w:p>
        </w:tc>
        <w:tc>
          <w:tcPr>
            <w:tcW w:w="3852" w:type="pct"/>
            <w:vAlign w:val="center"/>
          </w:tcPr>
          <w:p w:rsidR="009430E5" w:rsidRPr="000724F7" w:rsidRDefault="009430E5" w:rsidP="000724F7">
            <w:pPr>
              <w:pStyle w:val="a4"/>
              <w:jc w:val="both"/>
            </w:pPr>
            <w:r w:rsidRPr="000724F7">
              <w:rPr>
                <w:rFonts w:hint="eastAsia"/>
              </w:rPr>
              <w:t>影像擷取模組</w:t>
            </w:r>
          </w:p>
        </w:tc>
      </w:tr>
      <w:tr w:rsidR="009430E5" w:rsidRPr="000724F7"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rFonts w:hint="eastAsia"/>
                <w:b/>
              </w:rPr>
              <w:t>Test Target</w:t>
            </w:r>
          </w:p>
        </w:tc>
        <w:tc>
          <w:tcPr>
            <w:tcW w:w="3852" w:type="pct"/>
            <w:vAlign w:val="center"/>
          </w:tcPr>
          <w:p w:rsidR="009430E5" w:rsidRPr="000724F7" w:rsidRDefault="009430E5" w:rsidP="000724F7">
            <w:pPr>
              <w:pStyle w:val="a4"/>
              <w:jc w:val="both"/>
            </w:pPr>
            <w:r w:rsidRPr="000724F7">
              <w:rPr>
                <w:rFonts w:hint="eastAsia"/>
              </w:rPr>
              <w:t>從</w:t>
            </w:r>
            <w:r w:rsidRPr="000724F7">
              <w:rPr>
                <w:rFonts w:hint="eastAsia"/>
              </w:rPr>
              <w:t xml:space="preserve">IPCamera </w:t>
            </w:r>
            <w:r w:rsidRPr="000724F7">
              <w:rPr>
                <w:rFonts w:hint="eastAsia"/>
              </w:rPr>
              <w:t>擷取影像資訊並進行影像加強。</w:t>
            </w:r>
          </w:p>
        </w:tc>
      </w:tr>
      <w:tr w:rsidR="009430E5" w:rsidRPr="000724F7"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rFonts w:hint="eastAsia"/>
                <w:b/>
              </w:rPr>
              <w:t>Reference</w:t>
            </w:r>
          </w:p>
        </w:tc>
        <w:tc>
          <w:tcPr>
            <w:tcW w:w="3852" w:type="pct"/>
            <w:vAlign w:val="center"/>
          </w:tcPr>
          <w:p w:rsidR="009430E5" w:rsidRPr="000724F7" w:rsidRDefault="009430E5" w:rsidP="000724F7">
            <w:pPr>
              <w:pStyle w:val="a4"/>
              <w:jc w:val="both"/>
            </w:pPr>
            <w:r w:rsidRPr="000724F7">
              <w:rPr>
                <w:rFonts w:hint="eastAsia"/>
              </w:rPr>
              <w:t>IC</w:t>
            </w:r>
            <w:r w:rsidRPr="000724F7">
              <w:t>-</w:t>
            </w:r>
            <w:r w:rsidRPr="000724F7">
              <w:rPr>
                <w:rFonts w:hint="eastAsia"/>
              </w:rPr>
              <w:t>F</w:t>
            </w:r>
            <w:r w:rsidRPr="000724F7">
              <w:t>-0</w:t>
            </w:r>
            <w:r w:rsidRPr="000724F7">
              <w:rPr>
                <w:rFonts w:hint="eastAsia"/>
              </w:rPr>
              <w:t>01</w:t>
            </w:r>
          </w:p>
          <w:p w:rsidR="009430E5" w:rsidRPr="000724F7" w:rsidRDefault="009430E5" w:rsidP="000724F7">
            <w:pPr>
              <w:pStyle w:val="a4"/>
              <w:jc w:val="both"/>
            </w:pPr>
            <w:r w:rsidRPr="000724F7">
              <w:rPr>
                <w:rFonts w:hint="eastAsia"/>
              </w:rPr>
              <w:t>IC</w:t>
            </w:r>
            <w:r w:rsidRPr="000724F7">
              <w:t>-</w:t>
            </w:r>
            <w:r w:rsidRPr="000724F7">
              <w:rPr>
                <w:rFonts w:hint="eastAsia"/>
              </w:rPr>
              <w:t>F</w:t>
            </w:r>
            <w:r w:rsidRPr="000724F7">
              <w:t>-0</w:t>
            </w:r>
            <w:r w:rsidRPr="000724F7">
              <w:rPr>
                <w:rFonts w:hint="eastAsia"/>
              </w:rPr>
              <w:t>02</w:t>
            </w:r>
          </w:p>
          <w:p w:rsidR="009430E5" w:rsidRPr="000724F7" w:rsidRDefault="009430E5" w:rsidP="000724F7">
            <w:pPr>
              <w:pStyle w:val="a4"/>
              <w:jc w:val="both"/>
            </w:pPr>
            <w:r w:rsidRPr="000724F7">
              <w:rPr>
                <w:rFonts w:hint="eastAsia"/>
              </w:rPr>
              <w:t>IC</w:t>
            </w:r>
            <w:r w:rsidRPr="000724F7">
              <w:t>-</w:t>
            </w:r>
            <w:r w:rsidRPr="000724F7">
              <w:rPr>
                <w:rFonts w:hint="eastAsia"/>
              </w:rPr>
              <w:t>F</w:t>
            </w:r>
            <w:r w:rsidRPr="000724F7">
              <w:t>-0</w:t>
            </w:r>
            <w:r w:rsidRPr="000724F7">
              <w:rPr>
                <w:rFonts w:hint="eastAsia"/>
              </w:rPr>
              <w:t>03</w:t>
            </w:r>
          </w:p>
          <w:p w:rsidR="009430E5" w:rsidRPr="000724F7" w:rsidRDefault="009430E5" w:rsidP="000724F7">
            <w:pPr>
              <w:pStyle w:val="a4"/>
              <w:jc w:val="both"/>
            </w:pPr>
            <w:r w:rsidRPr="000724F7">
              <w:rPr>
                <w:rFonts w:hint="eastAsia"/>
              </w:rPr>
              <w:t>IC</w:t>
            </w:r>
            <w:r w:rsidRPr="000724F7">
              <w:t>-</w:t>
            </w:r>
            <w:r w:rsidRPr="000724F7">
              <w:rPr>
                <w:rFonts w:hint="eastAsia"/>
              </w:rPr>
              <w:t>F</w:t>
            </w:r>
            <w:r w:rsidRPr="000724F7">
              <w:t>-0</w:t>
            </w:r>
            <w:r w:rsidRPr="000724F7">
              <w:rPr>
                <w:rFonts w:hint="eastAsia"/>
              </w:rPr>
              <w:t>04</w:t>
            </w:r>
          </w:p>
        </w:tc>
      </w:tr>
      <w:tr w:rsidR="009430E5" w:rsidRPr="000724F7"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rFonts w:hint="eastAsia"/>
                <w:b/>
              </w:rPr>
              <w:t>Severity</w:t>
            </w:r>
          </w:p>
        </w:tc>
        <w:tc>
          <w:tcPr>
            <w:tcW w:w="3852" w:type="pct"/>
            <w:vAlign w:val="center"/>
          </w:tcPr>
          <w:p w:rsidR="009430E5" w:rsidRPr="000724F7" w:rsidRDefault="009430E5" w:rsidP="000724F7">
            <w:pPr>
              <w:pStyle w:val="a4"/>
              <w:jc w:val="both"/>
            </w:pPr>
            <w:r w:rsidRPr="000724F7">
              <w:rPr>
                <w:rFonts w:hint="eastAsia"/>
              </w:rPr>
              <w:t>1</w:t>
            </w:r>
          </w:p>
        </w:tc>
      </w:tr>
      <w:tr w:rsidR="009430E5" w:rsidRPr="000724F7"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rFonts w:hint="eastAsia"/>
                <w:b/>
              </w:rPr>
              <w:t>Instruction</w:t>
            </w:r>
          </w:p>
        </w:tc>
        <w:tc>
          <w:tcPr>
            <w:tcW w:w="3852" w:type="pct"/>
            <w:vAlign w:val="center"/>
          </w:tcPr>
          <w:p w:rsidR="009430E5" w:rsidRPr="000724F7" w:rsidRDefault="009430E5" w:rsidP="000724F7">
            <w:pPr>
              <w:pStyle w:val="a4"/>
              <w:jc w:val="both"/>
            </w:pPr>
            <w:r w:rsidRPr="000724F7">
              <w:rPr>
                <w:rFonts w:hint="eastAsia"/>
              </w:rPr>
              <w:t>IP Camera</w:t>
            </w:r>
            <w:r w:rsidRPr="000724F7">
              <w:rPr>
                <w:rFonts w:hint="eastAsia"/>
              </w:rPr>
              <w:t>網路封包格式。</w:t>
            </w:r>
          </w:p>
          <w:p w:rsidR="009430E5" w:rsidRPr="000724F7" w:rsidRDefault="009430E5" w:rsidP="000724F7">
            <w:pPr>
              <w:pStyle w:val="a4"/>
              <w:jc w:val="both"/>
            </w:pPr>
            <w:r w:rsidRPr="000724F7">
              <w:rPr>
                <w:rFonts w:hint="eastAsia"/>
              </w:rPr>
              <w:t>需要每秒取得影像資料。</w:t>
            </w:r>
          </w:p>
          <w:p w:rsidR="009430E5" w:rsidRPr="000724F7" w:rsidRDefault="009430E5" w:rsidP="000724F7">
            <w:pPr>
              <w:pStyle w:val="a4"/>
              <w:jc w:val="both"/>
            </w:pPr>
            <w:r w:rsidRPr="000724F7">
              <w:rPr>
                <w:rFonts w:hint="eastAsia"/>
              </w:rPr>
              <w:t>影像擷取模組是否能正常判斷昏暗情況。</w:t>
            </w:r>
          </w:p>
          <w:p w:rsidR="009430E5" w:rsidRPr="000724F7" w:rsidRDefault="009430E5" w:rsidP="000724F7">
            <w:pPr>
              <w:pStyle w:val="a4"/>
              <w:jc w:val="both"/>
            </w:pPr>
            <w:r w:rsidRPr="000724F7">
              <w:rPr>
                <w:rFonts w:hint="eastAsia"/>
              </w:rPr>
              <w:t>影像擷取模組是否能正常判斷雜訊情況。</w:t>
            </w:r>
          </w:p>
          <w:p w:rsidR="009430E5" w:rsidRPr="000724F7" w:rsidRDefault="009430E5" w:rsidP="000724F7">
            <w:pPr>
              <w:pStyle w:val="a4"/>
              <w:jc w:val="both"/>
            </w:pPr>
            <w:r w:rsidRPr="000724F7">
              <w:rPr>
                <w:rFonts w:hint="eastAsia"/>
              </w:rPr>
              <w:t>影像擷取模組是否能正常擷取攝影機影像。</w:t>
            </w:r>
          </w:p>
          <w:p w:rsidR="009430E5" w:rsidRPr="000724F7" w:rsidRDefault="009430E5" w:rsidP="000724F7">
            <w:pPr>
              <w:pStyle w:val="a4"/>
              <w:jc w:val="both"/>
            </w:pPr>
            <w:r w:rsidRPr="000724F7">
              <w:rPr>
                <w:rFonts w:hint="eastAsia"/>
              </w:rPr>
              <w:t>影像擷取模組是否能正常加強昏暗環境的影像。</w:t>
            </w:r>
          </w:p>
          <w:p w:rsidR="009430E5" w:rsidRPr="000724F7" w:rsidRDefault="009430E5" w:rsidP="000724F7">
            <w:pPr>
              <w:pStyle w:val="a4"/>
              <w:jc w:val="both"/>
            </w:pPr>
            <w:r w:rsidRPr="000724F7">
              <w:rPr>
                <w:rFonts w:hint="eastAsia"/>
              </w:rPr>
              <w:lastRenderedPageBreak/>
              <w:t>影像擷取模組是否能正常加強雜訊干擾情況的影像。</w:t>
            </w:r>
          </w:p>
          <w:p w:rsidR="009430E5" w:rsidRPr="000724F7" w:rsidRDefault="009430E5" w:rsidP="000724F7">
            <w:pPr>
              <w:pStyle w:val="a4"/>
              <w:jc w:val="both"/>
            </w:pPr>
            <w:r w:rsidRPr="000724F7">
              <w:rPr>
                <w:rFonts w:hint="eastAsia"/>
              </w:rPr>
              <w:t>本模組必須有效取得並加強影像資訊。</w:t>
            </w:r>
          </w:p>
        </w:tc>
      </w:tr>
      <w:tr w:rsidR="009430E5" w:rsidRPr="000724F7" w:rsidTr="000724F7">
        <w:trPr>
          <w:jc w:val="center"/>
        </w:trPr>
        <w:tc>
          <w:tcPr>
            <w:tcW w:w="1148" w:type="pct"/>
            <w:shd w:val="clear" w:color="auto" w:fill="BFBFBF" w:themeFill="background1" w:themeFillShade="BF"/>
            <w:vAlign w:val="center"/>
          </w:tcPr>
          <w:p w:rsidR="009430E5" w:rsidRPr="000724F7" w:rsidRDefault="009430E5" w:rsidP="000724F7">
            <w:pPr>
              <w:pStyle w:val="a4"/>
              <w:rPr>
                <w:b/>
              </w:rPr>
            </w:pPr>
            <w:r w:rsidRPr="000724F7">
              <w:rPr>
                <w:rFonts w:hint="eastAsia"/>
                <w:b/>
              </w:rPr>
              <w:lastRenderedPageBreak/>
              <w:t>Expected Result</w:t>
            </w:r>
          </w:p>
        </w:tc>
        <w:tc>
          <w:tcPr>
            <w:tcW w:w="3852" w:type="pct"/>
            <w:vAlign w:val="center"/>
          </w:tcPr>
          <w:p w:rsidR="009430E5" w:rsidRPr="000724F7" w:rsidRDefault="009430E5" w:rsidP="000724F7">
            <w:pPr>
              <w:pStyle w:val="a4"/>
              <w:jc w:val="both"/>
            </w:pPr>
            <w:r w:rsidRPr="000724F7">
              <w:rPr>
                <w:rFonts w:hint="eastAsia"/>
              </w:rPr>
              <w:t>經由</w:t>
            </w:r>
            <w:r w:rsidRPr="000724F7">
              <w:rPr>
                <w:rFonts w:hint="eastAsia"/>
              </w:rPr>
              <w:t>IP Camera</w:t>
            </w:r>
            <w:r w:rsidRPr="000724F7">
              <w:rPr>
                <w:rFonts w:hint="eastAsia"/>
              </w:rPr>
              <w:t>擷取影像資訊。</w:t>
            </w:r>
          </w:p>
          <w:p w:rsidR="009430E5" w:rsidRPr="000724F7" w:rsidRDefault="009430E5" w:rsidP="000724F7">
            <w:pPr>
              <w:pStyle w:val="a4"/>
              <w:jc w:val="both"/>
            </w:pPr>
            <w:r w:rsidRPr="000724F7">
              <w:rPr>
                <w:rFonts w:hint="eastAsia"/>
              </w:rPr>
              <w:t>撰寫分析程式。</w:t>
            </w:r>
          </w:p>
          <w:p w:rsidR="009430E5" w:rsidRPr="000724F7" w:rsidRDefault="009430E5" w:rsidP="000724F7">
            <w:pPr>
              <w:pStyle w:val="a4"/>
              <w:jc w:val="both"/>
            </w:pPr>
            <w:r w:rsidRPr="000724F7">
              <w:rPr>
                <w:rFonts w:hint="eastAsia"/>
              </w:rPr>
              <w:t>成功判斷擷取影像並加強昏暗或雜訊干擾情況的影像。</w:t>
            </w:r>
          </w:p>
        </w:tc>
      </w:tr>
    </w:tbl>
    <w:p w:rsidR="009430E5" w:rsidRPr="009430E5" w:rsidRDefault="009430E5" w:rsidP="009430E5">
      <w:pPr>
        <w:ind w:firstLine="480"/>
        <w:rPr>
          <w:rFonts w:hint="eastAsia"/>
        </w:rPr>
      </w:pPr>
    </w:p>
    <w:p w:rsidR="00812F7C" w:rsidRDefault="00812F7C" w:rsidP="00812F7C">
      <w:pPr>
        <w:pStyle w:val="3"/>
        <w:rPr>
          <w:rFonts w:hint="eastAsia"/>
        </w:rPr>
      </w:pPr>
      <w:bookmarkStart w:id="342" w:name="_Toc485140123"/>
      <w:r w:rsidRPr="00050313">
        <w:t>IT4 Test Case</w:t>
      </w:r>
      <w:bookmarkEnd w:id="342"/>
    </w:p>
    <w:p w:rsidR="000724F7" w:rsidRPr="0046549A" w:rsidRDefault="000724F7" w:rsidP="000724F7">
      <w:pPr>
        <w:ind w:firstLine="480"/>
      </w:pPr>
      <w:r w:rsidRPr="0046549A">
        <w:t>主要驗證</w:t>
      </w:r>
      <w:r w:rsidRPr="0046549A">
        <w:t>[DDTM -N-010]</w:t>
      </w:r>
      <w:r w:rsidRPr="0046549A">
        <w:t>與</w:t>
      </w:r>
      <w:r w:rsidRPr="0046549A">
        <w:t>[DDTM -N-009]</w:t>
      </w:r>
      <w:r w:rsidRPr="0046549A">
        <w:t>需求，透過</w:t>
      </w:r>
      <w:r w:rsidRPr="0046549A">
        <w:t xml:space="preserve">[DDTM -N-002] </w:t>
      </w:r>
      <w:r w:rsidRPr="0046549A">
        <w:t>與</w:t>
      </w:r>
      <w:r w:rsidRPr="0046549A">
        <w:t xml:space="preserve">[DDTM -N-003] </w:t>
      </w:r>
      <w:r w:rsidRPr="0046549A">
        <w:t>依不同服務需求設計</w:t>
      </w:r>
      <w:proofErr w:type="gramStart"/>
      <w:r w:rsidRPr="0046549A">
        <w:t>一</w:t>
      </w:r>
      <w:proofErr w:type="gramEnd"/>
      <w:r w:rsidRPr="0046549A">
        <w:t>動態服務品質佇列對應演算法，再交由</w:t>
      </w:r>
      <w:r w:rsidRPr="0046549A">
        <w:t xml:space="preserve">[DDTM -N-005] </w:t>
      </w:r>
      <w:r w:rsidRPr="0046549A">
        <w:t>與</w:t>
      </w:r>
      <w:r w:rsidRPr="0046549A">
        <w:t>[DDTM -N-008]</w:t>
      </w:r>
      <w:r w:rsidRPr="0046549A">
        <w:t>根據封包大小與資料優先順序進行週期性的評估，由</w:t>
      </w:r>
      <w:r w:rsidRPr="0046549A">
        <w:t>[DDTM -N-09]</w:t>
      </w:r>
      <w:r w:rsidRPr="0046549A">
        <w:t>可動態地依照網路狀況進行佇列調配，以解決壅塞佇列承受高延遲時間與高遺失率，無法整體有效利用資源之問題。</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6565"/>
      </w:tblGrid>
      <w:tr w:rsidR="000724F7" w:rsidRPr="0070537C" w:rsidTr="000724F7">
        <w:trPr>
          <w:jc w:val="center"/>
        </w:trPr>
        <w:tc>
          <w:tcPr>
            <w:tcW w:w="1148" w:type="pct"/>
            <w:shd w:val="clear" w:color="auto" w:fill="BFBFBF" w:themeFill="background1" w:themeFillShade="BF"/>
            <w:vAlign w:val="center"/>
          </w:tcPr>
          <w:p w:rsidR="000724F7" w:rsidRPr="000724F7" w:rsidRDefault="000724F7" w:rsidP="000724F7">
            <w:pPr>
              <w:pStyle w:val="a4"/>
              <w:rPr>
                <w:b/>
              </w:rPr>
            </w:pPr>
            <w:r w:rsidRPr="000724F7">
              <w:rPr>
                <w:b/>
              </w:rPr>
              <w:t>Identification</w:t>
            </w:r>
          </w:p>
        </w:tc>
        <w:tc>
          <w:tcPr>
            <w:tcW w:w="3852" w:type="pct"/>
            <w:vAlign w:val="center"/>
          </w:tcPr>
          <w:p w:rsidR="000724F7" w:rsidRPr="0070537C" w:rsidRDefault="000724F7" w:rsidP="000724F7">
            <w:pPr>
              <w:pStyle w:val="a4"/>
              <w:jc w:val="both"/>
            </w:pPr>
            <w:r w:rsidRPr="0070537C">
              <w:t>IT4</w:t>
            </w:r>
          </w:p>
        </w:tc>
      </w:tr>
      <w:tr w:rsidR="000724F7" w:rsidRPr="0070537C" w:rsidTr="000724F7">
        <w:trPr>
          <w:jc w:val="center"/>
        </w:trPr>
        <w:tc>
          <w:tcPr>
            <w:tcW w:w="1148" w:type="pct"/>
            <w:shd w:val="clear" w:color="auto" w:fill="BFBFBF" w:themeFill="background1" w:themeFillShade="BF"/>
            <w:vAlign w:val="center"/>
          </w:tcPr>
          <w:p w:rsidR="000724F7" w:rsidRPr="000724F7" w:rsidRDefault="000724F7" w:rsidP="000724F7">
            <w:pPr>
              <w:pStyle w:val="a4"/>
              <w:rPr>
                <w:b/>
              </w:rPr>
            </w:pPr>
            <w:r w:rsidRPr="000724F7">
              <w:rPr>
                <w:b/>
              </w:rPr>
              <w:t>Name</w:t>
            </w:r>
          </w:p>
        </w:tc>
        <w:tc>
          <w:tcPr>
            <w:tcW w:w="3852" w:type="pct"/>
            <w:vAlign w:val="center"/>
          </w:tcPr>
          <w:p w:rsidR="000724F7" w:rsidRPr="0070537C" w:rsidRDefault="000724F7" w:rsidP="000724F7">
            <w:pPr>
              <w:pStyle w:val="a4"/>
              <w:jc w:val="both"/>
            </w:pPr>
            <w:r w:rsidRPr="0070537C">
              <w:t>設計</w:t>
            </w:r>
            <w:proofErr w:type="gramStart"/>
            <w:r w:rsidRPr="0070537C">
              <w:t>一</w:t>
            </w:r>
            <w:proofErr w:type="gramEnd"/>
            <w:r w:rsidRPr="0070537C">
              <w:t>動態服務品質佇列對應</w:t>
            </w:r>
            <w:r w:rsidRPr="0070537C">
              <w:t>(Dynamic QoS Queue Mapping, DQ</w:t>
            </w:r>
            <w:r w:rsidRPr="0070537C">
              <w:rPr>
                <w:vertAlign w:val="superscript"/>
              </w:rPr>
              <w:t>2</w:t>
            </w:r>
            <w:r w:rsidRPr="0070537C">
              <w:t xml:space="preserve">M) </w:t>
            </w:r>
            <w:r w:rsidRPr="0070537C">
              <w:t>演算法，以改變進入差異化服務佇列的流量型態。</w:t>
            </w:r>
          </w:p>
        </w:tc>
      </w:tr>
      <w:tr w:rsidR="000724F7" w:rsidRPr="0070537C" w:rsidTr="000724F7">
        <w:trPr>
          <w:jc w:val="center"/>
        </w:trPr>
        <w:tc>
          <w:tcPr>
            <w:tcW w:w="1148" w:type="pct"/>
            <w:shd w:val="clear" w:color="auto" w:fill="BFBFBF" w:themeFill="background1" w:themeFillShade="BF"/>
            <w:vAlign w:val="center"/>
          </w:tcPr>
          <w:p w:rsidR="000724F7" w:rsidRPr="000724F7" w:rsidRDefault="000724F7" w:rsidP="000724F7">
            <w:pPr>
              <w:pStyle w:val="a4"/>
              <w:rPr>
                <w:b/>
              </w:rPr>
            </w:pPr>
            <w:r w:rsidRPr="000724F7">
              <w:rPr>
                <w:b/>
              </w:rPr>
              <w:t>Test Target</w:t>
            </w:r>
          </w:p>
        </w:tc>
        <w:tc>
          <w:tcPr>
            <w:tcW w:w="3852" w:type="pct"/>
            <w:vAlign w:val="center"/>
          </w:tcPr>
          <w:p w:rsidR="000724F7" w:rsidRPr="0070537C" w:rsidRDefault="000724F7" w:rsidP="000724F7">
            <w:pPr>
              <w:pStyle w:val="a4"/>
              <w:jc w:val="both"/>
            </w:pPr>
            <w:r w:rsidRPr="0070537C">
              <w:t>驗證</w:t>
            </w:r>
            <w:r w:rsidRPr="0070537C">
              <w:t>DQ</w:t>
            </w:r>
            <w:r w:rsidRPr="0070537C">
              <w:rPr>
                <w:vertAlign w:val="superscript"/>
              </w:rPr>
              <w:t>2</w:t>
            </w:r>
            <w:r w:rsidRPr="0070537C">
              <w:t>M</w:t>
            </w:r>
            <w:r w:rsidRPr="0070537C">
              <w:t>演算法能否解決某一佇列封包過多而其他佇列使用率低，進而造成壅塞佇列承受高延遲時間與高遺失率，無法整體有效利用資源之問題。</w:t>
            </w:r>
          </w:p>
        </w:tc>
      </w:tr>
      <w:tr w:rsidR="000724F7" w:rsidRPr="0070537C" w:rsidTr="000724F7">
        <w:trPr>
          <w:jc w:val="center"/>
        </w:trPr>
        <w:tc>
          <w:tcPr>
            <w:tcW w:w="1148" w:type="pct"/>
            <w:shd w:val="clear" w:color="auto" w:fill="BFBFBF" w:themeFill="background1" w:themeFillShade="BF"/>
            <w:vAlign w:val="center"/>
          </w:tcPr>
          <w:p w:rsidR="000724F7" w:rsidRPr="000724F7" w:rsidRDefault="000724F7" w:rsidP="000724F7">
            <w:pPr>
              <w:pStyle w:val="a4"/>
              <w:rPr>
                <w:b/>
              </w:rPr>
            </w:pPr>
            <w:r w:rsidRPr="000724F7">
              <w:rPr>
                <w:b/>
              </w:rPr>
              <w:t>Reference</w:t>
            </w:r>
          </w:p>
        </w:tc>
        <w:tc>
          <w:tcPr>
            <w:tcW w:w="3852" w:type="pct"/>
            <w:vAlign w:val="center"/>
          </w:tcPr>
          <w:p w:rsidR="000724F7" w:rsidRPr="0070537C" w:rsidRDefault="000724F7" w:rsidP="000724F7">
            <w:pPr>
              <w:pStyle w:val="a4"/>
              <w:jc w:val="both"/>
            </w:pPr>
            <w:bookmarkStart w:id="343" w:name="OLE_LINK325"/>
            <w:bookmarkStart w:id="344" w:name="OLE_LINK326"/>
            <w:bookmarkStart w:id="345" w:name="OLE_LINK327"/>
            <w:bookmarkStart w:id="346" w:name="OLE_LINK328"/>
            <w:bookmarkStart w:id="347" w:name="OLE_LINK329"/>
            <w:bookmarkStart w:id="348" w:name="OLE_LINK332"/>
            <w:bookmarkStart w:id="349" w:name="OLE_LINK333"/>
            <w:bookmarkStart w:id="350" w:name="OLE_LINK334"/>
            <w:bookmarkStart w:id="351" w:name="OLE_LINK335"/>
            <w:bookmarkStart w:id="352" w:name="OLE_LINK336"/>
            <w:bookmarkStart w:id="353" w:name="OLE_LINK337"/>
            <w:bookmarkStart w:id="354" w:name="OLE_LINK338"/>
            <w:bookmarkStart w:id="355" w:name="OLE_LINK339"/>
            <w:r>
              <w:rPr>
                <w:bCs/>
              </w:rPr>
              <w:t>DDTM</w:t>
            </w:r>
            <w:r w:rsidRPr="0070537C">
              <w:t xml:space="preserve"> </w:t>
            </w:r>
            <w:bookmarkEnd w:id="343"/>
            <w:bookmarkEnd w:id="344"/>
            <w:bookmarkEnd w:id="345"/>
            <w:bookmarkEnd w:id="346"/>
            <w:bookmarkEnd w:id="347"/>
            <w:bookmarkEnd w:id="348"/>
            <w:bookmarkEnd w:id="349"/>
            <w:bookmarkEnd w:id="350"/>
            <w:bookmarkEnd w:id="351"/>
            <w:bookmarkEnd w:id="352"/>
            <w:bookmarkEnd w:id="353"/>
            <w:bookmarkEnd w:id="354"/>
            <w:bookmarkEnd w:id="355"/>
            <w:r w:rsidRPr="0070537C">
              <w:t>-N-002</w:t>
            </w:r>
          </w:p>
          <w:p w:rsidR="000724F7" w:rsidRPr="0070537C" w:rsidRDefault="000724F7" w:rsidP="000724F7">
            <w:pPr>
              <w:pStyle w:val="a4"/>
              <w:jc w:val="both"/>
            </w:pPr>
            <w:r>
              <w:rPr>
                <w:bCs/>
              </w:rPr>
              <w:t>DDTM</w:t>
            </w:r>
            <w:r w:rsidRPr="0070537C">
              <w:t xml:space="preserve"> -N-003</w:t>
            </w:r>
          </w:p>
          <w:p w:rsidR="000724F7" w:rsidRPr="0070537C" w:rsidRDefault="000724F7" w:rsidP="000724F7">
            <w:pPr>
              <w:pStyle w:val="a4"/>
              <w:jc w:val="both"/>
            </w:pPr>
            <w:r>
              <w:rPr>
                <w:bCs/>
              </w:rPr>
              <w:t>DDTM</w:t>
            </w:r>
            <w:r w:rsidRPr="0070537C">
              <w:t xml:space="preserve"> -N-005</w:t>
            </w:r>
          </w:p>
          <w:p w:rsidR="000724F7" w:rsidRPr="0070537C" w:rsidRDefault="000724F7" w:rsidP="000724F7">
            <w:pPr>
              <w:pStyle w:val="a4"/>
              <w:jc w:val="both"/>
            </w:pPr>
            <w:r>
              <w:rPr>
                <w:bCs/>
              </w:rPr>
              <w:t>DDTM</w:t>
            </w:r>
            <w:r w:rsidRPr="0070537C">
              <w:t xml:space="preserve"> -N-008</w:t>
            </w:r>
          </w:p>
          <w:p w:rsidR="000724F7" w:rsidRPr="0070537C" w:rsidRDefault="000724F7" w:rsidP="000724F7">
            <w:pPr>
              <w:pStyle w:val="a4"/>
              <w:jc w:val="both"/>
            </w:pPr>
            <w:r>
              <w:rPr>
                <w:bCs/>
              </w:rPr>
              <w:t>DDTM</w:t>
            </w:r>
            <w:r w:rsidRPr="0070537C">
              <w:t xml:space="preserve"> -N-009</w:t>
            </w:r>
          </w:p>
          <w:p w:rsidR="000724F7" w:rsidRPr="0070537C" w:rsidRDefault="000724F7" w:rsidP="000724F7">
            <w:pPr>
              <w:pStyle w:val="a4"/>
              <w:jc w:val="both"/>
            </w:pPr>
            <w:r>
              <w:rPr>
                <w:bCs/>
              </w:rPr>
              <w:t>DDTM</w:t>
            </w:r>
            <w:r w:rsidRPr="0070537C">
              <w:t xml:space="preserve"> -N-010</w:t>
            </w:r>
          </w:p>
        </w:tc>
      </w:tr>
      <w:tr w:rsidR="000724F7" w:rsidRPr="0070537C" w:rsidTr="000724F7">
        <w:trPr>
          <w:jc w:val="center"/>
        </w:trPr>
        <w:tc>
          <w:tcPr>
            <w:tcW w:w="1148" w:type="pct"/>
            <w:shd w:val="clear" w:color="auto" w:fill="BFBFBF" w:themeFill="background1" w:themeFillShade="BF"/>
            <w:vAlign w:val="center"/>
          </w:tcPr>
          <w:p w:rsidR="000724F7" w:rsidRPr="000724F7" w:rsidRDefault="000724F7" w:rsidP="000724F7">
            <w:pPr>
              <w:pStyle w:val="a4"/>
              <w:rPr>
                <w:b/>
              </w:rPr>
            </w:pPr>
            <w:r w:rsidRPr="000724F7">
              <w:rPr>
                <w:b/>
              </w:rPr>
              <w:t>Severity</w:t>
            </w:r>
          </w:p>
        </w:tc>
        <w:tc>
          <w:tcPr>
            <w:tcW w:w="3852" w:type="pct"/>
            <w:vAlign w:val="center"/>
          </w:tcPr>
          <w:p w:rsidR="000724F7" w:rsidRPr="0070537C" w:rsidRDefault="000724F7" w:rsidP="000724F7">
            <w:pPr>
              <w:pStyle w:val="a4"/>
              <w:jc w:val="both"/>
            </w:pPr>
            <w:r w:rsidRPr="0070537C">
              <w:t>1</w:t>
            </w:r>
          </w:p>
        </w:tc>
      </w:tr>
      <w:tr w:rsidR="000724F7" w:rsidRPr="0070537C" w:rsidTr="000724F7">
        <w:trPr>
          <w:jc w:val="center"/>
        </w:trPr>
        <w:tc>
          <w:tcPr>
            <w:tcW w:w="1148" w:type="pct"/>
            <w:shd w:val="clear" w:color="auto" w:fill="BFBFBF" w:themeFill="background1" w:themeFillShade="BF"/>
            <w:vAlign w:val="center"/>
          </w:tcPr>
          <w:p w:rsidR="000724F7" w:rsidRPr="000724F7" w:rsidRDefault="000724F7" w:rsidP="000724F7">
            <w:pPr>
              <w:pStyle w:val="a4"/>
              <w:rPr>
                <w:b/>
              </w:rPr>
            </w:pPr>
            <w:r w:rsidRPr="000724F7">
              <w:rPr>
                <w:b/>
              </w:rPr>
              <w:lastRenderedPageBreak/>
              <w:t>Instruction</w:t>
            </w:r>
          </w:p>
        </w:tc>
        <w:tc>
          <w:tcPr>
            <w:tcW w:w="3852" w:type="pct"/>
            <w:vAlign w:val="center"/>
          </w:tcPr>
          <w:p w:rsidR="000724F7" w:rsidRPr="0070537C" w:rsidRDefault="000724F7" w:rsidP="000724F7">
            <w:pPr>
              <w:pStyle w:val="a4"/>
              <w:jc w:val="both"/>
            </w:pPr>
            <w:r w:rsidRPr="0070537C">
              <w:t>設計</w:t>
            </w:r>
            <w:proofErr w:type="gramStart"/>
            <w:r w:rsidRPr="0070537C">
              <w:t>一</w:t>
            </w:r>
            <w:proofErr w:type="gramEnd"/>
            <w:r w:rsidRPr="0070537C">
              <w:t>動態服務品質佇列對應演算法</w:t>
            </w:r>
          </w:p>
          <w:p w:rsidR="000724F7" w:rsidRPr="0070537C" w:rsidRDefault="000724F7" w:rsidP="000724F7">
            <w:pPr>
              <w:pStyle w:val="a4"/>
              <w:jc w:val="both"/>
            </w:pPr>
            <w:r w:rsidRPr="0070537C">
              <w:t>接收感測資訊及監控影像</w:t>
            </w:r>
          </w:p>
          <w:p w:rsidR="000724F7" w:rsidRPr="0070537C" w:rsidRDefault="000724F7" w:rsidP="000724F7">
            <w:pPr>
              <w:pStyle w:val="a4"/>
              <w:jc w:val="both"/>
            </w:pPr>
            <w:r w:rsidRPr="0070537C">
              <w:t>進行週期性評估</w:t>
            </w:r>
          </w:p>
          <w:p w:rsidR="000724F7" w:rsidRPr="0070537C" w:rsidRDefault="000724F7" w:rsidP="000724F7">
            <w:pPr>
              <w:pStyle w:val="a4"/>
              <w:jc w:val="both"/>
            </w:pPr>
            <w:r w:rsidRPr="0070537C">
              <w:t>動態的進行佇列調配</w:t>
            </w:r>
          </w:p>
        </w:tc>
      </w:tr>
      <w:tr w:rsidR="000724F7" w:rsidRPr="0070537C" w:rsidTr="000724F7">
        <w:trPr>
          <w:jc w:val="center"/>
        </w:trPr>
        <w:tc>
          <w:tcPr>
            <w:tcW w:w="1148" w:type="pct"/>
            <w:shd w:val="clear" w:color="auto" w:fill="BFBFBF" w:themeFill="background1" w:themeFillShade="BF"/>
            <w:vAlign w:val="center"/>
          </w:tcPr>
          <w:p w:rsidR="000724F7" w:rsidRPr="000724F7" w:rsidRDefault="000724F7" w:rsidP="000724F7">
            <w:pPr>
              <w:pStyle w:val="a4"/>
              <w:rPr>
                <w:b/>
              </w:rPr>
            </w:pPr>
            <w:r w:rsidRPr="000724F7">
              <w:rPr>
                <w:b/>
              </w:rPr>
              <w:t>Expected Result</w:t>
            </w:r>
          </w:p>
        </w:tc>
        <w:tc>
          <w:tcPr>
            <w:tcW w:w="3852" w:type="pct"/>
            <w:vAlign w:val="center"/>
          </w:tcPr>
          <w:p w:rsidR="000724F7" w:rsidRPr="0070537C" w:rsidRDefault="000724F7" w:rsidP="000724F7">
            <w:pPr>
              <w:pStyle w:val="a4"/>
              <w:jc w:val="both"/>
            </w:pPr>
            <w:r w:rsidRPr="0070537C">
              <w:t>解決壅塞佇列承受高延遲時間與高遺失率，無法整體有效利用資源之問題</w:t>
            </w:r>
          </w:p>
        </w:tc>
      </w:tr>
      <w:tr w:rsidR="000724F7" w:rsidRPr="0070537C" w:rsidTr="000724F7">
        <w:trPr>
          <w:jc w:val="center"/>
        </w:trPr>
        <w:tc>
          <w:tcPr>
            <w:tcW w:w="1148" w:type="pct"/>
            <w:shd w:val="clear" w:color="auto" w:fill="BFBFBF" w:themeFill="background1" w:themeFillShade="BF"/>
            <w:vAlign w:val="center"/>
          </w:tcPr>
          <w:p w:rsidR="000724F7" w:rsidRPr="000724F7" w:rsidRDefault="000724F7" w:rsidP="000724F7">
            <w:pPr>
              <w:pStyle w:val="a4"/>
              <w:rPr>
                <w:b/>
              </w:rPr>
            </w:pPr>
            <w:r w:rsidRPr="000724F7">
              <w:rPr>
                <w:b/>
              </w:rPr>
              <w:t>Cleanup</w:t>
            </w:r>
          </w:p>
        </w:tc>
        <w:tc>
          <w:tcPr>
            <w:tcW w:w="3852" w:type="pct"/>
            <w:vAlign w:val="center"/>
          </w:tcPr>
          <w:p w:rsidR="000724F7" w:rsidRPr="0070537C" w:rsidRDefault="000724F7" w:rsidP="000724F7">
            <w:pPr>
              <w:pStyle w:val="a4"/>
              <w:jc w:val="both"/>
            </w:pPr>
            <w:r w:rsidRPr="0070537C">
              <w:t>無。</w:t>
            </w:r>
          </w:p>
        </w:tc>
      </w:tr>
    </w:tbl>
    <w:p w:rsidR="000724F7" w:rsidRDefault="000724F7" w:rsidP="000724F7">
      <w:pPr>
        <w:ind w:firstLine="480"/>
        <w:rPr>
          <w:rFonts w:hint="eastAsia"/>
        </w:rPr>
      </w:pPr>
    </w:p>
    <w:p w:rsidR="000724F7" w:rsidRPr="0070537C" w:rsidRDefault="000724F7" w:rsidP="000724F7">
      <w:pPr>
        <w:ind w:firstLine="480"/>
        <w:rPr>
          <w:b/>
          <w:sz w:val="28"/>
          <w:szCs w:val="28"/>
        </w:rPr>
      </w:pPr>
      <w:r w:rsidRPr="0070537C">
        <w:rPr>
          <w:rFonts w:hint="eastAsia"/>
        </w:rPr>
        <w:t>主要驗證</w:t>
      </w:r>
      <w:r>
        <w:rPr>
          <w:rFonts w:hint="eastAsia"/>
        </w:rPr>
        <w:t>AT4</w:t>
      </w:r>
      <w:r>
        <w:rPr>
          <w:rFonts w:hint="eastAsia"/>
        </w:rPr>
        <w:t>是否能視覺化呈現應用</w:t>
      </w:r>
      <w:r w:rsidRPr="0070537C">
        <w:rPr>
          <w:rFonts w:hint="eastAsia"/>
        </w:rPr>
        <w:t>，依據</w:t>
      </w:r>
      <w:r>
        <w:rPr>
          <w:rFonts w:hint="eastAsia"/>
        </w:rPr>
        <w:t>VSM-N-001</w:t>
      </w:r>
      <w:r>
        <w:rPr>
          <w:rFonts w:hint="eastAsia"/>
        </w:rPr>
        <w:t>至</w:t>
      </w:r>
      <w:r>
        <w:rPr>
          <w:rFonts w:hint="eastAsia"/>
        </w:rPr>
        <w:t>VSM-N-003</w:t>
      </w:r>
      <w:r>
        <w:rPr>
          <w:rFonts w:hint="eastAsia"/>
        </w:rPr>
        <w:t>，所設計之需求，本測試將得知是否能將系統各項功能以人性化及視覺化方式呈現及提供使用者正常使用</w:t>
      </w:r>
      <w:r w:rsidRPr="0070537C">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0"/>
        <w:gridCol w:w="6552"/>
      </w:tblGrid>
      <w:tr w:rsidR="000724F7" w:rsidRPr="0070537C" w:rsidTr="000724F7">
        <w:trPr>
          <w:jc w:val="center"/>
        </w:trPr>
        <w:tc>
          <w:tcPr>
            <w:tcW w:w="1156" w:type="pct"/>
            <w:shd w:val="clear" w:color="auto" w:fill="BFBFBF" w:themeFill="background1" w:themeFillShade="BF"/>
            <w:vAlign w:val="center"/>
          </w:tcPr>
          <w:p w:rsidR="000724F7" w:rsidRPr="000724F7" w:rsidRDefault="000724F7" w:rsidP="000724F7">
            <w:pPr>
              <w:pStyle w:val="a4"/>
              <w:rPr>
                <w:b/>
              </w:rPr>
            </w:pPr>
            <w:r w:rsidRPr="000724F7">
              <w:rPr>
                <w:b/>
              </w:rPr>
              <w:t>Identification</w:t>
            </w:r>
          </w:p>
        </w:tc>
        <w:tc>
          <w:tcPr>
            <w:tcW w:w="3844" w:type="pct"/>
            <w:vAlign w:val="center"/>
          </w:tcPr>
          <w:p w:rsidR="000724F7" w:rsidRPr="0070537C" w:rsidRDefault="000724F7" w:rsidP="000724F7">
            <w:pPr>
              <w:pStyle w:val="a4"/>
              <w:jc w:val="both"/>
            </w:pPr>
            <w:r w:rsidRPr="0070537C">
              <w:t>IT4</w:t>
            </w:r>
          </w:p>
        </w:tc>
      </w:tr>
      <w:tr w:rsidR="000724F7" w:rsidRPr="0070537C" w:rsidTr="000724F7">
        <w:trPr>
          <w:jc w:val="center"/>
        </w:trPr>
        <w:tc>
          <w:tcPr>
            <w:tcW w:w="1156" w:type="pct"/>
            <w:shd w:val="clear" w:color="auto" w:fill="BFBFBF" w:themeFill="background1" w:themeFillShade="BF"/>
            <w:vAlign w:val="center"/>
          </w:tcPr>
          <w:p w:rsidR="000724F7" w:rsidRPr="000724F7" w:rsidRDefault="000724F7" w:rsidP="000724F7">
            <w:pPr>
              <w:pStyle w:val="a4"/>
              <w:rPr>
                <w:b/>
              </w:rPr>
            </w:pPr>
            <w:r w:rsidRPr="000724F7">
              <w:rPr>
                <w:b/>
              </w:rPr>
              <w:t>Name</w:t>
            </w:r>
          </w:p>
        </w:tc>
        <w:tc>
          <w:tcPr>
            <w:tcW w:w="3844" w:type="pct"/>
            <w:vAlign w:val="center"/>
          </w:tcPr>
          <w:p w:rsidR="000724F7" w:rsidRPr="0070537C" w:rsidRDefault="000724F7" w:rsidP="000724F7">
            <w:pPr>
              <w:pStyle w:val="a4"/>
              <w:jc w:val="both"/>
            </w:pPr>
            <w:r>
              <w:rPr>
                <w:rFonts w:hint="eastAsia"/>
              </w:rPr>
              <w:t>系統介面視覺化整合功能</w:t>
            </w:r>
          </w:p>
        </w:tc>
      </w:tr>
      <w:tr w:rsidR="000724F7" w:rsidRPr="0070537C" w:rsidTr="000724F7">
        <w:trPr>
          <w:jc w:val="center"/>
        </w:trPr>
        <w:tc>
          <w:tcPr>
            <w:tcW w:w="1156" w:type="pct"/>
            <w:shd w:val="clear" w:color="auto" w:fill="BFBFBF" w:themeFill="background1" w:themeFillShade="BF"/>
            <w:vAlign w:val="center"/>
          </w:tcPr>
          <w:p w:rsidR="000724F7" w:rsidRPr="000724F7" w:rsidRDefault="000724F7" w:rsidP="000724F7">
            <w:pPr>
              <w:pStyle w:val="a4"/>
              <w:rPr>
                <w:b/>
              </w:rPr>
            </w:pPr>
            <w:r w:rsidRPr="000724F7">
              <w:rPr>
                <w:b/>
              </w:rPr>
              <w:t>Test Target</w:t>
            </w:r>
          </w:p>
        </w:tc>
        <w:tc>
          <w:tcPr>
            <w:tcW w:w="3844" w:type="pct"/>
            <w:vAlign w:val="center"/>
          </w:tcPr>
          <w:p w:rsidR="000724F7" w:rsidRPr="0070537C" w:rsidRDefault="000724F7" w:rsidP="000724F7">
            <w:pPr>
              <w:pStyle w:val="a4"/>
              <w:jc w:val="both"/>
            </w:pPr>
            <w:r>
              <w:rPr>
                <w:rFonts w:hint="eastAsia"/>
              </w:rPr>
              <w:t>測試是否有正確整合各項數值及資訊並可以視覺化直覺呈現</w:t>
            </w:r>
          </w:p>
        </w:tc>
      </w:tr>
      <w:tr w:rsidR="000724F7" w:rsidRPr="0070537C" w:rsidTr="000724F7">
        <w:trPr>
          <w:jc w:val="center"/>
        </w:trPr>
        <w:tc>
          <w:tcPr>
            <w:tcW w:w="1156" w:type="pct"/>
            <w:shd w:val="clear" w:color="auto" w:fill="BFBFBF" w:themeFill="background1" w:themeFillShade="BF"/>
            <w:vAlign w:val="center"/>
          </w:tcPr>
          <w:p w:rsidR="000724F7" w:rsidRPr="000724F7" w:rsidRDefault="000724F7" w:rsidP="000724F7">
            <w:pPr>
              <w:pStyle w:val="a4"/>
              <w:rPr>
                <w:b/>
              </w:rPr>
            </w:pPr>
            <w:r w:rsidRPr="000724F7">
              <w:rPr>
                <w:b/>
              </w:rPr>
              <w:t>Reference</w:t>
            </w:r>
          </w:p>
        </w:tc>
        <w:tc>
          <w:tcPr>
            <w:tcW w:w="3844" w:type="pct"/>
            <w:vAlign w:val="center"/>
          </w:tcPr>
          <w:p w:rsidR="000724F7" w:rsidRPr="0070537C" w:rsidRDefault="000724F7" w:rsidP="000724F7">
            <w:pPr>
              <w:pStyle w:val="a4"/>
              <w:jc w:val="both"/>
            </w:pPr>
            <w:r>
              <w:rPr>
                <w:rFonts w:hint="eastAsia"/>
              </w:rPr>
              <w:t>VSM</w:t>
            </w:r>
            <w:r w:rsidRPr="0070537C">
              <w:t xml:space="preserve"> -N-001</w:t>
            </w:r>
          </w:p>
          <w:p w:rsidR="000724F7" w:rsidRPr="0070537C" w:rsidRDefault="000724F7" w:rsidP="000724F7">
            <w:pPr>
              <w:pStyle w:val="a4"/>
              <w:jc w:val="both"/>
            </w:pPr>
            <w:r>
              <w:rPr>
                <w:rFonts w:hint="eastAsia"/>
              </w:rPr>
              <w:t>VSM</w:t>
            </w:r>
            <w:r w:rsidRPr="0070537C">
              <w:t xml:space="preserve"> -N-00</w:t>
            </w:r>
            <w:r w:rsidRPr="0070537C">
              <w:rPr>
                <w:rFonts w:hint="eastAsia"/>
              </w:rPr>
              <w:t>2</w:t>
            </w:r>
          </w:p>
          <w:p w:rsidR="000724F7" w:rsidRPr="0070537C" w:rsidRDefault="000724F7" w:rsidP="000724F7">
            <w:pPr>
              <w:pStyle w:val="a4"/>
              <w:jc w:val="both"/>
            </w:pPr>
            <w:r>
              <w:rPr>
                <w:rFonts w:hint="eastAsia"/>
              </w:rPr>
              <w:t>VSM</w:t>
            </w:r>
            <w:r>
              <w:t>–N-00</w:t>
            </w:r>
            <w:r>
              <w:rPr>
                <w:rFonts w:hint="eastAsia"/>
              </w:rPr>
              <w:t>3</w:t>
            </w:r>
            <w:r>
              <w:br/>
            </w:r>
            <w:r>
              <w:rPr>
                <w:rFonts w:hint="eastAsia"/>
              </w:rPr>
              <w:t>VSM</w:t>
            </w:r>
            <w:r>
              <w:t xml:space="preserve"> -N-00</w:t>
            </w:r>
            <w:r>
              <w:rPr>
                <w:rFonts w:hint="eastAsia"/>
              </w:rPr>
              <w:t>4</w:t>
            </w:r>
          </w:p>
          <w:p w:rsidR="000724F7" w:rsidRPr="0070537C" w:rsidRDefault="000724F7" w:rsidP="000724F7">
            <w:pPr>
              <w:pStyle w:val="a4"/>
              <w:jc w:val="both"/>
            </w:pPr>
            <w:r>
              <w:rPr>
                <w:rFonts w:hint="eastAsia"/>
              </w:rPr>
              <w:t>VSM</w:t>
            </w:r>
            <w:r>
              <w:t xml:space="preserve"> -N-00</w:t>
            </w:r>
            <w:r>
              <w:rPr>
                <w:rFonts w:hint="eastAsia"/>
              </w:rPr>
              <w:t>5</w:t>
            </w:r>
          </w:p>
          <w:p w:rsidR="000724F7" w:rsidRPr="0070537C" w:rsidRDefault="000724F7" w:rsidP="000724F7">
            <w:pPr>
              <w:pStyle w:val="a4"/>
              <w:jc w:val="both"/>
            </w:pPr>
            <w:r>
              <w:rPr>
                <w:rFonts w:hint="eastAsia"/>
              </w:rPr>
              <w:t>VSM</w:t>
            </w:r>
            <w:r>
              <w:t xml:space="preserve"> -N-00</w:t>
            </w:r>
            <w:r>
              <w:rPr>
                <w:rFonts w:hint="eastAsia"/>
              </w:rPr>
              <w:t>6</w:t>
            </w:r>
          </w:p>
          <w:p w:rsidR="000724F7" w:rsidRPr="0070537C" w:rsidRDefault="000724F7" w:rsidP="000724F7">
            <w:pPr>
              <w:pStyle w:val="a4"/>
              <w:jc w:val="both"/>
            </w:pPr>
            <w:r>
              <w:rPr>
                <w:rFonts w:hint="eastAsia"/>
              </w:rPr>
              <w:t>VSM</w:t>
            </w:r>
            <w:r>
              <w:t xml:space="preserve"> -N-00</w:t>
            </w:r>
            <w:r>
              <w:rPr>
                <w:rFonts w:hint="eastAsia"/>
              </w:rPr>
              <w:t>7</w:t>
            </w:r>
          </w:p>
          <w:p w:rsidR="000724F7" w:rsidRPr="0070537C" w:rsidRDefault="000724F7" w:rsidP="000724F7">
            <w:pPr>
              <w:pStyle w:val="a4"/>
              <w:jc w:val="both"/>
            </w:pPr>
            <w:r>
              <w:rPr>
                <w:rFonts w:hint="eastAsia"/>
              </w:rPr>
              <w:t>VSM</w:t>
            </w:r>
            <w:r>
              <w:t xml:space="preserve"> -N-00</w:t>
            </w:r>
            <w:r>
              <w:rPr>
                <w:rFonts w:hint="eastAsia"/>
              </w:rPr>
              <w:t>8</w:t>
            </w:r>
          </w:p>
          <w:p w:rsidR="000724F7" w:rsidRPr="00010D17" w:rsidRDefault="000724F7" w:rsidP="000724F7">
            <w:pPr>
              <w:pStyle w:val="a4"/>
              <w:jc w:val="both"/>
            </w:pPr>
            <w:r>
              <w:rPr>
                <w:rFonts w:hint="eastAsia"/>
              </w:rPr>
              <w:t>VSM</w:t>
            </w:r>
            <w:r w:rsidRPr="0070537C">
              <w:t xml:space="preserve"> -N-00</w:t>
            </w:r>
            <w:r>
              <w:rPr>
                <w:rFonts w:hint="eastAsia"/>
              </w:rPr>
              <w:t>9</w:t>
            </w:r>
          </w:p>
        </w:tc>
      </w:tr>
      <w:tr w:rsidR="000724F7" w:rsidRPr="0070537C" w:rsidTr="000724F7">
        <w:trPr>
          <w:jc w:val="center"/>
        </w:trPr>
        <w:tc>
          <w:tcPr>
            <w:tcW w:w="1156" w:type="pct"/>
            <w:shd w:val="clear" w:color="auto" w:fill="BFBFBF" w:themeFill="background1" w:themeFillShade="BF"/>
            <w:vAlign w:val="center"/>
          </w:tcPr>
          <w:p w:rsidR="000724F7" w:rsidRPr="000724F7" w:rsidRDefault="000724F7" w:rsidP="000724F7">
            <w:pPr>
              <w:pStyle w:val="a4"/>
              <w:rPr>
                <w:b/>
              </w:rPr>
            </w:pPr>
            <w:r w:rsidRPr="000724F7">
              <w:rPr>
                <w:b/>
              </w:rPr>
              <w:t>Severity</w:t>
            </w:r>
          </w:p>
        </w:tc>
        <w:tc>
          <w:tcPr>
            <w:tcW w:w="3844" w:type="pct"/>
            <w:vAlign w:val="center"/>
          </w:tcPr>
          <w:p w:rsidR="000724F7" w:rsidRPr="0070537C" w:rsidRDefault="000724F7" w:rsidP="000724F7">
            <w:pPr>
              <w:pStyle w:val="a4"/>
              <w:jc w:val="both"/>
            </w:pPr>
            <w:r w:rsidRPr="0070537C">
              <w:rPr>
                <w:rFonts w:hint="eastAsia"/>
              </w:rPr>
              <w:t>1</w:t>
            </w:r>
          </w:p>
        </w:tc>
      </w:tr>
      <w:tr w:rsidR="000724F7" w:rsidRPr="00D31972" w:rsidTr="000724F7">
        <w:trPr>
          <w:jc w:val="center"/>
        </w:trPr>
        <w:tc>
          <w:tcPr>
            <w:tcW w:w="1156" w:type="pct"/>
            <w:shd w:val="clear" w:color="auto" w:fill="BFBFBF" w:themeFill="background1" w:themeFillShade="BF"/>
            <w:vAlign w:val="center"/>
          </w:tcPr>
          <w:p w:rsidR="000724F7" w:rsidRPr="000724F7" w:rsidRDefault="000724F7" w:rsidP="000724F7">
            <w:pPr>
              <w:pStyle w:val="a4"/>
              <w:rPr>
                <w:b/>
              </w:rPr>
            </w:pPr>
            <w:r w:rsidRPr="000724F7">
              <w:rPr>
                <w:b/>
              </w:rPr>
              <w:t>Instruction</w:t>
            </w:r>
          </w:p>
        </w:tc>
        <w:tc>
          <w:tcPr>
            <w:tcW w:w="3844" w:type="pct"/>
            <w:vAlign w:val="center"/>
          </w:tcPr>
          <w:p w:rsidR="000724F7" w:rsidRDefault="000724F7" w:rsidP="000724F7">
            <w:pPr>
              <w:pStyle w:val="a4"/>
              <w:jc w:val="both"/>
            </w:pPr>
            <w:r>
              <w:rPr>
                <w:rFonts w:hint="eastAsia"/>
              </w:rPr>
              <w:t>使用者依自己感興趣的選擇畫面</w:t>
            </w:r>
          </w:p>
          <w:p w:rsidR="000724F7" w:rsidRDefault="000724F7" w:rsidP="000724F7">
            <w:pPr>
              <w:pStyle w:val="a4"/>
              <w:jc w:val="both"/>
            </w:pPr>
            <w:r>
              <w:rPr>
                <w:rFonts w:hint="eastAsia"/>
              </w:rPr>
              <w:lastRenderedPageBreak/>
              <w:t>使用者可新增物件、搜尋物件、刪除物件</w:t>
            </w:r>
          </w:p>
          <w:p w:rsidR="000724F7" w:rsidRDefault="000724F7" w:rsidP="000724F7">
            <w:pPr>
              <w:pStyle w:val="a4"/>
              <w:jc w:val="both"/>
            </w:pPr>
            <w:r>
              <w:rPr>
                <w:rFonts w:hint="eastAsia"/>
              </w:rPr>
              <w:t>系統依照</w:t>
            </w:r>
            <w:r>
              <w:rPr>
                <w:rFonts w:hint="eastAsia"/>
              </w:rPr>
              <w:t>POI</w:t>
            </w:r>
            <w:r>
              <w:rPr>
                <w:rFonts w:hint="eastAsia"/>
              </w:rPr>
              <w:t>物件投射影像</w:t>
            </w:r>
          </w:p>
          <w:p w:rsidR="000724F7" w:rsidRDefault="000724F7" w:rsidP="000724F7">
            <w:pPr>
              <w:pStyle w:val="a4"/>
              <w:jc w:val="both"/>
            </w:pPr>
            <w:r>
              <w:rPr>
                <w:rFonts w:hint="eastAsia"/>
              </w:rPr>
              <w:t>提供使用者影像校正、</w:t>
            </w:r>
            <w:r>
              <w:rPr>
                <w:rFonts w:hint="eastAsia"/>
              </w:rPr>
              <w:t>3D</w:t>
            </w:r>
            <w:r>
              <w:rPr>
                <w:rFonts w:hint="eastAsia"/>
              </w:rPr>
              <w:t>定位、資料關聯功能</w:t>
            </w:r>
          </w:p>
          <w:p w:rsidR="000724F7" w:rsidRDefault="000724F7" w:rsidP="000724F7">
            <w:pPr>
              <w:pStyle w:val="a4"/>
              <w:jc w:val="both"/>
            </w:pPr>
            <w:r>
              <w:rPr>
                <w:rFonts w:hint="eastAsia"/>
              </w:rPr>
              <w:t>呈現</w:t>
            </w:r>
            <w:r>
              <w:rPr>
                <w:rFonts w:hint="eastAsia"/>
              </w:rPr>
              <w:t>POI</w:t>
            </w:r>
            <w:r>
              <w:rPr>
                <w:rFonts w:hint="eastAsia"/>
              </w:rPr>
              <w:t>物件的</w:t>
            </w:r>
            <w:r>
              <w:rPr>
                <w:rFonts w:hint="eastAsia"/>
              </w:rPr>
              <w:t>Sensor</w:t>
            </w:r>
            <w:r>
              <w:rPr>
                <w:rFonts w:hint="eastAsia"/>
              </w:rPr>
              <w:t>資料</w:t>
            </w:r>
          </w:p>
          <w:p w:rsidR="000724F7" w:rsidRPr="001A1A40" w:rsidRDefault="000724F7" w:rsidP="000724F7">
            <w:pPr>
              <w:pStyle w:val="a4"/>
              <w:jc w:val="both"/>
            </w:pPr>
            <w:r>
              <w:rPr>
                <w:rFonts w:hint="eastAsia"/>
              </w:rPr>
              <w:t>剔除遭遮蔽的</w:t>
            </w:r>
            <w:r>
              <w:rPr>
                <w:rFonts w:hint="eastAsia"/>
              </w:rPr>
              <w:t>POI</w:t>
            </w:r>
            <w:r>
              <w:rPr>
                <w:rFonts w:hint="eastAsia"/>
              </w:rPr>
              <w:t>物件</w:t>
            </w:r>
          </w:p>
        </w:tc>
      </w:tr>
      <w:tr w:rsidR="000724F7" w:rsidRPr="007D7E7C" w:rsidTr="000724F7">
        <w:trPr>
          <w:jc w:val="center"/>
        </w:trPr>
        <w:tc>
          <w:tcPr>
            <w:tcW w:w="1156" w:type="pct"/>
            <w:shd w:val="clear" w:color="auto" w:fill="BFBFBF" w:themeFill="background1" w:themeFillShade="BF"/>
            <w:vAlign w:val="center"/>
          </w:tcPr>
          <w:p w:rsidR="000724F7" w:rsidRPr="000724F7" w:rsidRDefault="000724F7" w:rsidP="000724F7">
            <w:pPr>
              <w:pStyle w:val="a4"/>
              <w:rPr>
                <w:b/>
              </w:rPr>
            </w:pPr>
            <w:r w:rsidRPr="000724F7">
              <w:rPr>
                <w:b/>
              </w:rPr>
              <w:lastRenderedPageBreak/>
              <w:t>Expected Result</w:t>
            </w:r>
          </w:p>
        </w:tc>
        <w:tc>
          <w:tcPr>
            <w:tcW w:w="3844" w:type="pct"/>
            <w:vAlign w:val="center"/>
          </w:tcPr>
          <w:p w:rsidR="000724F7" w:rsidRDefault="000724F7" w:rsidP="000724F7">
            <w:pPr>
              <w:pStyle w:val="a4"/>
              <w:jc w:val="both"/>
            </w:pPr>
            <w:r>
              <w:rPr>
                <w:rFonts w:hint="eastAsia"/>
              </w:rPr>
              <w:t>測試後整合各功能皆可正常使用且正確顯示</w:t>
            </w:r>
          </w:p>
          <w:p w:rsidR="000724F7" w:rsidRPr="0070537C" w:rsidRDefault="000724F7" w:rsidP="000724F7">
            <w:pPr>
              <w:pStyle w:val="a4"/>
              <w:jc w:val="both"/>
            </w:pPr>
            <w:r>
              <w:rPr>
                <w:rFonts w:hint="eastAsia"/>
              </w:rPr>
              <w:t>介面可直覺化呈現系統完整功能</w:t>
            </w:r>
          </w:p>
        </w:tc>
      </w:tr>
      <w:tr w:rsidR="000724F7" w:rsidRPr="0070537C" w:rsidTr="000724F7">
        <w:trPr>
          <w:jc w:val="center"/>
        </w:trPr>
        <w:tc>
          <w:tcPr>
            <w:tcW w:w="1156" w:type="pct"/>
            <w:shd w:val="clear" w:color="auto" w:fill="BFBFBF" w:themeFill="background1" w:themeFillShade="BF"/>
            <w:vAlign w:val="center"/>
          </w:tcPr>
          <w:p w:rsidR="000724F7" w:rsidRPr="000724F7" w:rsidRDefault="000724F7" w:rsidP="000724F7">
            <w:pPr>
              <w:pStyle w:val="a4"/>
              <w:rPr>
                <w:b/>
              </w:rPr>
            </w:pPr>
            <w:r w:rsidRPr="000724F7">
              <w:rPr>
                <w:b/>
              </w:rPr>
              <w:t>Cleanup</w:t>
            </w:r>
          </w:p>
        </w:tc>
        <w:tc>
          <w:tcPr>
            <w:tcW w:w="3844" w:type="pct"/>
            <w:vAlign w:val="center"/>
          </w:tcPr>
          <w:p w:rsidR="000724F7" w:rsidRPr="0070537C" w:rsidRDefault="000724F7" w:rsidP="000724F7">
            <w:pPr>
              <w:pStyle w:val="a4"/>
              <w:jc w:val="both"/>
            </w:pPr>
            <w:r w:rsidRPr="0070537C">
              <w:t>無。</w:t>
            </w:r>
          </w:p>
        </w:tc>
      </w:tr>
    </w:tbl>
    <w:p w:rsidR="000724F7" w:rsidRDefault="000724F7" w:rsidP="000724F7">
      <w:pPr>
        <w:pStyle w:val="a7"/>
        <w:ind w:leftChars="0" w:left="0" w:firstLine="480"/>
      </w:pPr>
    </w:p>
    <w:p w:rsidR="000724F7" w:rsidRPr="001C0457" w:rsidRDefault="000724F7" w:rsidP="000724F7">
      <w:pPr>
        <w:ind w:firstLine="480"/>
      </w:pPr>
      <w:r w:rsidRPr="001C0457">
        <w:rPr>
          <w:rFonts w:hint="eastAsia"/>
        </w:rPr>
        <w:t>主要驗證</w:t>
      </w:r>
      <w:r w:rsidRPr="001C0457">
        <w:rPr>
          <w:rFonts w:hint="eastAsia"/>
        </w:rPr>
        <w:t xml:space="preserve"> [CADPPA-N-001]</w:t>
      </w:r>
      <w:r w:rsidRPr="001C0457">
        <w:rPr>
          <w:rFonts w:hint="eastAsia"/>
        </w:rPr>
        <w:t>需求，定義得知該作物異常發生的環境狀況關聯規則以找出可能發生病蟲害之環境因素，並透過</w:t>
      </w:r>
      <w:r w:rsidRPr="001C0457">
        <w:rPr>
          <w:rFonts w:hint="eastAsia"/>
        </w:rPr>
        <w:t>[EMAD</w:t>
      </w:r>
      <w:r w:rsidRPr="001C0457">
        <w:t xml:space="preserve"> </w:t>
      </w:r>
      <w:proofErr w:type="gramStart"/>
      <w:r w:rsidRPr="001C0457">
        <w:t>–</w:t>
      </w:r>
      <w:proofErr w:type="gramEnd"/>
      <w:r w:rsidRPr="001C0457">
        <w:t>N-00</w:t>
      </w:r>
      <w:r w:rsidRPr="001C0457">
        <w:rPr>
          <w:rFonts w:hint="eastAsia"/>
        </w:rPr>
        <w:t>1]</w:t>
      </w:r>
      <w:r w:rsidRPr="001C0457">
        <w:rPr>
          <w:rFonts w:hint="eastAsia"/>
        </w:rPr>
        <w:t>與</w:t>
      </w:r>
      <w:r w:rsidRPr="001C0457">
        <w:rPr>
          <w:rFonts w:hint="eastAsia"/>
        </w:rPr>
        <w:t>[EMAD</w:t>
      </w:r>
      <w:r w:rsidRPr="001C0457">
        <w:t xml:space="preserve"> </w:t>
      </w:r>
      <w:proofErr w:type="gramStart"/>
      <w:r w:rsidRPr="001C0457">
        <w:t>–</w:t>
      </w:r>
      <w:proofErr w:type="gramEnd"/>
      <w:r w:rsidRPr="001C0457">
        <w:t>N-00</w:t>
      </w:r>
      <w:r w:rsidRPr="001C0457">
        <w:rPr>
          <w:rFonts w:hint="eastAsia"/>
        </w:rPr>
        <w:t>2]</w:t>
      </w:r>
      <w:r w:rsidRPr="001C0457">
        <w:rPr>
          <w:rFonts w:ascii="標楷體" w:cs="標楷體" w:hint="eastAsia"/>
          <w:kern w:val="0"/>
        </w:rPr>
        <w:t>以建立作物異常及農業氣象雲端資料庫</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4"/>
        <w:gridCol w:w="6538"/>
      </w:tblGrid>
      <w:tr w:rsidR="000724F7" w:rsidRPr="00313F19" w:rsidTr="000724F7">
        <w:trPr>
          <w:jc w:val="center"/>
        </w:trPr>
        <w:tc>
          <w:tcPr>
            <w:tcW w:w="1164" w:type="pct"/>
            <w:shd w:val="clear" w:color="auto" w:fill="BFBFBF" w:themeFill="background1" w:themeFillShade="BF"/>
            <w:vAlign w:val="center"/>
          </w:tcPr>
          <w:p w:rsidR="000724F7" w:rsidRPr="000724F7" w:rsidRDefault="000724F7" w:rsidP="000724F7">
            <w:pPr>
              <w:pStyle w:val="a4"/>
              <w:rPr>
                <w:b/>
              </w:rPr>
            </w:pPr>
            <w:r w:rsidRPr="000724F7">
              <w:rPr>
                <w:b/>
              </w:rPr>
              <w:t>Identification</w:t>
            </w:r>
          </w:p>
        </w:tc>
        <w:tc>
          <w:tcPr>
            <w:tcW w:w="3836" w:type="pct"/>
            <w:vAlign w:val="center"/>
          </w:tcPr>
          <w:p w:rsidR="000724F7" w:rsidRPr="00313F19" w:rsidRDefault="000724F7" w:rsidP="000724F7">
            <w:pPr>
              <w:pStyle w:val="a4"/>
              <w:jc w:val="both"/>
            </w:pPr>
            <w:r w:rsidRPr="00313F19">
              <w:t>IT</w:t>
            </w:r>
            <w:r w:rsidRPr="00313F19">
              <w:rPr>
                <w:rFonts w:hint="eastAsia"/>
              </w:rPr>
              <w:t>4</w:t>
            </w:r>
          </w:p>
        </w:tc>
      </w:tr>
      <w:tr w:rsidR="000724F7" w:rsidRPr="00313F19" w:rsidTr="000724F7">
        <w:trPr>
          <w:jc w:val="center"/>
        </w:trPr>
        <w:tc>
          <w:tcPr>
            <w:tcW w:w="1164" w:type="pct"/>
            <w:shd w:val="clear" w:color="auto" w:fill="BFBFBF" w:themeFill="background1" w:themeFillShade="BF"/>
            <w:vAlign w:val="center"/>
          </w:tcPr>
          <w:p w:rsidR="000724F7" w:rsidRPr="000724F7" w:rsidRDefault="000724F7" w:rsidP="000724F7">
            <w:pPr>
              <w:pStyle w:val="a4"/>
              <w:rPr>
                <w:b/>
              </w:rPr>
            </w:pPr>
            <w:r w:rsidRPr="000724F7">
              <w:rPr>
                <w:b/>
              </w:rPr>
              <w:t>Name</w:t>
            </w:r>
          </w:p>
        </w:tc>
        <w:tc>
          <w:tcPr>
            <w:tcW w:w="3836" w:type="pct"/>
            <w:vAlign w:val="center"/>
          </w:tcPr>
          <w:p w:rsidR="000724F7" w:rsidRPr="00313F19" w:rsidRDefault="000724F7" w:rsidP="000724F7">
            <w:pPr>
              <w:pStyle w:val="a4"/>
              <w:jc w:val="both"/>
            </w:pPr>
            <w:r w:rsidRPr="00313F19">
              <w:rPr>
                <w:rFonts w:hAnsi="標楷體"/>
              </w:rPr>
              <w:t>作物影像異常辨識資料</w:t>
            </w:r>
          </w:p>
        </w:tc>
      </w:tr>
      <w:tr w:rsidR="000724F7" w:rsidRPr="00313F19" w:rsidTr="000724F7">
        <w:trPr>
          <w:jc w:val="center"/>
        </w:trPr>
        <w:tc>
          <w:tcPr>
            <w:tcW w:w="1164" w:type="pct"/>
            <w:shd w:val="clear" w:color="auto" w:fill="BFBFBF" w:themeFill="background1" w:themeFillShade="BF"/>
            <w:vAlign w:val="center"/>
          </w:tcPr>
          <w:p w:rsidR="000724F7" w:rsidRPr="000724F7" w:rsidRDefault="000724F7" w:rsidP="000724F7">
            <w:pPr>
              <w:pStyle w:val="a4"/>
              <w:rPr>
                <w:b/>
              </w:rPr>
            </w:pPr>
            <w:r w:rsidRPr="000724F7">
              <w:rPr>
                <w:b/>
              </w:rPr>
              <w:t>Test Target</w:t>
            </w:r>
          </w:p>
        </w:tc>
        <w:tc>
          <w:tcPr>
            <w:tcW w:w="3836" w:type="pct"/>
            <w:vAlign w:val="center"/>
          </w:tcPr>
          <w:p w:rsidR="000724F7" w:rsidRPr="00313F19" w:rsidRDefault="000724F7" w:rsidP="000724F7">
            <w:pPr>
              <w:pStyle w:val="a4"/>
              <w:jc w:val="both"/>
            </w:pPr>
            <w:r w:rsidRPr="00313F19">
              <w:rPr>
                <w:rFonts w:hint="eastAsia"/>
              </w:rPr>
              <w:t>蒐集作物影像異常資料。</w:t>
            </w:r>
          </w:p>
        </w:tc>
      </w:tr>
      <w:tr w:rsidR="000724F7" w:rsidRPr="00313F19" w:rsidTr="000724F7">
        <w:trPr>
          <w:jc w:val="center"/>
        </w:trPr>
        <w:tc>
          <w:tcPr>
            <w:tcW w:w="1164" w:type="pct"/>
            <w:shd w:val="clear" w:color="auto" w:fill="BFBFBF" w:themeFill="background1" w:themeFillShade="BF"/>
            <w:vAlign w:val="center"/>
          </w:tcPr>
          <w:p w:rsidR="000724F7" w:rsidRPr="000724F7" w:rsidRDefault="000724F7" w:rsidP="000724F7">
            <w:pPr>
              <w:pStyle w:val="a4"/>
              <w:rPr>
                <w:b/>
              </w:rPr>
            </w:pPr>
            <w:r w:rsidRPr="000724F7">
              <w:rPr>
                <w:b/>
              </w:rPr>
              <w:t>Reference</w:t>
            </w:r>
          </w:p>
        </w:tc>
        <w:tc>
          <w:tcPr>
            <w:tcW w:w="3836" w:type="pct"/>
            <w:vAlign w:val="center"/>
          </w:tcPr>
          <w:p w:rsidR="000724F7" w:rsidRPr="00313F19" w:rsidRDefault="000724F7" w:rsidP="000724F7">
            <w:pPr>
              <w:pStyle w:val="a4"/>
              <w:jc w:val="both"/>
            </w:pPr>
            <w:r w:rsidRPr="00313F19">
              <w:rPr>
                <w:rFonts w:hint="eastAsia"/>
              </w:rPr>
              <w:t>CADPPA-N-001</w:t>
            </w:r>
          </w:p>
          <w:p w:rsidR="000724F7" w:rsidRPr="00313F19" w:rsidRDefault="000724F7" w:rsidP="000724F7">
            <w:pPr>
              <w:pStyle w:val="a4"/>
              <w:jc w:val="both"/>
            </w:pPr>
            <w:r w:rsidRPr="00313F19">
              <w:rPr>
                <w:rFonts w:hint="eastAsia"/>
              </w:rPr>
              <w:t>GCMA</w:t>
            </w:r>
            <w:r w:rsidRPr="00313F19">
              <w:t xml:space="preserve"> -N-00</w:t>
            </w:r>
            <w:r w:rsidRPr="00313F19">
              <w:rPr>
                <w:rFonts w:hint="eastAsia"/>
              </w:rPr>
              <w:t>1</w:t>
            </w:r>
          </w:p>
          <w:p w:rsidR="000724F7" w:rsidRPr="00313F19" w:rsidRDefault="000724F7" w:rsidP="000724F7">
            <w:pPr>
              <w:pStyle w:val="a4"/>
              <w:jc w:val="both"/>
            </w:pPr>
            <w:r w:rsidRPr="00313F19">
              <w:rPr>
                <w:rFonts w:hint="eastAsia"/>
              </w:rPr>
              <w:t>DPPIA-N-001</w:t>
            </w:r>
          </w:p>
          <w:p w:rsidR="000724F7" w:rsidRPr="00313F19" w:rsidRDefault="000724F7" w:rsidP="000724F7">
            <w:pPr>
              <w:pStyle w:val="a4"/>
              <w:jc w:val="both"/>
            </w:pPr>
            <w:r w:rsidRPr="00313F19">
              <w:rPr>
                <w:rFonts w:hint="eastAsia"/>
              </w:rPr>
              <w:t>EMAD</w:t>
            </w:r>
            <w:r w:rsidRPr="00313F19">
              <w:t xml:space="preserve"> –N-00</w:t>
            </w:r>
            <w:r w:rsidRPr="00313F19">
              <w:rPr>
                <w:rFonts w:hint="eastAsia"/>
              </w:rPr>
              <w:t>1</w:t>
            </w:r>
          </w:p>
          <w:p w:rsidR="000724F7" w:rsidRPr="00313F19" w:rsidRDefault="000724F7" w:rsidP="000724F7">
            <w:pPr>
              <w:pStyle w:val="a4"/>
              <w:jc w:val="both"/>
            </w:pPr>
            <w:r w:rsidRPr="00313F19">
              <w:rPr>
                <w:rFonts w:hint="eastAsia"/>
              </w:rPr>
              <w:t>EMAD</w:t>
            </w:r>
            <w:r w:rsidRPr="00313F19">
              <w:t xml:space="preserve"> –N-00</w:t>
            </w:r>
            <w:r w:rsidRPr="00313F19">
              <w:rPr>
                <w:rFonts w:hint="eastAsia"/>
              </w:rPr>
              <w:t>2</w:t>
            </w:r>
          </w:p>
        </w:tc>
      </w:tr>
      <w:tr w:rsidR="000724F7" w:rsidRPr="00313F19" w:rsidTr="000724F7">
        <w:trPr>
          <w:jc w:val="center"/>
        </w:trPr>
        <w:tc>
          <w:tcPr>
            <w:tcW w:w="1164" w:type="pct"/>
            <w:shd w:val="clear" w:color="auto" w:fill="BFBFBF" w:themeFill="background1" w:themeFillShade="BF"/>
            <w:vAlign w:val="center"/>
          </w:tcPr>
          <w:p w:rsidR="000724F7" w:rsidRPr="000724F7" w:rsidRDefault="000724F7" w:rsidP="000724F7">
            <w:pPr>
              <w:pStyle w:val="a4"/>
              <w:rPr>
                <w:b/>
              </w:rPr>
            </w:pPr>
            <w:r w:rsidRPr="000724F7">
              <w:rPr>
                <w:b/>
              </w:rPr>
              <w:t>Severity</w:t>
            </w:r>
          </w:p>
        </w:tc>
        <w:tc>
          <w:tcPr>
            <w:tcW w:w="3836" w:type="pct"/>
            <w:vAlign w:val="center"/>
          </w:tcPr>
          <w:p w:rsidR="000724F7" w:rsidRPr="00313F19" w:rsidRDefault="000724F7" w:rsidP="000724F7">
            <w:pPr>
              <w:pStyle w:val="a4"/>
              <w:jc w:val="both"/>
            </w:pPr>
            <w:r w:rsidRPr="00313F19">
              <w:t>1</w:t>
            </w:r>
          </w:p>
        </w:tc>
      </w:tr>
      <w:tr w:rsidR="000724F7" w:rsidRPr="00313F19" w:rsidTr="000724F7">
        <w:trPr>
          <w:jc w:val="center"/>
        </w:trPr>
        <w:tc>
          <w:tcPr>
            <w:tcW w:w="1164" w:type="pct"/>
            <w:shd w:val="clear" w:color="auto" w:fill="BFBFBF" w:themeFill="background1" w:themeFillShade="BF"/>
            <w:vAlign w:val="center"/>
          </w:tcPr>
          <w:p w:rsidR="000724F7" w:rsidRPr="000724F7" w:rsidRDefault="000724F7" w:rsidP="000724F7">
            <w:pPr>
              <w:pStyle w:val="a4"/>
              <w:rPr>
                <w:b/>
              </w:rPr>
            </w:pPr>
            <w:r w:rsidRPr="000724F7">
              <w:rPr>
                <w:b/>
              </w:rPr>
              <w:t>Instruction</w:t>
            </w:r>
          </w:p>
        </w:tc>
        <w:tc>
          <w:tcPr>
            <w:tcW w:w="3836" w:type="pct"/>
            <w:vAlign w:val="center"/>
          </w:tcPr>
          <w:p w:rsidR="000724F7" w:rsidRPr="00313F19" w:rsidRDefault="000724F7" w:rsidP="000724F7">
            <w:pPr>
              <w:pStyle w:val="a4"/>
              <w:jc w:val="both"/>
            </w:pPr>
            <w:r w:rsidRPr="00313F19">
              <w:rPr>
                <w:rFonts w:hint="eastAsia"/>
              </w:rPr>
              <w:t>透過異常影像辨識、微氣候資訊與氣象推估值等建立資料</w:t>
            </w:r>
          </w:p>
          <w:p w:rsidR="000724F7" w:rsidRPr="00313F19" w:rsidRDefault="000724F7" w:rsidP="000724F7">
            <w:pPr>
              <w:pStyle w:val="a4"/>
              <w:jc w:val="both"/>
            </w:pPr>
            <w:r w:rsidRPr="00313F19">
              <w:rPr>
                <w:rFonts w:hint="eastAsia"/>
              </w:rPr>
              <w:t>探</w:t>
            </w:r>
            <w:proofErr w:type="gramStart"/>
            <w:r w:rsidRPr="00313F19">
              <w:rPr>
                <w:rFonts w:hint="eastAsia"/>
              </w:rPr>
              <w:t>勘</w:t>
            </w:r>
            <w:proofErr w:type="gramEnd"/>
            <w:r w:rsidRPr="00313F19">
              <w:rPr>
                <w:rFonts w:hint="eastAsia"/>
              </w:rPr>
              <w:t>作物異常相關資訊</w:t>
            </w:r>
          </w:p>
        </w:tc>
      </w:tr>
      <w:tr w:rsidR="000724F7" w:rsidRPr="00313F19" w:rsidTr="000724F7">
        <w:trPr>
          <w:jc w:val="center"/>
        </w:trPr>
        <w:tc>
          <w:tcPr>
            <w:tcW w:w="1164" w:type="pct"/>
            <w:shd w:val="clear" w:color="auto" w:fill="BFBFBF" w:themeFill="background1" w:themeFillShade="BF"/>
            <w:vAlign w:val="center"/>
          </w:tcPr>
          <w:p w:rsidR="000724F7" w:rsidRPr="000724F7" w:rsidRDefault="000724F7" w:rsidP="000724F7">
            <w:pPr>
              <w:pStyle w:val="a4"/>
              <w:rPr>
                <w:b/>
              </w:rPr>
            </w:pPr>
            <w:r w:rsidRPr="000724F7">
              <w:rPr>
                <w:b/>
              </w:rPr>
              <w:t>Expected Result</w:t>
            </w:r>
          </w:p>
        </w:tc>
        <w:tc>
          <w:tcPr>
            <w:tcW w:w="3836" w:type="pct"/>
            <w:vAlign w:val="center"/>
          </w:tcPr>
          <w:p w:rsidR="000724F7" w:rsidRPr="00313F19" w:rsidRDefault="000724F7" w:rsidP="000724F7">
            <w:pPr>
              <w:pStyle w:val="a4"/>
              <w:jc w:val="both"/>
            </w:pPr>
            <w:r w:rsidRPr="00313F19">
              <w:rPr>
                <w:rFonts w:hint="eastAsia"/>
              </w:rPr>
              <w:t>確保環境關聯規則以找出發生病蟲害之環境因素</w:t>
            </w:r>
          </w:p>
        </w:tc>
      </w:tr>
      <w:tr w:rsidR="000724F7" w:rsidRPr="00313F19" w:rsidTr="000724F7">
        <w:trPr>
          <w:jc w:val="center"/>
        </w:trPr>
        <w:tc>
          <w:tcPr>
            <w:tcW w:w="1164" w:type="pct"/>
            <w:shd w:val="clear" w:color="auto" w:fill="BFBFBF" w:themeFill="background1" w:themeFillShade="BF"/>
            <w:vAlign w:val="center"/>
          </w:tcPr>
          <w:p w:rsidR="000724F7" w:rsidRPr="000724F7" w:rsidRDefault="000724F7" w:rsidP="000724F7">
            <w:pPr>
              <w:pStyle w:val="a4"/>
              <w:rPr>
                <w:b/>
              </w:rPr>
            </w:pPr>
            <w:r w:rsidRPr="000724F7">
              <w:rPr>
                <w:b/>
              </w:rPr>
              <w:t>Cleanup</w:t>
            </w:r>
          </w:p>
        </w:tc>
        <w:tc>
          <w:tcPr>
            <w:tcW w:w="3836" w:type="pct"/>
            <w:vAlign w:val="center"/>
          </w:tcPr>
          <w:p w:rsidR="000724F7" w:rsidRPr="00313F19" w:rsidRDefault="000724F7" w:rsidP="000724F7">
            <w:pPr>
              <w:pStyle w:val="a4"/>
              <w:jc w:val="both"/>
            </w:pPr>
            <w:r w:rsidRPr="00313F19">
              <w:t>無。</w:t>
            </w:r>
          </w:p>
        </w:tc>
      </w:tr>
    </w:tbl>
    <w:p w:rsidR="000724F7" w:rsidRPr="00A1054A" w:rsidRDefault="000724F7" w:rsidP="000724F7">
      <w:pPr>
        <w:ind w:firstLine="480"/>
      </w:pPr>
      <w:r w:rsidRPr="00A1054A">
        <w:lastRenderedPageBreak/>
        <w:t>主要驗證</w:t>
      </w:r>
      <w:r w:rsidRPr="00A1054A">
        <w:t>[</w:t>
      </w:r>
      <w:r w:rsidRPr="00A1054A">
        <w:rPr>
          <w:rFonts w:hint="eastAsia"/>
        </w:rPr>
        <w:t>IA</w:t>
      </w:r>
      <w:r w:rsidRPr="00A1054A">
        <w:t>-N-0</w:t>
      </w:r>
      <w:r w:rsidRPr="00A1054A">
        <w:rPr>
          <w:rFonts w:hint="eastAsia"/>
        </w:rPr>
        <w:t>03</w:t>
      </w:r>
      <w:r w:rsidRPr="00A1054A">
        <w:t>]</w:t>
      </w:r>
      <w:r w:rsidRPr="00A1054A">
        <w:rPr>
          <w:rFonts w:hint="eastAsia"/>
        </w:rPr>
        <w:t>與</w:t>
      </w:r>
      <w:r w:rsidRPr="00A1054A">
        <w:t>[</w:t>
      </w:r>
      <w:r w:rsidRPr="00A1054A">
        <w:rPr>
          <w:rFonts w:hint="eastAsia"/>
        </w:rPr>
        <w:t>IA</w:t>
      </w:r>
      <w:r w:rsidRPr="00A1054A">
        <w:t>-N-0</w:t>
      </w:r>
      <w:r w:rsidRPr="00A1054A">
        <w:rPr>
          <w:rFonts w:hint="eastAsia"/>
        </w:rPr>
        <w:t>04</w:t>
      </w:r>
      <w:r w:rsidRPr="00A1054A">
        <w:t>]</w:t>
      </w:r>
      <w:r w:rsidRPr="00A1054A">
        <w:rPr>
          <w:rFonts w:hint="eastAsia"/>
        </w:rPr>
        <w:t>，灰階處理</w:t>
      </w:r>
      <w:r w:rsidRPr="00A1054A">
        <w:t xml:space="preserve"> [</w:t>
      </w:r>
      <w:r w:rsidRPr="00A1054A">
        <w:rPr>
          <w:rFonts w:hint="eastAsia"/>
        </w:rPr>
        <w:t>IA</w:t>
      </w:r>
      <w:r w:rsidRPr="00A1054A">
        <w:t>-N-0</w:t>
      </w:r>
      <w:r w:rsidRPr="00A1054A">
        <w:rPr>
          <w:rFonts w:hint="eastAsia"/>
        </w:rPr>
        <w:t>01</w:t>
      </w:r>
      <w:r w:rsidRPr="00A1054A">
        <w:t>]</w:t>
      </w:r>
      <w:r w:rsidRPr="00A1054A">
        <w:rPr>
          <w:rFonts w:hint="eastAsia"/>
        </w:rPr>
        <w:t>以及</w:t>
      </w:r>
      <w:r w:rsidRPr="00A1054A">
        <w:t>[</w:t>
      </w:r>
      <w:r w:rsidRPr="00A1054A">
        <w:rPr>
          <w:rFonts w:hint="eastAsia"/>
        </w:rPr>
        <w:t>IA</w:t>
      </w:r>
      <w:r w:rsidRPr="00A1054A">
        <w:t>-N-0</w:t>
      </w:r>
      <w:r w:rsidRPr="00A1054A">
        <w:rPr>
          <w:rFonts w:hint="eastAsia"/>
        </w:rPr>
        <w:t>02</w:t>
      </w:r>
      <w:r w:rsidRPr="00A1054A">
        <w:t>]</w:t>
      </w:r>
      <w:r w:rsidRPr="00A1054A">
        <w:rPr>
          <w:rFonts w:hint="eastAsia"/>
        </w:rPr>
        <w:t>資訊，並完成影像相鄰相減以及影像切割分析程式。而辨識過程中，將以</w:t>
      </w:r>
      <w:r w:rsidRPr="00A1054A">
        <w:t>[</w:t>
      </w:r>
      <w:r w:rsidRPr="00A1054A">
        <w:rPr>
          <w:rFonts w:hint="eastAsia"/>
        </w:rPr>
        <w:t>IA</w:t>
      </w:r>
      <w:r w:rsidRPr="00A1054A">
        <w:t>-N-0</w:t>
      </w:r>
      <w:r w:rsidRPr="00A1054A">
        <w:rPr>
          <w:rFonts w:hint="eastAsia"/>
        </w:rPr>
        <w:t>05</w:t>
      </w:r>
      <w:r w:rsidRPr="00A1054A">
        <w:t>]</w:t>
      </w:r>
      <w:r w:rsidRPr="00A1054A">
        <w:rPr>
          <w:rFonts w:hint="eastAsia"/>
        </w:rPr>
        <w:t>提高入侵偵測辨識率。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6570"/>
      </w:tblGrid>
      <w:tr w:rsidR="000724F7" w:rsidRPr="00A1054A"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rFonts w:hint="eastAsia"/>
                <w:b/>
              </w:rPr>
              <w:t>Identification</w:t>
            </w:r>
          </w:p>
        </w:tc>
        <w:tc>
          <w:tcPr>
            <w:tcW w:w="3855" w:type="pct"/>
            <w:vAlign w:val="center"/>
          </w:tcPr>
          <w:p w:rsidR="000724F7" w:rsidRPr="00A1054A" w:rsidRDefault="000724F7" w:rsidP="000724F7">
            <w:pPr>
              <w:pStyle w:val="a4"/>
              <w:jc w:val="both"/>
            </w:pPr>
            <w:r w:rsidRPr="00A1054A">
              <w:rPr>
                <w:rFonts w:hint="eastAsia"/>
              </w:rPr>
              <w:t>IT3-001</w:t>
            </w:r>
          </w:p>
        </w:tc>
      </w:tr>
      <w:tr w:rsidR="000724F7" w:rsidRPr="00A1054A"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rFonts w:hint="eastAsia"/>
                <w:b/>
              </w:rPr>
              <w:t>Name</w:t>
            </w:r>
          </w:p>
        </w:tc>
        <w:tc>
          <w:tcPr>
            <w:tcW w:w="3855" w:type="pct"/>
            <w:vAlign w:val="center"/>
          </w:tcPr>
          <w:p w:rsidR="000724F7" w:rsidRPr="00A1054A" w:rsidRDefault="000724F7" w:rsidP="000724F7">
            <w:pPr>
              <w:pStyle w:val="a4"/>
              <w:jc w:val="both"/>
            </w:pPr>
            <w:r w:rsidRPr="00A1054A">
              <w:rPr>
                <w:rFonts w:hint="eastAsia"/>
              </w:rPr>
              <w:t>場域入侵偵測影像分析模組</w:t>
            </w:r>
          </w:p>
        </w:tc>
      </w:tr>
      <w:tr w:rsidR="000724F7" w:rsidRPr="00A1054A"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rFonts w:hint="eastAsia"/>
                <w:b/>
              </w:rPr>
              <w:t>Test Target</w:t>
            </w:r>
          </w:p>
        </w:tc>
        <w:tc>
          <w:tcPr>
            <w:tcW w:w="3855" w:type="pct"/>
            <w:vAlign w:val="center"/>
          </w:tcPr>
          <w:p w:rsidR="000724F7" w:rsidRPr="00A1054A" w:rsidRDefault="000724F7" w:rsidP="000724F7">
            <w:pPr>
              <w:pStyle w:val="a4"/>
              <w:jc w:val="both"/>
            </w:pPr>
            <w:r w:rsidRPr="00A1054A">
              <w:rPr>
                <w:rFonts w:hint="eastAsia"/>
              </w:rPr>
              <w:t>使用影像擷取模組取得加強後的影像後，進行相關的影像辨識演算法，預期結果可正常偵測入侵判斷</w:t>
            </w:r>
          </w:p>
        </w:tc>
      </w:tr>
      <w:tr w:rsidR="000724F7" w:rsidRPr="00A1054A"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rFonts w:hint="eastAsia"/>
                <w:b/>
              </w:rPr>
              <w:t>Reference</w:t>
            </w:r>
          </w:p>
        </w:tc>
        <w:tc>
          <w:tcPr>
            <w:tcW w:w="3855" w:type="pct"/>
            <w:vAlign w:val="center"/>
          </w:tcPr>
          <w:p w:rsidR="000724F7" w:rsidRPr="00A1054A" w:rsidRDefault="000724F7" w:rsidP="000724F7">
            <w:pPr>
              <w:pStyle w:val="a4"/>
              <w:jc w:val="both"/>
              <w:rPr>
                <w:color w:val="000000"/>
              </w:rPr>
            </w:pPr>
            <w:r w:rsidRPr="00A1054A">
              <w:rPr>
                <w:rFonts w:hint="eastAsia"/>
                <w:color w:val="000000"/>
              </w:rPr>
              <w:t>IA-N-001</w:t>
            </w:r>
          </w:p>
          <w:p w:rsidR="000724F7" w:rsidRPr="00A1054A" w:rsidRDefault="000724F7" w:rsidP="000724F7">
            <w:pPr>
              <w:pStyle w:val="a4"/>
              <w:jc w:val="both"/>
              <w:rPr>
                <w:color w:val="000000"/>
              </w:rPr>
            </w:pPr>
            <w:r w:rsidRPr="00A1054A">
              <w:rPr>
                <w:rFonts w:hint="eastAsia"/>
                <w:color w:val="000000"/>
              </w:rPr>
              <w:t>IA-N-002</w:t>
            </w:r>
          </w:p>
          <w:p w:rsidR="000724F7" w:rsidRPr="00A1054A" w:rsidRDefault="000724F7" w:rsidP="000724F7">
            <w:pPr>
              <w:pStyle w:val="a4"/>
              <w:jc w:val="both"/>
              <w:rPr>
                <w:color w:val="000000"/>
              </w:rPr>
            </w:pPr>
            <w:r w:rsidRPr="00A1054A">
              <w:rPr>
                <w:rFonts w:hint="eastAsia"/>
                <w:color w:val="000000"/>
              </w:rPr>
              <w:t>IA-N-003</w:t>
            </w:r>
          </w:p>
          <w:p w:rsidR="000724F7" w:rsidRPr="00A1054A" w:rsidRDefault="000724F7" w:rsidP="000724F7">
            <w:pPr>
              <w:pStyle w:val="a4"/>
              <w:jc w:val="both"/>
              <w:rPr>
                <w:color w:val="000000"/>
              </w:rPr>
            </w:pPr>
            <w:r w:rsidRPr="00A1054A">
              <w:rPr>
                <w:rFonts w:hint="eastAsia"/>
                <w:color w:val="000000"/>
              </w:rPr>
              <w:t>IA-N-004</w:t>
            </w:r>
          </w:p>
          <w:p w:rsidR="000724F7" w:rsidRPr="00A1054A" w:rsidRDefault="000724F7" w:rsidP="000724F7">
            <w:pPr>
              <w:pStyle w:val="a4"/>
              <w:jc w:val="both"/>
              <w:rPr>
                <w:color w:val="000000"/>
              </w:rPr>
            </w:pPr>
            <w:r w:rsidRPr="00A1054A">
              <w:rPr>
                <w:rFonts w:hint="eastAsia"/>
                <w:color w:val="000000"/>
              </w:rPr>
              <w:t>IA-N-005</w:t>
            </w:r>
          </w:p>
          <w:p w:rsidR="000724F7" w:rsidRPr="00A1054A" w:rsidRDefault="000724F7" w:rsidP="000724F7">
            <w:pPr>
              <w:pStyle w:val="a4"/>
              <w:jc w:val="both"/>
            </w:pPr>
          </w:p>
        </w:tc>
      </w:tr>
      <w:tr w:rsidR="000724F7" w:rsidRPr="00A1054A"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rFonts w:hint="eastAsia"/>
                <w:b/>
              </w:rPr>
              <w:t>Severity</w:t>
            </w:r>
          </w:p>
        </w:tc>
        <w:tc>
          <w:tcPr>
            <w:tcW w:w="3855" w:type="pct"/>
            <w:vAlign w:val="center"/>
          </w:tcPr>
          <w:p w:rsidR="000724F7" w:rsidRPr="00A1054A" w:rsidRDefault="000724F7" w:rsidP="000724F7">
            <w:pPr>
              <w:pStyle w:val="a4"/>
              <w:jc w:val="both"/>
            </w:pPr>
            <w:r w:rsidRPr="00A1054A">
              <w:rPr>
                <w:rFonts w:hint="eastAsia"/>
              </w:rPr>
              <w:t>1</w:t>
            </w:r>
          </w:p>
        </w:tc>
      </w:tr>
      <w:tr w:rsidR="000724F7" w:rsidRPr="00A1054A"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rFonts w:hint="eastAsia"/>
                <w:b/>
              </w:rPr>
              <w:t>Instruction</w:t>
            </w:r>
          </w:p>
        </w:tc>
        <w:tc>
          <w:tcPr>
            <w:tcW w:w="3855" w:type="pct"/>
            <w:vAlign w:val="center"/>
          </w:tcPr>
          <w:p w:rsidR="000724F7" w:rsidRPr="00A1054A" w:rsidRDefault="000724F7" w:rsidP="000724F7">
            <w:pPr>
              <w:pStyle w:val="a4"/>
              <w:jc w:val="both"/>
            </w:pPr>
            <w:r w:rsidRPr="00A1054A">
              <w:rPr>
                <w:rFonts w:hint="eastAsia"/>
                <w:color w:val="000000"/>
              </w:rPr>
              <w:t>影像分析程式需完成灰階處理。</w:t>
            </w:r>
          </w:p>
          <w:p w:rsidR="000724F7" w:rsidRPr="00A1054A" w:rsidRDefault="000724F7" w:rsidP="000724F7">
            <w:pPr>
              <w:pStyle w:val="a4"/>
              <w:jc w:val="both"/>
            </w:pPr>
            <w:r w:rsidRPr="00A1054A">
              <w:rPr>
                <w:rFonts w:hint="eastAsia"/>
                <w:color w:val="000000"/>
              </w:rPr>
              <w:t>影像分析程式需完成相鄰相減處理。</w:t>
            </w:r>
          </w:p>
          <w:p w:rsidR="000724F7" w:rsidRPr="00A1054A" w:rsidRDefault="000724F7" w:rsidP="000724F7">
            <w:pPr>
              <w:pStyle w:val="a4"/>
              <w:jc w:val="both"/>
            </w:pPr>
            <w:r w:rsidRPr="00A1054A">
              <w:rPr>
                <w:rFonts w:hint="eastAsia"/>
                <w:color w:val="000000"/>
              </w:rPr>
              <w:t>影像分析程式需完成影像二值化和形態學處理</w:t>
            </w:r>
            <w:r w:rsidRPr="00A1054A">
              <w:rPr>
                <w:rFonts w:hint="eastAsia"/>
              </w:rPr>
              <w:t>。</w:t>
            </w:r>
          </w:p>
          <w:p w:rsidR="000724F7" w:rsidRPr="00A1054A" w:rsidRDefault="000724F7" w:rsidP="000724F7">
            <w:pPr>
              <w:pStyle w:val="a4"/>
              <w:jc w:val="both"/>
            </w:pPr>
            <w:r w:rsidRPr="00A1054A">
              <w:rPr>
                <w:rFonts w:hint="eastAsia"/>
                <w:color w:val="000000"/>
              </w:rPr>
              <w:t>影像分析程式需完成色彩分析和聯通標記處理</w:t>
            </w:r>
            <w:r w:rsidRPr="00A1054A">
              <w:rPr>
                <w:rFonts w:hint="eastAsia"/>
              </w:rPr>
              <w:t>。</w:t>
            </w:r>
          </w:p>
          <w:p w:rsidR="000724F7" w:rsidRPr="00A1054A" w:rsidRDefault="000724F7" w:rsidP="000724F7">
            <w:pPr>
              <w:pStyle w:val="a4"/>
              <w:jc w:val="both"/>
            </w:pPr>
            <w:r w:rsidRPr="00A1054A">
              <w:rPr>
                <w:rFonts w:hint="eastAsia"/>
                <w:color w:val="000000"/>
              </w:rPr>
              <w:t>影像分析程式需完成上述結果整合並分析入侵結果</w:t>
            </w:r>
            <w:r w:rsidRPr="00A1054A">
              <w:rPr>
                <w:rFonts w:hint="eastAsia"/>
              </w:rPr>
              <w:t>。</w:t>
            </w:r>
          </w:p>
        </w:tc>
      </w:tr>
      <w:tr w:rsidR="000724F7" w:rsidRPr="00A1054A"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rFonts w:hint="eastAsia"/>
                <w:b/>
              </w:rPr>
              <w:t>Expected Result</w:t>
            </w:r>
          </w:p>
        </w:tc>
        <w:tc>
          <w:tcPr>
            <w:tcW w:w="3855" w:type="pct"/>
            <w:vAlign w:val="center"/>
          </w:tcPr>
          <w:p w:rsidR="000724F7" w:rsidRPr="00A1054A" w:rsidRDefault="000724F7" w:rsidP="000724F7">
            <w:pPr>
              <w:pStyle w:val="a4"/>
              <w:jc w:val="both"/>
            </w:pPr>
            <w:r w:rsidRPr="00A1054A">
              <w:rPr>
                <w:rFonts w:hint="eastAsia"/>
              </w:rPr>
              <w:t>撰寫各項影像處理演算法程式。</w:t>
            </w:r>
          </w:p>
          <w:p w:rsidR="000724F7" w:rsidRPr="00A1054A" w:rsidRDefault="000724F7" w:rsidP="000724F7">
            <w:pPr>
              <w:pStyle w:val="a4"/>
              <w:jc w:val="both"/>
            </w:pPr>
            <w:r w:rsidRPr="00A1054A">
              <w:rPr>
                <w:rFonts w:hint="eastAsia"/>
              </w:rPr>
              <w:t>成功判斷人員入侵。</w:t>
            </w:r>
          </w:p>
        </w:tc>
      </w:tr>
      <w:tr w:rsidR="000724F7" w:rsidRPr="00A1054A"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rFonts w:hint="eastAsia"/>
                <w:b/>
              </w:rPr>
              <w:t>Cleanup</w:t>
            </w:r>
          </w:p>
        </w:tc>
        <w:tc>
          <w:tcPr>
            <w:tcW w:w="3855" w:type="pct"/>
            <w:vAlign w:val="center"/>
          </w:tcPr>
          <w:p w:rsidR="000724F7" w:rsidRPr="00A1054A" w:rsidRDefault="000724F7" w:rsidP="000724F7">
            <w:pPr>
              <w:pStyle w:val="a4"/>
              <w:jc w:val="both"/>
            </w:pPr>
            <w:r w:rsidRPr="00A1054A">
              <w:rPr>
                <w:rFonts w:hint="eastAsia"/>
              </w:rPr>
              <w:t>無</w:t>
            </w:r>
          </w:p>
        </w:tc>
      </w:tr>
    </w:tbl>
    <w:p w:rsidR="000724F7" w:rsidRDefault="000724F7" w:rsidP="000724F7">
      <w:pPr>
        <w:ind w:firstLine="480"/>
      </w:pPr>
      <w:r>
        <w:br w:type="page"/>
      </w:r>
    </w:p>
    <w:p w:rsidR="00812F7C" w:rsidRDefault="00812F7C" w:rsidP="00812F7C">
      <w:pPr>
        <w:pStyle w:val="3"/>
        <w:rPr>
          <w:rFonts w:hint="eastAsia"/>
        </w:rPr>
      </w:pPr>
      <w:bookmarkStart w:id="356" w:name="_Toc485140124"/>
      <w:r w:rsidRPr="00050313">
        <w:lastRenderedPageBreak/>
        <w:t>IT5 Test Case</w:t>
      </w:r>
      <w:bookmarkEnd w:id="356"/>
    </w:p>
    <w:p w:rsidR="000724F7" w:rsidRPr="00313F19" w:rsidRDefault="000724F7" w:rsidP="000724F7">
      <w:pPr>
        <w:ind w:firstLine="480"/>
      </w:pPr>
      <w:r w:rsidRPr="00313F19">
        <w:rPr>
          <w:rFonts w:hint="eastAsia"/>
        </w:rPr>
        <w:t>主要驗證</w:t>
      </w:r>
      <w:r w:rsidRPr="00313F19">
        <w:rPr>
          <w:rFonts w:hint="eastAsia"/>
        </w:rPr>
        <w:t xml:space="preserve"> [CADPPA-N-002]</w:t>
      </w:r>
      <w:r w:rsidRPr="00313F19">
        <w:rPr>
          <w:rFonts w:hint="eastAsia"/>
        </w:rPr>
        <w:t>需求，推估氣象站及微氣候感測資料，並透過</w:t>
      </w:r>
      <w:r w:rsidRPr="00313F19">
        <w:rPr>
          <w:rFonts w:hint="eastAsia"/>
        </w:rPr>
        <w:t>[GCMA</w:t>
      </w:r>
      <w:r w:rsidRPr="00313F19">
        <w:t xml:space="preserve"> -N-00</w:t>
      </w:r>
      <w:r w:rsidRPr="00313F19">
        <w:rPr>
          <w:rFonts w:hint="eastAsia"/>
        </w:rPr>
        <w:t>1]</w:t>
      </w:r>
      <w:r w:rsidRPr="00313F19">
        <w:rPr>
          <w:rFonts w:hint="eastAsia"/>
        </w:rPr>
        <w:t>與</w:t>
      </w:r>
      <w:r w:rsidRPr="00313F19">
        <w:rPr>
          <w:rFonts w:hint="eastAsia"/>
        </w:rPr>
        <w:t>[EMAD</w:t>
      </w:r>
      <w:r w:rsidRPr="00313F19">
        <w:t xml:space="preserve"> </w:t>
      </w:r>
      <w:proofErr w:type="gramStart"/>
      <w:r w:rsidRPr="00313F19">
        <w:t>–</w:t>
      </w:r>
      <w:proofErr w:type="gramEnd"/>
      <w:r w:rsidRPr="00313F19">
        <w:t>N-00</w:t>
      </w:r>
      <w:r w:rsidRPr="00313F19">
        <w:rPr>
          <w:rFonts w:hint="eastAsia"/>
        </w:rPr>
        <w:t>2]</w:t>
      </w:r>
      <w:r w:rsidRPr="00313F19">
        <w:rPr>
          <w:rFonts w:ascii="標楷體" w:cs="標楷體" w:hint="eastAsia"/>
          <w:kern w:val="0"/>
        </w:rPr>
        <w:t xml:space="preserve"> 以建立</w:t>
      </w:r>
      <w:r w:rsidRPr="00313F19">
        <w:rPr>
          <w:rFonts w:hint="eastAsia"/>
        </w:rPr>
        <w:t>氣象推估數值。</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6570"/>
      </w:tblGrid>
      <w:tr w:rsidR="000724F7" w:rsidRPr="00313F19"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b/>
              </w:rPr>
              <w:t>Identification</w:t>
            </w:r>
          </w:p>
        </w:tc>
        <w:tc>
          <w:tcPr>
            <w:tcW w:w="3855" w:type="pct"/>
            <w:vAlign w:val="center"/>
          </w:tcPr>
          <w:p w:rsidR="000724F7" w:rsidRPr="00313F19" w:rsidRDefault="000724F7" w:rsidP="000724F7">
            <w:pPr>
              <w:pStyle w:val="a4"/>
              <w:jc w:val="both"/>
            </w:pPr>
            <w:r w:rsidRPr="00313F19">
              <w:t>IT</w:t>
            </w:r>
            <w:r w:rsidRPr="00313F19">
              <w:rPr>
                <w:rFonts w:hint="eastAsia"/>
              </w:rPr>
              <w:t>5</w:t>
            </w:r>
          </w:p>
        </w:tc>
      </w:tr>
      <w:tr w:rsidR="000724F7" w:rsidRPr="00313F19"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b/>
              </w:rPr>
              <w:t>Name</w:t>
            </w:r>
          </w:p>
        </w:tc>
        <w:tc>
          <w:tcPr>
            <w:tcW w:w="3855" w:type="pct"/>
            <w:vAlign w:val="center"/>
          </w:tcPr>
          <w:p w:rsidR="000724F7" w:rsidRPr="00313F19" w:rsidRDefault="000724F7" w:rsidP="000724F7">
            <w:pPr>
              <w:pStyle w:val="a4"/>
              <w:jc w:val="both"/>
            </w:pPr>
            <w:r w:rsidRPr="00313F19">
              <w:t>2</w:t>
            </w:r>
            <w:r w:rsidRPr="00313F19">
              <w:rPr>
                <w:rFonts w:hint="eastAsia"/>
              </w:rPr>
              <w:t>5</w:t>
            </w:r>
            <w:r w:rsidRPr="00313F19">
              <w:rPr>
                <w:rFonts w:hAnsi="標楷體"/>
              </w:rPr>
              <w:t>個</w:t>
            </w:r>
            <w:proofErr w:type="gramStart"/>
            <w:r w:rsidRPr="00313F19">
              <w:rPr>
                <w:rFonts w:hAnsi="標楷體"/>
              </w:rPr>
              <w:t>氣象站推估</w:t>
            </w:r>
            <w:proofErr w:type="gramEnd"/>
            <w:r w:rsidRPr="00313F19">
              <w:rPr>
                <w:rFonts w:hAnsi="標楷體"/>
              </w:rPr>
              <w:t>及微氣候感測資料</w:t>
            </w:r>
          </w:p>
        </w:tc>
      </w:tr>
      <w:tr w:rsidR="000724F7" w:rsidRPr="00313F19"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b/>
              </w:rPr>
              <w:t>Test Target</w:t>
            </w:r>
          </w:p>
        </w:tc>
        <w:tc>
          <w:tcPr>
            <w:tcW w:w="3855" w:type="pct"/>
            <w:vAlign w:val="center"/>
          </w:tcPr>
          <w:p w:rsidR="000724F7" w:rsidRPr="00313F19" w:rsidRDefault="000724F7" w:rsidP="000724F7">
            <w:pPr>
              <w:pStyle w:val="a4"/>
              <w:jc w:val="both"/>
            </w:pPr>
            <w:r w:rsidRPr="00313F19">
              <w:rPr>
                <w:rFonts w:hint="eastAsia"/>
              </w:rPr>
              <w:t>蒐集微氣候感測資料以及氣象推估數值。</w:t>
            </w:r>
          </w:p>
        </w:tc>
      </w:tr>
      <w:tr w:rsidR="000724F7" w:rsidRPr="00313F19"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b/>
              </w:rPr>
              <w:t>Reference</w:t>
            </w:r>
          </w:p>
        </w:tc>
        <w:tc>
          <w:tcPr>
            <w:tcW w:w="3855" w:type="pct"/>
            <w:vAlign w:val="center"/>
          </w:tcPr>
          <w:p w:rsidR="000724F7" w:rsidRPr="00313F19" w:rsidRDefault="000724F7" w:rsidP="000724F7">
            <w:pPr>
              <w:pStyle w:val="a4"/>
              <w:jc w:val="both"/>
            </w:pPr>
            <w:r w:rsidRPr="00313F19">
              <w:rPr>
                <w:rFonts w:hint="eastAsia"/>
              </w:rPr>
              <w:t>CADPPA-N-001</w:t>
            </w:r>
          </w:p>
          <w:p w:rsidR="000724F7" w:rsidRPr="00313F19" w:rsidRDefault="000724F7" w:rsidP="000724F7">
            <w:pPr>
              <w:pStyle w:val="a4"/>
              <w:jc w:val="both"/>
            </w:pPr>
            <w:r w:rsidRPr="00313F19">
              <w:rPr>
                <w:rFonts w:hint="eastAsia"/>
              </w:rPr>
              <w:t>CADPPA-N-002</w:t>
            </w:r>
          </w:p>
          <w:p w:rsidR="000724F7" w:rsidRPr="00313F19" w:rsidRDefault="000724F7" w:rsidP="000724F7">
            <w:pPr>
              <w:pStyle w:val="a4"/>
              <w:jc w:val="both"/>
            </w:pPr>
            <w:r w:rsidRPr="00313F19">
              <w:rPr>
                <w:rFonts w:hint="eastAsia"/>
              </w:rPr>
              <w:t>DPPIA-N-001</w:t>
            </w:r>
          </w:p>
          <w:p w:rsidR="000724F7" w:rsidRPr="00313F19" w:rsidRDefault="000724F7" w:rsidP="000724F7">
            <w:pPr>
              <w:pStyle w:val="a4"/>
              <w:jc w:val="both"/>
            </w:pPr>
            <w:r w:rsidRPr="00313F19">
              <w:rPr>
                <w:rFonts w:hint="eastAsia"/>
              </w:rPr>
              <w:t>EMAD</w:t>
            </w:r>
            <w:r w:rsidRPr="00313F19">
              <w:t xml:space="preserve"> –N-00</w:t>
            </w:r>
            <w:r w:rsidRPr="00313F19">
              <w:rPr>
                <w:rFonts w:hint="eastAsia"/>
              </w:rPr>
              <w:t>1</w:t>
            </w:r>
          </w:p>
          <w:p w:rsidR="000724F7" w:rsidRPr="00313F19" w:rsidRDefault="000724F7" w:rsidP="000724F7">
            <w:pPr>
              <w:pStyle w:val="a4"/>
              <w:jc w:val="both"/>
            </w:pPr>
            <w:r w:rsidRPr="00313F19">
              <w:rPr>
                <w:rFonts w:hint="eastAsia"/>
              </w:rPr>
              <w:t>EMAD</w:t>
            </w:r>
            <w:r w:rsidRPr="00313F19">
              <w:t xml:space="preserve"> –N-00</w:t>
            </w:r>
            <w:r w:rsidRPr="00313F19">
              <w:rPr>
                <w:rFonts w:hint="eastAsia"/>
              </w:rPr>
              <w:t>2</w:t>
            </w:r>
          </w:p>
          <w:p w:rsidR="000724F7" w:rsidRPr="00313F19" w:rsidRDefault="000724F7" w:rsidP="000724F7">
            <w:pPr>
              <w:pStyle w:val="a4"/>
              <w:jc w:val="both"/>
            </w:pPr>
            <w:r w:rsidRPr="00313F19">
              <w:rPr>
                <w:rFonts w:hint="eastAsia"/>
              </w:rPr>
              <w:t>GCMA</w:t>
            </w:r>
            <w:r w:rsidRPr="00313F19">
              <w:t xml:space="preserve"> -N-00</w:t>
            </w:r>
            <w:r w:rsidRPr="00313F19">
              <w:rPr>
                <w:rFonts w:hint="eastAsia"/>
              </w:rPr>
              <w:t>1</w:t>
            </w:r>
          </w:p>
        </w:tc>
      </w:tr>
      <w:tr w:rsidR="000724F7" w:rsidRPr="00313F19"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b/>
              </w:rPr>
              <w:t>Severity</w:t>
            </w:r>
          </w:p>
        </w:tc>
        <w:tc>
          <w:tcPr>
            <w:tcW w:w="3855" w:type="pct"/>
            <w:vAlign w:val="center"/>
          </w:tcPr>
          <w:p w:rsidR="000724F7" w:rsidRPr="00313F19" w:rsidRDefault="000724F7" w:rsidP="000724F7">
            <w:pPr>
              <w:pStyle w:val="a4"/>
              <w:jc w:val="both"/>
            </w:pPr>
            <w:r w:rsidRPr="00313F19">
              <w:t>1</w:t>
            </w:r>
          </w:p>
        </w:tc>
      </w:tr>
      <w:tr w:rsidR="000724F7" w:rsidRPr="00313F19"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b/>
              </w:rPr>
              <w:t>Instruction</w:t>
            </w:r>
          </w:p>
        </w:tc>
        <w:tc>
          <w:tcPr>
            <w:tcW w:w="3855" w:type="pct"/>
            <w:vAlign w:val="center"/>
          </w:tcPr>
          <w:p w:rsidR="000724F7" w:rsidRPr="00313F19" w:rsidRDefault="000724F7" w:rsidP="000724F7">
            <w:pPr>
              <w:pStyle w:val="a4"/>
              <w:jc w:val="both"/>
              <w:rPr>
                <w:rFonts w:ascii="標楷體" w:cs="標楷體"/>
                <w:kern w:val="0"/>
              </w:rPr>
            </w:pPr>
            <w:r w:rsidRPr="00313F19">
              <w:rPr>
                <w:rFonts w:hint="eastAsia"/>
              </w:rPr>
              <w:t>將農地氣象資訊推估模組推估之結果及微氣候感測資料，彙整成</w:t>
            </w:r>
            <w:proofErr w:type="gramStart"/>
            <w:r w:rsidRPr="00313F19">
              <w:rPr>
                <w:rFonts w:hint="eastAsia"/>
              </w:rPr>
              <w:t>氣象站推估</w:t>
            </w:r>
            <w:proofErr w:type="gramEnd"/>
            <w:r w:rsidRPr="00313F19">
              <w:rPr>
                <w:rFonts w:hint="eastAsia"/>
              </w:rPr>
              <w:t>及微氣候感測資料。</w:t>
            </w:r>
          </w:p>
        </w:tc>
      </w:tr>
      <w:tr w:rsidR="000724F7" w:rsidRPr="00313F19"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b/>
              </w:rPr>
              <w:t>Expected Result</w:t>
            </w:r>
          </w:p>
        </w:tc>
        <w:tc>
          <w:tcPr>
            <w:tcW w:w="3855" w:type="pct"/>
            <w:vAlign w:val="center"/>
          </w:tcPr>
          <w:p w:rsidR="000724F7" w:rsidRPr="00313F19" w:rsidRDefault="000724F7" w:rsidP="000724F7">
            <w:pPr>
              <w:pStyle w:val="a4"/>
              <w:jc w:val="both"/>
            </w:pPr>
            <w:r w:rsidRPr="00313F19">
              <w:rPr>
                <w:rFonts w:hint="eastAsia"/>
              </w:rPr>
              <w:t>確保推估資料正確</w:t>
            </w:r>
          </w:p>
        </w:tc>
      </w:tr>
      <w:tr w:rsidR="000724F7" w:rsidRPr="00313F19" w:rsidTr="000724F7">
        <w:trPr>
          <w:jc w:val="center"/>
        </w:trPr>
        <w:tc>
          <w:tcPr>
            <w:tcW w:w="1145" w:type="pct"/>
            <w:shd w:val="clear" w:color="auto" w:fill="BFBFBF" w:themeFill="background1" w:themeFillShade="BF"/>
            <w:vAlign w:val="center"/>
          </w:tcPr>
          <w:p w:rsidR="000724F7" w:rsidRPr="000724F7" w:rsidRDefault="000724F7" w:rsidP="000724F7">
            <w:pPr>
              <w:pStyle w:val="a4"/>
              <w:rPr>
                <w:b/>
              </w:rPr>
            </w:pPr>
            <w:r w:rsidRPr="000724F7">
              <w:rPr>
                <w:b/>
              </w:rPr>
              <w:t>Cleanup</w:t>
            </w:r>
          </w:p>
        </w:tc>
        <w:tc>
          <w:tcPr>
            <w:tcW w:w="3855" w:type="pct"/>
            <w:vAlign w:val="center"/>
          </w:tcPr>
          <w:p w:rsidR="000724F7" w:rsidRPr="00313F19" w:rsidRDefault="000724F7" w:rsidP="000724F7">
            <w:pPr>
              <w:pStyle w:val="a4"/>
              <w:jc w:val="both"/>
            </w:pPr>
            <w:r w:rsidRPr="00313F19">
              <w:t>無。</w:t>
            </w:r>
          </w:p>
        </w:tc>
      </w:tr>
    </w:tbl>
    <w:p w:rsidR="000724F7" w:rsidRPr="000724F7" w:rsidRDefault="000724F7" w:rsidP="000724F7">
      <w:pPr>
        <w:ind w:firstLine="480"/>
        <w:rPr>
          <w:rFonts w:hint="eastAsia"/>
        </w:rPr>
      </w:pPr>
    </w:p>
    <w:p w:rsidR="00812F7C" w:rsidRDefault="00812F7C" w:rsidP="00812F7C">
      <w:pPr>
        <w:pStyle w:val="2"/>
        <w:rPr>
          <w:rFonts w:hint="eastAsia"/>
        </w:rPr>
      </w:pPr>
      <w:bookmarkStart w:id="357" w:name="_Toc480897075"/>
      <w:bookmarkStart w:id="358" w:name="_Toc484188624"/>
      <w:bookmarkStart w:id="359" w:name="_Toc484864142"/>
      <w:bookmarkStart w:id="360" w:name="_Toc485140125"/>
      <w:r w:rsidRPr="00050313">
        <w:t>接受測試案例</w:t>
      </w:r>
      <w:r w:rsidRPr="00050313">
        <w:t xml:space="preserve"> (Acceptance Testing Cases)</w:t>
      </w:r>
      <w:bookmarkEnd w:id="357"/>
      <w:bookmarkEnd w:id="358"/>
      <w:bookmarkEnd w:id="359"/>
      <w:bookmarkEnd w:id="360"/>
    </w:p>
    <w:p w:rsidR="00812F7C" w:rsidRDefault="00812F7C" w:rsidP="00812F7C">
      <w:pPr>
        <w:pStyle w:val="3"/>
        <w:rPr>
          <w:rFonts w:hint="eastAsia"/>
        </w:rPr>
      </w:pPr>
      <w:bookmarkStart w:id="361" w:name="_Toc480897076"/>
      <w:bookmarkStart w:id="362" w:name="_Toc484188625"/>
      <w:bookmarkStart w:id="363" w:name="_Toc484864143"/>
      <w:bookmarkStart w:id="364" w:name="_Toc485140126"/>
      <w:r w:rsidRPr="00050313">
        <w:t>AT1 Test Case</w:t>
      </w:r>
      <w:bookmarkEnd w:id="361"/>
      <w:bookmarkEnd w:id="362"/>
      <w:bookmarkEnd w:id="363"/>
      <w:bookmarkEnd w:id="364"/>
    </w:p>
    <w:p w:rsidR="0052217F" w:rsidRPr="00C24FE3" w:rsidRDefault="0052217F" w:rsidP="0052217F">
      <w:pPr>
        <w:ind w:firstLine="480"/>
        <w:rPr>
          <w:sz w:val="32"/>
          <w:szCs w:val="32"/>
        </w:rPr>
      </w:pPr>
      <w:r>
        <w:rPr>
          <w:rFonts w:hint="eastAsia"/>
        </w:rPr>
        <w:t>目</w:t>
      </w:r>
      <w:r w:rsidRPr="006854C9">
        <w:t>的：驗證</w:t>
      </w:r>
      <w:r w:rsidRPr="006854C9">
        <w:t>[</w:t>
      </w:r>
      <w:r w:rsidRPr="008272BE">
        <w:rPr>
          <w:bCs/>
        </w:rPr>
        <w:t>AFCDM</w:t>
      </w:r>
      <w:r w:rsidRPr="006854C9">
        <w:t>-F-001]</w:t>
      </w:r>
      <w:r w:rsidRPr="006854C9">
        <w:t>需求，</w:t>
      </w:r>
      <w:r>
        <w:rPr>
          <w:rFonts w:hint="eastAsia"/>
        </w:rPr>
        <w:t>找出個子計畫感測器所需要格式</w:t>
      </w:r>
      <w:r w:rsidRPr="006854C9">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6"/>
        <w:gridCol w:w="3283"/>
        <w:gridCol w:w="3283"/>
      </w:tblGrid>
      <w:tr w:rsidR="0052217F" w:rsidRPr="0052217F" w:rsidTr="0052217F">
        <w:trPr>
          <w:jc w:val="center"/>
        </w:trPr>
        <w:tc>
          <w:tcPr>
            <w:tcW w:w="1148" w:type="pct"/>
            <w:shd w:val="clear" w:color="auto" w:fill="BFBFBF" w:themeFill="background1" w:themeFillShade="BF"/>
            <w:vAlign w:val="center"/>
          </w:tcPr>
          <w:p w:rsidR="0052217F" w:rsidRPr="0052217F" w:rsidRDefault="0052217F" w:rsidP="0052217F">
            <w:pPr>
              <w:pStyle w:val="a4"/>
              <w:rPr>
                <w:b/>
              </w:rPr>
            </w:pPr>
            <w:r w:rsidRPr="0052217F">
              <w:rPr>
                <w:b/>
              </w:rPr>
              <w:t>Identification</w:t>
            </w:r>
          </w:p>
        </w:tc>
        <w:tc>
          <w:tcPr>
            <w:tcW w:w="3852" w:type="pct"/>
            <w:gridSpan w:val="2"/>
            <w:vAlign w:val="center"/>
          </w:tcPr>
          <w:p w:rsidR="0052217F" w:rsidRPr="0052217F" w:rsidRDefault="0052217F" w:rsidP="0052217F">
            <w:pPr>
              <w:pStyle w:val="a4"/>
              <w:jc w:val="both"/>
            </w:pPr>
            <w:r w:rsidRPr="0052217F">
              <w:t>AT1-001</w:t>
            </w:r>
          </w:p>
        </w:tc>
      </w:tr>
      <w:tr w:rsidR="0052217F" w:rsidRPr="0052217F" w:rsidTr="0052217F">
        <w:trPr>
          <w:jc w:val="center"/>
        </w:trPr>
        <w:tc>
          <w:tcPr>
            <w:tcW w:w="1148" w:type="pct"/>
            <w:shd w:val="clear" w:color="auto" w:fill="BFBFBF" w:themeFill="background1" w:themeFillShade="BF"/>
            <w:vAlign w:val="center"/>
          </w:tcPr>
          <w:p w:rsidR="0052217F" w:rsidRPr="0052217F" w:rsidRDefault="0052217F" w:rsidP="0052217F">
            <w:pPr>
              <w:pStyle w:val="a4"/>
              <w:rPr>
                <w:b/>
              </w:rPr>
            </w:pPr>
            <w:r w:rsidRPr="0052217F">
              <w:rPr>
                <w:b/>
              </w:rPr>
              <w:t>Name</w:t>
            </w:r>
          </w:p>
        </w:tc>
        <w:tc>
          <w:tcPr>
            <w:tcW w:w="3852" w:type="pct"/>
            <w:gridSpan w:val="2"/>
            <w:vAlign w:val="center"/>
          </w:tcPr>
          <w:p w:rsidR="0052217F" w:rsidRPr="0052217F" w:rsidRDefault="0052217F" w:rsidP="0052217F">
            <w:pPr>
              <w:pStyle w:val="a4"/>
              <w:jc w:val="both"/>
            </w:pPr>
            <w:r w:rsidRPr="0052217F">
              <w:rPr>
                <w:rFonts w:hint="eastAsia"/>
              </w:rPr>
              <w:t>農業場域雲端</w:t>
            </w:r>
            <w:proofErr w:type="gramStart"/>
            <w:r w:rsidRPr="0052217F">
              <w:rPr>
                <w:rFonts w:hint="eastAsia"/>
              </w:rPr>
              <w:t>佈</w:t>
            </w:r>
            <w:proofErr w:type="gramEnd"/>
            <w:r w:rsidRPr="0052217F">
              <w:rPr>
                <w:rFonts w:hint="eastAsia"/>
              </w:rPr>
              <w:t>建</w:t>
            </w:r>
          </w:p>
        </w:tc>
      </w:tr>
      <w:tr w:rsidR="0052217F" w:rsidRPr="0052217F" w:rsidTr="0052217F">
        <w:trPr>
          <w:jc w:val="center"/>
        </w:trPr>
        <w:tc>
          <w:tcPr>
            <w:tcW w:w="1148" w:type="pct"/>
            <w:shd w:val="clear" w:color="auto" w:fill="BFBFBF" w:themeFill="background1" w:themeFillShade="BF"/>
            <w:vAlign w:val="center"/>
          </w:tcPr>
          <w:p w:rsidR="0052217F" w:rsidRPr="0052217F" w:rsidRDefault="0052217F" w:rsidP="0052217F">
            <w:pPr>
              <w:pStyle w:val="a4"/>
              <w:rPr>
                <w:b/>
              </w:rPr>
            </w:pPr>
            <w:r w:rsidRPr="0052217F">
              <w:rPr>
                <w:b/>
              </w:rPr>
              <w:t>Tested Target</w:t>
            </w:r>
          </w:p>
        </w:tc>
        <w:tc>
          <w:tcPr>
            <w:tcW w:w="3852" w:type="pct"/>
            <w:gridSpan w:val="2"/>
            <w:vAlign w:val="center"/>
          </w:tcPr>
          <w:p w:rsidR="0052217F" w:rsidRPr="0052217F" w:rsidRDefault="0052217F" w:rsidP="0052217F">
            <w:pPr>
              <w:pStyle w:val="a4"/>
              <w:jc w:val="both"/>
            </w:pPr>
            <w:r w:rsidRPr="0052217F">
              <w:t>AFCDM-F-001</w:t>
            </w:r>
          </w:p>
        </w:tc>
      </w:tr>
      <w:tr w:rsidR="0052217F" w:rsidRPr="0052217F" w:rsidTr="0052217F">
        <w:trPr>
          <w:jc w:val="center"/>
        </w:trPr>
        <w:tc>
          <w:tcPr>
            <w:tcW w:w="1148" w:type="pct"/>
            <w:shd w:val="clear" w:color="auto" w:fill="BFBFBF" w:themeFill="background1" w:themeFillShade="BF"/>
            <w:vAlign w:val="center"/>
          </w:tcPr>
          <w:p w:rsidR="0052217F" w:rsidRPr="0052217F" w:rsidRDefault="0052217F" w:rsidP="0052217F">
            <w:pPr>
              <w:pStyle w:val="a4"/>
              <w:rPr>
                <w:b/>
              </w:rPr>
            </w:pPr>
            <w:r w:rsidRPr="0052217F">
              <w:rPr>
                <w:b/>
              </w:rPr>
              <w:lastRenderedPageBreak/>
              <w:t>Reference</w:t>
            </w:r>
          </w:p>
        </w:tc>
        <w:tc>
          <w:tcPr>
            <w:tcW w:w="3852" w:type="pct"/>
            <w:gridSpan w:val="2"/>
            <w:vAlign w:val="center"/>
          </w:tcPr>
          <w:p w:rsidR="0052217F" w:rsidRPr="0052217F" w:rsidRDefault="0052217F" w:rsidP="0052217F">
            <w:pPr>
              <w:pStyle w:val="a4"/>
              <w:jc w:val="both"/>
            </w:pPr>
            <w:r w:rsidRPr="0052217F">
              <w:t>AFCDM-N-001</w:t>
            </w:r>
          </w:p>
          <w:p w:rsidR="0052217F" w:rsidRPr="0052217F" w:rsidRDefault="0052217F" w:rsidP="0052217F">
            <w:pPr>
              <w:pStyle w:val="a4"/>
              <w:jc w:val="both"/>
            </w:pPr>
            <w:r w:rsidRPr="0052217F">
              <w:t>AFCDM-N-002</w:t>
            </w:r>
          </w:p>
          <w:p w:rsidR="0052217F" w:rsidRPr="0052217F" w:rsidRDefault="0052217F" w:rsidP="0052217F">
            <w:pPr>
              <w:pStyle w:val="a4"/>
              <w:jc w:val="both"/>
            </w:pPr>
            <w:r w:rsidRPr="0052217F">
              <w:t>AFCDM-N-003</w:t>
            </w:r>
          </w:p>
        </w:tc>
      </w:tr>
      <w:tr w:rsidR="0052217F" w:rsidRPr="0052217F" w:rsidTr="0052217F">
        <w:trPr>
          <w:jc w:val="center"/>
        </w:trPr>
        <w:tc>
          <w:tcPr>
            <w:tcW w:w="1148" w:type="pct"/>
            <w:shd w:val="clear" w:color="auto" w:fill="BFBFBF" w:themeFill="background1" w:themeFillShade="BF"/>
            <w:vAlign w:val="center"/>
          </w:tcPr>
          <w:p w:rsidR="0052217F" w:rsidRPr="0052217F" w:rsidRDefault="0052217F" w:rsidP="0052217F">
            <w:pPr>
              <w:pStyle w:val="a4"/>
              <w:rPr>
                <w:b/>
              </w:rPr>
            </w:pPr>
            <w:r w:rsidRPr="0052217F">
              <w:rPr>
                <w:b/>
              </w:rPr>
              <w:t>Severity</w:t>
            </w:r>
          </w:p>
        </w:tc>
        <w:tc>
          <w:tcPr>
            <w:tcW w:w="3852" w:type="pct"/>
            <w:gridSpan w:val="2"/>
            <w:tcBorders>
              <w:bottom w:val="single" w:sz="4" w:space="0" w:color="auto"/>
            </w:tcBorders>
            <w:vAlign w:val="center"/>
          </w:tcPr>
          <w:p w:rsidR="0052217F" w:rsidRPr="0052217F" w:rsidRDefault="0052217F" w:rsidP="0052217F">
            <w:pPr>
              <w:pStyle w:val="a4"/>
              <w:jc w:val="both"/>
            </w:pPr>
            <w:r w:rsidRPr="0052217F">
              <w:t>1</w:t>
            </w:r>
          </w:p>
        </w:tc>
      </w:tr>
      <w:tr w:rsidR="0052217F" w:rsidRPr="0052217F" w:rsidTr="00AF5831">
        <w:trPr>
          <w:trHeight w:val="72"/>
          <w:jc w:val="center"/>
        </w:trPr>
        <w:tc>
          <w:tcPr>
            <w:tcW w:w="1148" w:type="pct"/>
            <w:vMerge w:val="restart"/>
            <w:shd w:val="clear" w:color="auto" w:fill="BFBFBF" w:themeFill="background1" w:themeFillShade="BF"/>
            <w:vAlign w:val="center"/>
          </w:tcPr>
          <w:p w:rsidR="0052217F" w:rsidRPr="0052217F" w:rsidRDefault="0052217F" w:rsidP="0052217F">
            <w:pPr>
              <w:pStyle w:val="a4"/>
              <w:rPr>
                <w:b/>
              </w:rPr>
            </w:pPr>
            <w:r w:rsidRPr="0052217F">
              <w:rPr>
                <w:b/>
              </w:rPr>
              <w:t>Instruction</w:t>
            </w:r>
          </w:p>
          <w:p w:rsidR="0052217F" w:rsidRPr="0052217F" w:rsidRDefault="0052217F" w:rsidP="0052217F">
            <w:pPr>
              <w:pStyle w:val="a4"/>
              <w:rPr>
                <w:b/>
              </w:rPr>
            </w:pPr>
          </w:p>
        </w:tc>
        <w:tc>
          <w:tcPr>
            <w:tcW w:w="1926" w:type="pct"/>
            <w:shd w:val="clear" w:color="auto" w:fill="BFBFBF" w:themeFill="background1" w:themeFillShade="BF"/>
            <w:vAlign w:val="center"/>
          </w:tcPr>
          <w:p w:rsidR="0052217F" w:rsidRPr="00AF5831" w:rsidRDefault="0052217F" w:rsidP="00AF5831">
            <w:pPr>
              <w:pStyle w:val="a4"/>
              <w:rPr>
                <w:b/>
              </w:rPr>
            </w:pPr>
            <w:r w:rsidRPr="00AF5831">
              <w:rPr>
                <w:b/>
              </w:rPr>
              <w:t>Actor actions</w:t>
            </w:r>
          </w:p>
        </w:tc>
        <w:tc>
          <w:tcPr>
            <w:tcW w:w="1926" w:type="pct"/>
            <w:shd w:val="clear" w:color="auto" w:fill="BFBFBF" w:themeFill="background1" w:themeFillShade="BF"/>
            <w:vAlign w:val="center"/>
          </w:tcPr>
          <w:p w:rsidR="0052217F" w:rsidRPr="00AF5831" w:rsidRDefault="0052217F" w:rsidP="00AF5831">
            <w:pPr>
              <w:pStyle w:val="a4"/>
              <w:rPr>
                <w:b/>
              </w:rPr>
            </w:pPr>
            <w:r w:rsidRPr="00AF5831">
              <w:rPr>
                <w:b/>
              </w:rPr>
              <w:t>System responses</w:t>
            </w:r>
          </w:p>
        </w:tc>
      </w:tr>
      <w:tr w:rsidR="0052217F" w:rsidRPr="0052217F" w:rsidTr="00AF5831">
        <w:trPr>
          <w:trHeight w:val="72"/>
          <w:jc w:val="center"/>
        </w:trPr>
        <w:tc>
          <w:tcPr>
            <w:tcW w:w="1148" w:type="pct"/>
            <w:vMerge/>
            <w:shd w:val="clear" w:color="auto" w:fill="BFBFBF" w:themeFill="background1" w:themeFillShade="BF"/>
            <w:vAlign w:val="center"/>
          </w:tcPr>
          <w:p w:rsidR="0052217F" w:rsidRPr="0052217F" w:rsidRDefault="0052217F" w:rsidP="0052217F">
            <w:pPr>
              <w:pStyle w:val="a4"/>
              <w:rPr>
                <w:b/>
              </w:rPr>
            </w:pPr>
          </w:p>
        </w:tc>
        <w:tc>
          <w:tcPr>
            <w:tcW w:w="1926" w:type="pct"/>
            <w:vAlign w:val="center"/>
          </w:tcPr>
          <w:p w:rsidR="0052217F" w:rsidRPr="0052217F" w:rsidRDefault="0052217F" w:rsidP="0052217F">
            <w:pPr>
              <w:pStyle w:val="a4"/>
              <w:jc w:val="both"/>
            </w:pPr>
            <w:proofErr w:type="gramStart"/>
            <w:r w:rsidRPr="0052217F">
              <w:t>感</w:t>
            </w:r>
            <w:proofErr w:type="gramEnd"/>
            <w:r w:rsidRPr="0052217F">
              <w:t>測資料收集機制之建立</w:t>
            </w:r>
          </w:p>
        </w:tc>
        <w:tc>
          <w:tcPr>
            <w:tcW w:w="1926" w:type="pct"/>
            <w:vAlign w:val="center"/>
          </w:tcPr>
          <w:p w:rsidR="0052217F" w:rsidRPr="0052217F" w:rsidRDefault="0052217F" w:rsidP="0052217F">
            <w:pPr>
              <w:pStyle w:val="a4"/>
              <w:jc w:val="both"/>
            </w:pPr>
          </w:p>
        </w:tc>
      </w:tr>
      <w:tr w:rsidR="0052217F" w:rsidRPr="0052217F" w:rsidTr="00AF5831">
        <w:trPr>
          <w:trHeight w:val="72"/>
          <w:jc w:val="center"/>
        </w:trPr>
        <w:tc>
          <w:tcPr>
            <w:tcW w:w="1148" w:type="pct"/>
            <w:vMerge/>
            <w:shd w:val="clear" w:color="auto" w:fill="BFBFBF" w:themeFill="background1" w:themeFillShade="BF"/>
            <w:vAlign w:val="center"/>
          </w:tcPr>
          <w:p w:rsidR="0052217F" w:rsidRPr="0052217F" w:rsidRDefault="0052217F" w:rsidP="0052217F">
            <w:pPr>
              <w:pStyle w:val="a4"/>
              <w:rPr>
                <w:b/>
              </w:rPr>
            </w:pPr>
          </w:p>
        </w:tc>
        <w:tc>
          <w:tcPr>
            <w:tcW w:w="1926" w:type="pct"/>
            <w:vAlign w:val="center"/>
          </w:tcPr>
          <w:p w:rsidR="0052217F" w:rsidRPr="0052217F" w:rsidRDefault="0052217F" w:rsidP="0052217F">
            <w:pPr>
              <w:pStyle w:val="a4"/>
              <w:jc w:val="both"/>
            </w:pPr>
          </w:p>
        </w:tc>
        <w:tc>
          <w:tcPr>
            <w:tcW w:w="1926" w:type="pct"/>
            <w:vAlign w:val="center"/>
          </w:tcPr>
          <w:p w:rsidR="0052217F" w:rsidRPr="0052217F" w:rsidRDefault="0052217F" w:rsidP="0052217F">
            <w:pPr>
              <w:pStyle w:val="a4"/>
              <w:jc w:val="both"/>
            </w:pPr>
            <w:r w:rsidRPr="0052217F">
              <w:t>收集各種</w:t>
            </w:r>
            <w:proofErr w:type="gramStart"/>
            <w:r w:rsidRPr="0052217F">
              <w:rPr>
                <w:rFonts w:hint="eastAsia"/>
              </w:rPr>
              <w:t>不</w:t>
            </w:r>
            <w:proofErr w:type="gramEnd"/>
            <w:r w:rsidRPr="0052217F">
              <w:rPr>
                <w:rFonts w:hint="eastAsia"/>
              </w:rPr>
              <w:t>同</w:t>
            </w:r>
            <w:r w:rsidRPr="0052217F">
              <w:t>感測器的感測數值</w:t>
            </w:r>
          </w:p>
        </w:tc>
      </w:tr>
      <w:tr w:rsidR="0052217F" w:rsidRPr="0052217F" w:rsidTr="00AF5831">
        <w:trPr>
          <w:trHeight w:val="72"/>
          <w:jc w:val="center"/>
        </w:trPr>
        <w:tc>
          <w:tcPr>
            <w:tcW w:w="1148" w:type="pct"/>
            <w:vMerge/>
            <w:shd w:val="clear" w:color="auto" w:fill="BFBFBF" w:themeFill="background1" w:themeFillShade="BF"/>
            <w:vAlign w:val="center"/>
          </w:tcPr>
          <w:p w:rsidR="0052217F" w:rsidRPr="0052217F" w:rsidRDefault="0052217F" w:rsidP="0052217F">
            <w:pPr>
              <w:pStyle w:val="a4"/>
              <w:rPr>
                <w:b/>
              </w:rPr>
            </w:pPr>
          </w:p>
        </w:tc>
        <w:tc>
          <w:tcPr>
            <w:tcW w:w="1926" w:type="pct"/>
            <w:vAlign w:val="center"/>
          </w:tcPr>
          <w:p w:rsidR="0052217F" w:rsidRPr="0052217F" w:rsidRDefault="0052217F" w:rsidP="0052217F">
            <w:pPr>
              <w:pStyle w:val="a4"/>
              <w:jc w:val="both"/>
            </w:pPr>
          </w:p>
        </w:tc>
        <w:tc>
          <w:tcPr>
            <w:tcW w:w="1926" w:type="pct"/>
            <w:vAlign w:val="center"/>
          </w:tcPr>
          <w:p w:rsidR="0052217F" w:rsidRPr="0052217F" w:rsidRDefault="0052217F" w:rsidP="0052217F">
            <w:pPr>
              <w:pStyle w:val="a4"/>
              <w:jc w:val="both"/>
            </w:pPr>
            <w:r w:rsidRPr="0052217F">
              <w:t>制定模組各種主要感測器</w:t>
            </w:r>
            <w:r w:rsidRPr="0052217F">
              <w:rPr>
                <w:rFonts w:hint="eastAsia"/>
              </w:rPr>
              <w:t>所需資料格式</w:t>
            </w:r>
          </w:p>
        </w:tc>
      </w:tr>
      <w:tr w:rsidR="0052217F" w:rsidRPr="0052217F" w:rsidTr="00AF5831">
        <w:trPr>
          <w:trHeight w:val="72"/>
          <w:jc w:val="center"/>
        </w:trPr>
        <w:tc>
          <w:tcPr>
            <w:tcW w:w="1148" w:type="pct"/>
            <w:vMerge/>
            <w:shd w:val="clear" w:color="auto" w:fill="BFBFBF" w:themeFill="background1" w:themeFillShade="BF"/>
            <w:vAlign w:val="center"/>
          </w:tcPr>
          <w:p w:rsidR="0052217F" w:rsidRPr="0052217F" w:rsidRDefault="0052217F" w:rsidP="0052217F">
            <w:pPr>
              <w:pStyle w:val="a4"/>
              <w:rPr>
                <w:b/>
              </w:rPr>
            </w:pPr>
          </w:p>
        </w:tc>
        <w:tc>
          <w:tcPr>
            <w:tcW w:w="1926" w:type="pct"/>
            <w:vAlign w:val="center"/>
          </w:tcPr>
          <w:p w:rsidR="0052217F" w:rsidRPr="0052217F" w:rsidRDefault="0052217F" w:rsidP="0052217F">
            <w:pPr>
              <w:pStyle w:val="a4"/>
              <w:jc w:val="both"/>
            </w:pPr>
          </w:p>
        </w:tc>
        <w:tc>
          <w:tcPr>
            <w:tcW w:w="1926" w:type="pct"/>
            <w:vAlign w:val="center"/>
          </w:tcPr>
          <w:p w:rsidR="0052217F" w:rsidRPr="0052217F" w:rsidRDefault="0052217F" w:rsidP="0052217F">
            <w:pPr>
              <w:pStyle w:val="a4"/>
              <w:jc w:val="both"/>
            </w:pPr>
            <w:r w:rsidRPr="0052217F">
              <w:rPr>
                <w:rFonts w:hint="eastAsia"/>
              </w:rPr>
              <w:t>場域所收集之環境感測資訊進行統合管理</w:t>
            </w:r>
          </w:p>
        </w:tc>
      </w:tr>
      <w:tr w:rsidR="0052217F" w:rsidRPr="0052217F" w:rsidTr="00AF5831">
        <w:trPr>
          <w:trHeight w:val="1123"/>
          <w:jc w:val="center"/>
        </w:trPr>
        <w:tc>
          <w:tcPr>
            <w:tcW w:w="1148" w:type="pct"/>
            <w:vMerge/>
            <w:shd w:val="clear" w:color="auto" w:fill="BFBFBF" w:themeFill="background1" w:themeFillShade="BF"/>
            <w:vAlign w:val="center"/>
          </w:tcPr>
          <w:p w:rsidR="0052217F" w:rsidRPr="0052217F" w:rsidRDefault="0052217F" w:rsidP="0052217F">
            <w:pPr>
              <w:pStyle w:val="a4"/>
              <w:rPr>
                <w:b/>
              </w:rPr>
            </w:pPr>
          </w:p>
        </w:tc>
        <w:tc>
          <w:tcPr>
            <w:tcW w:w="1926" w:type="pct"/>
            <w:vAlign w:val="center"/>
          </w:tcPr>
          <w:p w:rsidR="0052217F" w:rsidRPr="0052217F" w:rsidRDefault="0052217F" w:rsidP="0052217F">
            <w:pPr>
              <w:pStyle w:val="a4"/>
              <w:jc w:val="both"/>
            </w:pPr>
            <w:proofErr w:type="gramStart"/>
            <w:r w:rsidRPr="0052217F">
              <w:t>呈現各感測</w:t>
            </w:r>
            <w:proofErr w:type="gramEnd"/>
            <w:r w:rsidRPr="0052217F">
              <w:t>器所測定出的狀態之結果</w:t>
            </w:r>
          </w:p>
        </w:tc>
        <w:tc>
          <w:tcPr>
            <w:tcW w:w="1926" w:type="pct"/>
            <w:vAlign w:val="center"/>
          </w:tcPr>
          <w:p w:rsidR="0052217F" w:rsidRPr="0052217F" w:rsidRDefault="0052217F" w:rsidP="0052217F">
            <w:pPr>
              <w:pStyle w:val="a4"/>
              <w:jc w:val="both"/>
            </w:pPr>
          </w:p>
        </w:tc>
      </w:tr>
      <w:tr w:rsidR="0052217F" w:rsidRPr="0052217F" w:rsidTr="0052217F">
        <w:trPr>
          <w:jc w:val="center"/>
        </w:trPr>
        <w:tc>
          <w:tcPr>
            <w:tcW w:w="1148" w:type="pct"/>
            <w:shd w:val="clear" w:color="auto" w:fill="BFBFBF" w:themeFill="background1" w:themeFillShade="BF"/>
            <w:vAlign w:val="center"/>
          </w:tcPr>
          <w:p w:rsidR="0052217F" w:rsidRPr="0052217F" w:rsidRDefault="0052217F" w:rsidP="0052217F">
            <w:pPr>
              <w:pStyle w:val="a4"/>
              <w:rPr>
                <w:b/>
              </w:rPr>
            </w:pPr>
            <w:r w:rsidRPr="0052217F">
              <w:rPr>
                <w:b/>
              </w:rPr>
              <w:t>Expected Result</w:t>
            </w:r>
          </w:p>
        </w:tc>
        <w:tc>
          <w:tcPr>
            <w:tcW w:w="3852" w:type="pct"/>
            <w:gridSpan w:val="2"/>
            <w:vAlign w:val="center"/>
          </w:tcPr>
          <w:p w:rsidR="0052217F" w:rsidRPr="0052217F" w:rsidRDefault="0052217F" w:rsidP="0052217F">
            <w:pPr>
              <w:pStyle w:val="a4"/>
              <w:jc w:val="both"/>
            </w:pPr>
            <w:r w:rsidRPr="0052217F">
              <w:t>透過感測器資訊</w:t>
            </w:r>
            <w:r w:rsidRPr="0052217F">
              <w:rPr>
                <w:rFonts w:hint="eastAsia"/>
              </w:rPr>
              <w:t>並將根據個子計畫格式製作並將</w:t>
            </w:r>
            <w:proofErr w:type="gramStart"/>
            <w:r w:rsidRPr="0052217F">
              <w:rPr>
                <w:rFonts w:hint="eastAsia"/>
              </w:rPr>
              <w:t>不</w:t>
            </w:r>
            <w:proofErr w:type="gramEnd"/>
            <w:r w:rsidRPr="0052217F">
              <w:rPr>
                <w:rFonts w:hint="eastAsia"/>
              </w:rPr>
              <w:t>同感測器整合資料。</w:t>
            </w:r>
          </w:p>
        </w:tc>
      </w:tr>
      <w:tr w:rsidR="0052217F" w:rsidRPr="0052217F" w:rsidTr="0052217F">
        <w:trPr>
          <w:jc w:val="center"/>
        </w:trPr>
        <w:tc>
          <w:tcPr>
            <w:tcW w:w="1148" w:type="pct"/>
            <w:shd w:val="clear" w:color="auto" w:fill="BFBFBF" w:themeFill="background1" w:themeFillShade="BF"/>
            <w:vAlign w:val="center"/>
          </w:tcPr>
          <w:p w:rsidR="0052217F" w:rsidRPr="0052217F" w:rsidRDefault="0052217F" w:rsidP="0052217F">
            <w:pPr>
              <w:pStyle w:val="a4"/>
              <w:rPr>
                <w:b/>
              </w:rPr>
            </w:pPr>
            <w:r w:rsidRPr="0052217F">
              <w:rPr>
                <w:b/>
              </w:rPr>
              <w:t>Cleanup</w:t>
            </w:r>
          </w:p>
        </w:tc>
        <w:tc>
          <w:tcPr>
            <w:tcW w:w="3852" w:type="pct"/>
            <w:gridSpan w:val="2"/>
            <w:vAlign w:val="center"/>
          </w:tcPr>
          <w:p w:rsidR="0052217F" w:rsidRPr="0052217F" w:rsidRDefault="0052217F" w:rsidP="0052217F">
            <w:pPr>
              <w:pStyle w:val="a4"/>
              <w:jc w:val="both"/>
            </w:pPr>
            <w:r w:rsidRPr="0052217F">
              <w:rPr>
                <w:rFonts w:hint="eastAsia"/>
              </w:rPr>
              <w:t>無</w:t>
            </w:r>
          </w:p>
        </w:tc>
      </w:tr>
    </w:tbl>
    <w:p w:rsidR="00AF5831" w:rsidRDefault="00AF5831" w:rsidP="0052217F">
      <w:pPr>
        <w:ind w:firstLine="480"/>
        <w:rPr>
          <w:rFonts w:hint="eastAsia"/>
        </w:rPr>
      </w:pPr>
    </w:p>
    <w:p w:rsidR="0052217F" w:rsidRPr="0070537C" w:rsidRDefault="0052217F" w:rsidP="00AF5831">
      <w:pPr>
        <w:ind w:firstLine="480"/>
      </w:pPr>
      <w:r w:rsidRPr="0070537C">
        <w:t>目的：驗證</w:t>
      </w:r>
      <w:r w:rsidRPr="0070537C">
        <w:t>[</w:t>
      </w:r>
      <w:r>
        <w:rPr>
          <w:bCs/>
        </w:rPr>
        <w:t>ITPMM</w:t>
      </w:r>
      <w:r w:rsidRPr="0070537C">
        <w:t xml:space="preserve"> -N-013]</w:t>
      </w:r>
      <w:r w:rsidRPr="0070537C">
        <w:t>需求，測試感測器與系統之連線是否穩定，且</w:t>
      </w:r>
      <w:r w:rsidRPr="0070537C">
        <w:t>SCTP</w:t>
      </w:r>
      <w:r w:rsidRPr="0070537C">
        <w:t>的多重串流功能</w:t>
      </w:r>
      <w:r w:rsidRPr="0070537C">
        <w:t>(multi-streaming functionality)</w:t>
      </w:r>
      <w:r w:rsidRPr="0070537C">
        <w:t>能否降低網路</w:t>
      </w:r>
      <w:r w:rsidRPr="0070537C">
        <w:t>overhead</w:t>
      </w:r>
      <w:r w:rsidRPr="0070537C">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3497"/>
        <w:gridCol w:w="3073"/>
      </w:tblGrid>
      <w:tr w:rsidR="0052217F" w:rsidRPr="0070537C" w:rsidTr="00AF5831">
        <w:trPr>
          <w:jc w:val="center"/>
        </w:trPr>
        <w:tc>
          <w:tcPr>
            <w:tcW w:w="1145" w:type="pct"/>
            <w:shd w:val="clear" w:color="auto" w:fill="BFBFBF" w:themeFill="background1" w:themeFillShade="BF"/>
            <w:vAlign w:val="center"/>
          </w:tcPr>
          <w:p w:rsidR="0052217F" w:rsidRPr="00AF5831" w:rsidRDefault="0052217F" w:rsidP="00AF5831">
            <w:pPr>
              <w:pStyle w:val="a4"/>
              <w:rPr>
                <w:b/>
              </w:rPr>
            </w:pPr>
            <w:r w:rsidRPr="00AF5831">
              <w:rPr>
                <w:b/>
              </w:rPr>
              <w:t>Identification</w:t>
            </w:r>
          </w:p>
        </w:tc>
        <w:tc>
          <w:tcPr>
            <w:tcW w:w="3855" w:type="pct"/>
            <w:gridSpan w:val="2"/>
            <w:vAlign w:val="center"/>
          </w:tcPr>
          <w:p w:rsidR="0052217F" w:rsidRPr="0070537C" w:rsidRDefault="0052217F" w:rsidP="00AF5831">
            <w:pPr>
              <w:pStyle w:val="a4"/>
              <w:jc w:val="both"/>
            </w:pPr>
            <w:r w:rsidRPr="0070537C">
              <w:t>AT1</w:t>
            </w:r>
          </w:p>
        </w:tc>
      </w:tr>
      <w:tr w:rsidR="0052217F" w:rsidRPr="0070537C" w:rsidTr="00AF5831">
        <w:trPr>
          <w:jc w:val="center"/>
        </w:trPr>
        <w:tc>
          <w:tcPr>
            <w:tcW w:w="1145" w:type="pct"/>
            <w:shd w:val="clear" w:color="auto" w:fill="BFBFBF" w:themeFill="background1" w:themeFillShade="BF"/>
            <w:vAlign w:val="center"/>
          </w:tcPr>
          <w:p w:rsidR="0052217F" w:rsidRPr="00AF5831" w:rsidRDefault="0052217F" w:rsidP="00AF5831">
            <w:pPr>
              <w:pStyle w:val="a4"/>
              <w:rPr>
                <w:b/>
              </w:rPr>
            </w:pPr>
            <w:r w:rsidRPr="00AF5831">
              <w:rPr>
                <w:b/>
              </w:rPr>
              <w:t>Name</w:t>
            </w:r>
          </w:p>
        </w:tc>
        <w:tc>
          <w:tcPr>
            <w:tcW w:w="3855" w:type="pct"/>
            <w:gridSpan w:val="2"/>
            <w:vAlign w:val="center"/>
          </w:tcPr>
          <w:p w:rsidR="0052217F" w:rsidRPr="0070537C" w:rsidRDefault="0052217F" w:rsidP="00AF5831">
            <w:pPr>
              <w:pStyle w:val="a4"/>
              <w:jc w:val="both"/>
            </w:pPr>
            <w:proofErr w:type="gramStart"/>
            <w:r w:rsidRPr="0070537C">
              <w:t>高效能物聯網</w:t>
            </w:r>
            <w:proofErr w:type="gramEnd"/>
            <w:r w:rsidRPr="0070537C">
              <w:t>資訊傳輸平台</w:t>
            </w:r>
          </w:p>
        </w:tc>
      </w:tr>
      <w:tr w:rsidR="0052217F" w:rsidRPr="0070537C" w:rsidTr="00AF5831">
        <w:trPr>
          <w:jc w:val="center"/>
        </w:trPr>
        <w:tc>
          <w:tcPr>
            <w:tcW w:w="1145" w:type="pct"/>
            <w:shd w:val="clear" w:color="auto" w:fill="BFBFBF" w:themeFill="background1" w:themeFillShade="BF"/>
            <w:vAlign w:val="center"/>
          </w:tcPr>
          <w:p w:rsidR="0052217F" w:rsidRPr="00AF5831" w:rsidRDefault="0052217F" w:rsidP="00AF5831">
            <w:pPr>
              <w:pStyle w:val="a4"/>
              <w:rPr>
                <w:b/>
              </w:rPr>
            </w:pPr>
            <w:r w:rsidRPr="00AF5831">
              <w:rPr>
                <w:b/>
              </w:rPr>
              <w:t>Tested Target</w:t>
            </w:r>
          </w:p>
        </w:tc>
        <w:tc>
          <w:tcPr>
            <w:tcW w:w="3855" w:type="pct"/>
            <w:gridSpan w:val="2"/>
            <w:vAlign w:val="center"/>
          </w:tcPr>
          <w:p w:rsidR="0052217F" w:rsidRPr="0070537C" w:rsidRDefault="0052217F" w:rsidP="00AF5831">
            <w:pPr>
              <w:pStyle w:val="a4"/>
              <w:jc w:val="both"/>
            </w:pPr>
            <w:r>
              <w:rPr>
                <w:bCs/>
              </w:rPr>
              <w:t>ITPMM</w:t>
            </w:r>
            <w:r w:rsidRPr="0070537C">
              <w:t xml:space="preserve"> -N-013</w:t>
            </w:r>
          </w:p>
        </w:tc>
      </w:tr>
      <w:tr w:rsidR="0052217F" w:rsidRPr="0070537C" w:rsidTr="00AF5831">
        <w:trPr>
          <w:jc w:val="center"/>
        </w:trPr>
        <w:tc>
          <w:tcPr>
            <w:tcW w:w="1145" w:type="pct"/>
            <w:shd w:val="clear" w:color="auto" w:fill="BFBFBF" w:themeFill="background1" w:themeFillShade="BF"/>
            <w:vAlign w:val="center"/>
          </w:tcPr>
          <w:p w:rsidR="0052217F" w:rsidRPr="00AF5831" w:rsidRDefault="0052217F" w:rsidP="00AF5831">
            <w:pPr>
              <w:pStyle w:val="a4"/>
              <w:rPr>
                <w:b/>
              </w:rPr>
            </w:pPr>
            <w:r w:rsidRPr="00AF5831">
              <w:rPr>
                <w:b/>
              </w:rPr>
              <w:t>Reference</w:t>
            </w:r>
          </w:p>
        </w:tc>
        <w:tc>
          <w:tcPr>
            <w:tcW w:w="3855" w:type="pct"/>
            <w:gridSpan w:val="2"/>
            <w:vAlign w:val="center"/>
          </w:tcPr>
          <w:p w:rsidR="0052217F" w:rsidRPr="0070537C" w:rsidRDefault="0052217F" w:rsidP="00AF5831">
            <w:pPr>
              <w:pStyle w:val="a4"/>
              <w:jc w:val="both"/>
            </w:pPr>
            <w:r w:rsidRPr="0070537C">
              <w:t>[</w:t>
            </w:r>
            <w:r>
              <w:rPr>
                <w:bCs/>
              </w:rPr>
              <w:t>ITPMM</w:t>
            </w:r>
            <w:r w:rsidRPr="0070537C">
              <w:t xml:space="preserve"> -N-001]</w:t>
            </w:r>
          </w:p>
          <w:p w:rsidR="0052217F" w:rsidRPr="0070537C" w:rsidRDefault="0052217F" w:rsidP="00AF5831">
            <w:pPr>
              <w:pStyle w:val="a4"/>
              <w:jc w:val="both"/>
            </w:pPr>
            <w:r w:rsidRPr="0070537C">
              <w:t>[</w:t>
            </w:r>
            <w:r>
              <w:rPr>
                <w:bCs/>
              </w:rPr>
              <w:t>ITPMM</w:t>
            </w:r>
            <w:r w:rsidRPr="0070537C">
              <w:t xml:space="preserve"> -N-002]</w:t>
            </w:r>
          </w:p>
          <w:p w:rsidR="0052217F" w:rsidRPr="0070537C" w:rsidRDefault="0052217F" w:rsidP="00AF5831">
            <w:pPr>
              <w:pStyle w:val="a4"/>
              <w:jc w:val="both"/>
            </w:pPr>
            <w:r w:rsidRPr="0070537C">
              <w:lastRenderedPageBreak/>
              <w:t>[</w:t>
            </w:r>
            <w:r>
              <w:rPr>
                <w:bCs/>
              </w:rPr>
              <w:t>ITPMM</w:t>
            </w:r>
            <w:r w:rsidRPr="0070537C">
              <w:t xml:space="preserve"> -N-003]</w:t>
            </w:r>
          </w:p>
          <w:p w:rsidR="0052217F" w:rsidRPr="0070537C" w:rsidRDefault="0052217F" w:rsidP="00AF5831">
            <w:pPr>
              <w:pStyle w:val="a4"/>
              <w:jc w:val="both"/>
            </w:pPr>
            <w:r w:rsidRPr="0070537C">
              <w:t>[</w:t>
            </w:r>
            <w:r>
              <w:rPr>
                <w:bCs/>
              </w:rPr>
              <w:t>ITPMM</w:t>
            </w:r>
            <w:r w:rsidRPr="0070537C">
              <w:t xml:space="preserve"> -N-004]</w:t>
            </w:r>
          </w:p>
          <w:p w:rsidR="0052217F" w:rsidRPr="0070537C" w:rsidRDefault="0052217F" w:rsidP="00AF5831">
            <w:pPr>
              <w:pStyle w:val="a4"/>
              <w:jc w:val="both"/>
            </w:pPr>
            <w:r w:rsidRPr="0070537C">
              <w:t>[</w:t>
            </w:r>
            <w:r>
              <w:rPr>
                <w:bCs/>
              </w:rPr>
              <w:t>ITPMM</w:t>
            </w:r>
            <w:r w:rsidRPr="0070537C">
              <w:t xml:space="preserve"> -N-005]</w:t>
            </w:r>
          </w:p>
          <w:p w:rsidR="0052217F" w:rsidRPr="0070537C" w:rsidRDefault="0052217F" w:rsidP="00AF5831">
            <w:pPr>
              <w:pStyle w:val="a4"/>
              <w:jc w:val="both"/>
            </w:pPr>
            <w:r w:rsidRPr="0070537C">
              <w:t>[</w:t>
            </w:r>
            <w:r>
              <w:rPr>
                <w:bCs/>
              </w:rPr>
              <w:t>ITPMM</w:t>
            </w:r>
            <w:r w:rsidRPr="0070537C">
              <w:t xml:space="preserve"> -N-006]</w:t>
            </w:r>
          </w:p>
        </w:tc>
      </w:tr>
      <w:tr w:rsidR="0052217F" w:rsidRPr="0070537C" w:rsidTr="00AF5831">
        <w:trPr>
          <w:jc w:val="center"/>
        </w:trPr>
        <w:tc>
          <w:tcPr>
            <w:tcW w:w="1145" w:type="pct"/>
            <w:shd w:val="clear" w:color="auto" w:fill="BFBFBF" w:themeFill="background1" w:themeFillShade="BF"/>
            <w:vAlign w:val="center"/>
          </w:tcPr>
          <w:p w:rsidR="0052217F" w:rsidRPr="00AF5831" w:rsidRDefault="0052217F" w:rsidP="00AF5831">
            <w:pPr>
              <w:pStyle w:val="a4"/>
              <w:rPr>
                <w:b/>
              </w:rPr>
            </w:pPr>
            <w:r w:rsidRPr="00AF5831">
              <w:rPr>
                <w:b/>
              </w:rPr>
              <w:lastRenderedPageBreak/>
              <w:t>Severity</w:t>
            </w:r>
          </w:p>
        </w:tc>
        <w:tc>
          <w:tcPr>
            <w:tcW w:w="3855" w:type="pct"/>
            <w:gridSpan w:val="2"/>
            <w:tcBorders>
              <w:bottom w:val="single" w:sz="4" w:space="0" w:color="auto"/>
            </w:tcBorders>
            <w:vAlign w:val="center"/>
          </w:tcPr>
          <w:p w:rsidR="0052217F" w:rsidRPr="0070537C" w:rsidRDefault="0052217F" w:rsidP="00AF5831">
            <w:pPr>
              <w:pStyle w:val="a4"/>
              <w:jc w:val="both"/>
            </w:pPr>
            <w:r w:rsidRPr="0070537C">
              <w:t>1</w:t>
            </w:r>
          </w:p>
        </w:tc>
      </w:tr>
      <w:tr w:rsidR="0052217F" w:rsidRPr="0070537C" w:rsidTr="00AF5831">
        <w:trPr>
          <w:trHeight w:val="72"/>
          <w:jc w:val="center"/>
        </w:trPr>
        <w:tc>
          <w:tcPr>
            <w:tcW w:w="1145" w:type="pct"/>
            <w:vMerge w:val="restart"/>
            <w:shd w:val="clear" w:color="auto" w:fill="BFBFBF" w:themeFill="background1" w:themeFillShade="BF"/>
            <w:vAlign w:val="center"/>
          </w:tcPr>
          <w:p w:rsidR="0052217F" w:rsidRPr="00AF5831" w:rsidRDefault="0052217F" w:rsidP="00AF5831">
            <w:pPr>
              <w:pStyle w:val="a4"/>
              <w:rPr>
                <w:b/>
              </w:rPr>
            </w:pPr>
            <w:r w:rsidRPr="00AF5831">
              <w:rPr>
                <w:b/>
              </w:rPr>
              <w:t>Instruction</w:t>
            </w:r>
          </w:p>
        </w:tc>
        <w:tc>
          <w:tcPr>
            <w:tcW w:w="2052" w:type="pct"/>
            <w:shd w:val="clear" w:color="auto" w:fill="BFBFBF" w:themeFill="background1" w:themeFillShade="BF"/>
            <w:vAlign w:val="center"/>
          </w:tcPr>
          <w:p w:rsidR="0052217F" w:rsidRPr="00AF5831" w:rsidRDefault="0052217F" w:rsidP="00AF5831">
            <w:pPr>
              <w:pStyle w:val="a4"/>
              <w:rPr>
                <w:b/>
              </w:rPr>
            </w:pPr>
            <w:r w:rsidRPr="00AF5831">
              <w:rPr>
                <w:b/>
              </w:rPr>
              <w:t>Actor actions</w:t>
            </w:r>
          </w:p>
        </w:tc>
        <w:tc>
          <w:tcPr>
            <w:tcW w:w="1803" w:type="pct"/>
            <w:shd w:val="clear" w:color="auto" w:fill="BFBFBF" w:themeFill="background1" w:themeFillShade="BF"/>
            <w:vAlign w:val="center"/>
          </w:tcPr>
          <w:p w:rsidR="0052217F" w:rsidRPr="00AF5831" w:rsidRDefault="0052217F" w:rsidP="00AF5831">
            <w:pPr>
              <w:pStyle w:val="a4"/>
              <w:rPr>
                <w:b/>
              </w:rPr>
            </w:pPr>
            <w:r w:rsidRPr="00AF5831">
              <w:rPr>
                <w:b/>
              </w:rPr>
              <w:t>System responses</w:t>
            </w:r>
          </w:p>
        </w:tc>
      </w:tr>
      <w:tr w:rsidR="0052217F" w:rsidRPr="0070537C" w:rsidTr="00AF5831">
        <w:trPr>
          <w:trHeight w:val="72"/>
          <w:jc w:val="center"/>
        </w:trPr>
        <w:tc>
          <w:tcPr>
            <w:tcW w:w="1145" w:type="pct"/>
            <w:vMerge/>
            <w:shd w:val="clear" w:color="auto" w:fill="BFBFBF" w:themeFill="background1" w:themeFillShade="BF"/>
            <w:vAlign w:val="center"/>
          </w:tcPr>
          <w:p w:rsidR="0052217F" w:rsidRPr="00AF5831" w:rsidRDefault="0052217F" w:rsidP="00AF5831">
            <w:pPr>
              <w:pStyle w:val="a4"/>
              <w:rPr>
                <w:b/>
              </w:rPr>
            </w:pPr>
          </w:p>
        </w:tc>
        <w:tc>
          <w:tcPr>
            <w:tcW w:w="2052" w:type="pct"/>
            <w:vAlign w:val="center"/>
          </w:tcPr>
          <w:p w:rsidR="0052217F" w:rsidRPr="0070537C" w:rsidRDefault="0052217F" w:rsidP="00AF5831">
            <w:pPr>
              <w:pStyle w:val="a4"/>
              <w:jc w:val="both"/>
            </w:pPr>
            <w:r w:rsidRPr="0070537C">
              <w:t>系統請求感測資料</w:t>
            </w:r>
          </w:p>
        </w:tc>
        <w:tc>
          <w:tcPr>
            <w:tcW w:w="1803" w:type="pct"/>
            <w:vAlign w:val="center"/>
          </w:tcPr>
          <w:p w:rsidR="0052217F" w:rsidRPr="0070537C" w:rsidRDefault="0052217F" w:rsidP="00AF5831">
            <w:pPr>
              <w:pStyle w:val="a4"/>
              <w:jc w:val="both"/>
            </w:pPr>
          </w:p>
        </w:tc>
      </w:tr>
      <w:tr w:rsidR="0052217F" w:rsidRPr="0070537C" w:rsidTr="00AF5831">
        <w:trPr>
          <w:trHeight w:val="72"/>
          <w:jc w:val="center"/>
        </w:trPr>
        <w:tc>
          <w:tcPr>
            <w:tcW w:w="1145" w:type="pct"/>
            <w:vMerge/>
            <w:shd w:val="clear" w:color="auto" w:fill="BFBFBF" w:themeFill="background1" w:themeFillShade="BF"/>
            <w:vAlign w:val="center"/>
          </w:tcPr>
          <w:p w:rsidR="0052217F" w:rsidRPr="00AF5831" w:rsidRDefault="0052217F" w:rsidP="00AF5831">
            <w:pPr>
              <w:pStyle w:val="a4"/>
              <w:rPr>
                <w:b/>
              </w:rPr>
            </w:pPr>
          </w:p>
        </w:tc>
        <w:tc>
          <w:tcPr>
            <w:tcW w:w="2052" w:type="pct"/>
            <w:vAlign w:val="center"/>
          </w:tcPr>
          <w:p w:rsidR="0052217F" w:rsidRPr="0070537C" w:rsidRDefault="0052217F" w:rsidP="00AF5831">
            <w:pPr>
              <w:pStyle w:val="a4"/>
              <w:jc w:val="both"/>
            </w:pPr>
          </w:p>
        </w:tc>
        <w:tc>
          <w:tcPr>
            <w:tcW w:w="1803" w:type="pct"/>
            <w:vAlign w:val="center"/>
          </w:tcPr>
          <w:p w:rsidR="0052217F" w:rsidRPr="0070537C" w:rsidRDefault="0052217F" w:rsidP="00AF5831">
            <w:pPr>
              <w:pStyle w:val="a4"/>
              <w:jc w:val="both"/>
            </w:pPr>
            <w:r w:rsidRPr="0070537C">
              <w:t>與感測器進行連線</w:t>
            </w:r>
          </w:p>
        </w:tc>
      </w:tr>
      <w:tr w:rsidR="0052217F" w:rsidRPr="0070537C" w:rsidTr="00AF5831">
        <w:trPr>
          <w:trHeight w:val="72"/>
          <w:jc w:val="center"/>
        </w:trPr>
        <w:tc>
          <w:tcPr>
            <w:tcW w:w="1145" w:type="pct"/>
            <w:vMerge/>
            <w:shd w:val="clear" w:color="auto" w:fill="BFBFBF" w:themeFill="background1" w:themeFillShade="BF"/>
            <w:vAlign w:val="center"/>
          </w:tcPr>
          <w:p w:rsidR="0052217F" w:rsidRPr="00AF5831" w:rsidRDefault="0052217F" w:rsidP="00AF5831">
            <w:pPr>
              <w:pStyle w:val="a4"/>
              <w:rPr>
                <w:b/>
              </w:rPr>
            </w:pPr>
          </w:p>
        </w:tc>
        <w:tc>
          <w:tcPr>
            <w:tcW w:w="2052" w:type="pct"/>
            <w:vAlign w:val="center"/>
          </w:tcPr>
          <w:p w:rsidR="0052217F" w:rsidRPr="0070537C" w:rsidRDefault="0052217F" w:rsidP="00AF5831">
            <w:pPr>
              <w:pStyle w:val="a4"/>
              <w:jc w:val="both"/>
            </w:pPr>
          </w:p>
        </w:tc>
        <w:tc>
          <w:tcPr>
            <w:tcW w:w="1803" w:type="pct"/>
            <w:vAlign w:val="center"/>
          </w:tcPr>
          <w:p w:rsidR="0052217F" w:rsidRPr="0070537C" w:rsidRDefault="0052217F" w:rsidP="00AF5831">
            <w:pPr>
              <w:pStyle w:val="a4"/>
              <w:jc w:val="both"/>
            </w:pPr>
            <w:r w:rsidRPr="0070537C">
              <w:rPr>
                <w:rFonts w:hint="eastAsia"/>
              </w:rPr>
              <w:t>傳送</w:t>
            </w:r>
            <w:r w:rsidRPr="0070537C">
              <w:t>感測資料</w:t>
            </w:r>
          </w:p>
        </w:tc>
      </w:tr>
      <w:tr w:rsidR="0052217F" w:rsidRPr="0070537C" w:rsidTr="00AF5831">
        <w:trPr>
          <w:trHeight w:val="72"/>
          <w:jc w:val="center"/>
        </w:trPr>
        <w:tc>
          <w:tcPr>
            <w:tcW w:w="1145" w:type="pct"/>
            <w:vMerge/>
            <w:shd w:val="clear" w:color="auto" w:fill="BFBFBF" w:themeFill="background1" w:themeFillShade="BF"/>
            <w:vAlign w:val="center"/>
          </w:tcPr>
          <w:p w:rsidR="0052217F" w:rsidRPr="00AF5831" w:rsidRDefault="0052217F" w:rsidP="00AF5831">
            <w:pPr>
              <w:pStyle w:val="a4"/>
              <w:rPr>
                <w:b/>
              </w:rPr>
            </w:pPr>
          </w:p>
        </w:tc>
        <w:tc>
          <w:tcPr>
            <w:tcW w:w="2052" w:type="pct"/>
            <w:vAlign w:val="center"/>
          </w:tcPr>
          <w:p w:rsidR="0052217F" w:rsidRPr="0070537C" w:rsidRDefault="0052217F" w:rsidP="00AF5831">
            <w:pPr>
              <w:pStyle w:val="a4"/>
              <w:jc w:val="both"/>
            </w:pPr>
          </w:p>
        </w:tc>
        <w:tc>
          <w:tcPr>
            <w:tcW w:w="1803" w:type="pct"/>
            <w:vAlign w:val="center"/>
          </w:tcPr>
          <w:p w:rsidR="0052217F" w:rsidRPr="0070537C" w:rsidRDefault="0052217F" w:rsidP="00AF5831">
            <w:pPr>
              <w:pStyle w:val="a4"/>
              <w:jc w:val="both"/>
            </w:pPr>
            <w:r w:rsidRPr="0070537C">
              <w:t>SCTP</w:t>
            </w:r>
            <w:r w:rsidRPr="0070537C">
              <w:t>進行流量控制的優化</w:t>
            </w:r>
          </w:p>
        </w:tc>
      </w:tr>
      <w:tr w:rsidR="0052217F" w:rsidRPr="0070537C" w:rsidTr="00AF5831">
        <w:trPr>
          <w:trHeight w:val="72"/>
          <w:jc w:val="center"/>
        </w:trPr>
        <w:tc>
          <w:tcPr>
            <w:tcW w:w="1145" w:type="pct"/>
            <w:vMerge/>
            <w:shd w:val="clear" w:color="auto" w:fill="BFBFBF" w:themeFill="background1" w:themeFillShade="BF"/>
            <w:vAlign w:val="center"/>
          </w:tcPr>
          <w:p w:rsidR="0052217F" w:rsidRPr="00AF5831" w:rsidRDefault="0052217F" w:rsidP="00AF5831">
            <w:pPr>
              <w:pStyle w:val="a4"/>
              <w:rPr>
                <w:b/>
              </w:rPr>
            </w:pPr>
          </w:p>
        </w:tc>
        <w:tc>
          <w:tcPr>
            <w:tcW w:w="2052" w:type="pct"/>
            <w:vAlign w:val="center"/>
          </w:tcPr>
          <w:p w:rsidR="0052217F" w:rsidRPr="0070537C" w:rsidRDefault="0052217F" w:rsidP="00AF5831">
            <w:pPr>
              <w:pStyle w:val="a4"/>
              <w:jc w:val="both"/>
            </w:pPr>
            <w:r w:rsidRPr="0070537C">
              <w:t>獲得感測資訊</w:t>
            </w:r>
          </w:p>
        </w:tc>
        <w:tc>
          <w:tcPr>
            <w:tcW w:w="1803" w:type="pct"/>
            <w:vAlign w:val="center"/>
          </w:tcPr>
          <w:p w:rsidR="0052217F" w:rsidRPr="0070537C" w:rsidRDefault="0052217F" w:rsidP="00AF5831">
            <w:pPr>
              <w:pStyle w:val="a4"/>
              <w:jc w:val="both"/>
            </w:pPr>
          </w:p>
        </w:tc>
      </w:tr>
      <w:tr w:rsidR="0052217F" w:rsidRPr="0070537C" w:rsidTr="00AF5831">
        <w:trPr>
          <w:jc w:val="center"/>
        </w:trPr>
        <w:tc>
          <w:tcPr>
            <w:tcW w:w="1145" w:type="pct"/>
            <w:shd w:val="clear" w:color="auto" w:fill="BFBFBF" w:themeFill="background1" w:themeFillShade="BF"/>
            <w:vAlign w:val="center"/>
          </w:tcPr>
          <w:p w:rsidR="0052217F" w:rsidRPr="00AF5831" w:rsidRDefault="0052217F" w:rsidP="00AF5831">
            <w:pPr>
              <w:pStyle w:val="a4"/>
              <w:rPr>
                <w:b/>
              </w:rPr>
            </w:pPr>
            <w:r w:rsidRPr="00AF5831">
              <w:rPr>
                <w:b/>
              </w:rPr>
              <w:t>Expected Result</w:t>
            </w:r>
          </w:p>
        </w:tc>
        <w:tc>
          <w:tcPr>
            <w:tcW w:w="3855" w:type="pct"/>
            <w:gridSpan w:val="2"/>
            <w:vAlign w:val="center"/>
          </w:tcPr>
          <w:p w:rsidR="0052217F" w:rsidRPr="0070537C" w:rsidRDefault="0052217F" w:rsidP="00AF5831">
            <w:pPr>
              <w:pStyle w:val="a4"/>
              <w:jc w:val="both"/>
            </w:pPr>
            <w:r w:rsidRPr="0070537C">
              <w:t>可收集感測資料</w:t>
            </w:r>
          </w:p>
          <w:p w:rsidR="0052217F" w:rsidRPr="0070537C" w:rsidRDefault="0052217F" w:rsidP="00AF5831">
            <w:pPr>
              <w:pStyle w:val="a4"/>
              <w:jc w:val="both"/>
            </w:pPr>
            <w:r w:rsidRPr="0070537C">
              <w:t>提升流量控制之效率</w:t>
            </w:r>
          </w:p>
        </w:tc>
      </w:tr>
      <w:tr w:rsidR="0052217F" w:rsidRPr="0070537C" w:rsidTr="00AF5831">
        <w:trPr>
          <w:jc w:val="center"/>
        </w:trPr>
        <w:tc>
          <w:tcPr>
            <w:tcW w:w="1145" w:type="pct"/>
            <w:shd w:val="clear" w:color="auto" w:fill="BFBFBF" w:themeFill="background1" w:themeFillShade="BF"/>
            <w:vAlign w:val="center"/>
          </w:tcPr>
          <w:p w:rsidR="0052217F" w:rsidRPr="00AF5831" w:rsidRDefault="0052217F" w:rsidP="00AF5831">
            <w:pPr>
              <w:pStyle w:val="a4"/>
              <w:rPr>
                <w:b/>
              </w:rPr>
            </w:pPr>
            <w:r w:rsidRPr="00AF5831">
              <w:rPr>
                <w:b/>
              </w:rPr>
              <w:t>Cleanup</w:t>
            </w:r>
          </w:p>
        </w:tc>
        <w:tc>
          <w:tcPr>
            <w:tcW w:w="3855" w:type="pct"/>
            <w:gridSpan w:val="2"/>
            <w:vAlign w:val="center"/>
          </w:tcPr>
          <w:p w:rsidR="0052217F" w:rsidRPr="0070537C" w:rsidRDefault="0052217F" w:rsidP="00AF5831">
            <w:pPr>
              <w:pStyle w:val="a4"/>
              <w:jc w:val="both"/>
            </w:pPr>
            <w:r w:rsidRPr="0070537C">
              <w:t>無。</w:t>
            </w:r>
          </w:p>
        </w:tc>
      </w:tr>
    </w:tbl>
    <w:p w:rsidR="00AF5831" w:rsidRDefault="00AF5831" w:rsidP="0052217F">
      <w:pPr>
        <w:ind w:firstLine="480"/>
        <w:rPr>
          <w:rFonts w:hint="eastAsia"/>
        </w:rPr>
      </w:pPr>
    </w:p>
    <w:p w:rsidR="0052217F" w:rsidRPr="0070537C" w:rsidRDefault="0052217F" w:rsidP="00AF5831">
      <w:pPr>
        <w:ind w:firstLine="480"/>
      </w:pPr>
      <w:r w:rsidRPr="0070537C">
        <w:t>目的：驗證</w:t>
      </w:r>
      <w:r w:rsidRPr="0070537C">
        <w:t>[</w:t>
      </w:r>
      <w:r w:rsidRPr="00521CBA">
        <w:t>DCMM-N-013</w:t>
      </w:r>
      <w:r w:rsidRPr="0070537C">
        <w:t>]</w:t>
      </w:r>
      <w:r w:rsidRPr="0070537C">
        <w:t>需求，測試使用者是否能</w:t>
      </w:r>
      <w:r>
        <w:rPr>
          <w:rFonts w:hint="eastAsia"/>
        </w:rPr>
        <w:t>正常地使用</w:t>
      </w:r>
      <w:r>
        <w:rPr>
          <w:rFonts w:hint="eastAsia"/>
        </w:rPr>
        <w:t>CCD</w:t>
      </w:r>
      <w:r>
        <w:rPr>
          <w:rFonts w:hint="eastAsia"/>
        </w:rPr>
        <w:t>與影像的校正來得知正確的</w:t>
      </w:r>
      <w:r>
        <w:rPr>
          <w:rFonts w:hint="eastAsia"/>
        </w:rPr>
        <w:t>CCD</w:t>
      </w:r>
      <w:r>
        <w:rPr>
          <w:rFonts w:hint="eastAsia"/>
        </w:rPr>
        <w:t>參考點</w:t>
      </w:r>
      <w:r w:rsidRPr="0070537C">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1"/>
        <w:gridCol w:w="3249"/>
        <w:gridCol w:w="3162"/>
      </w:tblGrid>
      <w:tr w:rsidR="0052217F" w:rsidRPr="0070537C" w:rsidTr="00AF5831">
        <w:trPr>
          <w:jc w:val="center"/>
        </w:trPr>
        <w:tc>
          <w:tcPr>
            <w:tcW w:w="1239" w:type="pct"/>
            <w:shd w:val="clear" w:color="auto" w:fill="BFBFBF" w:themeFill="background1" w:themeFillShade="BF"/>
            <w:vAlign w:val="center"/>
          </w:tcPr>
          <w:p w:rsidR="0052217F" w:rsidRPr="00AF5831" w:rsidRDefault="0052217F" w:rsidP="00AF5831">
            <w:pPr>
              <w:pStyle w:val="a4"/>
              <w:rPr>
                <w:b/>
              </w:rPr>
            </w:pPr>
            <w:r w:rsidRPr="00AF5831">
              <w:rPr>
                <w:b/>
              </w:rPr>
              <w:t>Identification</w:t>
            </w:r>
          </w:p>
        </w:tc>
        <w:tc>
          <w:tcPr>
            <w:tcW w:w="3761" w:type="pct"/>
            <w:gridSpan w:val="2"/>
            <w:vAlign w:val="center"/>
          </w:tcPr>
          <w:p w:rsidR="0052217F" w:rsidRPr="0070537C" w:rsidRDefault="0052217F" w:rsidP="00AF5831">
            <w:pPr>
              <w:pStyle w:val="a4"/>
              <w:jc w:val="both"/>
            </w:pPr>
            <w:r w:rsidRPr="0070537C">
              <w:t>AT1</w:t>
            </w:r>
          </w:p>
        </w:tc>
      </w:tr>
      <w:tr w:rsidR="0052217F" w:rsidRPr="0070537C" w:rsidTr="00AF5831">
        <w:trPr>
          <w:jc w:val="center"/>
        </w:trPr>
        <w:tc>
          <w:tcPr>
            <w:tcW w:w="1239" w:type="pct"/>
            <w:shd w:val="clear" w:color="auto" w:fill="BFBFBF" w:themeFill="background1" w:themeFillShade="BF"/>
            <w:vAlign w:val="center"/>
          </w:tcPr>
          <w:p w:rsidR="0052217F" w:rsidRPr="00AF5831" w:rsidRDefault="0052217F" w:rsidP="00AF5831">
            <w:pPr>
              <w:pStyle w:val="a4"/>
              <w:rPr>
                <w:b/>
              </w:rPr>
            </w:pPr>
            <w:r w:rsidRPr="00AF5831">
              <w:rPr>
                <w:b/>
              </w:rPr>
              <w:t>Name</w:t>
            </w:r>
          </w:p>
        </w:tc>
        <w:tc>
          <w:tcPr>
            <w:tcW w:w="3761" w:type="pct"/>
            <w:gridSpan w:val="2"/>
            <w:vAlign w:val="center"/>
          </w:tcPr>
          <w:p w:rsidR="0052217F" w:rsidRPr="0070537C" w:rsidRDefault="0052217F" w:rsidP="00AF5831">
            <w:pPr>
              <w:pStyle w:val="a4"/>
              <w:jc w:val="both"/>
            </w:pPr>
            <w:r w:rsidRPr="00662D11">
              <w:rPr>
                <w:rFonts w:hint="eastAsia"/>
              </w:rPr>
              <w:t>設備組態管理</w:t>
            </w:r>
          </w:p>
        </w:tc>
      </w:tr>
      <w:tr w:rsidR="0052217F" w:rsidRPr="0070537C" w:rsidTr="00AF5831">
        <w:trPr>
          <w:jc w:val="center"/>
        </w:trPr>
        <w:tc>
          <w:tcPr>
            <w:tcW w:w="1239" w:type="pct"/>
            <w:shd w:val="clear" w:color="auto" w:fill="BFBFBF" w:themeFill="background1" w:themeFillShade="BF"/>
            <w:vAlign w:val="center"/>
          </w:tcPr>
          <w:p w:rsidR="0052217F" w:rsidRPr="00AF5831" w:rsidRDefault="0052217F" w:rsidP="00AF5831">
            <w:pPr>
              <w:pStyle w:val="a4"/>
              <w:rPr>
                <w:b/>
              </w:rPr>
            </w:pPr>
            <w:r w:rsidRPr="00AF5831">
              <w:rPr>
                <w:b/>
              </w:rPr>
              <w:t>Tested Target</w:t>
            </w:r>
          </w:p>
        </w:tc>
        <w:tc>
          <w:tcPr>
            <w:tcW w:w="3761" w:type="pct"/>
            <w:gridSpan w:val="2"/>
            <w:vAlign w:val="center"/>
          </w:tcPr>
          <w:p w:rsidR="0052217F" w:rsidRPr="0070537C" w:rsidRDefault="0052217F" w:rsidP="00AF5831">
            <w:pPr>
              <w:pStyle w:val="a4"/>
              <w:jc w:val="both"/>
            </w:pPr>
            <w:r>
              <w:t>主要透過</w:t>
            </w:r>
            <w:r>
              <w:rPr>
                <w:rFonts w:hint="eastAsia"/>
              </w:rPr>
              <w:t>多張圖像與檢測點來校正各部</w:t>
            </w:r>
            <w:r>
              <w:rPr>
                <w:rFonts w:hint="eastAsia"/>
              </w:rPr>
              <w:t>CCD</w:t>
            </w:r>
            <w:r>
              <w:rPr>
                <w:rFonts w:hint="eastAsia"/>
              </w:rPr>
              <w:t>的相對位置來得知正確的</w:t>
            </w:r>
            <w:r>
              <w:rPr>
                <w:rFonts w:hint="eastAsia"/>
              </w:rPr>
              <w:t>CCD</w:t>
            </w:r>
            <w:r>
              <w:rPr>
                <w:rFonts w:hint="eastAsia"/>
              </w:rPr>
              <w:t>參考點。</w:t>
            </w:r>
          </w:p>
        </w:tc>
      </w:tr>
      <w:tr w:rsidR="0052217F" w:rsidRPr="0070537C" w:rsidTr="00AF5831">
        <w:trPr>
          <w:jc w:val="center"/>
        </w:trPr>
        <w:tc>
          <w:tcPr>
            <w:tcW w:w="1239" w:type="pct"/>
            <w:shd w:val="clear" w:color="auto" w:fill="BFBFBF" w:themeFill="background1" w:themeFillShade="BF"/>
            <w:vAlign w:val="center"/>
          </w:tcPr>
          <w:p w:rsidR="0052217F" w:rsidRPr="00AF5831" w:rsidRDefault="0052217F" w:rsidP="00AF5831">
            <w:pPr>
              <w:pStyle w:val="a4"/>
              <w:rPr>
                <w:b/>
              </w:rPr>
            </w:pPr>
            <w:r w:rsidRPr="00AF5831">
              <w:rPr>
                <w:b/>
              </w:rPr>
              <w:t>Reference</w:t>
            </w:r>
          </w:p>
        </w:tc>
        <w:tc>
          <w:tcPr>
            <w:tcW w:w="3761" w:type="pct"/>
            <w:gridSpan w:val="2"/>
            <w:vAlign w:val="center"/>
          </w:tcPr>
          <w:p w:rsidR="0052217F" w:rsidRPr="0070537C" w:rsidRDefault="0052217F" w:rsidP="00AF5831">
            <w:pPr>
              <w:pStyle w:val="a4"/>
              <w:jc w:val="both"/>
            </w:pPr>
            <w:r w:rsidRPr="0070537C">
              <w:t>[</w:t>
            </w:r>
            <w:r>
              <w:t>DCMM-N-0</w:t>
            </w:r>
            <w:r>
              <w:rPr>
                <w:rFonts w:hint="eastAsia"/>
              </w:rPr>
              <w:t>08</w:t>
            </w:r>
            <w:r w:rsidRPr="0070537C">
              <w:t>]</w:t>
            </w:r>
          </w:p>
          <w:p w:rsidR="0052217F" w:rsidRPr="0070537C" w:rsidRDefault="0052217F" w:rsidP="00AF5831">
            <w:pPr>
              <w:pStyle w:val="a4"/>
              <w:jc w:val="both"/>
            </w:pPr>
            <w:r w:rsidRPr="0070537C">
              <w:t>[</w:t>
            </w:r>
            <w:r>
              <w:t>DCMM-N-0</w:t>
            </w:r>
            <w:r>
              <w:rPr>
                <w:rFonts w:hint="eastAsia"/>
              </w:rPr>
              <w:t>09</w:t>
            </w:r>
            <w:r w:rsidRPr="0070537C">
              <w:t>]</w:t>
            </w:r>
          </w:p>
          <w:p w:rsidR="0052217F" w:rsidRPr="0070537C" w:rsidRDefault="0052217F" w:rsidP="00AF5831">
            <w:pPr>
              <w:pStyle w:val="a4"/>
              <w:jc w:val="both"/>
            </w:pPr>
            <w:r w:rsidRPr="0070537C">
              <w:t>[</w:t>
            </w:r>
            <w:r>
              <w:t>DCMM-N-0</w:t>
            </w:r>
            <w:r>
              <w:rPr>
                <w:rFonts w:hint="eastAsia"/>
              </w:rPr>
              <w:t>10</w:t>
            </w:r>
            <w:r w:rsidRPr="0070537C">
              <w:t>]</w:t>
            </w:r>
          </w:p>
          <w:p w:rsidR="0052217F" w:rsidRPr="0070537C" w:rsidRDefault="0052217F" w:rsidP="00AF5831">
            <w:pPr>
              <w:pStyle w:val="a4"/>
              <w:jc w:val="both"/>
            </w:pPr>
            <w:r w:rsidRPr="0070537C">
              <w:t>[</w:t>
            </w:r>
            <w:r>
              <w:t>DCMM-N-0</w:t>
            </w:r>
            <w:r>
              <w:rPr>
                <w:rFonts w:hint="eastAsia"/>
              </w:rPr>
              <w:t>11</w:t>
            </w:r>
            <w:r w:rsidRPr="0070537C">
              <w:t>]</w:t>
            </w:r>
          </w:p>
          <w:p w:rsidR="0052217F" w:rsidRPr="0070537C" w:rsidRDefault="0052217F" w:rsidP="00AF5831">
            <w:pPr>
              <w:pStyle w:val="a4"/>
              <w:jc w:val="both"/>
            </w:pPr>
            <w:r w:rsidRPr="0070537C">
              <w:lastRenderedPageBreak/>
              <w:t>[</w:t>
            </w:r>
            <w:r>
              <w:t>DCMM-N-01</w:t>
            </w:r>
            <w:r>
              <w:rPr>
                <w:rFonts w:hint="eastAsia"/>
              </w:rPr>
              <w:t>2</w:t>
            </w:r>
            <w:r w:rsidRPr="0070537C">
              <w:t>]</w:t>
            </w:r>
          </w:p>
        </w:tc>
      </w:tr>
      <w:tr w:rsidR="0052217F" w:rsidRPr="0070537C" w:rsidTr="00AF5831">
        <w:trPr>
          <w:jc w:val="center"/>
        </w:trPr>
        <w:tc>
          <w:tcPr>
            <w:tcW w:w="1239" w:type="pct"/>
            <w:shd w:val="clear" w:color="auto" w:fill="BFBFBF" w:themeFill="background1" w:themeFillShade="BF"/>
            <w:vAlign w:val="center"/>
          </w:tcPr>
          <w:p w:rsidR="0052217F" w:rsidRPr="00AF5831" w:rsidRDefault="0052217F" w:rsidP="00AF5831">
            <w:pPr>
              <w:pStyle w:val="a4"/>
              <w:rPr>
                <w:b/>
              </w:rPr>
            </w:pPr>
            <w:r w:rsidRPr="00AF5831">
              <w:rPr>
                <w:b/>
              </w:rPr>
              <w:lastRenderedPageBreak/>
              <w:t>Severity</w:t>
            </w:r>
          </w:p>
        </w:tc>
        <w:tc>
          <w:tcPr>
            <w:tcW w:w="3761" w:type="pct"/>
            <w:gridSpan w:val="2"/>
            <w:tcBorders>
              <w:bottom w:val="single" w:sz="4" w:space="0" w:color="auto"/>
            </w:tcBorders>
            <w:vAlign w:val="center"/>
          </w:tcPr>
          <w:p w:rsidR="0052217F" w:rsidRPr="0070537C" w:rsidRDefault="0052217F" w:rsidP="00AF5831">
            <w:pPr>
              <w:pStyle w:val="a4"/>
              <w:jc w:val="both"/>
            </w:pPr>
            <w:r w:rsidRPr="0070537C">
              <w:t>1</w:t>
            </w:r>
          </w:p>
        </w:tc>
      </w:tr>
      <w:tr w:rsidR="0052217F" w:rsidRPr="0070537C" w:rsidTr="00AF5831">
        <w:trPr>
          <w:trHeight w:val="72"/>
          <w:jc w:val="center"/>
        </w:trPr>
        <w:tc>
          <w:tcPr>
            <w:tcW w:w="1239" w:type="pct"/>
            <w:vMerge w:val="restart"/>
            <w:shd w:val="clear" w:color="auto" w:fill="BFBFBF" w:themeFill="background1" w:themeFillShade="BF"/>
            <w:vAlign w:val="center"/>
          </w:tcPr>
          <w:p w:rsidR="0052217F" w:rsidRPr="00AF5831" w:rsidRDefault="0052217F" w:rsidP="00AF5831">
            <w:pPr>
              <w:pStyle w:val="a4"/>
              <w:rPr>
                <w:b/>
              </w:rPr>
            </w:pPr>
            <w:r w:rsidRPr="00AF5831">
              <w:rPr>
                <w:b/>
              </w:rPr>
              <w:t>Instruction</w:t>
            </w:r>
          </w:p>
        </w:tc>
        <w:tc>
          <w:tcPr>
            <w:tcW w:w="1906" w:type="pct"/>
            <w:shd w:val="clear" w:color="auto" w:fill="BFBFBF" w:themeFill="background1" w:themeFillShade="BF"/>
            <w:vAlign w:val="center"/>
          </w:tcPr>
          <w:p w:rsidR="0052217F" w:rsidRPr="00AF5831" w:rsidRDefault="0052217F" w:rsidP="00AF5831">
            <w:pPr>
              <w:pStyle w:val="a4"/>
              <w:rPr>
                <w:b/>
              </w:rPr>
            </w:pPr>
            <w:r w:rsidRPr="00AF5831">
              <w:rPr>
                <w:b/>
              </w:rPr>
              <w:t>Actor actions</w:t>
            </w:r>
          </w:p>
        </w:tc>
        <w:tc>
          <w:tcPr>
            <w:tcW w:w="1855" w:type="pct"/>
            <w:shd w:val="clear" w:color="auto" w:fill="BFBFBF" w:themeFill="background1" w:themeFillShade="BF"/>
            <w:vAlign w:val="center"/>
          </w:tcPr>
          <w:p w:rsidR="0052217F" w:rsidRPr="00AF5831" w:rsidRDefault="0052217F" w:rsidP="00AF5831">
            <w:pPr>
              <w:pStyle w:val="a4"/>
              <w:rPr>
                <w:b/>
              </w:rPr>
            </w:pPr>
            <w:r w:rsidRPr="00AF5831">
              <w:rPr>
                <w:b/>
              </w:rPr>
              <w:t>System responses</w:t>
            </w:r>
          </w:p>
        </w:tc>
      </w:tr>
      <w:tr w:rsidR="0052217F" w:rsidRPr="0070537C" w:rsidTr="00AF5831">
        <w:trPr>
          <w:trHeight w:val="72"/>
          <w:jc w:val="center"/>
        </w:trPr>
        <w:tc>
          <w:tcPr>
            <w:tcW w:w="1239" w:type="pct"/>
            <w:vMerge/>
            <w:shd w:val="clear" w:color="auto" w:fill="BFBFBF" w:themeFill="background1" w:themeFillShade="BF"/>
            <w:vAlign w:val="center"/>
          </w:tcPr>
          <w:p w:rsidR="0052217F" w:rsidRPr="00AF5831" w:rsidRDefault="0052217F" w:rsidP="00AF5831">
            <w:pPr>
              <w:pStyle w:val="a4"/>
              <w:rPr>
                <w:b/>
              </w:rPr>
            </w:pPr>
          </w:p>
        </w:tc>
        <w:tc>
          <w:tcPr>
            <w:tcW w:w="1906" w:type="pct"/>
            <w:vAlign w:val="center"/>
          </w:tcPr>
          <w:p w:rsidR="0052217F" w:rsidRPr="0070537C" w:rsidRDefault="0052217F" w:rsidP="00AF5831">
            <w:pPr>
              <w:pStyle w:val="a4"/>
              <w:jc w:val="both"/>
            </w:pPr>
            <w:r w:rsidRPr="0070537C">
              <w:t>使用者啟動系統</w:t>
            </w:r>
            <w:r>
              <w:rPr>
                <w:rFonts w:hint="eastAsia"/>
              </w:rPr>
              <w:t>校正功能</w:t>
            </w:r>
          </w:p>
        </w:tc>
        <w:tc>
          <w:tcPr>
            <w:tcW w:w="1855" w:type="pct"/>
            <w:vAlign w:val="center"/>
          </w:tcPr>
          <w:p w:rsidR="0052217F" w:rsidRPr="0070537C" w:rsidRDefault="0052217F" w:rsidP="00AF5831">
            <w:pPr>
              <w:pStyle w:val="a4"/>
              <w:jc w:val="both"/>
            </w:pPr>
          </w:p>
        </w:tc>
      </w:tr>
      <w:tr w:rsidR="0052217F" w:rsidRPr="0070537C" w:rsidTr="00AF5831">
        <w:trPr>
          <w:trHeight w:val="72"/>
          <w:jc w:val="center"/>
        </w:trPr>
        <w:tc>
          <w:tcPr>
            <w:tcW w:w="1239" w:type="pct"/>
            <w:vMerge/>
            <w:shd w:val="clear" w:color="auto" w:fill="BFBFBF" w:themeFill="background1" w:themeFillShade="BF"/>
            <w:vAlign w:val="center"/>
          </w:tcPr>
          <w:p w:rsidR="0052217F" w:rsidRPr="00AF5831" w:rsidRDefault="0052217F" w:rsidP="00AF5831">
            <w:pPr>
              <w:pStyle w:val="a4"/>
              <w:rPr>
                <w:b/>
              </w:rPr>
            </w:pPr>
          </w:p>
        </w:tc>
        <w:tc>
          <w:tcPr>
            <w:tcW w:w="1906" w:type="pct"/>
            <w:vAlign w:val="center"/>
          </w:tcPr>
          <w:p w:rsidR="0052217F" w:rsidRPr="0070537C" w:rsidRDefault="0052217F" w:rsidP="00AF5831">
            <w:pPr>
              <w:pStyle w:val="a4"/>
              <w:jc w:val="both"/>
            </w:pPr>
          </w:p>
        </w:tc>
        <w:tc>
          <w:tcPr>
            <w:tcW w:w="1855" w:type="pct"/>
            <w:vAlign w:val="center"/>
          </w:tcPr>
          <w:p w:rsidR="0052217F" w:rsidRPr="0070537C" w:rsidRDefault="0052217F" w:rsidP="00AF5831">
            <w:pPr>
              <w:pStyle w:val="a4"/>
              <w:jc w:val="both"/>
            </w:pPr>
            <w:r w:rsidRPr="0070537C">
              <w:t>伺服器提供</w:t>
            </w:r>
            <w:r>
              <w:rPr>
                <w:rFonts w:hint="eastAsia"/>
              </w:rPr>
              <w:t>校正檢測點及線呈現在畫面上</w:t>
            </w:r>
          </w:p>
        </w:tc>
      </w:tr>
      <w:tr w:rsidR="0052217F" w:rsidRPr="0070537C" w:rsidTr="00AF5831">
        <w:trPr>
          <w:trHeight w:val="72"/>
          <w:jc w:val="center"/>
        </w:trPr>
        <w:tc>
          <w:tcPr>
            <w:tcW w:w="1239" w:type="pct"/>
            <w:vMerge/>
            <w:shd w:val="clear" w:color="auto" w:fill="BFBFBF" w:themeFill="background1" w:themeFillShade="BF"/>
            <w:vAlign w:val="center"/>
          </w:tcPr>
          <w:p w:rsidR="0052217F" w:rsidRPr="00AF5831" w:rsidRDefault="0052217F" w:rsidP="00AF5831">
            <w:pPr>
              <w:pStyle w:val="a4"/>
              <w:rPr>
                <w:b/>
              </w:rPr>
            </w:pPr>
          </w:p>
        </w:tc>
        <w:tc>
          <w:tcPr>
            <w:tcW w:w="1906" w:type="pct"/>
            <w:vAlign w:val="center"/>
          </w:tcPr>
          <w:p w:rsidR="0052217F" w:rsidRPr="0070537C" w:rsidRDefault="0052217F" w:rsidP="00AF5831">
            <w:pPr>
              <w:pStyle w:val="a4"/>
              <w:jc w:val="both"/>
            </w:pPr>
            <w:r w:rsidRPr="0070537C">
              <w:t>使用者選取</w:t>
            </w:r>
            <w:r>
              <w:rPr>
                <w:rFonts w:hint="eastAsia"/>
              </w:rPr>
              <w:t>想新增物件</w:t>
            </w:r>
            <w:r w:rsidRPr="0070537C">
              <w:t>傳至伺服器</w:t>
            </w:r>
          </w:p>
        </w:tc>
        <w:tc>
          <w:tcPr>
            <w:tcW w:w="1855" w:type="pct"/>
            <w:vAlign w:val="center"/>
          </w:tcPr>
          <w:p w:rsidR="0052217F" w:rsidRPr="0070537C" w:rsidRDefault="0052217F" w:rsidP="00AF5831">
            <w:pPr>
              <w:pStyle w:val="a4"/>
              <w:jc w:val="both"/>
            </w:pPr>
          </w:p>
        </w:tc>
      </w:tr>
      <w:tr w:rsidR="0052217F" w:rsidRPr="0070537C" w:rsidTr="00AF5831">
        <w:trPr>
          <w:trHeight w:val="72"/>
          <w:jc w:val="center"/>
        </w:trPr>
        <w:tc>
          <w:tcPr>
            <w:tcW w:w="1239" w:type="pct"/>
            <w:vMerge/>
            <w:shd w:val="clear" w:color="auto" w:fill="BFBFBF" w:themeFill="background1" w:themeFillShade="BF"/>
            <w:vAlign w:val="center"/>
          </w:tcPr>
          <w:p w:rsidR="0052217F" w:rsidRPr="00AF5831" w:rsidRDefault="0052217F" w:rsidP="00AF5831">
            <w:pPr>
              <w:pStyle w:val="a4"/>
              <w:rPr>
                <w:b/>
              </w:rPr>
            </w:pPr>
          </w:p>
        </w:tc>
        <w:tc>
          <w:tcPr>
            <w:tcW w:w="1906" w:type="pct"/>
            <w:vAlign w:val="center"/>
          </w:tcPr>
          <w:p w:rsidR="0052217F" w:rsidRPr="0070537C" w:rsidRDefault="0052217F" w:rsidP="00AF5831">
            <w:pPr>
              <w:pStyle w:val="a4"/>
              <w:jc w:val="both"/>
            </w:pPr>
          </w:p>
        </w:tc>
        <w:tc>
          <w:tcPr>
            <w:tcW w:w="1855" w:type="pct"/>
            <w:vAlign w:val="center"/>
          </w:tcPr>
          <w:p w:rsidR="0052217F" w:rsidRPr="0070537C" w:rsidRDefault="0052217F" w:rsidP="00AF5831">
            <w:pPr>
              <w:pStyle w:val="a4"/>
              <w:jc w:val="both"/>
            </w:pPr>
            <w:r w:rsidRPr="0070537C">
              <w:t>伺服器回傳</w:t>
            </w:r>
            <w:r>
              <w:rPr>
                <w:rFonts w:hint="eastAsia"/>
              </w:rPr>
              <w:t>該物件校正後相對點位</w:t>
            </w:r>
            <w:r w:rsidRPr="0070537C">
              <w:t>給使用者</w:t>
            </w:r>
          </w:p>
        </w:tc>
      </w:tr>
      <w:tr w:rsidR="0052217F" w:rsidRPr="0070537C" w:rsidTr="00AF5831">
        <w:trPr>
          <w:jc w:val="center"/>
        </w:trPr>
        <w:tc>
          <w:tcPr>
            <w:tcW w:w="1239" w:type="pct"/>
            <w:shd w:val="clear" w:color="auto" w:fill="BFBFBF" w:themeFill="background1" w:themeFillShade="BF"/>
            <w:vAlign w:val="center"/>
          </w:tcPr>
          <w:p w:rsidR="0052217F" w:rsidRPr="00AF5831" w:rsidRDefault="0052217F" w:rsidP="00AF5831">
            <w:pPr>
              <w:pStyle w:val="a4"/>
              <w:rPr>
                <w:b/>
              </w:rPr>
            </w:pPr>
            <w:r w:rsidRPr="00AF5831">
              <w:rPr>
                <w:b/>
              </w:rPr>
              <w:t>Expected Result</w:t>
            </w:r>
          </w:p>
        </w:tc>
        <w:tc>
          <w:tcPr>
            <w:tcW w:w="3761" w:type="pct"/>
            <w:gridSpan w:val="2"/>
            <w:vAlign w:val="center"/>
          </w:tcPr>
          <w:p w:rsidR="0052217F" w:rsidRPr="0070537C" w:rsidRDefault="0052217F" w:rsidP="00AF5831">
            <w:pPr>
              <w:pStyle w:val="a4"/>
              <w:jc w:val="both"/>
            </w:pPr>
            <w:r>
              <w:rPr>
                <w:bCs/>
              </w:rPr>
              <w:t>正常傳送</w:t>
            </w:r>
            <w:r>
              <w:rPr>
                <w:rFonts w:hint="eastAsia"/>
                <w:bCs/>
              </w:rPr>
              <w:t>物件區域</w:t>
            </w:r>
            <w:r w:rsidRPr="0070537C">
              <w:rPr>
                <w:bCs/>
              </w:rPr>
              <w:t>給伺服器端</w:t>
            </w:r>
            <w:r>
              <w:rPr>
                <w:rFonts w:hint="eastAsia"/>
                <w:bCs/>
              </w:rPr>
              <w:t>，伺服器並將物件正確校正的檢測結果呈現至畫面上給使用者</w:t>
            </w:r>
            <w:r w:rsidRPr="0070537C">
              <w:t>。</w:t>
            </w:r>
          </w:p>
        </w:tc>
      </w:tr>
      <w:tr w:rsidR="0052217F" w:rsidRPr="0070537C" w:rsidTr="00AF5831">
        <w:trPr>
          <w:jc w:val="center"/>
        </w:trPr>
        <w:tc>
          <w:tcPr>
            <w:tcW w:w="1239" w:type="pct"/>
            <w:shd w:val="clear" w:color="auto" w:fill="BFBFBF" w:themeFill="background1" w:themeFillShade="BF"/>
            <w:vAlign w:val="center"/>
          </w:tcPr>
          <w:p w:rsidR="0052217F" w:rsidRPr="00AF5831" w:rsidRDefault="0052217F" w:rsidP="00AF5831">
            <w:pPr>
              <w:pStyle w:val="a4"/>
              <w:rPr>
                <w:b/>
              </w:rPr>
            </w:pPr>
            <w:r w:rsidRPr="00AF5831">
              <w:rPr>
                <w:b/>
              </w:rPr>
              <w:t>Cleanup</w:t>
            </w:r>
          </w:p>
        </w:tc>
        <w:tc>
          <w:tcPr>
            <w:tcW w:w="3761" w:type="pct"/>
            <w:gridSpan w:val="2"/>
            <w:vAlign w:val="center"/>
          </w:tcPr>
          <w:p w:rsidR="0052217F" w:rsidRPr="0070537C" w:rsidRDefault="0052217F" w:rsidP="00AF5831">
            <w:pPr>
              <w:pStyle w:val="a4"/>
              <w:jc w:val="both"/>
            </w:pPr>
            <w:r w:rsidRPr="0070537C">
              <w:t>無。</w:t>
            </w:r>
          </w:p>
        </w:tc>
      </w:tr>
    </w:tbl>
    <w:p w:rsidR="0052217F" w:rsidRPr="0046549A" w:rsidRDefault="0052217F" w:rsidP="0052217F">
      <w:pPr>
        <w:autoSpaceDE w:val="0"/>
        <w:autoSpaceDN w:val="0"/>
        <w:adjustRightInd w:val="0"/>
        <w:ind w:firstLine="480"/>
      </w:pPr>
    </w:p>
    <w:p w:rsidR="0052217F" w:rsidRPr="00313F19" w:rsidRDefault="0052217F" w:rsidP="00AF5831">
      <w:pPr>
        <w:ind w:firstLine="480"/>
      </w:pPr>
      <w:r w:rsidRPr="00313F19">
        <w:t>目的：</w:t>
      </w:r>
      <w:r w:rsidRPr="00313F19">
        <w:rPr>
          <w:rFonts w:hint="eastAsia"/>
        </w:rPr>
        <w:t>驗證</w:t>
      </w:r>
      <w:r w:rsidRPr="00313F19">
        <w:t>[</w:t>
      </w:r>
      <w:r w:rsidRPr="00313F19">
        <w:rPr>
          <w:rFonts w:hint="eastAsia"/>
        </w:rPr>
        <w:t>EMAD</w:t>
      </w:r>
      <w:r w:rsidRPr="00313F19">
        <w:t xml:space="preserve"> </w:t>
      </w:r>
      <w:proofErr w:type="gramStart"/>
      <w:r w:rsidRPr="00313F19">
        <w:t>–</w:t>
      </w:r>
      <w:proofErr w:type="gramEnd"/>
      <w:r w:rsidRPr="00313F19">
        <w:t>N-00</w:t>
      </w:r>
      <w:r w:rsidRPr="00313F19">
        <w:rPr>
          <w:rFonts w:hint="eastAsia"/>
        </w:rPr>
        <w:t>2</w:t>
      </w:r>
      <w:r w:rsidRPr="00313F19">
        <w:t>]</w:t>
      </w:r>
      <w:r w:rsidRPr="00313F19">
        <w:rPr>
          <w:rFonts w:hint="eastAsia"/>
        </w:rPr>
        <w:t>需求，計算</w:t>
      </w:r>
      <w:proofErr w:type="gramStart"/>
      <w:r w:rsidRPr="00313F19">
        <w:rPr>
          <w:rFonts w:hint="eastAsia"/>
        </w:rPr>
        <w:t>距離網格最近</w:t>
      </w:r>
      <w:proofErr w:type="gramEnd"/>
      <w:r w:rsidRPr="00313F19">
        <w:rPr>
          <w:rFonts w:hint="eastAsia"/>
        </w:rPr>
        <w:t>的若干個氣象站之權</w:t>
      </w:r>
      <w:r>
        <w:rPr>
          <w:rFonts w:hint="eastAsia"/>
        </w:rPr>
        <w:t>重</w:t>
      </w:r>
      <w:r w:rsidRPr="00313F19">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8"/>
        <w:gridCol w:w="3141"/>
        <w:gridCol w:w="3243"/>
      </w:tblGrid>
      <w:tr w:rsidR="0052217F" w:rsidRPr="00313F19" w:rsidTr="00AF5831">
        <w:trPr>
          <w:jc w:val="center"/>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Identification</w:t>
            </w:r>
          </w:p>
        </w:tc>
        <w:tc>
          <w:tcPr>
            <w:tcW w:w="3746" w:type="pct"/>
            <w:gridSpan w:val="2"/>
            <w:vAlign w:val="center"/>
          </w:tcPr>
          <w:p w:rsidR="0052217F" w:rsidRPr="00313F19" w:rsidRDefault="0052217F" w:rsidP="00AF5831">
            <w:pPr>
              <w:pStyle w:val="a4"/>
              <w:jc w:val="both"/>
            </w:pPr>
            <w:r w:rsidRPr="00313F19">
              <w:t>AT</w:t>
            </w:r>
            <w:r w:rsidRPr="00313F19">
              <w:rPr>
                <w:rFonts w:hint="eastAsia"/>
              </w:rPr>
              <w:t>1</w:t>
            </w:r>
          </w:p>
        </w:tc>
      </w:tr>
      <w:tr w:rsidR="0052217F" w:rsidRPr="00313F19" w:rsidTr="00AF5831">
        <w:trPr>
          <w:jc w:val="center"/>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Name</w:t>
            </w:r>
          </w:p>
        </w:tc>
        <w:tc>
          <w:tcPr>
            <w:tcW w:w="3746" w:type="pct"/>
            <w:gridSpan w:val="2"/>
            <w:vAlign w:val="center"/>
          </w:tcPr>
          <w:p w:rsidR="0052217F" w:rsidRPr="00313F19" w:rsidRDefault="0052217F" w:rsidP="00AF5831">
            <w:pPr>
              <w:pStyle w:val="a4"/>
              <w:jc w:val="both"/>
            </w:pPr>
            <w:r w:rsidRPr="00313F19">
              <w:rPr>
                <w:rFonts w:hint="eastAsia"/>
              </w:rPr>
              <w:t>農業氣象資料推估模組</w:t>
            </w:r>
          </w:p>
        </w:tc>
      </w:tr>
      <w:tr w:rsidR="0052217F" w:rsidRPr="00313F19" w:rsidTr="00AF5831">
        <w:trPr>
          <w:jc w:val="center"/>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Tested Target</w:t>
            </w:r>
          </w:p>
        </w:tc>
        <w:tc>
          <w:tcPr>
            <w:tcW w:w="3746" w:type="pct"/>
            <w:gridSpan w:val="2"/>
            <w:vAlign w:val="center"/>
          </w:tcPr>
          <w:p w:rsidR="0052217F" w:rsidRPr="00313F19" w:rsidRDefault="0052217F" w:rsidP="00AF5831">
            <w:pPr>
              <w:pStyle w:val="a4"/>
              <w:jc w:val="both"/>
            </w:pPr>
            <w:r w:rsidRPr="00313F19">
              <w:rPr>
                <w:rFonts w:hint="eastAsia"/>
                <w:sz w:val="23"/>
                <w:szCs w:val="23"/>
              </w:rPr>
              <w:t>EMAD</w:t>
            </w:r>
            <w:r w:rsidRPr="00313F19">
              <w:rPr>
                <w:sz w:val="23"/>
                <w:szCs w:val="23"/>
              </w:rPr>
              <w:t xml:space="preserve"> –N-00</w:t>
            </w:r>
            <w:r w:rsidRPr="00313F19">
              <w:rPr>
                <w:rFonts w:hint="eastAsia"/>
                <w:sz w:val="23"/>
                <w:szCs w:val="23"/>
              </w:rPr>
              <w:t>2</w:t>
            </w:r>
          </w:p>
        </w:tc>
      </w:tr>
      <w:tr w:rsidR="0052217F" w:rsidRPr="00313F19" w:rsidTr="00AF5831">
        <w:trPr>
          <w:jc w:val="center"/>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Reference</w:t>
            </w:r>
          </w:p>
        </w:tc>
        <w:tc>
          <w:tcPr>
            <w:tcW w:w="3746" w:type="pct"/>
            <w:gridSpan w:val="2"/>
            <w:vAlign w:val="center"/>
          </w:tcPr>
          <w:p w:rsidR="0052217F" w:rsidRPr="00313F19" w:rsidRDefault="0052217F" w:rsidP="00AF5831">
            <w:pPr>
              <w:pStyle w:val="a4"/>
              <w:jc w:val="both"/>
            </w:pPr>
            <w:r w:rsidRPr="00313F19">
              <w:rPr>
                <w:rFonts w:hint="eastAsia"/>
              </w:rPr>
              <w:t>EMAD</w:t>
            </w:r>
            <w:r w:rsidRPr="00313F19">
              <w:t>-N-001</w:t>
            </w:r>
          </w:p>
          <w:p w:rsidR="0052217F" w:rsidRPr="00313F19" w:rsidRDefault="0052217F" w:rsidP="00AF5831">
            <w:pPr>
              <w:pStyle w:val="a4"/>
              <w:jc w:val="both"/>
            </w:pPr>
            <w:r w:rsidRPr="00313F19">
              <w:rPr>
                <w:rFonts w:hint="eastAsia"/>
              </w:rPr>
              <w:t>EMAD</w:t>
            </w:r>
            <w:r w:rsidRPr="00313F19">
              <w:t xml:space="preserve"> -N-00</w:t>
            </w:r>
            <w:r w:rsidRPr="00313F19">
              <w:rPr>
                <w:rFonts w:hint="eastAsia"/>
              </w:rPr>
              <w:t>3</w:t>
            </w:r>
          </w:p>
          <w:p w:rsidR="0052217F" w:rsidRPr="00313F19" w:rsidRDefault="0052217F" w:rsidP="00AF5831">
            <w:pPr>
              <w:pStyle w:val="a4"/>
              <w:jc w:val="both"/>
            </w:pPr>
            <w:r w:rsidRPr="00313F19">
              <w:rPr>
                <w:rFonts w:hint="eastAsia"/>
              </w:rPr>
              <w:t>CADPPA-N-002</w:t>
            </w:r>
          </w:p>
        </w:tc>
      </w:tr>
      <w:tr w:rsidR="0052217F" w:rsidRPr="00313F19" w:rsidTr="00AF5831">
        <w:trPr>
          <w:jc w:val="center"/>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Severity</w:t>
            </w:r>
          </w:p>
        </w:tc>
        <w:tc>
          <w:tcPr>
            <w:tcW w:w="3746" w:type="pct"/>
            <w:gridSpan w:val="2"/>
            <w:tcBorders>
              <w:bottom w:val="single" w:sz="4" w:space="0" w:color="auto"/>
            </w:tcBorders>
            <w:vAlign w:val="center"/>
          </w:tcPr>
          <w:p w:rsidR="0052217F" w:rsidRPr="00313F19" w:rsidRDefault="0052217F" w:rsidP="00AF5831">
            <w:pPr>
              <w:pStyle w:val="a4"/>
              <w:jc w:val="both"/>
            </w:pPr>
            <w:r w:rsidRPr="00313F19">
              <w:t>1</w:t>
            </w:r>
          </w:p>
        </w:tc>
      </w:tr>
      <w:tr w:rsidR="0052217F" w:rsidRPr="00313F19" w:rsidTr="00AF5831">
        <w:trPr>
          <w:trHeight w:val="72"/>
          <w:jc w:val="center"/>
        </w:trPr>
        <w:tc>
          <w:tcPr>
            <w:tcW w:w="1254" w:type="pct"/>
            <w:vMerge w:val="restart"/>
            <w:shd w:val="clear" w:color="auto" w:fill="BFBFBF" w:themeFill="background1" w:themeFillShade="BF"/>
            <w:vAlign w:val="center"/>
          </w:tcPr>
          <w:p w:rsidR="0052217F" w:rsidRPr="00AF5831" w:rsidRDefault="0052217F" w:rsidP="00AF5831">
            <w:pPr>
              <w:pStyle w:val="a4"/>
              <w:rPr>
                <w:b/>
              </w:rPr>
            </w:pPr>
            <w:r w:rsidRPr="00AF5831">
              <w:rPr>
                <w:b/>
              </w:rPr>
              <w:t>Instruction</w:t>
            </w:r>
          </w:p>
        </w:tc>
        <w:tc>
          <w:tcPr>
            <w:tcW w:w="1843" w:type="pct"/>
            <w:shd w:val="clear" w:color="auto" w:fill="BFBFBF" w:themeFill="background1" w:themeFillShade="BF"/>
            <w:vAlign w:val="center"/>
          </w:tcPr>
          <w:p w:rsidR="0052217F" w:rsidRPr="00AF5831" w:rsidRDefault="0052217F" w:rsidP="00AF5831">
            <w:pPr>
              <w:pStyle w:val="a4"/>
              <w:rPr>
                <w:b/>
              </w:rPr>
            </w:pPr>
            <w:r w:rsidRPr="00AF5831">
              <w:rPr>
                <w:b/>
              </w:rPr>
              <w:t>Actor actions</w:t>
            </w:r>
          </w:p>
        </w:tc>
        <w:tc>
          <w:tcPr>
            <w:tcW w:w="1903" w:type="pct"/>
            <w:shd w:val="clear" w:color="auto" w:fill="BFBFBF" w:themeFill="background1" w:themeFillShade="BF"/>
            <w:vAlign w:val="center"/>
          </w:tcPr>
          <w:p w:rsidR="0052217F" w:rsidRPr="00AF5831" w:rsidRDefault="0052217F" w:rsidP="00AF5831">
            <w:pPr>
              <w:pStyle w:val="a4"/>
              <w:rPr>
                <w:b/>
              </w:rPr>
            </w:pPr>
            <w:r w:rsidRPr="00AF5831">
              <w:rPr>
                <w:b/>
              </w:rPr>
              <w:t>System responses</w:t>
            </w:r>
          </w:p>
        </w:tc>
      </w:tr>
      <w:tr w:rsidR="0052217F" w:rsidRPr="00313F19" w:rsidTr="00AF5831">
        <w:trPr>
          <w:trHeight w:val="72"/>
          <w:jc w:val="center"/>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843" w:type="pct"/>
            <w:vAlign w:val="center"/>
          </w:tcPr>
          <w:p w:rsidR="0052217F" w:rsidRPr="00313F19" w:rsidRDefault="0052217F" w:rsidP="00AF5831">
            <w:pPr>
              <w:pStyle w:val="a4"/>
              <w:jc w:val="both"/>
            </w:pPr>
            <w:r w:rsidRPr="00313F19">
              <w:rPr>
                <w:rFonts w:hint="eastAsia"/>
              </w:rPr>
              <w:t>週期性監測</w:t>
            </w:r>
            <w:r w:rsidRPr="00313F19">
              <w:rPr>
                <w:rFonts w:ascii="標楷體" w:cs="標楷體" w:hint="eastAsia"/>
                <w:kern w:val="0"/>
              </w:rPr>
              <w:t>氣象資訊</w:t>
            </w:r>
          </w:p>
        </w:tc>
        <w:tc>
          <w:tcPr>
            <w:tcW w:w="1903" w:type="pct"/>
            <w:vAlign w:val="center"/>
          </w:tcPr>
          <w:p w:rsidR="0052217F" w:rsidRPr="00313F19" w:rsidRDefault="0052217F" w:rsidP="00AF5831">
            <w:pPr>
              <w:pStyle w:val="a4"/>
              <w:jc w:val="both"/>
            </w:pPr>
          </w:p>
        </w:tc>
      </w:tr>
      <w:tr w:rsidR="0052217F" w:rsidRPr="00313F19" w:rsidTr="00AF5831">
        <w:trPr>
          <w:trHeight w:val="72"/>
          <w:jc w:val="center"/>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843" w:type="pct"/>
            <w:vAlign w:val="center"/>
          </w:tcPr>
          <w:p w:rsidR="0052217F" w:rsidRPr="00313F19" w:rsidRDefault="0052217F" w:rsidP="00AF5831">
            <w:pPr>
              <w:pStyle w:val="a4"/>
              <w:jc w:val="both"/>
            </w:pPr>
            <w:r w:rsidRPr="00313F19">
              <w:rPr>
                <w:rFonts w:hint="eastAsia"/>
              </w:rPr>
              <w:t>匯入歷史氣象資訊</w:t>
            </w:r>
          </w:p>
        </w:tc>
        <w:tc>
          <w:tcPr>
            <w:tcW w:w="1903" w:type="pct"/>
            <w:vAlign w:val="center"/>
          </w:tcPr>
          <w:p w:rsidR="0052217F" w:rsidRPr="00313F19" w:rsidRDefault="0052217F" w:rsidP="00AF5831">
            <w:pPr>
              <w:pStyle w:val="a4"/>
              <w:jc w:val="both"/>
            </w:pPr>
          </w:p>
        </w:tc>
      </w:tr>
      <w:tr w:rsidR="0052217F" w:rsidRPr="00313F19" w:rsidTr="00AF5831">
        <w:trPr>
          <w:trHeight w:val="72"/>
          <w:jc w:val="center"/>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843" w:type="pct"/>
            <w:vAlign w:val="center"/>
          </w:tcPr>
          <w:p w:rsidR="0052217F" w:rsidRPr="00313F19" w:rsidRDefault="0052217F" w:rsidP="00AF5831">
            <w:pPr>
              <w:pStyle w:val="a4"/>
              <w:jc w:val="both"/>
            </w:pPr>
          </w:p>
        </w:tc>
        <w:tc>
          <w:tcPr>
            <w:tcW w:w="1903" w:type="pct"/>
            <w:vAlign w:val="center"/>
          </w:tcPr>
          <w:p w:rsidR="0052217F" w:rsidRPr="00313F19" w:rsidRDefault="0052217F" w:rsidP="00AF5831">
            <w:pPr>
              <w:pStyle w:val="a4"/>
              <w:jc w:val="both"/>
            </w:pPr>
            <w:r w:rsidRPr="00313F19">
              <w:rPr>
                <w:rFonts w:hint="eastAsia"/>
              </w:rPr>
              <w:t>取得即時氣象環境數據</w:t>
            </w:r>
          </w:p>
        </w:tc>
      </w:tr>
      <w:tr w:rsidR="0052217F" w:rsidRPr="00313F19" w:rsidTr="00AF5831">
        <w:trPr>
          <w:trHeight w:val="270"/>
          <w:jc w:val="center"/>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843" w:type="pct"/>
            <w:vAlign w:val="center"/>
          </w:tcPr>
          <w:p w:rsidR="0052217F" w:rsidRPr="00313F19" w:rsidRDefault="0052217F" w:rsidP="00AF5831">
            <w:pPr>
              <w:pStyle w:val="a4"/>
              <w:jc w:val="both"/>
            </w:pPr>
          </w:p>
        </w:tc>
        <w:tc>
          <w:tcPr>
            <w:tcW w:w="1903" w:type="pct"/>
            <w:shd w:val="clear" w:color="auto" w:fill="auto"/>
            <w:vAlign w:val="center"/>
          </w:tcPr>
          <w:p w:rsidR="0052217F" w:rsidRPr="00313F19" w:rsidRDefault="0052217F" w:rsidP="00AF5831">
            <w:pPr>
              <w:pStyle w:val="a4"/>
              <w:jc w:val="both"/>
            </w:pPr>
            <w:r w:rsidRPr="00313F19">
              <w:rPr>
                <w:rFonts w:hint="eastAsia"/>
              </w:rPr>
              <w:t>進行農業氣象</w:t>
            </w:r>
            <w:r w:rsidRPr="00313F19">
              <w:rPr>
                <w:rFonts w:ascii="標楷體" w:cs="標楷體" w:hint="eastAsia"/>
                <w:kern w:val="0"/>
              </w:rPr>
              <w:t>推估</w:t>
            </w:r>
          </w:p>
        </w:tc>
      </w:tr>
      <w:tr w:rsidR="0052217F" w:rsidRPr="00313F19" w:rsidTr="00AF5831">
        <w:trPr>
          <w:trHeight w:val="270"/>
          <w:jc w:val="center"/>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843" w:type="pct"/>
            <w:vAlign w:val="center"/>
          </w:tcPr>
          <w:p w:rsidR="0052217F" w:rsidRPr="00313F19" w:rsidRDefault="0052217F" w:rsidP="00AF5831">
            <w:pPr>
              <w:pStyle w:val="a4"/>
              <w:jc w:val="both"/>
            </w:pPr>
          </w:p>
        </w:tc>
        <w:tc>
          <w:tcPr>
            <w:tcW w:w="1903" w:type="pct"/>
            <w:shd w:val="clear" w:color="auto" w:fill="auto"/>
            <w:vAlign w:val="center"/>
          </w:tcPr>
          <w:p w:rsidR="0052217F" w:rsidRPr="00313F19" w:rsidRDefault="0052217F" w:rsidP="00AF5831">
            <w:pPr>
              <w:pStyle w:val="a4"/>
              <w:jc w:val="both"/>
            </w:pPr>
            <w:r w:rsidRPr="00313F19">
              <w:rPr>
                <w:rFonts w:hint="eastAsia"/>
              </w:rPr>
              <w:t>推估農業氣象的氣象站範圍</w:t>
            </w:r>
          </w:p>
        </w:tc>
      </w:tr>
      <w:tr w:rsidR="0052217F" w:rsidRPr="00313F19" w:rsidTr="00AF5831">
        <w:trPr>
          <w:trHeight w:val="270"/>
          <w:jc w:val="center"/>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843" w:type="pct"/>
            <w:vAlign w:val="center"/>
          </w:tcPr>
          <w:p w:rsidR="0052217F" w:rsidRPr="00313F19" w:rsidRDefault="0052217F" w:rsidP="00AF5831">
            <w:pPr>
              <w:pStyle w:val="a4"/>
              <w:jc w:val="both"/>
            </w:pPr>
            <w:r w:rsidRPr="00313F19">
              <w:t>呈現運算效率之結果</w:t>
            </w:r>
          </w:p>
        </w:tc>
        <w:tc>
          <w:tcPr>
            <w:tcW w:w="1903" w:type="pct"/>
            <w:shd w:val="clear" w:color="auto" w:fill="auto"/>
            <w:vAlign w:val="center"/>
          </w:tcPr>
          <w:p w:rsidR="0052217F" w:rsidRPr="00313F19" w:rsidRDefault="0052217F" w:rsidP="00AF5831">
            <w:pPr>
              <w:pStyle w:val="a4"/>
              <w:jc w:val="both"/>
            </w:pPr>
          </w:p>
        </w:tc>
      </w:tr>
      <w:tr w:rsidR="0052217F" w:rsidRPr="00313F19" w:rsidTr="00AF5831">
        <w:trPr>
          <w:jc w:val="center"/>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Expected Result</w:t>
            </w:r>
          </w:p>
        </w:tc>
        <w:tc>
          <w:tcPr>
            <w:tcW w:w="3746" w:type="pct"/>
            <w:gridSpan w:val="2"/>
            <w:vAlign w:val="center"/>
          </w:tcPr>
          <w:p w:rsidR="0052217F" w:rsidRPr="002B271E" w:rsidRDefault="0052217F" w:rsidP="00AF5831">
            <w:pPr>
              <w:pStyle w:val="a4"/>
              <w:jc w:val="both"/>
              <w:rPr>
                <w:rFonts w:ascii="標楷體" w:cs="標楷體"/>
                <w:kern w:val="0"/>
              </w:rPr>
            </w:pPr>
            <w:r w:rsidRPr="00313F19">
              <w:rPr>
                <w:rFonts w:ascii="標楷體" w:cs="標楷體" w:hint="eastAsia"/>
                <w:kern w:val="0"/>
              </w:rPr>
              <w:t>1.可正確進行農地氣象資訊推估，結合溫室</w:t>
            </w:r>
            <w:proofErr w:type="gramStart"/>
            <w:r w:rsidRPr="00313F19">
              <w:rPr>
                <w:rFonts w:ascii="標楷體" w:cs="標楷體" w:hint="eastAsia"/>
                <w:kern w:val="0"/>
              </w:rPr>
              <w:t>佈</w:t>
            </w:r>
            <w:proofErr w:type="gramEnd"/>
            <w:r w:rsidRPr="00313F19">
              <w:rPr>
                <w:rFonts w:ascii="標楷體" w:cs="標楷體" w:hint="eastAsia"/>
                <w:kern w:val="0"/>
              </w:rPr>
              <w:t>建之微氣候感測器，以取得作物生長環境之即時氣象資訊。</w:t>
            </w:r>
          </w:p>
        </w:tc>
      </w:tr>
      <w:tr w:rsidR="0052217F" w:rsidRPr="00313F19" w:rsidTr="00AF5831">
        <w:trPr>
          <w:jc w:val="center"/>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Cleanup</w:t>
            </w:r>
          </w:p>
        </w:tc>
        <w:tc>
          <w:tcPr>
            <w:tcW w:w="3746" w:type="pct"/>
            <w:gridSpan w:val="2"/>
            <w:vAlign w:val="center"/>
          </w:tcPr>
          <w:p w:rsidR="0052217F" w:rsidRPr="00313F19" w:rsidRDefault="0052217F" w:rsidP="00AF5831">
            <w:pPr>
              <w:pStyle w:val="a4"/>
              <w:jc w:val="both"/>
            </w:pPr>
            <w:r w:rsidRPr="00313F19">
              <w:t>無。</w:t>
            </w:r>
          </w:p>
        </w:tc>
      </w:tr>
    </w:tbl>
    <w:p w:rsidR="00AF5831" w:rsidRDefault="00AF5831" w:rsidP="0052217F">
      <w:pPr>
        <w:ind w:left="482" w:firstLine="480"/>
        <w:rPr>
          <w:rFonts w:hint="eastAsia"/>
        </w:rPr>
      </w:pPr>
    </w:p>
    <w:p w:rsidR="0052217F" w:rsidRPr="00A1054A" w:rsidRDefault="0052217F" w:rsidP="00AF5831">
      <w:pPr>
        <w:ind w:firstLine="480"/>
      </w:pPr>
      <w:r w:rsidRPr="00A1054A">
        <w:rPr>
          <w:rFonts w:hint="eastAsia"/>
        </w:rPr>
        <w:t>目的：驗證</w:t>
      </w:r>
      <w:r w:rsidRPr="00A1054A">
        <w:rPr>
          <w:rFonts w:hint="eastAsia"/>
        </w:rPr>
        <w:t>[CS</w:t>
      </w:r>
      <w:r w:rsidRPr="00A1054A">
        <w:t>-N-0</w:t>
      </w:r>
      <w:r w:rsidRPr="00A1054A">
        <w:rPr>
          <w:rFonts w:hint="eastAsia"/>
        </w:rPr>
        <w:t>01]</w:t>
      </w:r>
      <w:r w:rsidRPr="00A1054A">
        <w:rPr>
          <w:rFonts w:hint="eastAsia"/>
        </w:rPr>
        <w:t>與</w:t>
      </w:r>
      <w:r w:rsidRPr="00A1054A">
        <w:rPr>
          <w:rFonts w:hint="eastAsia"/>
        </w:rPr>
        <w:t>[CS</w:t>
      </w:r>
      <w:r w:rsidRPr="00A1054A">
        <w:t>-N-0</w:t>
      </w:r>
      <w:r w:rsidRPr="00A1054A">
        <w:rPr>
          <w:rFonts w:hint="eastAsia"/>
        </w:rPr>
        <w:t>03]</w:t>
      </w:r>
      <w:r w:rsidRPr="00A1054A">
        <w:rPr>
          <w:rFonts w:hint="eastAsia"/>
        </w:rPr>
        <w:t>的需求，測試溫室感測元件是否有正常動作；測試資料是否有透過</w:t>
      </w:r>
      <w:r w:rsidRPr="00A1054A">
        <w:rPr>
          <w:rFonts w:hint="eastAsia"/>
        </w:rPr>
        <w:t>Wifi</w:t>
      </w:r>
      <w:r w:rsidRPr="00A1054A">
        <w:rPr>
          <w:rFonts w:hint="eastAsia"/>
        </w:rPr>
        <w:t>正常傳送到後台資料庫。</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3307"/>
        <w:gridCol w:w="3078"/>
      </w:tblGrid>
      <w:tr w:rsidR="0052217F" w:rsidRPr="00A1054A" w:rsidTr="00AF5831">
        <w:trPr>
          <w:jc w:val="right"/>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Identification</w:t>
            </w:r>
          </w:p>
        </w:tc>
        <w:tc>
          <w:tcPr>
            <w:tcW w:w="3746" w:type="pct"/>
            <w:gridSpan w:val="2"/>
            <w:vAlign w:val="center"/>
          </w:tcPr>
          <w:p w:rsidR="0052217F" w:rsidRPr="00A1054A" w:rsidRDefault="0052217F" w:rsidP="00AF5831">
            <w:pPr>
              <w:pStyle w:val="a4"/>
              <w:jc w:val="both"/>
            </w:pPr>
            <w:r w:rsidRPr="00A1054A">
              <w:t>AT</w:t>
            </w:r>
            <w:r w:rsidRPr="00A1054A">
              <w:rPr>
                <w:rFonts w:hint="eastAsia"/>
              </w:rPr>
              <w:t>1</w:t>
            </w:r>
          </w:p>
        </w:tc>
      </w:tr>
      <w:tr w:rsidR="0052217F" w:rsidRPr="00A1054A" w:rsidTr="00AF5831">
        <w:trPr>
          <w:jc w:val="right"/>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Name</w:t>
            </w:r>
          </w:p>
        </w:tc>
        <w:tc>
          <w:tcPr>
            <w:tcW w:w="3746" w:type="pct"/>
            <w:gridSpan w:val="2"/>
            <w:vAlign w:val="center"/>
          </w:tcPr>
          <w:p w:rsidR="0052217F" w:rsidRPr="00A1054A" w:rsidRDefault="0052217F" w:rsidP="00AF5831">
            <w:pPr>
              <w:pStyle w:val="a4"/>
              <w:jc w:val="both"/>
            </w:pPr>
            <w:r w:rsidRPr="00A1054A">
              <w:rPr>
                <w:rFonts w:hAnsi="標楷體" w:hint="eastAsia"/>
              </w:rPr>
              <w:t>環境感測模組</w:t>
            </w:r>
          </w:p>
        </w:tc>
      </w:tr>
      <w:tr w:rsidR="0052217F" w:rsidRPr="00A1054A" w:rsidTr="00AF5831">
        <w:trPr>
          <w:jc w:val="right"/>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Tested Target</w:t>
            </w:r>
          </w:p>
        </w:tc>
        <w:tc>
          <w:tcPr>
            <w:tcW w:w="3746" w:type="pct"/>
            <w:gridSpan w:val="2"/>
            <w:vAlign w:val="center"/>
          </w:tcPr>
          <w:p w:rsidR="0052217F" w:rsidRPr="00A1054A" w:rsidRDefault="0052217F" w:rsidP="00AF5831">
            <w:pPr>
              <w:pStyle w:val="a4"/>
              <w:jc w:val="both"/>
            </w:pPr>
            <w:r w:rsidRPr="00A1054A">
              <w:rPr>
                <w:rFonts w:hint="eastAsia"/>
              </w:rPr>
              <w:t>CS</w:t>
            </w:r>
            <w:r w:rsidRPr="00A1054A">
              <w:t>-N-0</w:t>
            </w:r>
            <w:r w:rsidRPr="00A1054A">
              <w:rPr>
                <w:rFonts w:hint="eastAsia"/>
              </w:rPr>
              <w:t>01</w:t>
            </w:r>
          </w:p>
        </w:tc>
      </w:tr>
      <w:tr w:rsidR="0052217F" w:rsidRPr="00A1054A" w:rsidTr="00AF5831">
        <w:trPr>
          <w:jc w:val="right"/>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Reference</w:t>
            </w:r>
          </w:p>
        </w:tc>
        <w:tc>
          <w:tcPr>
            <w:tcW w:w="3746" w:type="pct"/>
            <w:gridSpan w:val="2"/>
            <w:vAlign w:val="center"/>
          </w:tcPr>
          <w:p w:rsidR="0052217F" w:rsidRPr="00A1054A" w:rsidRDefault="0052217F" w:rsidP="00AF5831">
            <w:pPr>
              <w:pStyle w:val="a4"/>
              <w:jc w:val="both"/>
            </w:pPr>
            <w:r w:rsidRPr="00A1054A">
              <w:rPr>
                <w:rFonts w:hint="eastAsia"/>
              </w:rPr>
              <w:t>[CS</w:t>
            </w:r>
            <w:r w:rsidRPr="00A1054A">
              <w:t>-N-00</w:t>
            </w:r>
            <w:r w:rsidRPr="00A1054A">
              <w:rPr>
                <w:rFonts w:hint="eastAsia"/>
              </w:rPr>
              <w:t>2]</w:t>
            </w:r>
          </w:p>
          <w:p w:rsidR="0052217F" w:rsidRPr="00A1054A" w:rsidRDefault="0052217F" w:rsidP="00AF5831">
            <w:pPr>
              <w:pStyle w:val="a4"/>
              <w:jc w:val="both"/>
            </w:pPr>
            <w:r w:rsidRPr="00A1054A">
              <w:rPr>
                <w:rFonts w:hint="eastAsia"/>
              </w:rPr>
              <w:t>[CS</w:t>
            </w:r>
            <w:r w:rsidRPr="00A1054A">
              <w:t>-N-00</w:t>
            </w:r>
            <w:r w:rsidRPr="00A1054A">
              <w:rPr>
                <w:rFonts w:hint="eastAsia"/>
              </w:rPr>
              <w:t>3]</w:t>
            </w:r>
          </w:p>
          <w:p w:rsidR="0052217F" w:rsidRPr="00A1054A" w:rsidRDefault="0052217F" w:rsidP="00AF5831">
            <w:pPr>
              <w:pStyle w:val="a4"/>
              <w:jc w:val="both"/>
            </w:pPr>
            <w:r w:rsidRPr="00A1054A">
              <w:rPr>
                <w:rFonts w:hint="eastAsia"/>
              </w:rPr>
              <w:t>[CS</w:t>
            </w:r>
            <w:r w:rsidRPr="00A1054A">
              <w:t>-N-00</w:t>
            </w:r>
            <w:r w:rsidRPr="00A1054A">
              <w:rPr>
                <w:rFonts w:hint="eastAsia"/>
              </w:rPr>
              <w:t>4]</w:t>
            </w:r>
          </w:p>
          <w:p w:rsidR="0052217F" w:rsidRPr="00A1054A" w:rsidRDefault="0052217F" w:rsidP="00AF5831">
            <w:pPr>
              <w:pStyle w:val="a4"/>
              <w:jc w:val="both"/>
            </w:pPr>
            <w:r w:rsidRPr="00A1054A">
              <w:rPr>
                <w:rFonts w:hint="eastAsia"/>
              </w:rPr>
              <w:t>[CS</w:t>
            </w:r>
            <w:r w:rsidRPr="00A1054A">
              <w:t>-N-00</w:t>
            </w:r>
            <w:r w:rsidRPr="00A1054A">
              <w:rPr>
                <w:rFonts w:hint="eastAsia"/>
              </w:rPr>
              <w:t>5]</w:t>
            </w:r>
          </w:p>
          <w:p w:rsidR="0052217F" w:rsidRPr="00A1054A" w:rsidRDefault="0052217F" w:rsidP="00AF5831">
            <w:pPr>
              <w:pStyle w:val="a4"/>
              <w:jc w:val="both"/>
            </w:pPr>
            <w:r w:rsidRPr="00A1054A">
              <w:rPr>
                <w:rFonts w:hint="eastAsia"/>
              </w:rPr>
              <w:t>[CS</w:t>
            </w:r>
            <w:r w:rsidRPr="00A1054A">
              <w:t>-N-0</w:t>
            </w:r>
            <w:r w:rsidRPr="00A1054A">
              <w:rPr>
                <w:rFonts w:hint="eastAsia"/>
              </w:rPr>
              <w:t>06]</w:t>
            </w:r>
          </w:p>
          <w:p w:rsidR="0052217F" w:rsidRPr="00A1054A" w:rsidRDefault="0052217F" w:rsidP="00AF5831">
            <w:pPr>
              <w:pStyle w:val="a4"/>
              <w:jc w:val="both"/>
            </w:pPr>
            <w:r w:rsidRPr="00A1054A">
              <w:rPr>
                <w:rFonts w:hint="eastAsia"/>
              </w:rPr>
              <w:t>[CS</w:t>
            </w:r>
            <w:r w:rsidRPr="00A1054A">
              <w:t>-N-0</w:t>
            </w:r>
            <w:r w:rsidRPr="00A1054A">
              <w:rPr>
                <w:rFonts w:hint="eastAsia"/>
              </w:rPr>
              <w:t>10]</w:t>
            </w:r>
          </w:p>
          <w:p w:rsidR="0052217F" w:rsidRPr="00A1054A" w:rsidRDefault="0052217F" w:rsidP="00AF5831">
            <w:pPr>
              <w:pStyle w:val="a4"/>
              <w:jc w:val="both"/>
            </w:pPr>
            <w:r w:rsidRPr="00A1054A">
              <w:rPr>
                <w:rFonts w:hint="eastAsia"/>
              </w:rPr>
              <w:t>[CS</w:t>
            </w:r>
            <w:r w:rsidRPr="00A1054A">
              <w:t>-N-0</w:t>
            </w:r>
            <w:r w:rsidRPr="00A1054A">
              <w:rPr>
                <w:rFonts w:hint="eastAsia"/>
              </w:rPr>
              <w:t>13]</w:t>
            </w:r>
          </w:p>
        </w:tc>
      </w:tr>
      <w:tr w:rsidR="0052217F" w:rsidRPr="00A1054A" w:rsidTr="00AF5831">
        <w:trPr>
          <w:jc w:val="right"/>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Severity</w:t>
            </w:r>
          </w:p>
        </w:tc>
        <w:tc>
          <w:tcPr>
            <w:tcW w:w="3746" w:type="pct"/>
            <w:gridSpan w:val="2"/>
            <w:tcBorders>
              <w:bottom w:val="single" w:sz="4" w:space="0" w:color="auto"/>
            </w:tcBorders>
            <w:vAlign w:val="center"/>
          </w:tcPr>
          <w:p w:rsidR="0052217F" w:rsidRPr="00A1054A" w:rsidRDefault="0052217F" w:rsidP="00AF5831">
            <w:pPr>
              <w:pStyle w:val="a4"/>
              <w:jc w:val="both"/>
            </w:pPr>
            <w:r w:rsidRPr="00A1054A">
              <w:t>1</w:t>
            </w:r>
          </w:p>
        </w:tc>
      </w:tr>
      <w:tr w:rsidR="0052217F" w:rsidRPr="00A1054A" w:rsidTr="00AF5831">
        <w:trPr>
          <w:trHeight w:val="72"/>
          <w:jc w:val="right"/>
        </w:trPr>
        <w:tc>
          <w:tcPr>
            <w:tcW w:w="1254" w:type="pct"/>
            <w:vMerge w:val="restart"/>
            <w:shd w:val="clear" w:color="auto" w:fill="BFBFBF" w:themeFill="background1" w:themeFillShade="BF"/>
            <w:vAlign w:val="center"/>
          </w:tcPr>
          <w:p w:rsidR="0052217F" w:rsidRPr="00AF5831" w:rsidRDefault="0052217F" w:rsidP="00AF5831">
            <w:pPr>
              <w:pStyle w:val="a4"/>
              <w:rPr>
                <w:b/>
              </w:rPr>
            </w:pPr>
            <w:r w:rsidRPr="00AF5831">
              <w:rPr>
                <w:b/>
              </w:rPr>
              <w:t>Instruction</w:t>
            </w:r>
          </w:p>
        </w:tc>
        <w:tc>
          <w:tcPr>
            <w:tcW w:w="1940" w:type="pct"/>
            <w:shd w:val="clear" w:color="auto" w:fill="BFBFBF" w:themeFill="background1" w:themeFillShade="BF"/>
            <w:vAlign w:val="center"/>
          </w:tcPr>
          <w:p w:rsidR="0052217F" w:rsidRPr="00AF5831" w:rsidRDefault="0052217F" w:rsidP="00AF5831">
            <w:pPr>
              <w:pStyle w:val="a4"/>
              <w:jc w:val="both"/>
              <w:rPr>
                <w:b/>
              </w:rPr>
            </w:pPr>
            <w:r w:rsidRPr="00AF5831">
              <w:rPr>
                <w:b/>
              </w:rPr>
              <w:t>Actor actions</w:t>
            </w:r>
          </w:p>
        </w:tc>
        <w:tc>
          <w:tcPr>
            <w:tcW w:w="1806" w:type="pct"/>
            <w:shd w:val="clear" w:color="auto" w:fill="BFBFBF" w:themeFill="background1" w:themeFillShade="BF"/>
            <w:vAlign w:val="center"/>
          </w:tcPr>
          <w:p w:rsidR="0052217F" w:rsidRPr="00AF5831" w:rsidRDefault="0052217F" w:rsidP="00AF5831">
            <w:pPr>
              <w:pStyle w:val="a4"/>
              <w:jc w:val="both"/>
              <w:rPr>
                <w:b/>
              </w:rPr>
            </w:pPr>
            <w:r w:rsidRPr="00AF5831">
              <w:rPr>
                <w:b/>
              </w:rPr>
              <w:t>System responses</w:t>
            </w:r>
          </w:p>
        </w:tc>
      </w:tr>
      <w:tr w:rsidR="0052217F" w:rsidRPr="00A1054A" w:rsidTr="00AF5831">
        <w:trPr>
          <w:trHeight w:val="72"/>
          <w:jc w:val="right"/>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940" w:type="pct"/>
            <w:vAlign w:val="center"/>
          </w:tcPr>
          <w:p w:rsidR="0052217F" w:rsidRPr="00A1054A" w:rsidRDefault="0052217F" w:rsidP="00AF5831">
            <w:pPr>
              <w:pStyle w:val="a4"/>
              <w:jc w:val="both"/>
            </w:pPr>
            <w:r w:rsidRPr="00A1054A">
              <w:rPr>
                <w:rFonts w:hint="eastAsia"/>
              </w:rPr>
              <w:t>設備圖控系統</w:t>
            </w:r>
          </w:p>
        </w:tc>
        <w:tc>
          <w:tcPr>
            <w:tcW w:w="1806" w:type="pct"/>
            <w:vAlign w:val="center"/>
          </w:tcPr>
          <w:p w:rsidR="0052217F" w:rsidRPr="00A1054A" w:rsidRDefault="0052217F" w:rsidP="00AF5831">
            <w:pPr>
              <w:pStyle w:val="a4"/>
              <w:jc w:val="both"/>
            </w:pPr>
          </w:p>
        </w:tc>
      </w:tr>
      <w:tr w:rsidR="0052217F" w:rsidRPr="00A1054A" w:rsidTr="00AF5831">
        <w:trPr>
          <w:trHeight w:val="72"/>
          <w:jc w:val="right"/>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940" w:type="pct"/>
            <w:vAlign w:val="center"/>
          </w:tcPr>
          <w:p w:rsidR="0052217F" w:rsidRPr="00A1054A" w:rsidRDefault="0052217F" w:rsidP="00AF5831">
            <w:pPr>
              <w:pStyle w:val="a4"/>
              <w:jc w:val="both"/>
            </w:pPr>
          </w:p>
        </w:tc>
        <w:tc>
          <w:tcPr>
            <w:tcW w:w="1806" w:type="pct"/>
            <w:vAlign w:val="center"/>
          </w:tcPr>
          <w:p w:rsidR="0052217F" w:rsidRPr="00A1054A" w:rsidRDefault="0052217F" w:rsidP="00AF5831">
            <w:pPr>
              <w:pStyle w:val="a4"/>
              <w:jc w:val="both"/>
            </w:pPr>
            <w:r w:rsidRPr="00A1054A">
              <w:rPr>
                <w:rFonts w:hint="eastAsia"/>
              </w:rPr>
              <w:t>環境感測模組取得溫室環</w:t>
            </w:r>
            <w:r w:rsidRPr="00A1054A">
              <w:rPr>
                <w:rFonts w:hint="eastAsia"/>
              </w:rPr>
              <w:lastRenderedPageBreak/>
              <w:t>境資料變化</w:t>
            </w:r>
          </w:p>
        </w:tc>
      </w:tr>
      <w:tr w:rsidR="0052217F" w:rsidRPr="00A1054A" w:rsidTr="00AF5831">
        <w:trPr>
          <w:trHeight w:val="270"/>
          <w:jc w:val="right"/>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940" w:type="pct"/>
            <w:vAlign w:val="center"/>
          </w:tcPr>
          <w:p w:rsidR="0052217F" w:rsidRPr="00A1054A" w:rsidRDefault="0052217F" w:rsidP="00AF5831">
            <w:pPr>
              <w:pStyle w:val="a4"/>
              <w:jc w:val="both"/>
            </w:pPr>
          </w:p>
        </w:tc>
        <w:tc>
          <w:tcPr>
            <w:tcW w:w="1806" w:type="pct"/>
            <w:shd w:val="clear" w:color="auto" w:fill="auto"/>
            <w:vAlign w:val="center"/>
          </w:tcPr>
          <w:p w:rsidR="0052217F" w:rsidRPr="00A1054A" w:rsidRDefault="0052217F" w:rsidP="00AF5831">
            <w:pPr>
              <w:pStyle w:val="a4"/>
              <w:jc w:val="both"/>
            </w:pPr>
            <w:r w:rsidRPr="00A1054A">
              <w:rPr>
                <w:rFonts w:hint="eastAsia"/>
                <w:color w:val="000000"/>
              </w:rPr>
              <w:t>藉由</w:t>
            </w:r>
            <w:r w:rsidRPr="00A1054A">
              <w:rPr>
                <w:rFonts w:hint="eastAsia"/>
                <w:color w:val="000000"/>
              </w:rPr>
              <w:t>RS232</w:t>
            </w:r>
            <w:r w:rsidRPr="00A1054A">
              <w:rPr>
                <w:rFonts w:hint="eastAsia"/>
                <w:color w:val="000000"/>
              </w:rPr>
              <w:t>轉</w:t>
            </w:r>
            <w:r w:rsidRPr="00A1054A">
              <w:rPr>
                <w:rFonts w:hint="eastAsia"/>
                <w:color w:val="000000"/>
              </w:rPr>
              <w:t>USB</w:t>
            </w:r>
            <w:r w:rsidRPr="00A1054A">
              <w:rPr>
                <w:rFonts w:hint="eastAsia"/>
                <w:color w:val="000000"/>
              </w:rPr>
              <w:t>與無線技術</w:t>
            </w:r>
            <w:r w:rsidRPr="00A1054A">
              <w:rPr>
                <w:rFonts w:hint="eastAsia"/>
                <w:color w:val="000000"/>
              </w:rPr>
              <w:t>Wifi</w:t>
            </w:r>
            <w:r w:rsidRPr="00A1054A">
              <w:rPr>
                <w:rFonts w:hint="eastAsia"/>
                <w:color w:val="000000"/>
              </w:rPr>
              <w:t>的方式傳輸環境資料變化資訊</w:t>
            </w:r>
          </w:p>
        </w:tc>
      </w:tr>
      <w:tr w:rsidR="0052217F" w:rsidRPr="00A1054A" w:rsidTr="00AF5831">
        <w:trPr>
          <w:trHeight w:val="270"/>
          <w:jc w:val="right"/>
        </w:trPr>
        <w:tc>
          <w:tcPr>
            <w:tcW w:w="1254" w:type="pct"/>
            <w:vMerge/>
            <w:shd w:val="clear" w:color="auto" w:fill="BFBFBF" w:themeFill="background1" w:themeFillShade="BF"/>
            <w:vAlign w:val="center"/>
          </w:tcPr>
          <w:p w:rsidR="0052217F" w:rsidRPr="00AF5831" w:rsidRDefault="0052217F" w:rsidP="00AF5831">
            <w:pPr>
              <w:pStyle w:val="a4"/>
              <w:rPr>
                <w:b/>
              </w:rPr>
            </w:pPr>
          </w:p>
        </w:tc>
        <w:tc>
          <w:tcPr>
            <w:tcW w:w="1940" w:type="pct"/>
            <w:vAlign w:val="center"/>
          </w:tcPr>
          <w:p w:rsidR="0052217F" w:rsidRPr="00A1054A" w:rsidRDefault="0052217F" w:rsidP="00AF5831">
            <w:pPr>
              <w:pStyle w:val="a4"/>
              <w:jc w:val="both"/>
            </w:pPr>
            <w:r w:rsidRPr="00A1054A">
              <w:rPr>
                <w:rFonts w:hint="eastAsia"/>
              </w:rPr>
              <w:t>資料庫取得感測資料</w:t>
            </w:r>
          </w:p>
        </w:tc>
        <w:tc>
          <w:tcPr>
            <w:tcW w:w="1806" w:type="pct"/>
            <w:shd w:val="clear" w:color="auto" w:fill="auto"/>
            <w:vAlign w:val="center"/>
          </w:tcPr>
          <w:p w:rsidR="0052217F" w:rsidRPr="00A1054A" w:rsidRDefault="0052217F" w:rsidP="00AF5831">
            <w:pPr>
              <w:pStyle w:val="a4"/>
              <w:jc w:val="both"/>
              <w:rPr>
                <w:color w:val="000000"/>
              </w:rPr>
            </w:pPr>
          </w:p>
        </w:tc>
      </w:tr>
      <w:tr w:rsidR="0052217F" w:rsidRPr="00A1054A" w:rsidTr="00AF5831">
        <w:trPr>
          <w:jc w:val="right"/>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Expected Result</w:t>
            </w:r>
          </w:p>
        </w:tc>
        <w:tc>
          <w:tcPr>
            <w:tcW w:w="3746" w:type="pct"/>
            <w:gridSpan w:val="2"/>
            <w:vAlign w:val="center"/>
          </w:tcPr>
          <w:p w:rsidR="0052217F" w:rsidRPr="00A1054A" w:rsidRDefault="0052217F" w:rsidP="00AF5831">
            <w:pPr>
              <w:pStyle w:val="a4"/>
              <w:jc w:val="both"/>
            </w:pPr>
            <w:r w:rsidRPr="00A1054A">
              <w:rPr>
                <w:rFonts w:hint="eastAsia"/>
                <w:color w:val="000000"/>
              </w:rPr>
              <w:t>環境感測模組每秒取得溫室環境資料</w:t>
            </w:r>
            <w:r w:rsidRPr="00A1054A">
              <w:rPr>
                <w:rFonts w:hint="eastAsia"/>
              </w:rPr>
              <w:t>。</w:t>
            </w:r>
          </w:p>
          <w:p w:rsidR="0052217F" w:rsidRPr="00A1054A" w:rsidRDefault="0052217F" w:rsidP="00AF5831">
            <w:pPr>
              <w:pStyle w:val="a4"/>
              <w:jc w:val="both"/>
            </w:pPr>
            <w:r w:rsidRPr="00A1054A">
              <w:rPr>
                <w:rFonts w:hint="eastAsia"/>
              </w:rPr>
              <w:t>將感測資料透過</w:t>
            </w:r>
            <w:r w:rsidRPr="00A1054A">
              <w:rPr>
                <w:rFonts w:hint="eastAsia"/>
              </w:rPr>
              <w:t>RS232</w:t>
            </w:r>
            <w:r w:rsidRPr="00A1054A">
              <w:rPr>
                <w:rFonts w:hint="eastAsia"/>
              </w:rPr>
              <w:t>轉</w:t>
            </w:r>
            <w:r w:rsidRPr="00A1054A">
              <w:rPr>
                <w:rFonts w:hint="eastAsia"/>
              </w:rPr>
              <w:t>USB</w:t>
            </w:r>
            <w:r w:rsidRPr="00A1054A">
              <w:rPr>
                <w:rFonts w:hint="eastAsia"/>
              </w:rPr>
              <w:t>傳到</w:t>
            </w:r>
            <w:r w:rsidRPr="00A1054A">
              <w:rPr>
                <w:rFonts w:hint="eastAsia"/>
              </w:rPr>
              <w:t>Raspberry Pi</w:t>
            </w:r>
            <w:r w:rsidRPr="00A1054A">
              <w:rPr>
                <w:rFonts w:hint="eastAsia"/>
              </w:rPr>
              <w:t>再透過無線技術</w:t>
            </w:r>
            <w:r w:rsidRPr="00A1054A">
              <w:rPr>
                <w:rFonts w:hint="eastAsia"/>
              </w:rPr>
              <w:t>Wifi</w:t>
            </w:r>
            <w:r w:rsidRPr="00A1054A">
              <w:rPr>
                <w:rFonts w:hint="eastAsia"/>
              </w:rPr>
              <w:t>傳到資料庫。</w:t>
            </w:r>
          </w:p>
        </w:tc>
      </w:tr>
      <w:tr w:rsidR="0052217F" w:rsidRPr="00A1054A" w:rsidTr="00AF5831">
        <w:trPr>
          <w:jc w:val="right"/>
        </w:trPr>
        <w:tc>
          <w:tcPr>
            <w:tcW w:w="1254" w:type="pct"/>
            <w:shd w:val="clear" w:color="auto" w:fill="BFBFBF" w:themeFill="background1" w:themeFillShade="BF"/>
            <w:vAlign w:val="center"/>
          </w:tcPr>
          <w:p w:rsidR="0052217F" w:rsidRPr="00AF5831" w:rsidRDefault="0052217F" w:rsidP="00AF5831">
            <w:pPr>
              <w:pStyle w:val="a4"/>
              <w:rPr>
                <w:b/>
              </w:rPr>
            </w:pPr>
            <w:r w:rsidRPr="00AF5831">
              <w:rPr>
                <w:b/>
              </w:rPr>
              <w:t>Cleanup</w:t>
            </w:r>
          </w:p>
        </w:tc>
        <w:tc>
          <w:tcPr>
            <w:tcW w:w="3746" w:type="pct"/>
            <w:gridSpan w:val="2"/>
            <w:vAlign w:val="center"/>
          </w:tcPr>
          <w:p w:rsidR="0052217F" w:rsidRPr="00A1054A" w:rsidRDefault="0052217F" w:rsidP="00AF5831">
            <w:pPr>
              <w:pStyle w:val="a4"/>
              <w:jc w:val="both"/>
            </w:pPr>
            <w:r w:rsidRPr="00A1054A">
              <w:rPr>
                <w:rFonts w:hAnsi="標楷體"/>
              </w:rPr>
              <w:t>無。</w:t>
            </w:r>
          </w:p>
        </w:tc>
      </w:tr>
    </w:tbl>
    <w:p w:rsidR="0052217F" w:rsidRPr="0052217F" w:rsidRDefault="0052217F" w:rsidP="0052217F">
      <w:pPr>
        <w:ind w:firstLine="480"/>
        <w:rPr>
          <w:rFonts w:hint="eastAsia"/>
        </w:rPr>
      </w:pPr>
    </w:p>
    <w:p w:rsidR="00812F7C" w:rsidRDefault="00812F7C" w:rsidP="00812F7C">
      <w:pPr>
        <w:pStyle w:val="3"/>
        <w:rPr>
          <w:rFonts w:hint="eastAsia"/>
        </w:rPr>
      </w:pPr>
      <w:bookmarkStart w:id="365" w:name="_Toc485140127"/>
      <w:r>
        <w:t>AT</w:t>
      </w:r>
      <w:r>
        <w:rPr>
          <w:rFonts w:hint="eastAsia"/>
        </w:rPr>
        <w:t>2</w:t>
      </w:r>
      <w:r w:rsidRPr="00050313">
        <w:t xml:space="preserve"> Test Case</w:t>
      </w:r>
      <w:bookmarkEnd w:id="365"/>
    </w:p>
    <w:p w:rsidR="00AF5831" w:rsidRPr="006854C9" w:rsidRDefault="00AF5831" w:rsidP="00AF5831">
      <w:pPr>
        <w:ind w:firstLine="480"/>
      </w:pPr>
      <w:r w:rsidRPr="006854C9">
        <w:t>目的：驗證</w:t>
      </w:r>
      <w:r w:rsidRPr="006854C9">
        <w:t>[</w:t>
      </w:r>
      <w:r w:rsidRPr="008272BE">
        <w:rPr>
          <w:bCs/>
        </w:rPr>
        <w:t>AOM</w:t>
      </w:r>
      <w:r w:rsidRPr="006854C9">
        <w:t>-F-001]</w:t>
      </w:r>
      <w:r w:rsidRPr="006854C9">
        <w:t>需求，對各子</w:t>
      </w:r>
      <w:proofErr w:type="gramStart"/>
      <w:r w:rsidRPr="006854C9">
        <w:t>計畫間的資源</w:t>
      </w:r>
      <w:proofErr w:type="gramEnd"/>
      <w:r w:rsidRPr="006854C9">
        <w:t>制定語意。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3312"/>
        <w:gridCol w:w="3073"/>
      </w:tblGrid>
      <w:tr w:rsidR="00AF5831" w:rsidRPr="0070537C" w:rsidTr="00AF5831">
        <w:trPr>
          <w:jc w:val="center"/>
        </w:trPr>
        <w:tc>
          <w:tcPr>
            <w:tcW w:w="1254" w:type="pct"/>
            <w:shd w:val="clear" w:color="auto" w:fill="BFBFBF" w:themeFill="background1" w:themeFillShade="BF"/>
            <w:vAlign w:val="center"/>
          </w:tcPr>
          <w:p w:rsidR="00AF5831" w:rsidRPr="00AF5831" w:rsidRDefault="00AF5831" w:rsidP="00AF5831">
            <w:pPr>
              <w:pStyle w:val="a4"/>
              <w:rPr>
                <w:b/>
              </w:rPr>
            </w:pPr>
            <w:r w:rsidRPr="00AF5831">
              <w:rPr>
                <w:b/>
              </w:rPr>
              <w:t>Identification</w:t>
            </w:r>
          </w:p>
        </w:tc>
        <w:tc>
          <w:tcPr>
            <w:tcW w:w="3746" w:type="pct"/>
            <w:gridSpan w:val="2"/>
            <w:vAlign w:val="center"/>
          </w:tcPr>
          <w:p w:rsidR="00AF5831" w:rsidRPr="008272BE" w:rsidRDefault="00AF5831" w:rsidP="00AF5831">
            <w:pPr>
              <w:pStyle w:val="a4"/>
              <w:jc w:val="both"/>
              <w:rPr>
                <w:bCs/>
              </w:rPr>
            </w:pPr>
            <w:r w:rsidRPr="008272BE">
              <w:rPr>
                <w:bCs/>
              </w:rPr>
              <w:t>AT</w:t>
            </w:r>
            <w:r w:rsidRPr="008272BE">
              <w:rPr>
                <w:rFonts w:hint="eastAsia"/>
                <w:bCs/>
              </w:rPr>
              <w:t>2-001</w:t>
            </w:r>
          </w:p>
        </w:tc>
      </w:tr>
      <w:tr w:rsidR="00AF5831" w:rsidRPr="0070537C" w:rsidTr="00AF5831">
        <w:trPr>
          <w:jc w:val="center"/>
        </w:trPr>
        <w:tc>
          <w:tcPr>
            <w:tcW w:w="1254" w:type="pct"/>
            <w:shd w:val="clear" w:color="auto" w:fill="BFBFBF" w:themeFill="background1" w:themeFillShade="BF"/>
            <w:vAlign w:val="center"/>
          </w:tcPr>
          <w:p w:rsidR="00AF5831" w:rsidRPr="00AF5831" w:rsidRDefault="00AF5831" w:rsidP="00AF5831">
            <w:pPr>
              <w:pStyle w:val="a4"/>
              <w:rPr>
                <w:b/>
              </w:rPr>
            </w:pPr>
            <w:r w:rsidRPr="00AF5831">
              <w:rPr>
                <w:b/>
              </w:rPr>
              <w:t>Name</w:t>
            </w:r>
          </w:p>
        </w:tc>
        <w:tc>
          <w:tcPr>
            <w:tcW w:w="3746" w:type="pct"/>
            <w:gridSpan w:val="2"/>
            <w:vAlign w:val="center"/>
          </w:tcPr>
          <w:p w:rsidR="00AF5831" w:rsidRPr="008272BE" w:rsidRDefault="00AF5831" w:rsidP="00AF5831">
            <w:pPr>
              <w:pStyle w:val="a4"/>
              <w:jc w:val="both"/>
              <w:rPr>
                <w:bCs/>
              </w:rPr>
            </w:pPr>
            <w:r w:rsidRPr="008272BE">
              <w:rPr>
                <w:rFonts w:hint="eastAsia"/>
                <w:bCs/>
              </w:rPr>
              <w:t>農業知識本體建立</w:t>
            </w:r>
          </w:p>
        </w:tc>
      </w:tr>
      <w:tr w:rsidR="00AF5831" w:rsidRPr="0070537C" w:rsidTr="00AF5831">
        <w:trPr>
          <w:jc w:val="center"/>
        </w:trPr>
        <w:tc>
          <w:tcPr>
            <w:tcW w:w="1254" w:type="pct"/>
            <w:shd w:val="clear" w:color="auto" w:fill="BFBFBF" w:themeFill="background1" w:themeFillShade="BF"/>
            <w:vAlign w:val="center"/>
          </w:tcPr>
          <w:p w:rsidR="00AF5831" w:rsidRPr="00AF5831" w:rsidRDefault="00AF5831" w:rsidP="00AF5831">
            <w:pPr>
              <w:pStyle w:val="a4"/>
              <w:rPr>
                <w:b/>
              </w:rPr>
            </w:pPr>
            <w:r w:rsidRPr="00AF5831">
              <w:rPr>
                <w:b/>
              </w:rPr>
              <w:t>Tested Target</w:t>
            </w:r>
          </w:p>
        </w:tc>
        <w:tc>
          <w:tcPr>
            <w:tcW w:w="3746" w:type="pct"/>
            <w:gridSpan w:val="2"/>
            <w:vAlign w:val="center"/>
          </w:tcPr>
          <w:p w:rsidR="00AF5831" w:rsidRPr="008272BE" w:rsidRDefault="00AF5831" w:rsidP="00AF5831">
            <w:pPr>
              <w:pStyle w:val="a4"/>
              <w:jc w:val="both"/>
              <w:rPr>
                <w:bCs/>
              </w:rPr>
            </w:pPr>
            <w:r w:rsidRPr="008272BE">
              <w:rPr>
                <w:bCs/>
              </w:rPr>
              <w:t>[AOM-</w:t>
            </w:r>
            <w:r w:rsidRPr="008272BE">
              <w:rPr>
                <w:rFonts w:hint="eastAsia"/>
                <w:bCs/>
              </w:rPr>
              <w:t>F</w:t>
            </w:r>
            <w:r w:rsidRPr="008272BE">
              <w:rPr>
                <w:bCs/>
              </w:rPr>
              <w:t>-001]</w:t>
            </w:r>
          </w:p>
        </w:tc>
      </w:tr>
      <w:tr w:rsidR="00AF5831" w:rsidRPr="0070537C" w:rsidTr="00AF5831">
        <w:trPr>
          <w:jc w:val="center"/>
        </w:trPr>
        <w:tc>
          <w:tcPr>
            <w:tcW w:w="1254" w:type="pct"/>
            <w:shd w:val="clear" w:color="auto" w:fill="BFBFBF" w:themeFill="background1" w:themeFillShade="BF"/>
            <w:vAlign w:val="center"/>
          </w:tcPr>
          <w:p w:rsidR="00AF5831" w:rsidRPr="00AF5831" w:rsidRDefault="00AF5831" w:rsidP="00AF5831">
            <w:pPr>
              <w:pStyle w:val="a4"/>
              <w:rPr>
                <w:b/>
              </w:rPr>
            </w:pPr>
            <w:r w:rsidRPr="00AF5831">
              <w:rPr>
                <w:b/>
              </w:rPr>
              <w:t>Reference</w:t>
            </w:r>
          </w:p>
        </w:tc>
        <w:tc>
          <w:tcPr>
            <w:tcW w:w="3746" w:type="pct"/>
            <w:gridSpan w:val="2"/>
            <w:vAlign w:val="center"/>
          </w:tcPr>
          <w:p w:rsidR="00AF5831" w:rsidRPr="008272BE" w:rsidRDefault="00AF5831" w:rsidP="00AF5831">
            <w:pPr>
              <w:pStyle w:val="a4"/>
              <w:jc w:val="both"/>
              <w:rPr>
                <w:bCs/>
              </w:rPr>
            </w:pPr>
            <w:r w:rsidRPr="008272BE">
              <w:rPr>
                <w:bCs/>
              </w:rPr>
              <w:t>[AOM-N-001]</w:t>
            </w:r>
          </w:p>
          <w:p w:rsidR="00AF5831" w:rsidRPr="008272BE" w:rsidRDefault="00AF5831" w:rsidP="00AF5831">
            <w:pPr>
              <w:pStyle w:val="a4"/>
              <w:jc w:val="both"/>
              <w:rPr>
                <w:bCs/>
              </w:rPr>
            </w:pPr>
            <w:r w:rsidRPr="008272BE">
              <w:rPr>
                <w:bCs/>
              </w:rPr>
              <w:t>[AOM-N-002]</w:t>
            </w:r>
          </w:p>
          <w:p w:rsidR="00AF5831" w:rsidRPr="008272BE" w:rsidRDefault="00AF5831" w:rsidP="00AF5831">
            <w:pPr>
              <w:pStyle w:val="a4"/>
              <w:jc w:val="both"/>
              <w:rPr>
                <w:bCs/>
              </w:rPr>
            </w:pPr>
            <w:r w:rsidRPr="008272BE">
              <w:rPr>
                <w:bCs/>
              </w:rPr>
              <w:t>[AOM-N-003]</w:t>
            </w:r>
          </w:p>
          <w:p w:rsidR="00AF5831" w:rsidRPr="008272BE" w:rsidRDefault="00AF5831" w:rsidP="00AF5831">
            <w:pPr>
              <w:pStyle w:val="a4"/>
              <w:jc w:val="both"/>
              <w:rPr>
                <w:bCs/>
              </w:rPr>
            </w:pPr>
            <w:r w:rsidRPr="008272BE">
              <w:rPr>
                <w:bCs/>
              </w:rPr>
              <w:t>[AOM-N-004]</w:t>
            </w:r>
          </w:p>
          <w:p w:rsidR="00AF5831" w:rsidRPr="008272BE" w:rsidRDefault="00AF5831" w:rsidP="00AF5831">
            <w:pPr>
              <w:pStyle w:val="a4"/>
              <w:jc w:val="both"/>
              <w:rPr>
                <w:bCs/>
              </w:rPr>
            </w:pPr>
            <w:r w:rsidRPr="008272BE">
              <w:rPr>
                <w:bCs/>
              </w:rPr>
              <w:t>[AOM-N-005]</w:t>
            </w:r>
          </w:p>
        </w:tc>
      </w:tr>
      <w:tr w:rsidR="00AF5831" w:rsidRPr="0070537C" w:rsidTr="00AF5831">
        <w:trPr>
          <w:jc w:val="center"/>
        </w:trPr>
        <w:tc>
          <w:tcPr>
            <w:tcW w:w="1254" w:type="pct"/>
            <w:shd w:val="clear" w:color="auto" w:fill="BFBFBF" w:themeFill="background1" w:themeFillShade="BF"/>
            <w:vAlign w:val="center"/>
          </w:tcPr>
          <w:p w:rsidR="00AF5831" w:rsidRPr="00AF5831" w:rsidRDefault="00AF5831" w:rsidP="00AF5831">
            <w:pPr>
              <w:pStyle w:val="a4"/>
              <w:rPr>
                <w:b/>
              </w:rPr>
            </w:pPr>
            <w:r w:rsidRPr="00AF5831">
              <w:rPr>
                <w:b/>
              </w:rPr>
              <w:t>Severity</w:t>
            </w:r>
          </w:p>
        </w:tc>
        <w:tc>
          <w:tcPr>
            <w:tcW w:w="3746" w:type="pct"/>
            <w:gridSpan w:val="2"/>
            <w:tcBorders>
              <w:bottom w:val="single" w:sz="4" w:space="0" w:color="auto"/>
            </w:tcBorders>
            <w:vAlign w:val="center"/>
          </w:tcPr>
          <w:p w:rsidR="00AF5831" w:rsidRPr="008272BE" w:rsidRDefault="00AF5831" w:rsidP="00AF5831">
            <w:pPr>
              <w:pStyle w:val="a4"/>
              <w:jc w:val="both"/>
              <w:rPr>
                <w:bCs/>
              </w:rPr>
            </w:pPr>
            <w:r w:rsidRPr="008272BE">
              <w:rPr>
                <w:bCs/>
              </w:rPr>
              <w:t>1</w:t>
            </w:r>
          </w:p>
        </w:tc>
      </w:tr>
      <w:tr w:rsidR="00AF5831" w:rsidRPr="0070537C" w:rsidTr="00AF5831">
        <w:trPr>
          <w:trHeight w:val="72"/>
          <w:jc w:val="center"/>
        </w:trPr>
        <w:tc>
          <w:tcPr>
            <w:tcW w:w="1254" w:type="pct"/>
            <w:vMerge w:val="restart"/>
            <w:shd w:val="clear" w:color="auto" w:fill="BFBFBF" w:themeFill="background1" w:themeFillShade="BF"/>
            <w:vAlign w:val="center"/>
          </w:tcPr>
          <w:p w:rsidR="00AF5831" w:rsidRPr="00AF5831" w:rsidRDefault="00AF5831" w:rsidP="00AF5831">
            <w:pPr>
              <w:pStyle w:val="a4"/>
              <w:rPr>
                <w:b/>
              </w:rPr>
            </w:pPr>
            <w:r w:rsidRPr="00AF5831">
              <w:rPr>
                <w:b/>
              </w:rPr>
              <w:t>Instruction</w:t>
            </w:r>
          </w:p>
        </w:tc>
        <w:tc>
          <w:tcPr>
            <w:tcW w:w="1943" w:type="pct"/>
            <w:shd w:val="clear" w:color="auto" w:fill="BFBFBF" w:themeFill="background1" w:themeFillShade="BF"/>
            <w:vAlign w:val="center"/>
          </w:tcPr>
          <w:p w:rsidR="00AF5831" w:rsidRPr="00AF5831" w:rsidRDefault="00AF5831" w:rsidP="00AF5831">
            <w:pPr>
              <w:pStyle w:val="a4"/>
              <w:rPr>
                <w:b/>
                <w:bCs/>
              </w:rPr>
            </w:pPr>
            <w:r w:rsidRPr="00AF5831">
              <w:rPr>
                <w:b/>
                <w:bCs/>
              </w:rPr>
              <w:t>Actor actions</w:t>
            </w:r>
          </w:p>
        </w:tc>
        <w:tc>
          <w:tcPr>
            <w:tcW w:w="1803" w:type="pct"/>
            <w:shd w:val="clear" w:color="auto" w:fill="BFBFBF" w:themeFill="background1" w:themeFillShade="BF"/>
            <w:vAlign w:val="center"/>
          </w:tcPr>
          <w:p w:rsidR="00AF5831" w:rsidRPr="00AF5831" w:rsidRDefault="00AF5831" w:rsidP="00AF5831">
            <w:pPr>
              <w:pStyle w:val="a4"/>
              <w:rPr>
                <w:b/>
                <w:bCs/>
              </w:rPr>
            </w:pPr>
            <w:r w:rsidRPr="00AF5831">
              <w:rPr>
                <w:b/>
                <w:bCs/>
              </w:rPr>
              <w:t>System responses</w:t>
            </w:r>
          </w:p>
        </w:tc>
      </w:tr>
      <w:tr w:rsidR="00AF5831" w:rsidRPr="0070537C" w:rsidTr="00AF5831">
        <w:trPr>
          <w:trHeight w:val="72"/>
          <w:jc w:val="center"/>
        </w:trPr>
        <w:tc>
          <w:tcPr>
            <w:tcW w:w="1254" w:type="pct"/>
            <w:vMerge/>
            <w:shd w:val="clear" w:color="auto" w:fill="BFBFBF" w:themeFill="background1" w:themeFillShade="BF"/>
            <w:vAlign w:val="center"/>
          </w:tcPr>
          <w:p w:rsidR="00AF5831" w:rsidRPr="00AF5831" w:rsidRDefault="00AF5831" w:rsidP="00AF5831">
            <w:pPr>
              <w:pStyle w:val="a4"/>
              <w:rPr>
                <w:b/>
              </w:rPr>
            </w:pPr>
          </w:p>
        </w:tc>
        <w:tc>
          <w:tcPr>
            <w:tcW w:w="1943" w:type="pct"/>
            <w:vAlign w:val="center"/>
          </w:tcPr>
          <w:p w:rsidR="00AF5831" w:rsidRPr="008272BE" w:rsidRDefault="00AF5831" w:rsidP="00AF5831">
            <w:pPr>
              <w:pStyle w:val="a4"/>
              <w:jc w:val="both"/>
              <w:rPr>
                <w:bCs/>
              </w:rPr>
            </w:pPr>
            <w:r w:rsidRPr="008272BE">
              <w:rPr>
                <w:rFonts w:hint="eastAsia"/>
                <w:bCs/>
              </w:rPr>
              <w:t>農業知識本體建立</w:t>
            </w:r>
          </w:p>
        </w:tc>
        <w:tc>
          <w:tcPr>
            <w:tcW w:w="1803" w:type="pct"/>
            <w:vAlign w:val="center"/>
          </w:tcPr>
          <w:p w:rsidR="00AF5831" w:rsidRPr="008272BE" w:rsidRDefault="00AF5831" w:rsidP="00AF5831">
            <w:pPr>
              <w:pStyle w:val="a4"/>
              <w:jc w:val="both"/>
              <w:rPr>
                <w:bCs/>
              </w:rPr>
            </w:pPr>
          </w:p>
        </w:tc>
      </w:tr>
      <w:tr w:rsidR="00AF5831" w:rsidRPr="0070537C" w:rsidTr="00AF5831">
        <w:trPr>
          <w:trHeight w:val="72"/>
          <w:jc w:val="center"/>
        </w:trPr>
        <w:tc>
          <w:tcPr>
            <w:tcW w:w="1254" w:type="pct"/>
            <w:vMerge/>
            <w:shd w:val="clear" w:color="auto" w:fill="BFBFBF" w:themeFill="background1" w:themeFillShade="BF"/>
            <w:vAlign w:val="center"/>
          </w:tcPr>
          <w:p w:rsidR="00AF5831" w:rsidRPr="00AF5831" w:rsidRDefault="00AF5831" w:rsidP="00AF5831">
            <w:pPr>
              <w:pStyle w:val="a4"/>
              <w:rPr>
                <w:b/>
              </w:rPr>
            </w:pPr>
          </w:p>
        </w:tc>
        <w:tc>
          <w:tcPr>
            <w:tcW w:w="1943" w:type="pct"/>
            <w:vAlign w:val="center"/>
          </w:tcPr>
          <w:p w:rsidR="00AF5831" w:rsidRPr="008272BE" w:rsidRDefault="00AF5831" w:rsidP="00AF5831">
            <w:pPr>
              <w:pStyle w:val="a4"/>
              <w:jc w:val="both"/>
              <w:rPr>
                <w:bCs/>
              </w:rPr>
            </w:pPr>
          </w:p>
        </w:tc>
        <w:tc>
          <w:tcPr>
            <w:tcW w:w="1803" w:type="pct"/>
            <w:vAlign w:val="center"/>
          </w:tcPr>
          <w:p w:rsidR="00AF5831" w:rsidRPr="008272BE" w:rsidRDefault="00AF5831" w:rsidP="00AF5831">
            <w:pPr>
              <w:pStyle w:val="a4"/>
              <w:jc w:val="both"/>
              <w:rPr>
                <w:bCs/>
              </w:rPr>
            </w:pPr>
            <w:r w:rsidRPr="008272BE">
              <w:rPr>
                <w:bCs/>
              </w:rPr>
              <w:t>收集各子計畫溫室感測器</w:t>
            </w:r>
          </w:p>
        </w:tc>
      </w:tr>
      <w:tr w:rsidR="00AF5831" w:rsidRPr="0070537C" w:rsidTr="00AF5831">
        <w:trPr>
          <w:trHeight w:val="72"/>
          <w:jc w:val="center"/>
        </w:trPr>
        <w:tc>
          <w:tcPr>
            <w:tcW w:w="1254" w:type="pct"/>
            <w:vMerge/>
            <w:shd w:val="clear" w:color="auto" w:fill="BFBFBF" w:themeFill="background1" w:themeFillShade="BF"/>
            <w:vAlign w:val="center"/>
          </w:tcPr>
          <w:p w:rsidR="00AF5831" w:rsidRPr="00AF5831" w:rsidRDefault="00AF5831" w:rsidP="00AF5831">
            <w:pPr>
              <w:pStyle w:val="a4"/>
              <w:rPr>
                <w:b/>
              </w:rPr>
            </w:pPr>
          </w:p>
        </w:tc>
        <w:tc>
          <w:tcPr>
            <w:tcW w:w="1943" w:type="pct"/>
            <w:vAlign w:val="center"/>
          </w:tcPr>
          <w:p w:rsidR="00AF5831" w:rsidRPr="008272BE" w:rsidRDefault="00AF5831" w:rsidP="00AF5831">
            <w:pPr>
              <w:pStyle w:val="a4"/>
              <w:jc w:val="both"/>
              <w:rPr>
                <w:bCs/>
              </w:rPr>
            </w:pPr>
          </w:p>
        </w:tc>
        <w:tc>
          <w:tcPr>
            <w:tcW w:w="1803" w:type="pct"/>
            <w:vAlign w:val="center"/>
          </w:tcPr>
          <w:p w:rsidR="00AF5831" w:rsidRPr="008272BE" w:rsidRDefault="00AF5831" w:rsidP="00AF5831">
            <w:pPr>
              <w:pStyle w:val="a4"/>
              <w:jc w:val="both"/>
              <w:rPr>
                <w:bCs/>
              </w:rPr>
            </w:pPr>
            <w:r w:rsidRPr="00B63100">
              <w:rPr>
                <w:rFonts w:hint="eastAsia"/>
                <w:bCs/>
              </w:rPr>
              <w:t>將感測資料進行註解</w:t>
            </w:r>
          </w:p>
        </w:tc>
      </w:tr>
      <w:tr w:rsidR="00AF5831" w:rsidRPr="0070537C" w:rsidTr="00AF5831">
        <w:trPr>
          <w:trHeight w:val="72"/>
          <w:jc w:val="center"/>
        </w:trPr>
        <w:tc>
          <w:tcPr>
            <w:tcW w:w="1254" w:type="pct"/>
            <w:vMerge/>
            <w:shd w:val="clear" w:color="auto" w:fill="BFBFBF" w:themeFill="background1" w:themeFillShade="BF"/>
            <w:vAlign w:val="center"/>
          </w:tcPr>
          <w:p w:rsidR="00AF5831" w:rsidRPr="00AF5831" w:rsidRDefault="00AF5831" w:rsidP="00AF5831">
            <w:pPr>
              <w:pStyle w:val="a4"/>
              <w:rPr>
                <w:b/>
              </w:rPr>
            </w:pPr>
          </w:p>
        </w:tc>
        <w:tc>
          <w:tcPr>
            <w:tcW w:w="1943" w:type="pct"/>
            <w:vAlign w:val="center"/>
          </w:tcPr>
          <w:p w:rsidR="00AF5831" w:rsidRPr="008272BE" w:rsidRDefault="00AF5831" w:rsidP="00AF5831">
            <w:pPr>
              <w:pStyle w:val="a4"/>
              <w:jc w:val="both"/>
              <w:rPr>
                <w:bCs/>
              </w:rPr>
            </w:pPr>
          </w:p>
        </w:tc>
        <w:tc>
          <w:tcPr>
            <w:tcW w:w="1803" w:type="pct"/>
            <w:vAlign w:val="center"/>
          </w:tcPr>
          <w:p w:rsidR="00AF5831" w:rsidRPr="008272BE" w:rsidRDefault="00AF5831" w:rsidP="00AF5831">
            <w:pPr>
              <w:pStyle w:val="a4"/>
              <w:jc w:val="both"/>
              <w:rPr>
                <w:bCs/>
              </w:rPr>
            </w:pPr>
            <w:r w:rsidRPr="00B63100">
              <w:rPr>
                <w:rFonts w:hint="eastAsia"/>
                <w:bCs/>
              </w:rPr>
              <w:t>並建立農業知識本體論</w:t>
            </w:r>
          </w:p>
        </w:tc>
      </w:tr>
      <w:tr w:rsidR="00AF5831" w:rsidRPr="0070537C" w:rsidTr="00AF5831">
        <w:trPr>
          <w:trHeight w:val="72"/>
          <w:jc w:val="center"/>
        </w:trPr>
        <w:tc>
          <w:tcPr>
            <w:tcW w:w="1254" w:type="pct"/>
            <w:vMerge/>
            <w:shd w:val="clear" w:color="auto" w:fill="BFBFBF" w:themeFill="background1" w:themeFillShade="BF"/>
            <w:vAlign w:val="center"/>
          </w:tcPr>
          <w:p w:rsidR="00AF5831" w:rsidRPr="00AF5831" w:rsidRDefault="00AF5831" w:rsidP="00AF5831">
            <w:pPr>
              <w:pStyle w:val="a4"/>
              <w:rPr>
                <w:b/>
              </w:rPr>
            </w:pPr>
          </w:p>
        </w:tc>
        <w:tc>
          <w:tcPr>
            <w:tcW w:w="1943" w:type="pct"/>
            <w:vAlign w:val="center"/>
          </w:tcPr>
          <w:p w:rsidR="00AF5831" w:rsidRPr="008272BE" w:rsidRDefault="00AF5831" w:rsidP="00AF5831">
            <w:pPr>
              <w:pStyle w:val="a4"/>
              <w:jc w:val="both"/>
              <w:rPr>
                <w:bCs/>
              </w:rPr>
            </w:pPr>
          </w:p>
        </w:tc>
        <w:tc>
          <w:tcPr>
            <w:tcW w:w="1803" w:type="pct"/>
            <w:vAlign w:val="center"/>
          </w:tcPr>
          <w:p w:rsidR="00AF5831" w:rsidRPr="00B63100" w:rsidRDefault="00AF5831" w:rsidP="00AF5831">
            <w:pPr>
              <w:pStyle w:val="a4"/>
              <w:jc w:val="both"/>
              <w:rPr>
                <w:bCs/>
              </w:rPr>
            </w:pPr>
            <w:r w:rsidRPr="00B63100">
              <w:rPr>
                <w:rFonts w:hint="eastAsia"/>
                <w:bCs/>
              </w:rPr>
              <w:t>尋找各異質領域之間之關聯性</w:t>
            </w:r>
          </w:p>
        </w:tc>
      </w:tr>
      <w:tr w:rsidR="00AF5831" w:rsidRPr="0070537C" w:rsidTr="00AF5831">
        <w:trPr>
          <w:trHeight w:val="72"/>
          <w:jc w:val="center"/>
        </w:trPr>
        <w:tc>
          <w:tcPr>
            <w:tcW w:w="1254" w:type="pct"/>
            <w:vMerge/>
            <w:shd w:val="clear" w:color="auto" w:fill="BFBFBF" w:themeFill="background1" w:themeFillShade="BF"/>
            <w:vAlign w:val="center"/>
          </w:tcPr>
          <w:p w:rsidR="00AF5831" w:rsidRPr="00AF5831" w:rsidRDefault="00AF5831" w:rsidP="00AF5831">
            <w:pPr>
              <w:pStyle w:val="a4"/>
              <w:rPr>
                <w:b/>
              </w:rPr>
            </w:pPr>
          </w:p>
        </w:tc>
        <w:tc>
          <w:tcPr>
            <w:tcW w:w="1943" w:type="pct"/>
            <w:vAlign w:val="center"/>
          </w:tcPr>
          <w:p w:rsidR="00AF5831" w:rsidRPr="008272BE" w:rsidRDefault="00AF5831" w:rsidP="00AF5831">
            <w:pPr>
              <w:pStyle w:val="a4"/>
              <w:jc w:val="both"/>
              <w:rPr>
                <w:bCs/>
              </w:rPr>
            </w:pPr>
          </w:p>
        </w:tc>
        <w:tc>
          <w:tcPr>
            <w:tcW w:w="1803" w:type="pct"/>
            <w:vAlign w:val="center"/>
          </w:tcPr>
          <w:p w:rsidR="00AF5831" w:rsidRPr="00B63100" w:rsidRDefault="00AF5831" w:rsidP="00AF5831">
            <w:pPr>
              <w:pStyle w:val="a4"/>
              <w:jc w:val="both"/>
              <w:rPr>
                <w:bCs/>
              </w:rPr>
            </w:pPr>
            <w:r w:rsidRPr="00B63100">
              <w:rPr>
                <w:rFonts w:hint="eastAsia"/>
                <w:bCs/>
              </w:rPr>
              <w:t>使用</w:t>
            </w:r>
            <w:proofErr w:type="gramStart"/>
            <w:r w:rsidRPr="00B63100">
              <w:rPr>
                <w:rFonts w:hint="eastAsia"/>
                <w:bCs/>
              </w:rPr>
              <w:t>複迴</w:t>
            </w:r>
            <w:proofErr w:type="gramEnd"/>
            <w:r w:rsidRPr="00B63100">
              <w:rPr>
                <w:rFonts w:hint="eastAsia"/>
                <w:bCs/>
              </w:rPr>
              <w:t>歸分析</w:t>
            </w:r>
            <w:r>
              <w:rPr>
                <w:rFonts w:hint="eastAsia"/>
                <w:bCs/>
              </w:rPr>
              <w:t>的</w:t>
            </w:r>
            <w:r w:rsidRPr="00B63100">
              <w:rPr>
                <w:rFonts w:hint="eastAsia"/>
                <w:bCs/>
              </w:rPr>
              <w:t>方式確定各</w:t>
            </w:r>
            <w:proofErr w:type="gramStart"/>
            <w:r w:rsidRPr="00B63100">
              <w:rPr>
                <w:rFonts w:hint="eastAsia"/>
                <w:bCs/>
              </w:rPr>
              <w:t>影響腎藥蘭</w:t>
            </w:r>
            <w:proofErr w:type="gramEnd"/>
            <w:r w:rsidRPr="00B63100">
              <w:rPr>
                <w:rFonts w:hint="eastAsia"/>
                <w:bCs/>
              </w:rPr>
              <w:t>生長之環境因子的權重</w:t>
            </w:r>
          </w:p>
        </w:tc>
      </w:tr>
      <w:tr w:rsidR="00AF5831" w:rsidRPr="0070537C" w:rsidTr="00AF5831">
        <w:trPr>
          <w:trHeight w:val="72"/>
          <w:jc w:val="center"/>
        </w:trPr>
        <w:tc>
          <w:tcPr>
            <w:tcW w:w="1254" w:type="pct"/>
            <w:vMerge/>
            <w:shd w:val="clear" w:color="auto" w:fill="BFBFBF" w:themeFill="background1" w:themeFillShade="BF"/>
            <w:vAlign w:val="center"/>
          </w:tcPr>
          <w:p w:rsidR="00AF5831" w:rsidRPr="00AF5831" w:rsidRDefault="00AF5831" w:rsidP="00AF5831">
            <w:pPr>
              <w:pStyle w:val="a4"/>
              <w:rPr>
                <w:b/>
              </w:rPr>
            </w:pPr>
          </w:p>
        </w:tc>
        <w:tc>
          <w:tcPr>
            <w:tcW w:w="1943" w:type="pct"/>
            <w:vAlign w:val="center"/>
          </w:tcPr>
          <w:p w:rsidR="00AF5831" w:rsidRPr="008272BE" w:rsidRDefault="00AF5831" w:rsidP="00AF5831">
            <w:pPr>
              <w:pStyle w:val="a4"/>
              <w:jc w:val="both"/>
              <w:rPr>
                <w:bCs/>
              </w:rPr>
            </w:pPr>
            <w:r w:rsidRPr="008272BE">
              <w:rPr>
                <w:bCs/>
              </w:rPr>
              <w:t>呈現本體論定出的狀態之結果</w:t>
            </w:r>
          </w:p>
        </w:tc>
        <w:tc>
          <w:tcPr>
            <w:tcW w:w="1803" w:type="pct"/>
            <w:vAlign w:val="center"/>
          </w:tcPr>
          <w:p w:rsidR="00AF5831" w:rsidRPr="008272BE" w:rsidRDefault="00AF5831" w:rsidP="00AF5831">
            <w:pPr>
              <w:pStyle w:val="a4"/>
              <w:jc w:val="both"/>
              <w:rPr>
                <w:bCs/>
              </w:rPr>
            </w:pPr>
          </w:p>
        </w:tc>
      </w:tr>
      <w:tr w:rsidR="00AF5831" w:rsidRPr="0070537C" w:rsidTr="00AF5831">
        <w:trPr>
          <w:jc w:val="center"/>
        </w:trPr>
        <w:tc>
          <w:tcPr>
            <w:tcW w:w="1254" w:type="pct"/>
            <w:shd w:val="clear" w:color="auto" w:fill="BFBFBF" w:themeFill="background1" w:themeFillShade="BF"/>
            <w:vAlign w:val="center"/>
          </w:tcPr>
          <w:p w:rsidR="00AF5831" w:rsidRPr="00AF5831" w:rsidRDefault="00AF5831" w:rsidP="00AF5831">
            <w:pPr>
              <w:pStyle w:val="a4"/>
              <w:rPr>
                <w:b/>
              </w:rPr>
            </w:pPr>
            <w:r w:rsidRPr="00AF5831">
              <w:rPr>
                <w:b/>
              </w:rPr>
              <w:t>Expected Result</w:t>
            </w:r>
          </w:p>
        </w:tc>
        <w:tc>
          <w:tcPr>
            <w:tcW w:w="3746" w:type="pct"/>
            <w:gridSpan w:val="2"/>
            <w:vAlign w:val="center"/>
          </w:tcPr>
          <w:p w:rsidR="00AF5831" w:rsidRPr="001E3CF0" w:rsidRDefault="00AF5831" w:rsidP="00AF5831">
            <w:pPr>
              <w:pStyle w:val="a4"/>
              <w:jc w:val="both"/>
              <w:rPr>
                <w:bCs/>
              </w:rPr>
            </w:pPr>
            <w:r w:rsidRPr="001E3CF0">
              <w:rPr>
                <w:rFonts w:hint="eastAsia"/>
                <w:bCs/>
              </w:rPr>
              <w:t>制定的語意</w:t>
            </w:r>
            <w:r w:rsidRPr="001E3CF0">
              <w:rPr>
                <w:bCs/>
              </w:rPr>
              <w:t>正常</w:t>
            </w:r>
            <w:r w:rsidRPr="001E3CF0">
              <w:rPr>
                <w:rFonts w:hint="eastAsia"/>
                <w:bCs/>
              </w:rPr>
              <w:t>能夠正常運作。</w:t>
            </w:r>
          </w:p>
        </w:tc>
      </w:tr>
      <w:tr w:rsidR="00AF5831" w:rsidRPr="0070537C" w:rsidTr="00AF5831">
        <w:trPr>
          <w:jc w:val="center"/>
        </w:trPr>
        <w:tc>
          <w:tcPr>
            <w:tcW w:w="1254" w:type="pct"/>
            <w:shd w:val="clear" w:color="auto" w:fill="BFBFBF" w:themeFill="background1" w:themeFillShade="BF"/>
            <w:vAlign w:val="center"/>
          </w:tcPr>
          <w:p w:rsidR="00AF5831" w:rsidRPr="00AF5831" w:rsidRDefault="00AF5831" w:rsidP="00AF5831">
            <w:pPr>
              <w:pStyle w:val="a4"/>
              <w:rPr>
                <w:b/>
              </w:rPr>
            </w:pPr>
            <w:r w:rsidRPr="00AF5831">
              <w:rPr>
                <w:b/>
              </w:rPr>
              <w:t>Cleanup</w:t>
            </w:r>
          </w:p>
        </w:tc>
        <w:tc>
          <w:tcPr>
            <w:tcW w:w="3746" w:type="pct"/>
            <w:gridSpan w:val="2"/>
            <w:vAlign w:val="center"/>
          </w:tcPr>
          <w:p w:rsidR="00AF5831" w:rsidRPr="008272BE" w:rsidRDefault="00AF5831" w:rsidP="00AF5831">
            <w:pPr>
              <w:pStyle w:val="a4"/>
              <w:jc w:val="both"/>
              <w:rPr>
                <w:bCs/>
              </w:rPr>
            </w:pPr>
            <w:r w:rsidRPr="008272BE">
              <w:rPr>
                <w:bCs/>
              </w:rPr>
              <w:t>無。</w:t>
            </w:r>
          </w:p>
        </w:tc>
      </w:tr>
    </w:tbl>
    <w:p w:rsidR="00AF5831" w:rsidRDefault="00AF5831" w:rsidP="00AF5831">
      <w:pPr>
        <w:ind w:firstLine="480"/>
        <w:rPr>
          <w:rFonts w:hint="eastAsia"/>
        </w:rPr>
      </w:pPr>
    </w:p>
    <w:p w:rsidR="00AF5831" w:rsidRPr="0070537C" w:rsidRDefault="00AF5831" w:rsidP="00AF5831">
      <w:pPr>
        <w:ind w:firstLine="480"/>
      </w:pPr>
      <w:r w:rsidRPr="0070537C">
        <w:t>目的：驗證</w:t>
      </w:r>
      <w:r w:rsidRPr="0070537C">
        <w:t>[</w:t>
      </w:r>
      <w:r>
        <w:rPr>
          <w:bCs/>
        </w:rPr>
        <w:t>DDTM</w:t>
      </w:r>
      <w:r w:rsidRPr="0070537C">
        <w:t xml:space="preserve"> -N -010]</w:t>
      </w:r>
      <w:r w:rsidRPr="0070537C">
        <w:t>需求，測試所導入之</w:t>
      </w:r>
      <w:r w:rsidRPr="0070537C">
        <w:t>oneM2M</w:t>
      </w:r>
      <w:r>
        <w:t>架構，能否處</w:t>
      </w:r>
      <w:r>
        <w:rPr>
          <w:rFonts w:hint="eastAsia"/>
        </w:rPr>
        <w:t>符合</w:t>
      </w:r>
      <w:r>
        <w:rPr>
          <w:rFonts w:hint="eastAsia"/>
        </w:rPr>
        <w:t>Q</w:t>
      </w:r>
      <w:r>
        <w:t>os</w:t>
      </w:r>
      <w:r>
        <w:rPr>
          <w:rFonts w:hint="eastAsia"/>
        </w:rPr>
        <w:t>服務基準，權衡感測器電力及資訊服務品質</w:t>
      </w:r>
      <w:r w:rsidRPr="0070537C">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3201"/>
        <w:gridCol w:w="3223"/>
      </w:tblGrid>
      <w:tr w:rsidR="00AF5831" w:rsidRPr="0070537C" w:rsidTr="00AF5831">
        <w:trPr>
          <w:jc w:val="center"/>
        </w:trPr>
        <w:tc>
          <w:tcPr>
            <w:tcW w:w="1231" w:type="pct"/>
            <w:shd w:val="clear" w:color="auto" w:fill="BFBFBF" w:themeFill="background1" w:themeFillShade="BF"/>
            <w:vAlign w:val="center"/>
          </w:tcPr>
          <w:p w:rsidR="00AF5831" w:rsidRPr="00AF5831" w:rsidRDefault="00AF5831" w:rsidP="00AF5831">
            <w:pPr>
              <w:pStyle w:val="a4"/>
              <w:rPr>
                <w:b/>
              </w:rPr>
            </w:pPr>
            <w:r w:rsidRPr="00AF5831">
              <w:rPr>
                <w:b/>
              </w:rPr>
              <w:t>Identification</w:t>
            </w:r>
          </w:p>
        </w:tc>
        <w:tc>
          <w:tcPr>
            <w:tcW w:w="3769" w:type="pct"/>
            <w:gridSpan w:val="2"/>
            <w:vAlign w:val="center"/>
          </w:tcPr>
          <w:p w:rsidR="00AF5831" w:rsidRPr="0070537C" w:rsidRDefault="00AF5831" w:rsidP="00AF5831">
            <w:pPr>
              <w:pStyle w:val="a4"/>
              <w:jc w:val="both"/>
            </w:pPr>
            <w:r>
              <w:t>AT</w:t>
            </w:r>
            <w:r>
              <w:rPr>
                <w:rFonts w:hint="eastAsia"/>
              </w:rPr>
              <w:t>2</w:t>
            </w:r>
          </w:p>
        </w:tc>
      </w:tr>
      <w:tr w:rsidR="00AF5831" w:rsidRPr="0070537C" w:rsidTr="00AF5831">
        <w:trPr>
          <w:jc w:val="center"/>
        </w:trPr>
        <w:tc>
          <w:tcPr>
            <w:tcW w:w="1231" w:type="pct"/>
            <w:shd w:val="clear" w:color="auto" w:fill="BFBFBF" w:themeFill="background1" w:themeFillShade="BF"/>
            <w:vAlign w:val="center"/>
          </w:tcPr>
          <w:p w:rsidR="00AF5831" w:rsidRPr="00AF5831" w:rsidRDefault="00AF5831" w:rsidP="00AF5831">
            <w:pPr>
              <w:pStyle w:val="a4"/>
              <w:rPr>
                <w:b/>
              </w:rPr>
            </w:pPr>
            <w:r w:rsidRPr="00AF5831">
              <w:rPr>
                <w:b/>
              </w:rPr>
              <w:t>Name</w:t>
            </w:r>
          </w:p>
        </w:tc>
        <w:tc>
          <w:tcPr>
            <w:tcW w:w="3769" w:type="pct"/>
            <w:gridSpan w:val="2"/>
            <w:vAlign w:val="center"/>
          </w:tcPr>
          <w:p w:rsidR="00AF5831" w:rsidRPr="0070537C" w:rsidRDefault="00AF5831" w:rsidP="00AF5831">
            <w:pPr>
              <w:pStyle w:val="a4"/>
              <w:jc w:val="both"/>
            </w:pPr>
            <w:r w:rsidRPr="00185671">
              <w:t>服務品質調適伺服器</w:t>
            </w:r>
            <w:r w:rsidRPr="00185671">
              <w:t>(Quality of Service Adjustment Server)</w:t>
            </w:r>
          </w:p>
        </w:tc>
      </w:tr>
      <w:tr w:rsidR="00AF5831" w:rsidRPr="0070537C" w:rsidTr="00AF5831">
        <w:trPr>
          <w:jc w:val="center"/>
        </w:trPr>
        <w:tc>
          <w:tcPr>
            <w:tcW w:w="1231" w:type="pct"/>
            <w:shd w:val="clear" w:color="auto" w:fill="BFBFBF" w:themeFill="background1" w:themeFillShade="BF"/>
            <w:vAlign w:val="center"/>
          </w:tcPr>
          <w:p w:rsidR="00AF5831" w:rsidRPr="00AF5831" w:rsidRDefault="00AF5831" w:rsidP="00AF5831">
            <w:pPr>
              <w:pStyle w:val="a4"/>
              <w:rPr>
                <w:b/>
              </w:rPr>
            </w:pPr>
            <w:r w:rsidRPr="00AF5831">
              <w:rPr>
                <w:b/>
              </w:rPr>
              <w:t>Tested Target</w:t>
            </w:r>
          </w:p>
        </w:tc>
        <w:tc>
          <w:tcPr>
            <w:tcW w:w="3769" w:type="pct"/>
            <w:gridSpan w:val="2"/>
            <w:vAlign w:val="center"/>
          </w:tcPr>
          <w:p w:rsidR="00AF5831" w:rsidRPr="0070537C" w:rsidRDefault="00AF5831" w:rsidP="00AF5831">
            <w:pPr>
              <w:pStyle w:val="a4"/>
              <w:jc w:val="both"/>
            </w:pPr>
            <w:r>
              <w:rPr>
                <w:rFonts w:hint="eastAsia"/>
              </w:rPr>
              <w:t>QSAS</w:t>
            </w:r>
            <w:r w:rsidRPr="0070537C">
              <w:t>-N -010</w:t>
            </w:r>
          </w:p>
        </w:tc>
      </w:tr>
      <w:tr w:rsidR="00AF5831" w:rsidRPr="0070537C" w:rsidTr="00AF5831">
        <w:trPr>
          <w:jc w:val="center"/>
        </w:trPr>
        <w:tc>
          <w:tcPr>
            <w:tcW w:w="1231" w:type="pct"/>
            <w:shd w:val="clear" w:color="auto" w:fill="BFBFBF" w:themeFill="background1" w:themeFillShade="BF"/>
            <w:vAlign w:val="center"/>
          </w:tcPr>
          <w:p w:rsidR="00AF5831" w:rsidRPr="00AF5831" w:rsidRDefault="00AF5831" w:rsidP="00AF5831">
            <w:pPr>
              <w:pStyle w:val="a4"/>
              <w:rPr>
                <w:b/>
              </w:rPr>
            </w:pPr>
            <w:r w:rsidRPr="00AF5831">
              <w:rPr>
                <w:b/>
              </w:rPr>
              <w:t>Reference</w:t>
            </w:r>
          </w:p>
        </w:tc>
        <w:tc>
          <w:tcPr>
            <w:tcW w:w="3769" w:type="pct"/>
            <w:gridSpan w:val="2"/>
            <w:vAlign w:val="center"/>
          </w:tcPr>
          <w:p w:rsidR="00AF5831" w:rsidRPr="0070537C" w:rsidRDefault="00AF5831" w:rsidP="00AF5831">
            <w:pPr>
              <w:pStyle w:val="a4"/>
              <w:jc w:val="both"/>
            </w:pPr>
            <w:r w:rsidRPr="0070537C">
              <w:t>[</w:t>
            </w:r>
            <w:r>
              <w:rPr>
                <w:rFonts w:hint="eastAsia"/>
              </w:rPr>
              <w:t>QSAS</w:t>
            </w:r>
            <w:r w:rsidRPr="0070537C">
              <w:t xml:space="preserve"> -N-001]</w:t>
            </w:r>
          </w:p>
          <w:p w:rsidR="00AF5831" w:rsidRPr="0070537C" w:rsidRDefault="00AF5831" w:rsidP="00AF5831">
            <w:pPr>
              <w:pStyle w:val="a4"/>
              <w:jc w:val="both"/>
            </w:pPr>
            <w:r w:rsidRPr="0070537C">
              <w:t>[</w:t>
            </w:r>
            <w:r>
              <w:rPr>
                <w:rFonts w:hint="eastAsia"/>
              </w:rPr>
              <w:t>QSAS</w:t>
            </w:r>
            <w:r w:rsidRPr="0070537C">
              <w:t xml:space="preserve"> -N-002]</w:t>
            </w:r>
          </w:p>
          <w:p w:rsidR="00AF5831" w:rsidRPr="0070537C" w:rsidRDefault="00AF5831" w:rsidP="00AF5831">
            <w:pPr>
              <w:pStyle w:val="a4"/>
              <w:jc w:val="both"/>
            </w:pPr>
            <w:r w:rsidRPr="0070537C">
              <w:t>[</w:t>
            </w:r>
            <w:r>
              <w:rPr>
                <w:rFonts w:hint="eastAsia"/>
              </w:rPr>
              <w:t>QSAS</w:t>
            </w:r>
            <w:r w:rsidRPr="0070537C">
              <w:t xml:space="preserve"> -N-003]</w:t>
            </w:r>
          </w:p>
          <w:p w:rsidR="00AF5831" w:rsidRPr="0070537C" w:rsidRDefault="00AF5831" w:rsidP="00AF5831">
            <w:pPr>
              <w:pStyle w:val="a4"/>
              <w:jc w:val="both"/>
            </w:pPr>
            <w:r w:rsidRPr="0070537C">
              <w:t>[</w:t>
            </w:r>
            <w:r>
              <w:rPr>
                <w:rFonts w:hint="eastAsia"/>
              </w:rPr>
              <w:t>QSAS</w:t>
            </w:r>
            <w:r w:rsidRPr="0070537C">
              <w:t xml:space="preserve"> -N-004]</w:t>
            </w:r>
          </w:p>
          <w:p w:rsidR="00AF5831" w:rsidRPr="0070537C" w:rsidRDefault="00AF5831" w:rsidP="00AF5831">
            <w:pPr>
              <w:pStyle w:val="a4"/>
              <w:jc w:val="both"/>
            </w:pPr>
            <w:r w:rsidRPr="0070537C">
              <w:t>[</w:t>
            </w:r>
            <w:r>
              <w:rPr>
                <w:rFonts w:hint="eastAsia"/>
              </w:rPr>
              <w:t>QSAS</w:t>
            </w:r>
            <w:r w:rsidRPr="0070537C">
              <w:t xml:space="preserve"> -N-006]</w:t>
            </w:r>
          </w:p>
          <w:p w:rsidR="00AF5831" w:rsidRPr="0070537C" w:rsidRDefault="00AF5831" w:rsidP="00AF5831">
            <w:pPr>
              <w:pStyle w:val="a4"/>
              <w:jc w:val="both"/>
            </w:pPr>
            <w:r w:rsidRPr="0070537C">
              <w:t>[</w:t>
            </w:r>
            <w:r>
              <w:rPr>
                <w:rFonts w:hint="eastAsia"/>
              </w:rPr>
              <w:t>QSAS</w:t>
            </w:r>
            <w:r w:rsidRPr="0070537C">
              <w:t xml:space="preserve"> -N-009]</w:t>
            </w:r>
          </w:p>
        </w:tc>
      </w:tr>
      <w:tr w:rsidR="00AF5831" w:rsidRPr="0070537C" w:rsidTr="00AF5831">
        <w:trPr>
          <w:jc w:val="center"/>
        </w:trPr>
        <w:tc>
          <w:tcPr>
            <w:tcW w:w="1231" w:type="pct"/>
            <w:shd w:val="clear" w:color="auto" w:fill="BFBFBF" w:themeFill="background1" w:themeFillShade="BF"/>
            <w:vAlign w:val="center"/>
          </w:tcPr>
          <w:p w:rsidR="00AF5831" w:rsidRPr="00AF5831" w:rsidRDefault="00AF5831" w:rsidP="00AF5831">
            <w:pPr>
              <w:pStyle w:val="a4"/>
              <w:rPr>
                <w:b/>
              </w:rPr>
            </w:pPr>
            <w:r w:rsidRPr="00AF5831">
              <w:rPr>
                <w:b/>
              </w:rPr>
              <w:t>Severity</w:t>
            </w:r>
          </w:p>
        </w:tc>
        <w:tc>
          <w:tcPr>
            <w:tcW w:w="3769" w:type="pct"/>
            <w:gridSpan w:val="2"/>
            <w:tcBorders>
              <w:bottom w:val="single" w:sz="4" w:space="0" w:color="auto"/>
            </w:tcBorders>
            <w:vAlign w:val="center"/>
          </w:tcPr>
          <w:p w:rsidR="00AF5831" w:rsidRPr="0070537C" w:rsidRDefault="00AF5831" w:rsidP="00AF5831">
            <w:pPr>
              <w:pStyle w:val="a4"/>
              <w:jc w:val="both"/>
            </w:pPr>
            <w:r w:rsidRPr="0070537C">
              <w:t>1</w:t>
            </w:r>
          </w:p>
        </w:tc>
      </w:tr>
      <w:tr w:rsidR="00AF5831" w:rsidRPr="0070537C" w:rsidTr="00AF5831">
        <w:trPr>
          <w:trHeight w:val="72"/>
          <w:jc w:val="center"/>
        </w:trPr>
        <w:tc>
          <w:tcPr>
            <w:tcW w:w="1231" w:type="pct"/>
            <w:vMerge w:val="restart"/>
            <w:shd w:val="clear" w:color="auto" w:fill="BFBFBF" w:themeFill="background1" w:themeFillShade="BF"/>
            <w:vAlign w:val="center"/>
          </w:tcPr>
          <w:p w:rsidR="00AF5831" w:rsidRPr="00AF5831" w:rsidRDefault="00AF5831" w:rsidP="00AF5831">
            <w:pPr>
              <w:pStyle w:val="a4"/>
              <w:rPr>
                <w:b/>
              </w:rPr>
            </w:pPr>
            <w:r w:rsidRPr="00AF5831">
              <w:rPr>
                <w:b/>
              </w:rPr>
              <w:t>Instruction</w:t>
            </w:r>
          </w:p>
        </w:tc>
        <w:tc>
          <w:tcPr>
            <w:tcW w:w="1878" w:type="pct"/>
            <w:shd w:val="clear" w:color="auto" w:fill="BFBFBF" w:themeFill="background1" w:themeFillShade="BF"/>
            <w:vAlign w:val="center"/>
          </w:tcPr>
          <w:p w:rsidR="00AF5831" w:rsidRPr="00AF5831" w:rsidRDefault="00AF5831" w:rsidP="00AF5831">
            <w:pPr>
              <w:pStyle w:val="a4"/>
              <w:rPr>
                <w:b/>
              </w:rPr>
            </w:pPr>
            <w:r w:rsidRPr="00AF5831">
              <w:rPr>
                <w:b/>
              </w:rPr>
              <w:t>Actor actions</w:t>
            </w:r>
          </w:p>
        </w:tc>
        <w:tc>
          <w:tcPr>
            <w:tcW w:w="1891" w:type="pct"/>
            <w:shd w:val="clear" w:color="auto" w:fill="BFBFBF" w:themeFill="background1" w:themeFillShade="BF"/>
            <w:vAlign w:val="center"/>
          </w:tcPr>
          <w:p w:rsidR="00AF5831" w:rsidRPr="00AF5831" w:rsidRDefault="00AF5831" w:rsidP="00AF5831">
            <w:pPr>
              <w:pStyle w:val="a4"/>
              <w:rPr>
                <w:b/>
              </w:rPr>
            </w:pPr>
            <w:r w:rsidRPr="00AF5831">
              <w:rPr>
                <w:b/>
              </w:rPr>
              <w:t>System responses</w:t>
            </w:r>
          </w:p>
        </w:tc>
      </w:tr>
      <w:tr w:rsidR="00AF5831" w:rsidRPr="0070537C" w:rsidTr="00AF5831">
        <w:trPr>
          <w:trHeight w:val="72"/>
          <w:jc w:val="center"/>
        </w:trPr>
        <w:tc>
          <w:tcPr>
            <w:tcW w:w="1231" w:type="pct"/>
            <w:vMerge/>
            <w:shd w:val="clear" w:color="auto" w:fill="BFBFBF" w:themeFill="background1" w:themeFillShade="BF"/>
            <w:vAlign w:val="center"/>
          </w:tcPr>
          <w:p w:rsidR="00AF5831" w:rsidRPr="00AF5831" w:rsidRDefault="00AF5831" w:rsidP="00AF5831">
            <w:pPr>
              <w:pStyle w:val="a4"/>
              <w:rPr>
                <w:b/>
              </w:rPr>
            </w:pPr>
          </w:p>
        </w:tc>
        <w:tc>
          <w:tcPr>
            <w:tcW w:w="1878" w:type="pct"/>
            <w:vAlign w:val="center"/>
          </w:tcPr>
          <w:p w:rsidR="00AF5831" w:rsidRPr="0070537C" w:rsidRDefault="00AF5831" w:rsidP="00AF5831">
            <w:pPr>
              <w:pStyle w:val="a4"/>
              <w:jc w:val="both"/>
            </w:pPr>
            <w:r w:rsidRPr="0070537C">
              <w:t>使用者請求服務</w:t>
            </w:r>
          </w:p>
        </w:tc>
        <w:tc>
          <w:tcPr>
            <w:tcW w:w="1891" w:type="pct"/>
            <w:vAlign w:val="center"/>
          </w:tcPr>
          <w:p w:rsidR="00AF5831" w:rsidRPr="0070537C" w:rsidRDefault="00AF5831" w:rsidP="00AF5831">
            <w:pPr>
              <w:pStyle w:val="a4"/>
              <w:jc w:val="both"/>
            </w:pPr>
          </w:p>
        </w:tc>
      </w:tr>
      <w:tr w:rsidR="00AF5831" w:rsidRPr="0070537C" w:rsidTr="00AF5831">
        <w:trPr>
          <w:trHeight w:val="72"/>
          <w:jc w:val="center"/>
        </w:trPr>
        <w:tc>
          <w:tcPr>
            <w:tcW w:w="1231" w:type="pct"/>
            <w:vMerge/>
            <w:shd w:val="clear" w:color="auto" w:fill="BFBFBF" w:themeFill="background1" w:themeFillShade="BF"/>
            <w:vAlign w:val="center"/>
          </w:tcPr>
          <w:p w:rsidR="00AF5831" w:rsidRPr="00AF5831" w:rsidRDefault="00AF5831" w:rsidP="00AF5831">
            <w:pPr>
              <w:pStyle w:val="a4"/>
              <w:rPr>
                <w:b/>
              </w:rPr>
            </w:pPr>
          </w:p>
        </w:tc>
        <w:tc>
          <w:tcPr>
            <w:tcW w:w="1878" w:type="pct"/>
            <w:vAlign w:val="center"/>
          </w:tcPr>
          <w:p w:rsidR="00AF5831" w:rsidRPr="0070537C" w:rsidRDefault="00AF5831" w:rsidP="00AF5831">
            <w:pPr>
              <w:pStyle w:val="a4"/>
              <w:jc w:val="both"/>
            </w:pPr>
          </w:p>
        </w:tc>
        <w:tc>
          <w:tcPr>
            <w:tcW w:w="1891" w:type="pct"/>
            <w:vAlign w:val="center"/>
          </w:tcPr>
          <w:p w:rsidR="00AF5831" w:rsidRPr="0070537C" w:rsidRDefault="00AF5831" w:rsidP="00AF5831">
            <w:pPr>
              <w:pStyle w:val="a4"/>
              <w:jc w:val="both"/>
            </w:pPr>
            <w:r>
              <w:rPr>
                <w:rFonts w:hint="eastAsia"/>
              </w:rPr>
              <w:t>Q</w:t>
            </w:r>
            <w:r>
              <w:t>os</w:t>
            </w:r>
            <w:r>
              <w:rPr>
                <w:rFonts w:hint="eastAsia"/>
              </w:rPr>
              <w:t>指標判斷</w:t>
            </w:r>
          </w:p>
        </w:tc>
      </w:tr>
      <w:tr w:rsidR="00AF5831" w:rsidRPr="0070537C" w:rsidTr="00AF5831">
        <w:trPr>
          <w:trHeight w:val="270"/>
          <w:jc w:val="center"/>
        </w:trPr>
        <w:tc>
          <w:tcPr>
            <w:tcW w:w="1231" w:type="pct"/>
            <w:vMerge/>
            <w:shd w:val="clear" w:color="auto" w:fill="BFBFBF" w:themeFill="background1" w:themeFillShade="BF"/>
            <w:vAlign w:val="center"/>
          </w:tcPr>
          <w:p w:rsidR="00AF5831" w:rsidRPr="00AF5831" w:rsidRDefault="00AF5831" w:rsidP="00AF5831">
            <w:pPr>
              <w:pStyle w:val="a4"/>
              <w:rPr>
                <w:b/>
              </w:rPr>
            </w:pPr>
          </w:p>
        </w:tc>
        <w:tc>
          <w:tcPr>
            <w:tcW w:w="1878" w:type="pct"/>
            <w:vAlign w:val="center"/>
          </w:tcPr>
          <w:p w:rsidR="00AF5831" w:rsidRPr="0070537C" w:rsidRDefault="00AF5831" w:rsidP="00AF5831">
            <w:pPr>
              <w:pStyle w:val="a4"/>
              <w:jc w:val="both"/>
            </w:pPr>
          </w:p>
        </w:tc>
        <w:tc>
          <w:tcPr>
            <w:tcW w:w="1891" w:type="pct"/>
            <w:shd w:val="clear" w:color="auto" w:fill="auto"/>
            <w:vAlign w:val="center"/>
          </w:tcPr>
          <w:p w:rsidR="00AF5831" w:rsidRPr="0070537C" w:rsidRDefault="00AF5831" w:rsidP="00AF5831">
            <w:pPr>
              <w:pStyle w:val="a4"/>
              <w:jc w:val="both"/>
            </w:pPr>
            <w:r>
              <w:rPr>
                <w:rFonts w:hint="eastAsia"/>
              </w:rPr>
              <w:t>動態電力調適</w:t>
            </w:r>
          </w:p>
        </w:tc>
      </w:tr>
      <w:tr w:rsidR="00AF5831" w:rsidRPr="0070537C" w:rsidTr="00AF5831">
        <w:trPr>
          <w:trHeight w:val="108"/>
          <w:jc w:val="center"/>
        </w:trPr>
        <w:tc>
          <w:tcPr>
            <w:tcW w:w="1231" w:type="pct"/>
            <w:vMerge/>
            <w:shd w:val="clear" w:color="auto" w:fill="BFBFBF" w:themeFill="background1" w:themeFillShade="BF"/>
            <w:vAlign w:val="center"/>
          </w:tcPr>
          <w:p w:rsidR="00AF5831" w:rsidRPr="00AF5831" w:rsidRDefault="00AF5831" w:rsidP="00AF5831">
            <w:pPr>
              <w:pStyle w:val="a4"/>
              <w:rPr>
                <w:b/>
              </w:rPr>
            </w:pPr>
          </w:p>
        </w:tc>
        <w:tc>
          <w:tcPr>
            <w:tcW w:w="1878" w:type="pct"/>
            <w:shd w:val="clear" w:color="auto" w:fill="auto"/>
            <w:vAlign w:val="center"/>
          </w:tcPr>
          <w:p w:rsidR="00AF5831" w:rsidRPr="0070537C" w:rsidRDefault="00AF5831" w:rsidP="00AF5831">
            <w:pPr>
              <w:pStyle w:val="a4"/>
              <w:jc w:val="both"/>
            </w:pPr>
          </w:p>
        </w:tc>
        <w:tc>
          <w:tcPr>
            <w:tcW w:w="1891" w:type="pct"/>
            <w:shd w:val="clear" w:color="auto" w:fill="auto"/>
            <w:vAlign w:val="center"/>
          </w:tcPr>
          <w:p w:rsidR="00AF5831" w:rsidRPr="0070537C" w:rsidRDefault="00AF5831" w:rsidP="00AF5831">
            <w:pPr>
              <w:pStyle w:val="a4"/>
              <w:jc w:val="both"/>
            </w:pPr>
            <w:r>
              <w:rPr>
                <w:rFonts w:hint="eastAsia"/>
              </w:rPr>
              <w:t>避免重複傳送機制</w:t>
            </w:r>
          </w:p>
        </w:tc>
      </w:tr>
      <w:tr w:rsidR="00AF5831" w:rsidRPr="0070537C" w:rsidTr="00AF5831">
        <w:trPr>
          <w:trHeight w:val="108"/>
          <w:jc w:val="center"/>
        </w:trPr>
        <w:tc>
          <w:tcPr>
            <w:tcW w:w="1231" w:type="pct"/>
            <w:vMerge/>
            <w:shd w:val="clear" w:color="auto" w:fill="BFBFBF" w:themeFill="background1" w:themeFillShade="BF"/>
            <w:vAlign w:val="center"/>
          </w:tcPr>
          <w:p w:rsidR="00AF5831" w:rsidRPr="00AF5831" w:rsidRDefault="00AF5831" w:rsidP="00AF5831">
            <w:pPr>
              <w:pStyle w:val="a4"/>
              <w:rPr>
                <w:b/>
              </w:rPr>
            </w:pPr>
          </w:p>
        </w:tc>
        <w:tc>
          <w:tcPr>
            <w:tcW w:w="1878" w:type="pct"/>
            <w:shd w:val="clear" w:color="auto" w:fill="auto"/>
            <w:vAlign w:val="center"/>
          </w:tcPr>
          <w:p w:rsidR="00AF5831" w:rsidRPr="0070537C" w:rsidRDefault="00AF5831" w:rsidP="00AF5831">
            <w:pPr>
              <w:pStyle w:val="a4"/>
              <w:jc w:val="both"/>
            </w:pPr>
            <w:r w:rsidRPr="0070537C">
              <w:t>獲得服務資訊</w:t>
            </w:r>
          </w:p>
        </w:tc>
        <w:tc>
          <w:tcPr>
            <w:tcW w:w="1891" w:type="pct"/>
            <w:shd w:val="clear" w:color="auto" w:fill="auto"/>
            <w:vAlign w:val="center"/>
          </w:tcPr>
          <w:p w:rsidR="00AF5831" w:rsidRPr="0070537C" w:rsidRDefault="00AF5831" w:rsidP="00AF5831">
            <w:pPr>
              <w:pStyle w:val="a4"/>
              <w:jc w:val="both"/>
            </w:pPr>
          </w:p>
        </w:tc>
      </w:tr>
      <w:tr w:rsidR="00AF5831" w:rsidRPr="0070537C" w:rsidTr="00AF5831">
        <w:trPr>
          <w:jc w:val="center"/>
        </w:trPr>
        <w:tc>
          <w:tcPr>
            <w:tcW w:w="1231" w:type="pct"/>
            <w:shd w:val="clear" w:color="auto" w:fill="BFBFBF" w:themeFill="background1" w:themeFillShade="BF"/>
            <w:vAlign w:val="center"/>
          </w:tcPr>
          <w:p w:rsidR="00AF5831" w:rsidRPr="00AF5831" w:rsidRDefault="00AF5831" w:rsidP="00AF5831">
            <w:pPr>
              <w:pStyle w:val="a4"/>
              <w:rPr>
                <w:b/>
              </w:rPr>
            </w:pPr>
            <w:r w:rsidRPr="00AF5831">
              <w:rPr>
                <w:b/>
              </w:rPr>
              <w:t>Expected Result</w:t>
            </w:r>
          </w:p>
        </w:tc>
        <w:tc>
          <w:tcPr>
            <w:tcW w:w="3769" w:type="pct"/>
            <w:gridSpan w:val="2"/>
            <w:vAlign w:val="center"/>
          </w:tcPr>
          <w:p w:rsidR="00AF5831" w:rsidRPr="0070537C" w:rsidRDefault="00AF5831" w:rsidP="00AF5831">
            <w:pPr>
              <w:pStyle w:val="a4"/>
              <w:jc w:val="both"/>
            </w:pPr>
            <w:r w:rsidRPr="0070537C">
              <w:rPr>
                <w:bCs/>
              </w:rPr>
              <w:t>系統可</w:t>
            </w:r>
            <w:proofErr w:type="gramStart"/>
            <w:r w:rsidRPr="0070537C">
              <w:rPr>
                <w:bCs/>
              </w:rPr>
              <w:t>主動推撥使用者</w:t>
            </w:r>
            <w:proofErr w:type="gramEnd"/>
            <w:r w:rsidRPr="0070537C">
              <w:rPr>
                <w:bCs/>
              </w:rPr>
              <w:t>感興趣之資料，也可要求其他資料。</w:t>
            </w:r>
          </w:p>
        </w:tc>
      </w:tr>
      <w:tr w:rsidR="00AF5831" w:rsidRPr="0070537C" w:rsidTr="00AF5831">
        <w:trPr>
          <w:jc w:val="center"/>
        </w:trPr>
        <w:tc>
          <w:tcPr>
            <w:tcW w:w="1231" w:type="pct"/>
            <w:shd w:val="clear" w:color="auto" w:fill="BFBFBF" w:themeFill="background1" w:themeFillShade="BF"/>
            <w:vAlign w:val="center"/>
          </w:tcPr>
          <w:p w:rsidR="00AF5831" w:rsidRPr="00AF5831" w:rsidRDefault="00AF5831" w:rsidP="00AF5831">
            <w:pPr>
              <w:pStyle w:val="a4"/>
              <w:rPr>
                <w:b/>
              </w:rPr>
            </w:pPr>
            <w:r w:rsidRPr="00AF5831">
              <w:rPr>
                <w:b/>
              </w:rPr>
              <w:t>Cleanup</w:t>
            </w:r>
          </w:p>
        </w:tc>
        <w:tc>
          <w:tcPr>
            <w:tcW w:w="3769" w:type="pct"/>
            <w:gridSpan w:val="2"/>
            <w:vAlign w:val="center"/>
          </w:tcPr>
          <w:p w:rsidR="00AF5831" w:rsidRPr="0070537C" w:rsidRDefault="00AF5831" w:rsidP="00AF5831">
            <w:pPr>
              <w:pStyle w:val="a4"/>
              <w:jc w:val="both"/>
            </w:pPr>
            <w:r w:rsidRPr="0070537C">
              <w:t>無。</w:t>
            </w:r>
          </w:p>
        </w:tc>
      </w:tr>
    </w:tbl>
    <w:p w:rsidR="00AF5831" w:rsidRDefault="00AF5831" w:rsidP="00AF5831">
      <w:pPr>
        <w:pStyle w:val="a7"/>
        <w:ind w:leftChars="0" w:left="0" w:firstLine="480"/>
        <w:rPr>
          <w:rFonts w:hint="eastAsia"/>
        </w:rPr>
      </w:pPr>
    </w:p>
    <w:p w:rsidR="00AF5831" w:rsidRPr="0070537C" w:rsidRDefault="00AF5831" w:rsidP="00AF5831">
      <w:pPr>
        <w:ind w:firstLine="480"/>
      </w:pPr>
      <w:r w:rsidRPr="0070537C">
        <w:t>目的：驗證</w:t>
      </w:r>
      <w:r w:rsidRPr="0070537C">
        <w:t>[</w:t>
      </w:r>
      <w:r>
        <w:t>CTM-N-00</w:t>
      </w:r>
      <w:r>
        <w:rPr>
          <w:rFonts w:hint="eastAsia"/>
        </w:rPr>
        <w:t>3</w:t>
      </w:r>
      <w:r w:rsidRPr="0070537C">
        <w:t>]</w:t>
      </w:r>
      <w:r w:rsidRPr="0070537C">
        <w:t>需求，測試</w:t>
      </w:r>
      <w:r>
        <w:rPr>
          <w:rFonts w:hint="eastAsia"/>
        </w:rPr>
        <w:t>使用者在新增完物件後，系統能否抓取圖像大小及</w:t>
      </w:r>
      <w:r>
        <w:rPr>
          <w:rFonts w:hint="eastAsia"/>
        </w:rPr>
        <w:t>CCD</w:t>
      </w:r>
      <w:r>
        <w:rPr>
          <w:rFonts w:hint="eastAsia"/>
        </w:rPr>
        <w:t>參數來去得知物件在圖像中哪</w:t>
      </w:r>
      <w:proofErr w:type="gramStart"/>
      <w:r>
        <w:rPr>
          <w:rFonts w:hint="eastAsia"/>
        </w:rPr>
        <w:t>個</w:t>
      </w:r>
      <w:proofErr w:type="gramEnd"/>
      <w:r>
        <w:rPr>
          <w:rFonts w:hint="eastAsia"/>
        </w:rPr>
        <w:t>2D</w:t>
      </w:r>
      <w:r>
        <w:rPr>
          <w:rFonts w:hint="eastAsia"/>
        </w:rPr>
        <w:t>環境區域上。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0"/>
        <w:gridCol w:w="3250"/>
        <w:gridCol w:w="3162"/>
      </w:tblGrid>
      <w:tr w:rsidR="00AF5831" w:rsidRPr="0070537C"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Identification</w:t>
            </w:r>
          </w:p>
        </w:tc>
        <w:tc>
          <w:tcPr>
            <w:tcW w:w="3762" w:type="pct"/>
            <w:gridSpan w:val="2"/>
            <w:vAlign w:val="center"/>
          </w:tcPr>
          <w:p w:rsidR="00AF5831" w:rsidRPr="0070537C" w:rsidRDefault="00AF5831" w:rsidP="00AF5831">
            <w:pPr>
              <w:pStyle w:val="a4"/>
              <w:jc w:val="both"/>
            </w:pPr>
            <w:r w:rsidRPr="0070537C">
              <w:t>AT2</w:t>
            </w:r>
          </w:p>
        </w:tc>
      </w:tr>
      <w:tr w:rsidR="00AF5831" w:rsidRPr="0070537C"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Name</w:t>
            </w:r>
          </w:p>
        </w:tc>
        <w:tc>
          <w:tcPr>
            <w:tcW w:w="3762" w:type="pct"/>
            <w:gridSpan w:val="2"/>
            <w:vAlign w:val="center"/>
          </w:tcPr>
          <w:p w:rsidR="00AF5831" w:rsidRPr="0070537C" w:rsidRDefault="00AF5831" w:rsidP="00AF5831">
            <w:pPr>
              <w:pStyle w:val="a4"/>
              <w:jc w:val="both"/>
            </w:pPr>
            <w:r w:rsidRPr="00EF5BA3">
              <w:rPr>
                <w:rFonts w:hint="eastAsia"/>
              </w:rPr>
              <w:t>座標轉換</w:t>
            </w:r>
          </w:p>
        </w:tc>
      </w:tr>
      <w:tr w:rsidR="00AF5831" w:rsidRPr="0070537C"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Tested Target</w:t>
            </w:r>
          </w:p>
        </w:tc>
        <w:tc>
          <w:tcPr>
            <w:tcW w:w="3762" w:type="pct"/>
            <w:gridSpan w:val="2"/>
            <w:vAlign w:val="center"/>
          </w:tcPr>
          <w:p w:rsidR="00AF5831" w:rsidRPr="0070537C" w:rsidRDefault="00AF5831" w:rsidP="00AF5831">
            <w:pPr>
              <w:pStyle w:val="a4"/>
              <w:jc w:val="both"/>
            </w:pPr>
            <w:r w:rsidRPr="0070537C">
              <w:t>依</w:t>
            </w:r>
            <w:r>
              <w:rPr>
                <w:rFonts w:hint="eastAsia"/>
              </w:rPr>
              <w:t>據圖像大小並匯入</w:t>
            </w:r>
            <w:r>
              <w:rPr>
                <w:rFonts w:hint="eastAsia"/>
              </w:rPr>
              <w:t>CCD</w:t>
            </w:r>
            <w:r>
              <w:rPr>
                <w:rFonts w:hint="eastAsia"/>
              </w:rPr>
              <w:t>相關參數及位置，綜合計算並整理視覺差距，將圖像重疊區投射至相對位置。</w:t>
            </w:r>
          </w:p>
        </w:tc>
      </w:tr>
      <w:tr w:rsidR="00AF5831" w:rsidRPr="0070537C"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Reference</w:t>
            </w:r>
          </w:p>
        </w:tc>
        <w:tc>
          <w:tcPr>
            <w:tcW w:w="3762" w:type="pct"/>
            <w:gridSpan w:val="2"/>
            <w:vAlign w:val="center"/>
          </w:tcPr>
          <w:p w:rsidR="00AF5831" w:rsidRPr="0070537C" w:rsidRDefault="00AF5831" w:rsidP="00AF5831">
            <w:pPr>
              <w:pStyle w:val="a4"/>
              <w:jc w:val="both"/>
            </w:pPr>
            <w:r w:rsidRPr="0070537C">
              <w:t>[</w:t>
            </w:r>
            <w:r>
              <w:t>CTM-N-00</w:t>
            </w:r>
            <w:r>
              <w:rPr>
                <w:rFonts w:hint="eastAsia"/>
              </w:rPr>
              <w:t>4</w:t>
            </w:r>
            <w:r w:rsidRPr="0070537C">
              <w:t>]</w:t>
            </w:r>
          </w:p>
          <w:p w:rsidR="00AF5831" w:rsidRPr="0070537C" w:rsidRDefault="00AF5831" w:rsidP="00AF5831">
            <w:pPr>
              <w:pStyle w:val="a4"/>
              <w:jc w:val="both"/>
            </w:pPr>
            <w:r w:rsidRPr="0070537C">
              <w:t>[</w:t>
            </w:r>
            <w:r>
              <w:t>CTM-N-00</w:t>
            </w:r>
            <w:r>
              <w:rPr>
                <w:rFonts w:hint="eastAsia"/>
              </w:rPr>
              <w:t>5</w:t>
            </w:r>
            <w:r w:rsidRPr="0070537C">
              <w:t>]</w:t>
            </w:r>
          </w:p>
        </w:tc>
      </w:tr>
      <w:tr w:rsidR="00AF5831" w:rsidRPr="0070537C"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Severity</w:t>
            </w:r>
          </w:p>
        </w:tc>
        <w:tc>
          <w:tcPr>
            <w:tcW w:w="3762" w:type="pct"/>
            <w:gridSpan w:val="2"/>
            <w:tcBorders>
              <w:bottom w:val="single" w:sz="4" w:space="0" w:color="auto"/>
            </w:tcBorders>
            <w:vAlign w:val="center"/>
          </w:tcPr>
          <w:p w:rsidR="00AF5831" w:rsidRPr="0070537C" w:rsidRDefault="00AF5831" w:rsidP="00AF5831">
            <w:pPr>
              <w:pStyle w:val="a4"/>
              <w:jc w:val="both"/>
            </w:pPr>
            <w:r w:rsidRPr="0070537C">
              <w:t>1</w:t>
            </w:r>
          </w:p>
        </w:tc>
      </w:tr>
      <w:tr w:rsidR="00AF5831" w:rsidRPr="0070537C" w:rsidTr="00AF5831">
        <w:trPr>
          <w:trHeight w:val="72"/>
          <w:jc w:val="center"/>
        </w:trPr>
        <w:tc>
          <w:tcPr>
            <w:tcW w:w="1238" w:type="pct"/>
            <w:vMerge w:val="restart"/>
            <w:shd w:val="clear" w:color="auto" w:fill="BFBFBF" w:themeFill="background1" w:themeFillShade="BF"/>
            <w:vAlign w:val="center"/>
          </w:tcPr>
          <w:p w:rsidR="00AF5831" w:rsidRPr="00AF5831" w:rsidRDefault="00AF5831" w:rsidP="00AF5831">
            <w:pPr>
              <w:pStyle w:val="a4"/>
              <w:rPr>
                <w:b/>
              </w:rPr>
            </w:pPr>
            <w:r w:rsidRPr="00AF5831">
              <w:rPr>
                <w:b/>
              </w:rPr>
              <w:t>Instruction</w:t>
            </w:r>
          </w:p>
        </w:tc>
        <w:tc>
          <w:tcPr>
            <w:tcW w:w="1907" w:type="pct"/>
            <w:shd w:val="clear" w:color="auto" w:fill="BFBFBF" w:themeFill="background1" w:themeFillShade="BF"/>
            <w:vAlign w:val="center"/>
          </w:tcPr>
          <w:p w:rsidR="00AF5831" w:rsidRPr="00AF5831" w:rsidRDefault="00AF5831" w:rsidP="00AF5831">
            <w:pPr>
              <w:pStyle w:val="a4"/>
              <w:rPr>
                <w:b/>
              </w:rPr>
            </w:pPr>
            <w:r w:rsidRPr="00AF5831">
              <w:rPr>
                <w:b/>
              </w:rPr>
              <w:t>Actor actions</w:t>
            </w:r>
          </w:p>
        </w:tc>
        <w:tc>
          <w:tcPr>
            <w:tcW w:w="1855" w:type="pct"/>
            <w:shd w:val="clear" w:color="auto" w:fill="BFBFBF" w:themeFill="background1" w:themeFillShade="BF"/>
            <w:vAlign w:val="center"/>
          </w:tcPr>
          <w:p w:rsidR="00AF5831" w:rsidRPr="00AF5831" w:rsidRDefault="00AF5831" w:rsidP="00AF5831">
            <w:pPr>
              <w:pStyle w:val="a4"/>
              <w:rPr>
                <w:b/>
              </w:rPr>
            </w:pPr>
            <w:r w:rsidRPr="00AF5831">
              <w:rPr>
                <w:b/>
              </w:rPr>
              <w:t>System responses</w:t>
            </w:r>
          </w:p>
        </w:tc>
      </w:tr>
      <w:tr w:rsidR="00AF5831" w:rsidRPr="0070537C" w:rsidTr="00AF5831">
        <w:trPr>
          <w:trHeight w:val="72"/>
          <w:jc w:val="center"/>
        </w:trPr>
        <w:tc>
          <w:tcPr>
            <w:tcW w:w="1238" w:type="pct"/>
            <w:vMerge/>
            <w:shd w:val="clear" w:color="auto" w:fill="BFBFBF" w:themeFill="background1" w:themeFillShade="BF"/>
            <w:vAlign w:val="center"/>
          </w:tcPr>
          <w:p w:rsidR="00AF5831" w:rsidRPr="00AF5831" w:rsidRDefault="00AF5831" w:rsidP="00AF5831">
            <w:pPr>
              <w:pStyle w:val="a4"/>
              <w:rPr>
                <w:b/>
              </w:rPr>
            </w:pPr>
          </w:p>
        </w:tc>
        <w:tc>
          <w:tcPr>
            <w:tcW w:w="1907" w:type="pct"/>
            <w:vAlign w:val="center"/>
          </w:tcPr>
          <w:p w:rsidR="00AF5831" w:rsidRPr="0070537C" w:rsidRDefault="00AF5831" w:rsidP="00AF5831">
            <w:pPr>
              <w:pStyle w:val="a4"/>
              <w:jc w:val="both"/>
            </w:pPr>
            <w:r w:rsidRPr="0070537C">
              <w:t>使用者啟動系統</w:t>
            </w:r>
            <w:r>
              <w:rPr>
                <w:rFonts w:hint="eastAsia"/>
              </w:rPr>
              <w:t>校正功能</w:t>
            </w:r>
          </w:p>
        </w:tc>
        <w:tc>
          <w:tcPr>
            <w:tcW w:w="1855" w:type="pct"/>
            <w:vAlign w:val="center"/>
          </w:tcPr>
          <w:p w:rsidR="00AF5831" w:rsidRPr="0070537C" w:rsidRDefault="00AF5831" w:rsidP="00AF5831">
            <w:pPr>
              <w:pStyle w:val="a4"/>
              <w:jc w:val="both"/>
            </w:pPr>
          </w:p>
        </w:tc>
      </w:tr>
      <w:tr w:rsidR="00AF5831" w:rsidRPr="0070537C" w:rsidTr="00AF5831">
        <w:trPr>
          <w:trHeight w:val="72"/>
          <w:jc w:val="center"/>
        </w:trPr>
        <w:tc>
          <w:tcPr>
            <w:tcW w:w="1238" w:type="pct"/>
            <w:vMerge/>
            <w:shd w:val="clear" w:color="auto" w:fill="BFBFBF" w:themeFill="background1" w:themeFillShade="BF"/>
            <w:vAlign w:val="center"/>
          </w:tcPr>
          <w:p w:rsidR="00AF5831" w:rsidRPr="00AF5831" w:rsidRDefault="00AF5831" w:rsidP="00AF5831">
            <w:pPr>
              <w:pStyle w:val="a4"/>
              <w:rPr>
                <w:b/>
              </w:rPr>
            </w:pPr>
          </w:p>
        </w:tc>
        <w:tc>
          <w:tcPr>
            <w:tcW w:w="1907" w:type="pct"/>
            <w:vAlign w:val="center"/>
          </w:tcPr>
          <w:p w:rsidR="00AF5831" w:rsidRPr="0070537C" w:rsidRDefault="00AF5831" w:rsidP="00AF5831">
            <w:pPr>
              <w:pStyle w:val="a4"/>
              <w:jc w:val="both"/>
            </w:pPr>
          </w:p>
        </w:tc>
        <w:tc>
          <w:tcPr>
            <w:tcW w:w="1855" w:type="pct"/>
            <w:vAlign w:val="center"/>
          </w:tcPr>
          <w:p w:rsidR="00AF5831" w:rsidRPr="0070537C" w:rsidRDefault="00AF5831" w:rsidP="00AF5831">
            <w:pPr>
              <w:pStyle w:val="a4"/>
              <w:jc w:val="both"/>
            </w:pPr>
            <w:r w:rsidRPr="0070537C">
              <w:t>系統依據</w:t>
            </w:r>
            <w:r>
              <w:rPr>
                <w:rFonts w:hint="eastAsia"/>
              </w:rPr>
              <w:t>物件相對點位及各項參數傳至後台計算</w:t>
            </w:r>
          </w:p>
        </w:tc>
      </w:tr>
      <w:tr w:rsidR="00AF5831" w:rsidRPr="0070537C" w:rsidTr="00AF5831">
        <w:trPr>
          <w:trHeight w:val="270"/>
          <w:jc w:val="center"/>
        </w:trPr>
        <w:tc>
          <w:tcPr>
            <w:tcW w:w="1238" w:type="pct"/>
            <w:vMerge/>
            <w:shd w:val="clear" w:color="auto" w:fill="BFBFBF" w:themeFill="background1" w:themeFillShade="BF"/>
            <w:vAlign w:val="center"/>
          </w:tcPr>
          <w:p w:rsidR="00AF5831" w:rsidRPr="00AF5831" w:rsidRDefault="00AF5831" w:rsidP="00AF5831">
            <w:pPr>
              <w:pStyle w:val="a4"/>
              <w:rPr>
                <w:b/>
              </w:rPr>
            </w:pPr>
          </w:p>
        </w:tc>
        <w:tc>
          <w:tcPr>
            <w:tcW w:w="1907" w:type="pct"/>
            <w:vAlign w:val="center"/>
          </w:tcPr>
          <w:p w:rsidR="00AF5831" w:rsidRPr="0070537C" w:rsidRDefault="00AF5831" w:rsidP="00AF5831">
            <w:pPr>
              <w:pStyle w:val="a4"/>
              <w:jc w:val="both"/>
            </w:pPr>
          </w:p>
        </w:tc>
        <w:tc>
          <w:tcPr>
            <w:tcW w:w="1855" w:type="pct"/>
            <w:shd w:val="clear" w:color="auto" w:fill="auto"/>
            <w:vAlign w:val="center"/>
          </w:tcPr>
          <w:p w:rsidR="00AF5831" w:rsidRPr="0070537C" w:rsidRDefault="00AF5831" w:rsidP="00AF5831">
            <w:pPr>
              <w:pStyle w:val="a4"/>
              <w:jc w:val="both"/>
            </w:pPr>
            <w:r>
              <w:t>將</w:t>
            </w:r>
            <w:r>
              <w:rPr>
                <w:rFonts w:hint="eastAsia"/>
              </w:rPr>
              <w:t>物件圖像的重疊區投射在相對位置上</w:t>
            </w:r>
          </w:p>
        </w:tc>
      </w:tr>
      <w:tr w:rsidR="00AF5831" w:rsidRPr="0070537C"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Expected Result</w:t>
            </w:r>
          </w:p>
        </w:tc>
        <w:tc>
          <w:tcPr>
            <w:tcW w:w="3762" w:type="pct"/>
            <w:gridSpan w:val="2"/>
            <w:vAlign w:val="center"/>
          </w:tcPr>
          <w:p w:rsidR="00AF5831" w:rsidRPr="0070537C" w:rsidRDefault="00AF5831" w:rsidP="00AF5831">
            <w:pPr>
              <w:pStyle w:val="a4"/>
              <w:jc w:val="both"/>
            </w:pPr>
            <w:r w:rsidRPr="0070537C">
              <w:rPr>
                <w:bCs/>
              </w:rPr>
              <w:t>依據</w:t>
            </w:r>
            <w:r>
              <w:rPr>
                <w:rFonts w:hint="eastAsia"/>
                <w:bCs/>
              </w:rPr>
              <w:t>物件在圖像上的位置，利用檢測點及矩陣計算得知正確的圖像上的物件座標</w:t>
            </w:r>
            <w:r w:rsidRPr="0070537C">
              <w:rPr>
                <w:bCs/>
              </w:rPr>
              <w:t>。</w:t>
            </w:r>
          </w:p>
        </w:tc>
      </w:tr>
      <w:tr w:rsidR="00AF5831" w:rsidRPr="0070537C"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Cleanup</w:t>
            </w:r>
          </w:p>
        </w:tc>
        <w:tc>
          <w:tcPr>
            <w:tcW w:w="3762" w:type="pct"/>
            <w:gridSpan w:val="2"/>
            <w:vAlign w:val="center"/>
          </w:tcPr>
          <w:p w:rsidR="00AF5831" w:rsidRPr="0070537C" w:rsidRDefault="00AF5831" w:rsidP="00AF5831">
            <w:pPr>
              <w:pStyle w:val="a4"/>
              <w:jc w:val="both"/>
            </w:pPr>
            <w:r w:rsidRPr="0070537C">
              <w:t>無。</w:t>
            </w:r>
          </w:p>
        </w:tc>
      </w:tr>
    </w:tbl>
    <w:p w:rsidR="00AF5831" w:rsidRPr="00313F19" w:rsidRDefault="00AF5831" w:rsidP="00AF5831">
      <w:pPr>
        <w:ind w:firstLine="480"/>
      </w:pPr>
      <w:r w:rsidRPr="00313F19">
        <w:lastRenderedPageBreak/>
        <w:t>目的：驗證</w:t>
      </w:r>
      <w:r w:rsidRPr="00313F19">
        <w:t>[</w:t>
      </w:r>
      <w:r w:rsidRPr="00313F19">
        <w:rPr>
          <w:rFonts w:hint="eastAsia"/>
        </w:rPr>
        <w:t>GCMA</w:t>
      </w:r>
      <w:r w:rsidRPr="00313F19">
        <w:t xml:space="preserve"> </w:t>
      </w:r>
      <w:proofErr w:type="gramStart"/>
      <w:r w:rsidRPr="00313F19">
        <w:t>–</w:t>
      </w:r>
      <w:proofErr w:type="gramEnd"/>
      <w:r w:rsidRPr="00313F19">
        <w:t>N-00</w:t>
      </w:r>
      <w:r w:rsidRPr="00313F19">
        <w:rPr>
          <w:rFonts w:hint="eastAsia"/>
        </w:rPr>
        <w:t>1</w:t>
      </w:r>
      <w:r w:rsidRPr="00313F19">
        <w:t>]</w:t>
      </w:r>
      <w:r w:rsidRPr="00313F19">
        <w:t>需求，</w:t>
      </w:r>
      <w:r w:rsidRPr="00313F19">
        <w:rPr>
          <w:rFonts w:hint="eastAsia"/>
        </w:rPr>
        <w:t>測試適當</w:t>
      </w:r>
      <w:proofErr w:type="gramStart"/>
      <w:r w:rsidRPr="00313F19">
        <w:rPr>
          <w:rFonts w:hint="eastAsia"/>
        </w:rPr>
        <w:t>的網格大小</w:t>
      </w:r>
      <w:proofErr w:type="gramEnd"/>
      <w:r w:rsidRPr="00313F19">
        <w:rPr>
          <w:rFonts w:hint="eastAsia"/>
        </w:rPr>
        <w:t>及最佳推估農業氣象的氣象站範圍。</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0"/>
        <w:gridCol w:w="3170"/>
        <w:gridCol w:w="3242"/>
      </w:tblGrid>
      <w:tr w:rsidR="00AF5831" w:rsidRPr="00313F19"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Identification</w:t>
            </w:r>
          </w:p>
        </w:tc>
        <w:tc>
          <w:tcPr>
            <w:tcW w:w="3762" w:type="pct"/>
            <w:gridSpan w:val="2"/>
            <w:vAlign w:val="center"/>
          </w:tcPr>
          <w:p w:rsidR="00AF5831" w:rsidRPr="00313F19" w:rsidRDefault="00AF5831" w:rsidP="00AF5831">
            <w:pPr>
              <w:pStyle w:val="a4"/>
              <w:jc w:val="both"/>
            </w:pPr>
            <w:r w:rsidRPr="00313F19">
              <w:t>AT</w:t>
            </w:r>
            <w:r w:rsidRPr="00313F19">
              <w:rPr>
                <w:rFonts w:hint="eastAsia"/>
              </w:rPr>
              <w:t>2</w:t>
            </w:r>
          </w:p>
        </w:tc>
      </w:tr>
      <w:tr w:rsidR="00AF5831" w:rsidRPr="00313F19"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Name</w:t>
            </w:r>
          </w:p>
        </w:tc>
        <w:tc>
          <w:tcPr>
            <w:tcW w:w="3762" w:type="pct"/>
            <w:gridSpan w:val="2"/>
            <w:vAlign w:val="center"/>
          </w:tcPr>
          <w:p w:rsidR="00AF5831" w:rsidRPr="00313F19" w:rsidRDefault="00AF5831" w:rsidP="00AF5831">
            <w:pPr>
              <w:pStyle w:val="a4"/>
              <w:jc w:val="both"/>
            </w:pPr>
            <w:r w:rsidRPr="00313F19">
              <w:rPr>
                <w:rFonts w:hint="eastAsia"/>
              </w:rPr>
              <w:t>農業</w:t>
            </w:r>
            <w:proofErr w:type="gramStart"/>
            <w:r w:rsidRPr="00313F19">
              <w:rPr>
                <w:rFonts w:hint="eastAsia"/>
              </w:rPr>
              <w:t>氣象網格分</w:t>
            </w:r>
            <w:proofErr w:type="gramEnd"/>
            <w:r w:rsidRPr="00313F19">
              <w:rPr>
                <w:rFonts w:hint="eastAsia"/>
              </w:rPr>
              <w:t>群模組</w:t>
            </w:r>
          </w:p>
        </w:tc>
      </w:tr>
      <w:tr w:rsidR="00AF5831" w:rsidRPr="00313F19"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Tested Target</w:t>
            </w:r>
          </w:p>
        </w:tc>
        <w:tc>
          <w:tcPr>
            <w:tcW w:w="3762" w:type="pct"/>
            <w:gridSpan w:val="2"/>
            <w:vAlign w:val="center"/>
          </w:tcPr>
          <w:p w:rsidR="00AF5831" w:rsidRPr="00313F19" w:rsidRDefault="00AF5831" w:rsidP="00AF5831">
            <w:pPr>
              <w:pStyle w:val="a4"/>
              <w:jc w:val="both"/>
            </w:pPr>
            <w:r w:rsidRPr="00313F19">
              <w:rPr>
                <w:rFonts w:hint="eastAsia"/>
              </w:rPr>
              <w:t>GCMA</w:t>
            </w:r>
            <w:r w:rsidRPr="00313F19">
              <w:t xml:space="preserve"> –N-00</w:t>
            </w:r>
            <w:r w:rsidRPr="00313F19">
              <w:rPr>
                <w:rFonts w:hint="eastAsia"/>
              </w:rPr>
              <w:t>1</w:t>
            </w:r>
          </w:p>
        </w:tc>
      </w:tr>
      <w:tr w:rsidR="00AF5831" w:rsidRPr="00313F19"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Reference</w:t>
            </w:r>
          </w:p>
        </w:tc>
        <w:tc>
          <w:tcPr>
            <w:tcW w:w="3762" w:type="pct"/>
            <w:gridSpan w:val="2"/>
            <w:vAlign w:val="center"/>
          </w:tcPr>
          <w:p w:rsidR="00AF5831" w:rsidRPr="00313F19" w:rsidRDefault="00AF5831" w:rsidP="00AF5831">
            <w:pPr>
              <w:pStyle w:val="a4"/>
              <w:jc w:val="both"/>
            </w:pPr>
            <w:r w:rsidRPr="00313F19">
              <w:rPr>
                <w:rFonts w:hint="eastAsia"/>
              </w:rPr>
              <w:t>GCMA</w:t>
            </w:r>
            <w:r w:rsidRPr="00313F19">
              <w:t xml:space="preserve"> –N-00</w:t>
            </w:r>
            <w:r w:rsidRPr="00313F19">
              <w:rPr>
                <w:rFonts w:hint="eastAsia"/>
              </w:rPr>
              <w:t>1</w:t>
            </w:r>
          </w:p>
          <w:p w:rsidR="00AF5831" w:rsidRPr="00313F19" w:rsidRDefault="00AF5831" w:rsidP="00AF5831">
            <w:pPr>
              <w:pStyle w:val="a4"/>
              <w:jc w:val="both"/>
            </w:pPr>
            <w:r w:rsidRPr="00313F19">
              <w:rPr>
                <w:rFonts w:hint="eastAsia"/>
              </w:rPr>
              <w:t>CADPPA-N-001</w:t>
            </w:r>
          </w:p>
          <w:p w:rsidR="00AF5831" w:rsidRPr="00313F19" w:rsidRDefault="00AF5831" w:rsidP="00AF5831">
            <w:pPr>
              <w:pStyle w:val="a4"/>
              <w:jc w:val="both"/>
            </w:pPr>
            <w:r w:rsidRPr="00313F19">
              <w:rPr>
                <w:rFonts w:hint="eastAsia"/>
              </w:rPr>
              <w:t>CADPPA-N-002</w:t>
            </w:r>
          </w:p>
        </w:tc>
      </w:tr>
      <w:tr w:rsidR="00AF5831" w:rsidRPr="00313F19"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Severity</w:t>
            </w:r>
          </w:p>
        </w:tc>
        <w:tc>
          <w:tcPr>
            <w:tcW w:w="3762" w:type="pct"/>
            <w:gridSpan w:val="2"/>
            <w:tcBorders>
              <w:bottom w:val="single" w:sz="4" w:space="0" w:color="auto"/>
            </w:tcBorders>
            <w:vAlign w:val="center"/>
          </w:tcPr>
          <w:p w:rsidR="00AF5831" w:rsidRPr="00313F19" w:rsidRDefault="00AF5831" w:rsidP="00AF5831">
            <w:pPr>
              <w:pStyle w:val="a4"/>
              <w:jc w:val="both"/>
            </w:pPr>
            <w:r w:rsidRPr="00313F19">
              <w:t>1</w:t>
            </w:r>
          </w:p>
        </w:tc>
      </w:tr>
      <w:tr w:rsidR="00AF5831" w:rsidRPr="00313F19" w:rsidTr="00AF5831">
        <w:trPr>
          <w:trHeight w:val="72"/>
          <w:jc w:val="center"/>
        </w:trPr>
        <w:tc>
          <w:tcPr>
            <w:tcW w:w="1238" w:type="pct"/>
            <w:vMerge w:val="restart"/>
            <w:shd w:val="clear" w:color="auto" w:fill="BFBFBF" w:themeFill="background1" w:themeFillShade="BF"/>
            <w:vAlign w:val="center"/>
          </w:tcPr>
          <w:p w:rsidR="00AF5831" w:rsidRPr="00AF5831" w:rsidRDefault="00AF5831" w:rsidP="00AF5831">
            <w:pPr>
              <w:pStyle w:val="a4"/>
              <w:rPr>
                <w:b/>
              </w:rPr>
            </w:pPr>
            <w:r w:rsidRPr="00AF5831">
              <w:rPr>
                <w:b/>
              </w:rPr>
              <w:t>Instruction</w:t>
            </w:r>
          </w:p>
        </w:tc>
        <w:tc>
          <w:tcPr>
            <w:tcW w:w="1860" w:type="pct"/>
            <w:shd w:val="clear" w:color="auto" w:fill="BFBFBF" w:themeFill="background1" w:themeFillShade="BF"/>
            <w:vAlign w:val="center"/>
          </w:tcPr>
          <w:p w:rsidR="00AF5831" w:rsidRPr="00AF5831" w:rsidRDefault="00AF5831" w:rsidP="00AF5831">
            <w:pPr>
              <w:pStyle w:val="a4"/>
            </w:pPr>
            <w:r w:rsidRPr="00AF5831">
              <w:t>Actor actions</w:t>
            </w:r>
          </w:p>
        </w:tc>
        <w:tc>
          <w:tcPr>
            <w:tcW w:w="1902" w:type="pct"/>
            <w:shd w:val="clear" w:color="auto" w:fill="BFBFBF" w:themeFill="background1" w:themeFillShade="BF"/>
            <w:vAlign w:val="center"/>
          </w:tcPr>
          <w:p w:rsidR="00AF5831" w:rsidRPr="00AF5831" w:rsidRDefault="00AF5831" w:rsidP="00AF5831">
            <w:pPr>
              <w:pStyle w:val="a4"/>
            </w:pPr>
            <w:r w:rsidRPr="00AF5831">
              <w:t>System responses</w:t>
            </w:r>
          </w:p>
        </w:tc>
      </w:tr>
      <w:tr w:rsidR="00AF5831" w:rsidRPr="00313F19" w:rsidTr="00AF5831">
        <w:trPr>
          <w:trHeight w:val="72"/>
          <w:jc w:val="center"/>
        </w:trPr>
        <w:tc>
          <w:tcPr>
            <w:tcW w:w="1238" w:type="pct"/>
            <w:vMerge/>
            <w:shd w:val="clear" w:color="auto" w:fill="BFBFBF" w:themeFill="background1" w:themeFillShade="BF"/>
            <w:vAlign w:val="center"/>
          </w:tcPr>
          <w:p w:rsidR="00AF5831" w:rsidRPr="00AF5831" w:rsidRDefault="00AF5831" w:rsidP="00AF5831">
            <w:pPr>
              <w:pStyle w:val="a4"/>
              <w:rPr>
                <w:b/>
              </w:rPr>
            </w:pPr>
          </w:p>
        </w:tc>
        <w:tc>
          <w:tcPr>
            <w:tcW w:w="1860" w:type="pct"/>
            <w:vAlign w:val="center"/>
          </w:tcPr>
          <w:p w:rsidR="00AF5831" w:rsidRPr="00313F19" w:rsidRDefault="00AF5831" w:rsidP="00AF5831">
            <w:pPr>
              <w:pStyle w:val="a4"/>
              <w:jc w:val="both"/>
            </w:pPr>
            <w:r w:rsidRPr="00313F19">
              <w:rPr>
                <w:rFonts w:hint="eastAsia"/>
              </w:rPr>
              <w:t>週期性監測</w:t>
            </w:r>
            <w:r w:rsidRPr="00313F19">
              <w:rPr>
                <w:rFonts w:ascii="標楷體" w:cs="標楷體" w:hint="eastAsia"/>
                <w:kern w:val="0"/>
              </w:rPr>
              <w:t>氣象資訊</w:t>
            </w:r>
          </w:p>
        </w:tc>
        <w:tc>
          <w:tcPr>
            <w:tcW w:w="1902" w:type="pct"/>
            <w:vAlign w:val="center"/>
          </w:tcPr>
          <w:p w:rsidR="00AF5831" w:rsidRPr="00313F19" w:rsidRDefault="00AF5831" w:rsidP="00AF5831">
            <w:pPr>
              <w:pStyle w:val="a4"/>
              <w:jc w:val="both"/>
            </w:pPr>
          </w:p>
        </w:tc>
      </w:tr>
      <w:tr w:rsidR="00AF5831" w:rsidRPr="00313F19" w:rsidTr="00AF5831">
        <w:trPr>
          <w:trHeight w:val="455"/>
          <w:jc w:val="center"/>
        </w:trPr>
        <w:tc>
          <w:tcPr>
            <w:tcW w:w="1238" w:type="pct"/>
            <w:vMerge/>
            <w:shd w:val="clear" w:color="auto" w:fill="BFBFBF" w:themeFill="background1" w:themeFillShade="BF"/>
            <w:vAlign w:val="center"/>
          </w:tcPr>
          <w:p w:rsidR="00AF5831" w:rsidRPr="00AF5831" w:rsidRDefault="00AF5831" w:rsidP="00AF5831">
            <w:pPr>
              <w:pStyle w:val="a4"/>
              <w:rPr>
                <w:b/>
              </w:rPr>
            </w:pPr>
          </w:p>
        </w:tc>
        <w:tc>
          <w:tcPr>
            <w:tcW w:w="1860" w:type="pct"/>
            <w:vAlign w:val="center"/>
          </w:tcPr>
          <w:p w:rsidR="00AF5831" w:rsidRPr="00313F19" w:rsidRDefault="00AF5831" w:rsidP="00AF5831">
            <w:pPr>
              <w:pStyle w:val="a4"/>
              <w:jc w:val="both"/>
            </w:pPr>
          </w:p>
        </w:tc>
        <w:tc>
          <w:tcPr>
            <w:tcW w:w="1902" w:type="pct"/>
            <w:shd w:val="clear" w:color="auto" w:fill="auto"/>
            <w:vAlign w:val="center"/>
          </w:tcPr>
          <w:p w:rsidR="00AF5831" w:rsidRPr="00313F19" w:rsidRDefault="00AF5831" w:rsidP="00AF5831">
            <w:pPr>
              <w:pStyle w:val="a4"/>
              <w:jc w:val="both"/>
              <w:rPr>
                <w:rFonts w:ascii="標楷體" w:cs="標楷體"/>
                <w:kern w:val="0"/>
              </w:rPr>
            </w:pPr>
            <w:proofErr w:type="gramStart"/>
            <w:r w:rsidRPr="00313F19">
              <w:rPr>
                <w:rFonts w:ascii="標楷體" w:cs="標楷體" w:hint="eastAsia"/>
                <w:kern w:val="0"/>
              </w:rPr>
              <w:t>取得網格之</w:t>
            </w:r>
            <w:proofErr w:type="gramEnd"/>
            <w:r w:rsidRPr="00313F19">
              <w:rPr>
                <w:rFonts w:ascii="標楷體" w:cs="標楷體" w:hint="eastAsia"/>
                <w:kern w:val="0"/>
              </w:rPr>
              <w:t>農業氣象資訊</w:t>
            </w:r>
          </w:p>
        </w:tc>
      </w:tr>
      <w:tr w:rsidR="00AF5831" w:rsidRPr="00313F19" w:rsidTr="00AF5831">
        <w:trPr>
          <w:trHeight w:val="108"/>
          <w:jc w:val="center"/>
        </w:trPr>
        <w:tc>
          <w:tcPr>
            <w:tcW w:w="1238" w:type="pct"/>
            <w:vMerge/>
            <w:shd w:val="clear" w:color="auto" w:fill="BFBFBF" w:themeFill="background1" w:themeFillShade="BF"/>
            <w:vAlign w:val="center"/>
          </w:tcPr>
          <w:p w:rsidR="00AF5831" w:rsidRPr="00AF5831" w:rsidRDefault="00AF5831" w:rsidP="00AF5831">
            <w:pPr>
              <w:pStyle w:val="a4"/>
              <w:rPr>
                <w:b/>
              </w:rPr>
            </w:pPr>
          </w:p>
        </w:tc>
        <w:tc>
          <w:tcPr>
            <w:tcW w:w="1860" w:type="pct"/>
            <w:shd w:val="clear" w:color="auto" w:fill="auto"/>
            <w:vAlign w:val="center"/>
          </w:tcPr>
          <w:p w:rsidR="00AF5831" w:rsidRPr="00313F19" w:rsidRDefault="00AF5831" w:rsidP="00AF5831">
            <w:pPr>
              <w:pStyle w:val="a4"/>
              <w:jc w:val="both"/>
            </w:pPr>
          </w:p>
        </w:tc>
        <w:tc>
          <w:tcPr>
            <w:tcW w:w="1902" w:type="pct"/>
            <w:shd w:val="clear" w:color="auto" w:fill="auto"/>
            <w:vAlign w:val="center"/>
          </w:tcPr>
          <w:p w:rsidR="00AF5831" w:rsidRPr="00313F19" w:rsidRDefault="00AF5831" w:rsidP="00AF5831">
            <w:pPr>
              <w:pStyle w:val="a4"/>
              <w:jc w:val="both"/>
            </w:pPr>
            <w:r w:rsidRPr="00313F19">
              <w:rPr>
                <w:rFonts w:ascii="標楷體" w:cs="標楷體" w:hint="eastAsia"/>
                <w:kern w:val="0"/>
              </w:rPr>
              <w:t>氣象公開資料校正</w:t>
            </w:r>
          </w:p>
        </w:tc>
      </w:tr>
      <w:tr w:rsidR="00AF5831" w:rsidRPr="00313F19"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Expected Result</w:t>
            </w:r>
          </w:p>
        </w:tc>
        <w:tc>
          <w:tcPr>
            <w:tcW w:w="3762" w:type="pct"/>
            <w:gridSpan w:val="2"/>
            <w:vAlign w:val="center"/>
          </w:tcPr>
          <w:p w:rsidR="00AF5831" w:rsidRPr="00313F19" w:rsidRDefault="00AF5831" w:rsidP="00AF5831">
            <w:pPr>
              <w:pStyle w:val="a4"/>
              <w:jc w:val="both"/>
            </w:pPr>
            <w:r w:rsidRPr="00313F19">
              <w:rPr>
                <w:rFonts w:hint="eastAsia"/>
              </w:rPr>
              <w:t>可正確進行</w:t>
            </w:r>
            <w:proofErr w:type="gramStart"/>
            <w:r w:rsidRPr="00313F19">
              <w:rPr>
                <w:rFonts w:hint="eastAsia"/>
              </w:rPr>
              <w:t>氣象網格定位</w:t>
            </w:r>
            <w:proofErr w:type="gramEnd"/>
            <w:r w:rsidRPr="00313F19">
              <w:rPr>
                <w:rFonts w:hint="eastAsia"/>
              </w:rPr>
              <w:t>，提供合適之定位結果以利後續處理。</w:t>
            </w:r>
          </w:p>
        </w:tc>
      </w:tr>
      <w:tr w:rsidR="00AF5831" w:rsidRPr="00313F19" w:rsidTr="00AF5831">
        <w:trPr>
          <w:jc w:val="center"/>
        </w:trPr>
        <w:tc>
          <w:tcPr>
            <w:tcW w:w="1238" w:type="pct"/>
            <w:shd w:val="clear" w:color="auto" w:fill="BFBFBF" w:themeFill="background1" w:themeFillShade="BF"/>
            <w:vAlign w:val="center"/>
          </w:tcPr>
          <w:p w:rsidR="00AF5831" w:rsidRPr="00AF5831" w:rsidRDefault="00AF5831" w:rsidP="00AF5831">
            <w:pPr>
              <w:pStyle w:val="a4"/>
              <w:rPr>
                <w:b/>
              </w:rPr>
            </w:pPr>
            <w:r w:rsidRPr="00AF5831">
              <w:rPr>
                <w:b/>
              </w:rPr>
              <w:t>Cleanup</w:t>
            </w:r>
          </w:p>
        </w:tc>
        <w:tc>
          <w:tcPr>
            <w:tcW w:w="3762" w:type="pct"/>
            <w:gridSpan w:val="2"/>
            <w:vAlign w:val="center"/>
          </w:tcPr>
          <w:p w:rsidR="00AF5831" w:rsidRPr="00313F19" w:rsidRDefault="00AF5831" w:rsidP="00AF5831">
            <w:pPr>
              <w:pStyle w:val="a4"/>
              <w:jc w:val="both"/>
            </w:pPr>
            <w:r w:rsidRPr="00313F19">
              <w:t>無。</w:t>
            </w:r>
          </w:p>
        </w:tc>
      </w:tr>
    </w:tbl>
    <w:p w:rsidR="00AF5831" w:rsidRDefault="00AF5831" w:rsidP="00AF5831">
      <w:pPr>
        <w:ind w:firstLine="480"/>
        <w:rPr>
          <w:rFonts w:hint="eastAsia"/>
        </w:rPr>
      </w:pPr>
    </w:p>
    <w:p w:rsidR="00AF5831" w:rsidRPr="00A1054A" w:rsidRDefault="00AF5831" w:rsidP="00AF5831">
      <w:pPr>
        <w:ind w:firstLine="480"/>
      </w:pPr>
      <w:r w:rsidRPr="00A1054A">
        <w:rPr>
          <w:rFonts w:hint="eastAsia"/>
        </w:rPr>
        <w:t>目的：驗證</w:t>
      </w:r>
      <w:r w:rsidRPr="00A1054A">
        <w:rPr>
          <w:rFonts w:hint="eastAsia"/>
        </w:rPr>
        <w:t>[</w:t>
      </w:r>
      <w:r w:rsidRPr="00A1054A">
        <w:rPr>
          <w:rFonts w:hint="eastAsia"/>
          <w:color w:val="000000"/>
        </w:rPr>
        <w:t>MC</w:t>
      </w:r>
      <w:r w:rsidRPr="00A1054A">
        <w:rPr>
          <w:color w:val="000000"/>
        </w:rPr>
        <w:t>-N-0</w:t>
      </w:r>
      <w:r w:rsidRPr="00A1054A">
        <w:rPr>
          <w:rFonts w:hint="eastAsia"/>
          <w:color w:val="000000"/>
        </w:rPr>
        <w:t>03</w:t>
      </w:r>
      <w:r w:rsidRPr="00A1054A">
        <w:rPr>
          <w:rFonts w:hint="eastAsia"/>
        </w:rPr>
        <w:t xml:space="preserve">] </w:t>
      </w:r>
      <w:r w:rsidRPr="00A1054A">
        <w:rPr>
          <w:rFonts w:hint="eastAsia"/>
        </w:rPr>
        <w:t>與</w:t>
      </w:r>
      <w:r w:rsidRPr="00A1054A">
        <w:rPr>
          <w:rFonts w:hint="eastAsia"/>
        </w:rPr>
        <w:t>[</w:t>
      </w:r>
      <w:r w:rsidRPr="00A1054A">
        <w:rPr>
          <w:rFonts w:hint="eastAsia"/>
          <w:color w:val="000000"/>
        </w:rPr>
        <w:t>MC</w:t>
      </w:r>
      <w:r w:rsidRPr="00A1054A">
        <w:rPr>
          <w:color w:val="000000"/>
        </w:rPr>
        <w:t>-N-0</w:t>
      </w:r>
      <w:r w:rsidRPr="00A1054A">
        <w:rPr>
          <w:rFonts w:hint="eastAsia"/>
          <w:color w:val="000000"/>
        </w:rPr>
        <w:t>04</w:t>
      </w:r>
      <w:r w:rsidRPr="00A1054A">
        <w:rPr>
          <w:rFonts w:hint="eastAsia"/>
        </w:rPr>
        <w:t>]</w:t>
      </w:r>
      <w:r w:rsidRPr="00A1054A">
        <w:rPr>
          <w:rFonts w:hint="eastAsia"/>
        </w:rPr>
        <w:t>需求，測試環境控制模組是否有透過與</w:t>
      </w:r>
      <w:r w:rsidRPr="00A1054A">
        <w:rPr>
          <w:rFonts w:hint="eastAsia"/>
        </w:rPr>
        <w:t>PLC</w:t>
      </w:r>
      <w:r w:rsidRPr="00A1054A">
        <w:rPr>
          <w:rFonts w:hint="eastAsia"/>
        </w:rPr>
        <w:t>配線串接方式收到資料並透過階梯圖來判斷當前狀態是否要開啟環控設備。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3320"/>
        <w:gridCol w:w="3078"/>
      </w:tblGrid>
      <w:tr w:rsidR="00AF5831" w:rsidRPr="00A1054A" w:rsidTr="008516E9">
        <w:trPr>
          <w:jc w:val="center"/>
        </w:trPr>
        <w:tc>
          <w:tcPr>
            <w:tcW w:w="1246" w:type="pct"/>
            <w:shd w:val="clear" w:color="auto" w:fill="BFBFBF" w:themeFill="background1" w:themeFillShade="BF"/>
            <w:vAlign w:val="center"/>
          </w:tcPr>
          <w:p w:rsidR="00AF5831" w:rsidRPr="008516E9" w:rsidRDefault="00AF5831" w:rsidP="008516E9">
            <w:pPr>
              <w:pStyle w:val="a4"/>
              <w:rPr>
                <w:b/>
              </w:rPr>
            </w:pPr>
            <w:r w:rsidRPr="008516E9">
              <w:rPr>
                <w:b/>
              </w:rPr>
              <w:t>Identification</w:t>
            </w:r>
          </w:p>
        </w:tc>
        <w:tc>
          <w:tcPr>
            <w:tcW w:w="3754" w:type="pct"/>
            <w:gridSpan w:val="2"/>
            <w:vAlign w:val="center"/>
          </w:tcPr>
          <w:p w:rsidR="00AF5831" w:rsidRPr="00A1054A" w:rsidRDefault="00AF5831" w:rsidP="008516E9">
            <w:pPr>
              <w:pStyle w:val="a4"/>
              <w:jc w:val="both"/>
            </w:pPr>
            <w:r w:rsidRPr="00A1054A">
              <w:t>AT</w:t>
            </w:r>
            <w:r w:rsidRPr="00A1054A">
              <w:rPr>
                <w:rFonts w:hint="eastAsia"/>
              </w:rPr>
              <w:t>2</w:t>
            </w:r>
          </w:p>
        </w:tc>
      </w:tr>
      <w:tr w:rsidR="00AF5831" w:rsidRPr="00A1054A" w:rsidTr="008516E9">
        <w:trPr>
          <w:jc w:val="center"/>
        </w:trPr>
        <w:tc>
          <w:tcPr>
            <w:tcW w:w="1246" w:type="pct"/>
            <w:shd w:val="clear" w:color="auto" w:fill="BFBFBF" w:themeFill="background1" w:themeFillShade="BF"/>
            <w:vAlign w:val="center"/>
          </w:tcPr>
          <w:p w:rsidR="00AF5831" w:rsidRPr="008516E9" w:rsidRDefault="00AF5831" w:rsidP="008516E9">
            <w:pPr>
              <w:pStyle w:val="a4"/>
              <w:rPr>
                <w:b/>
              </w:rPr>
            </w:pPr>
            <w:r w:rsidRPr="008516E9">
              <w:rPr>
                <w:b/>
              </w:rPr>
              <w:t>Name</w:t>
            </w:r>
          </w:p>
        </w:tc>
        <w:tc>
          <w:tcPr>
            <w:tcW w:w="3754" w:type="pct"/>
            <w:gridSpan w:val="2"/>
            <w:vAlign w:val="center"/>
          </w:tcPr>
          <w:p w:rsidR="00AF5831" w:rsidRPr="00A1054A" w:rsidRDefault="00AF5831" w:rsidP="008516E9">
            <w:pPr>
              <w:pStyle w:val="a4"/>
              <w:jc w:val="both"/>
            </w:pPr>
            <w:r w:rsidRPr="00A1054A">
              <w:rPr>
                <w:rFonts w:hint="eastAsia"/>
              </w:rPr>
              <w:t>環境控制模組</w:t>
            </w:r>
          </w:p>
        </w:tc>
      </w:tr>
      <w:tr w:rsidR="00AF5831" w:rsidRPr="00A1054A" w:rsidTr="008516E9">
        <w:trPr>
          <w:jc w:val="center"/>
        </w:trPr>
        <w:tc>
          <w:tcPr>
            <w:tcW w:w="1246" w:type="pct"/>
            <w:shd w:val="clear" w:color="auto" w:fill="BFBFBF" w:themeFill="background1" w:themeFillShade="BF"/>
            <w:vAlign w:val="center"/>
          </w:tcPr>
          <w:p w:rsidR="00AF5831" w:rsidRPr="008516E9" w:rsidRDefault="00AF5831" w:rsidP="008516E9">
            <w:pPr>
              <w:pStyle w:val="a4"/>
              <w:rPr>
                <w:b/>
              </w:rPr>
            </w:pPr>
            <w:r w:rsidRPr="008516E9">
              <w:rPr>
                <w:b/>
              </w:rPr>
              <w:t>Tested Target</w:t>
            </w:r>
          </w:p>
        </w:tc>
        <w:tc>
          <w:tcPr>
            <w:tcW w:w="3754" w:type="pct"/>
            <w:gridSpan w:val="2"/>
            <w:vAlign w:val="center"/>
          </w:tcPr>
          <w:p w:rsidR="00AF5831" w:rsidRPr="00A1054A" w:rsidRDefault="00AF5831" w:rsidP="008516E9">
            <w:pPr>
              <w:pStyle w:val="a4"/>
              <w:jc w:val="both"/>
            </w:pPr>
            <w:r w:rsidRPr="00A1054A">
              <w:rPr>
                <w:rFonts w:hint="eastAsia"/>
                <w:color w:val="000000"/>
              </w:rPr>
              <w:t>MC</w:t>
            </w:r>
            <w:r w:rsidRPr="00A1054A">
              <w:t>-N-0</w:t>
            </w:r>
            <w:r w:rsidRPr="00A1054A">
              <w:rPr>
                <w:rFonts w:hint="eastAsia"/>
              </w:rPr>
              <w:t>03</w:t>
            </w:r>
          </w:p>
        </w:tc>
      </w:tr>
      <w:tr w:rsidR="00AF5831" w:rsidRPr="00A1054A" w:rsidTr="008516E9">
        <w:trPr>
          <w:jc w:val="center"/>
        </w:trPr>
        <w:tc>
          <w:tcPr>
            <w:tcW w:w="1246" w:type="pct"/>
            <w:shd w:val="clear" w:color="auto" w:fill="BFBFBF" w:themeFill="background1" w:themeFillShade="BF"/>
            <w:vAlign w:val="center"/>
          </w:tcPr>
          <w:p w:rsidR="00AF5831" w:rsidRPr="008516E9" w:rsidRDefault="00AF5831" w:rsidP="008516E9">
            <w:pPr>
              <w:pStyle w:val="a4"/>
              <w:rPr>
                <w:b/>
              </w:rPr>
            </w:pPr>
            <w:r w:rsidRPr="008516E9">
              <w:rPr>
                <w:b/>
              </w:rPr>
              <w:t>Reference</w:t>
            </w:r>
          </w:p>
        </w:tc>
        <w:tc>
          <w:tcPr>
            <w:tcW w:w="3754" w:type="pct"/>
            <w:gridSpan w:val="2"/>
            <w:vAlign w:val="center"/>
          </w:tcPr>
          <w:p w:rsidR="00AF5831" w:rsidRPr="00A1054A" w:rsidRDefault="00AF5831" w:rsidP="008516E9">
            <w:pPr>
              <w:pStyle w:val="a4"/>
              <w:jc w:val="both"/>
            </w:pPr>
            <w:r w:rsidRPr="00A1054A">
              <w:rPr>
                <w:rFonts w:hint="eastAsia"/>
              </w:rPr>
              <w:t>[</w:t>
            </w:r>
            <w:r w:rsidRPr="00A1054A">
              <w:rPr>
                <w:rFonts w:hint="eastAsia"/>
                <w:color w:val="000000"/>
              </w:rPr>
              <w:t>MC</w:t>
            </w:r>
            <w:r w:rsidRPr="00A1054A">
              <w:t>-N-00</w:t>
            </w:r>
            <w:r w:rsidRPr="00A1054A">
              <w:rPr>
                <w:rFonts w:hint="eastAsia"/>
              </w:rPr>
              <w:t>1]</w:t>
            </w:r>
          </w:p>
          <w:p w:rsidR="00AF5831" w:rsidRPr="00A1054A" w:rsidRDefault="00AF5831" w:rsidP="008516E9">
            <w:pPr>
              <w:pStyle w:val="a4"/>
              <w:jc w:val="both"/>
            </w:pPr>
            <w:r w:rsidRPr="00A1054A">
              <w:rPr>
                <w:rFonts w:hint="eastAsia"/>
              </w:rPr>
              <w:t>[</w:t>
            </w:r>
            <w:r w:rsidRPr="00A1054A">
              <w:rPr>
                <w:rFonts w:hint="eastAsia"/>
                <w:color w:val="000000"/>
              </w:rPr>
              <w:t>MC</w:t>
            </w:r>
            <w:r w:rsidRPr="00A1054A">
              <w:t>-N-00</w:t>
            </w:r>
            <w:r w:rsidRPr="00A1054A">
              <w:rPr>
                <w:rFonts w:hint="eastAsia"/>
              </w:rPr>
              <w:t>2]</w:t>
            </w:r>
          </w:p>
          <w:p w:rsidR="00AF5831" w:rsidRPr="00A1054A" w:rsidRDefault="00AF5831" w:rsidP="008516E9">
            <w:pPr>
              <w:pStyle w:val="a4"/>
              <w:jc w:val="both"/>
            </w:pPr>
            <w:r w:rsidRPr="00A1054A">
              <w:rPr>
                <w:rFonts w:hint="eastAsia"/>
              </w:rPr>
              <w:lastRenderedPageBreak/>
              <w:t>[</w:t>
            </w:r>
            <w:r w:rsidRPr="00A1054A">
              <w:rPr>
                <w:rFonts w:hint="eastAsia"/>
                <w:color w:val="000000"/>
              </w:rPr>
              <w:t>MC</w:t>
            </w:r>
            <w:r w:rsidRPr="00A1054A">
              <w:t>-N-00</w:t>
            </w:r>
            <w:r w:rsidRPr="00A1054A">
              <w:rPr>
                <w:rFonts w:hint="eastAsia"/>
              </w:rPr>
              <w:t>4]</w:t>
            </w:r>
          </w:p>
          <w:p w:rsidR="00AF5831" w:rsidRPr="00A1054A" w:rsidRDefault="00AF5831" w:rsidP="008516E9">
            <w:pPr>
              <w:pStyle w:val="a4"/>
              <w:jc w:val="both"/>
            </w:pPr>
            <w:r w:rsidRPr="00A1054A">
              <w:rPr>
                <w:rFonts w:hint="eastAsia"/>
              </w:rPr>
              <w:t>[</w:t>
            </w:r>
            <w:r w:rsidRPr="00A1054A">
              <w:rPr>
                <w:rFonts w:hint="eastAsia"/>
                <w:color w:val="000000"/>
              </w:rPr>
              <w:t>MC</w:t>
            </w:r>
            <w:r w:rsidRPr="00A1054A">
              <w:t>-N-00</w:t>
            </w:r>
            <w:r w:rsidRPr="00A1054A">
              <w:rPr>
                <w:rFonts w:hint="eastAsia"/>
              </w:rPr>
              <w:t>5]</w:t>
            </w:r>
          </w:p>
          <w:p w:rsidR="00AF5831" w:rsidRPr="00A1054A" w:rsidRDefault="00AF5831" w:rsidP="008516E9">
            <w:pPr>
              <w:pStyle w:val="a4"/>
              <w:jc w:val="both"/>
            </w:pPr>
            <w:r w:rsidRPr="00A1054A">
              <w:rPr>
                <w:rFonts w:hint="eastAsia"/>
              </w:rPr>
              <w:t>[</w:t>
            </w:r>
            <w:r w:rsidRPr="00A1054A">
              <w:rPr>
                <w:rFonts w:hint="eastAsia"/>
                <w:color w:val="000000"/>
              </w:rPr>
              <w:t>MC</w:t>
            </w:r>
            <w:r w:rsidRPr="00A1054A">
              <w:t>-N-00</w:t>
            </w:r>
            <w:r w:rsidRPr="00A1054A">
              <w:rPr>
                <w:rFonts w:hint="eastAsia"/>
              </w:rPr>
              <w:t>6]</w:t>
            </w:r>
          </w:p>
          <w:p w:rsidR="00AF5831" w:rsidRPr="00A1054A" w:rsidRDefault="00AF5831" w:rsidP="008516E9">
            <w:pPr>
              <w:pStyle w:val="a4"/>
              <w:jc w:val="both"/>
            </w:pPr>
            <w:r w:rsidRPr="00A1054A">
              <w:rPr>
                <w:rFonts w:hint="eastAsia"/>
              </w:rPr>
              <w:t>[</w:t>
            </w:r>
            <w:r w:rsidRPr="00A1054A">
              <w:rPr>
                <w:rFonts w:hint="eastAsia"/>
                <w:color w:val="000000"/>
              </w:rPr>
              <w:t>MC</w:t>
            </w:r>
            <w:r w:rsidRPr="00A1054A">
              <w:t>-N-00</w:t>
            </w:r>
            <w:r w:rsidRPr="00A1054A">
              <w:rPr>
                <w:rFonts w:hint="eastAsia"/>
              </w:rPr>
              <w:t>7]</w:t>
            </w:r>
          </w:p>
          <w:p w:rsidR="00AF5831" w:rsidRPr="00A1054A" w:rsidRDefault="00AF5831" w:rsidP="008516E9">
            <w:pPr>
              <w:pStyle w:val="a4"/>
              <w:jc w:val="both"/>
            </w:pPr>
            <w:r w:rsidRPr="00A1054A">
              <w:rPr>
                <w:rFonts w:hint="eastAsia"/>
              </w:rPr>
              <w:t>[</w:t>
            </w:r>
            <w:r w:rsidRPr="00A1054A">
              <w:rPr>
                <w:rFonts w:hint="eastAsia"/>
                <w:color w:val="000000"/>
              </w:rPr>
              <w:t>MC</w:t>
            </w:r>
            <w:r w:rsidRPr="00A1054A">
              <w:t>-N-00</w:t>
            </w:r>
            <w:r w:rsidRPr="00A1054A">
              <w:rPr>
                <w:rFonts w:hint="eastAsia"/>
              </w:rPr>
              <w:t>9]</w:t>
            </w:r>
          </w:p>
          <w:p w:rsidR="00AF5831" w:rsidRPr="00A1054A" w:rsidRDefault="00AF5831" w:rsidP="008516E9">
            <w:pPr>
              <w:pStyle w:val="a4"/>
              <w:jc w:val="both"/>
            </w:pPr>
            <w:r w:rsidRPr="00A1054A">
              <w:rPr>
                <w:rFonts w:hint="eastAsia"/>
              </w:rPr>
              <w:t>[</w:t>
            </w:r>
            <w:r w:rsidRPr="00A1054A">
              <w:rPr>
                <w:rFonts w:hint="eastAsia"/>
                <w:color w:val="000000"/>
              </w:rPr>
              <w:t>MC</w:t>
            </w:r>
            <w:r w:rsidRPr="00A1054A">
              <w:t>-N-0</w:t>
            </w:r>
            <w:r w:rsidRPr="00A1054A">
              <w:rPr>
                <w:rFonts w:hint="eastAsia"/>
              </w:rPr>
              <w:t>14]</w:t>
            </w:r>
          </w:p>
          <w:p w:rsidR="00AF5831" w:rsidRPr="00A1054A" w:rsidRDefault="00AF5831" w:rsidP="008516E9">
            <w:pPr>
              <w:pStyle w:val="a4"/>
              <w:jc w:val="both"/>
            </w:pPr>
            <w:r w:rsidRPr="00A1054A">
              <w:rPr>
                <w:rFonts w:hint="eastAsia"/>
              </w:rPr>
              <w:t>[</w:t>
            </w:r>
            <w:r w:rsidRPr="00A1054A">
              <w:rPr>
                <w:rFonts w:hint="eastAsia"/>
                <w:color w:val="000000"/>
              </w:rPr>
              <w:t>MC</w:t>
            </w:r>
            <w:r w:rsidRPr="00A1054A">
              <w:t>-N-0</w:t>
            </w:r>
            <w:r w:rsidRPr="00A1054A">
              <w:rPr>
                <w:rFonts w:hint="eastAsia"/>
              </w:rPr>
              <w:t>15]</w:t>
            </w:r>
          </w:p>
        </w:tc>
      </w:tr>
      <w:tr w:rsidR="00AF5831" w:rsidRPr="00A1054A" w:rsidTr="008516E9">
        <w:trPr>
          <w:jc w:val="center"/>
        </w:trPr>
        <w:tc>
          <w:tcPr>
            <w:tcW w:w="1246" w:type="pct"/>
            <w:shd w:val="clear" w:color="auto" w:fill="BFBFBF" w:themeFill="background1" w:themeFillShade="BF"/>
            <w:vAlign w:val="center"/>
          </w:tcPr>
          <w:p w:rsidR="00AF5831" w:rsidRPr="008516E9" w:rsidRDefault="00AF5831" w:rsidP="008516E9">
            <w:pPr>
              <w:pStyle w:val="a4"/>
              <w:rPr>
                <w:b/>
              </w:rPr>
            </w:pPr>
            <w:r w:rsidRPr="008516E9">
              <w:rPr>
                <w:b/>
              </w:rPr>
              <w:lastRenderedPageBreak/>
              <w:t>Severity</w:t>
            </w:r>
          </w:p>
        </w:tc>
        <w:tc>
          <w:tcPr>
            <w:tcW w:w="3754" w:type="pct"/>
            <w:gridSpan w:val="2"/>
            <w:tcBorders>
              <w:bottom w:val="single" w:sz="4" w:space="0" w:color="auto"/>
            </w:tcBorders>
            <w:vAlign w:val="center"/>
          </w:tcPr>
          <w:p w:rsidR="00AF5831" w:rsidRPr="00A1054A" w:rsidRDefault="00AF5831" w:rsidP="008516E9">
            <w:pPr>
              <w:pStyle w:val="a4"/>
              <w:jc w:val="both"/>
            </w:pPr>
            <w:r w:rsidRPr="00A1054A">
              <w:t>1</w:t>
            </w:r>
          </w:p>
        </w:tc>
      </w:tr>
      <w:tr w:rsidR="00AF5831" w:rsidRPr="00A1054A" w:rsidTr="008516E9">
        <w:trPr>
          <w:trHeight w:val="72"/>
          <w:jc w:val="center"/>
        </w:trPr>
        <w:tc>
          <w:tcPr>
            <w:tcW w:w="1246" w:type="pct"/>
            <w:vMerge w:val="restart"/>
            <w:shd w:val="clear" w:color="auto" w:fill="BFBFBF" w:themeFill="background1" w:themeFillShade="BF"/>
            <w:vAlign w:val="center"/>
          </w:tcPr>
          <w:p w:rsidR="00AF5831" w:rsidRPr="008516E9" w:rsidRDefault="00AF5831" w:rsidP="008516E9">
            <w:pPr>
              <w:pStyle w:val="a4"/>
              <w:rPr>
                <w:b/>
              </w:rPr>
            </w:pPr>
            <w:r w:rsidRPr="008516E9">
              <w:rPr>
                <w:b/>
              </w:rPr>
              <w:t>Instruction</w:t>
            </w:r>
          </w:p>
        </w:tc>
        <w:tc>
          <w:tcPr>
            <w:tcW w:w="1948" w:type="pct"/>
            <w:shd w:val="clear" w:color="auto" w:fill="BFBFBF" w:themeFill="background1" w:themeFillShade="BF"/>
            <w:vAlign w:val="center"/>
          </w:tcPr>
          <w:p w:rsidR="00AF5831" w:rsidRPr="008516E9" w:rsidRDefault="00AF5831" w:rsidP="008516E9">
            <w:pPr>
              <w:pStyle w:val="a4"/>
              <w:rPr>
                <w:b/>
              </w:rPr>
            </w:pPr>
            <w:r w:rsidRPr="008516E9">
              <w:rPr>
                <w:b/>
              </w:rPr>
              <w:t>Actor actions</w:t>
            </w:r>
          </w:p>
        </w:tc>
        <w:tc>
          <w:tcPr>
            <w:tcW w:w="1806" w:type="pct"/>
            <w:shd w:val="clear" w:color="auto" w:fill="BFBFBF" w:themeFill="background1" w:themeFillShade="BF"/>
            <w:vAlign w:val="center"/>
          </w:tcPr>
          <w:p w:rsidR="00AF5831" w:rsidRPr="008516E9" w:rsidRDefault="00AF5831" w:rsidP="008516E9">
            <w:pPr>
              <w:pStyle w:val="a4"/>
              <w:rPr>
                <w:b/>
              </w:rPr>
            </w:pPr>
            <w:r w:rsidRPr="008516E9">
              <w:rPr>
                <w:b/>
              </w:rPr>
              <w:t>System responses</w:t>
            </w:r>
          </w:p>
        </w:tc>
      </w:tr>
      <w:tr w:rsidR="00AF5831" w:rsidRPr="00A1054A" w:rsidTr="008516E9">
        <w:trPr>
          <w:trHeight w:val="72"/>
          <w:jc w:val="center"/>
        </w:trPr>
        <w:tc>
          <w:tcPr>
            <w:tcW w:w="1246" w:type="pct"/>
            <w:vMerge/>
            <w:shd w:val="clear" w:color="auto" w:fill="BFBFBF" w:themeFill="background1" w:themeFillShade="BF"/>
            <w:vAlign w:val="center"/>
          </w:tcPr>
          <w:p w:rsidR="00AF5831" w:rsidRPr="008516E9" w:rsidRDefault="00AF5831" w:rsidP="008516E9">
            <w:pPr>
              <w:pStyle w:val="a4"/>
              <w:rPr>
                <w:b/>
              </w:rPr>
            </w:pPr>
          </w:p>
        </w:tc>
        <w:tc>
          <w:tcPr>
            <w:tcW w:w="1948" w:type="pct"/>
            <w:vAlign w:val="center"/>
          </w:tcPr>
          <w:p w:rsidR="00AF5831" w:rsidRPr="00A1054A" w:rsidRDefault="00AF5831" w:rsidP="008516E9">
            <w:pPr>
              <w:pStyle w:val="a4"/>
              <w:jc w:val="both"/>
            </w:pPr>
            <w:r w:rsidRPr="00A1054A">
              <w:rPr>
                <w:rFonts w:hint="eastAsia"/>
              </w:rPr>
              <w:t>環境自動化控制系統</w:t>
            </w:r>
          </w:p>
        </w:tc>
        <w:tc>
          <w:tcPr>
            <w:tcW w:w="1806" w:type="pct"/>
            <w:vAlign w:val="center"/>
          </w:tcPr>
          <w:p w:rsidR="00AF5831" w:rsidRPr="00A1054A" w:rsidRDefault="00AF5831" w:rsidP="008516E9">
            <w:pPr>
              <w:pStyle w:val="a4"/>
              <w:jc w:val="both"/>
            </w:pPr>
          </w:p>
        </w:tc>
      </w:tr>
      <w:tr w:rsidR="00AF5831" w:rsidRPr="00A1054A" w:rsidTr="008516E9">
        <w:trPr>
          <w:trHeight w:val="72"/>
          <w:jc w:val="center"/>
        </w:trPr>
        <w:tc>
          <w:tcPr>
            <w:tcW w:w="1246" w:type="pct"/>
            <w:vMerge/>
            <w:shd w:val="clear" w:color="auto" w:fill="BFBFBF" w:themeFill="background1" w:themeFillShade="BF"/>
            <w:vAlign w:val="center"/>
          </w:tcPr>
          <w:p w:rsidR="00AF5831" w:rsidRPr="008516E9" w:rsidRDefault="00AF5831" w:rsidP="008516E9">
            <w:pPr>
              <w:pStyle w:val="a4"/>
              <w:rPr>
                <w:b/>
              </w:rPr>
            </w:pPr>
          </w:p>
        </w:tc>
        <w:tc>
          <w:tcPr>
            <w:tcW w:w="1948" w:type="pct"/>
            <w:vAlign w:val="center"/>
          </w:tcPr>
          <w:p w:rsidR="00AF5831" w:rsidRPr="00A1054A" w:rsidRDefault="00AF5831" w:rsidP="008516E9">
            <w:pPr>
              <w:pStyle w:val="a4"/>
              <w:jc w:val="both"/>
            </w:pPr>
          </w:p>
        </w:tc>
        <w:tc>
          <w:tcPr>
            <w:tcW w:w="1806" w:type="pct"/>
            <w:vAlign w:val="center"/>
          </w:tcPr>
          <w:p w:rsidR="00AF5831" w:rsidRPr="00A1054A" w:rsidRDefault="00AF5831" w:rsidP="008516E9">
            <w:pPr>
              <w:pStyle w:val="a4"/>
              <w:jc w:val="both"/>
            </w:pPr>
            <w:r w:rsidRPr="00A1054A">
              <w:rPr>
                <w:rFonts w:hint="eastAsia"/>
                <w:color w:val="000000"/>
              </w:rPr>
              <w:t>PLC</w:t>
            </w:r>
            <w:r w:rsidRPr="00A1054A">
              <w:rPr>
                <w:rFonts w:hint="eastAsia"/>
                <w:color w:val="000000"/>
              </w:rPr>
              <w:t>以配線串接方式取得環境感測元件資料</w:t>
            </w:r>
          </w:p>
        </w:tc>
      </w:tr>
      <w:tr w:rsidR="00AF5831" w:rsidRPr="00A1054A" w:rsidTr="008516E9">
        <w:trPr>
          <w:trHeight w:val="72"/>
          <w:jc w:val="center"/>
        </w:trPr>
        <w:tc>
          <w:tcPr>
            <w:tcW w:w="1246" w:type="pct"/>
            <w:vMerge/>
            <w:shd w:val="clear" w:color="auto" w:fill="BFBFBF" w:themeFill="background1" w:themeFillShade="BF"/>
            <w:vAlign w:val="center"/>
          </w:tcPr>
          <w:p w:rsidR="00AF5831" w:rsidRPr="008516E9" w:rsidRDefault="00AF5831" w:rsidP="008516E9">
            <w:pPr>
              <w:pStyle w:val="a4"/>
              <w:rPr>
                <w:b/>
              </w:rPr>
            </w:pPr>
          </w:p>
        </w:tc>
        <w:tc>
          <w:tcPr>
            <w:tcW w:w="1948" w:type="pct"/>
            <w:vAlign w:val="center"/>
          </w:tcPr>
          <w:p w:rsidR="00AF5831" w:rsidRPr="00A1054A" w:rsidRDefault="00AF5831" w:rsidP="008516E9">
            <w:pPr>
              <w:pStyle w:val="a4"/>
              <w:jc w:val="both"/>
            </w:pPr>
          </w:p>
        </w:tc>
        <w:tc>
          <w:tcPr>
            <w:tcW w:w="1806" w:type="pct"/>
            <w:vAlign w:val="center"/>
          </w:tcPr>
          <w:p w:rsidR="00AF5831" w:rsidRPr="00A1054A" w:rsidRDefault="00AF5831" w:rsidP="008516E9">
            <w:pPr>
              <w:pStyle w:val="a4"/>
              <w:jc w:val="both"/>
            </w:pPr>
            <w:r w:rsidRPr="00A1054A">
              <w:rPr>
                <w:rFonts w:hint="eastAsia"/>
                <w:color w:val="000000"/>
              </w:rPr>
              <w:t>透過階梯圖來設定控制條件</w:t>
            </w:r>
          </w:p>
        </w:tc>
      </w:tr>
      <w:tr w:rsidR="00AF5831" w:rsidRPr="00A1054A" w:rsidTr="008516E9">
        <w:trPr>
          <w:trHeight w:val="72"/>
          <w:jc w:val="center"/>
        </w:trPr>
        <w:tc>
          <w:tcPr>
            <w:tcW w:w="1246" w:type="pct"/>
            <w:vMerge/>
            <w:shd w:val="clear" w:color="auto" w:fill="BFBFBF" w:themeFill="background1" w:themeFillShade="BF"/>
            <w:vAlign w:val="center"/>
          </w:tcPr>
          <w:p w:rsidR="00AF5831" w:rsidRPr="008516E9" w:rsidRDefault="00AF5831" w:rsidP="008516E9">
            <w:pPr>
              <w:pStyle w:val="a4"/>
              <w:rPr>
                <w:b/>
              </w:rPr>
            </w:pPr>
          </w:p>
        </w:tc>
        <w:tc>
          <w:tcPr>
            <w:tcW w:w="1948" w:type="pct"/>
            <w:vAlign w:val="center"/>
          </w:tcPr>
          <w:p w:rsidR="00AF5831" w:rsidRPr="00A1054A" w:rsidRDefault="00AF5831" w:rsidP="008516E9">
            <w:pPr>
              <w:pStyle w:val="a4"/>
              <w:jc w:val="both"/>
            </w:pPr>
            <w:r w:rsidRPr="00A1054A">
              <w:rPr>
                <w:rFonts w:hint="eastAsia"/>
                <w:color w:val="000000"/>
              </w:rPr>
              <w:t>環控設備風扇等等可以依據環境啟動</w:t>
            </w:r>
          </w:p>
        </w:tc>
        <w:tc>
          <w:tcPr>
            <w:tcW w:w="1806" w:type="pct"/>
            <w:vAlign w:val="center"/>
          </w:tcPr>
          <w:p w:rsidR="00AF5831" w:rsidRPr="00A1054A" w:rsidRDefault="00AF5831" w:rsidP="008516E9">
            <w:pPr>
              <w:pStyle w:val="a4"/>
              <w:jc w:val="both"/>
              <w:rPr>
                <w:color w:val="000000"/>
              </w:rPr>
            </w:pPr>
          </w:p>
        </w:tc>
      </w:tr>
      <w:tr w:rsidR="00AF5831" w:rsidRPr="00A1054A" w:rsidTr="008516E9">
        <w:trPr>
          <w:jc w:val="center"/>
        </w:trPr>
        <w:tc>
          <w:tcPr>
            <w:tcW w:w="1246" w:type="pct"/>
            <w:shd w:val="clear" w:color="auto" w:fill="BFBFBF" w:themeFill="background1" w:themeFillShade="BF"/>
            <w:vAlign w:val="center"/>
          </w:tcPr>
          <w:p w:rsidR="00AF5831" w:rsidRPr="008516E9" w:rsidRDefault="00AF5831" w:rsidP="008516E9">
            <w:pPr>
              <w:pStyle w:val="a4"/>
              <w:rPr>
                <w:b/>
              </w:rPr>
            </w:pPr>
            <w:r w:rsidRPr="008516E9">
              <w:rPr>
                <w:b/>
              </w:rPr>
              <w:t>Expected Result</w:t>
            </w:r>
          </w:p>
        </w:tc>
        <w:tc>
          <w:tcPr>
            <w:tcW w:w="3754" w:type="pct"/>
            <w:gridSpan w:val="2"/>
            <w:vAlign w:val="center"/>
          </w:tcPr>
          <w:p w:rsidR="00AF5831" w:rsidRPr="00A1054A" w:rsidRDefault="00AF5831" w:rsidP="008516E9">
            <w:pPr>
              <w:pStyle w:val="a4"/>
              <w:jc w:val="both"/>
            </w:pPr>
            <w:r w:rsidRPr="00A1054A">
              <w:rPr>
                <w:rFonts w:hint="eastAsia"/>
                <w:color w:val="000000"/>
              </w:rPr>
              <w:t>設備開關資料每秒取得、更新</w:t>
            </w:r>
            <w:proofErr w:type="gramStart"/>
            <w:r w:rsidRPr="00A1054A">
              <w:rPr>
                <w:rFonts w:hint="eastAsia"/>
                <w:color w:val="000000"/>
              </w:rPr>
              <w:t>並傳置</w:t>
            </w:r>
            <w:proofErr w:type="gramEnd"/>
            <w:r w:rsidRPr="00A1054A">
              <w:rPr>
                <w:rFonts w:hint="eastAsia"/>
                <w:color w:val="000000"/>
              </w:rPr>
              <w:t>Raspberry Pi</w:t>
            </w:r>
          </w:p>
          <w:p w:rsidR="00AF5831" w:rsidRPr="00A1054A" w:rsidRDefault="00AF5831" w:rsidP="008516E9">
            <w:pPr>
              <w:pStyle w:val="a4"/>
              <w:jc w:val="both"/>
            </w:pPr>
            <w:r w:rsidRPr="00A1054A">
              <w:rPr>
                <w:rFonts w:hint="eastAsia"/>
                <w:color w:val="000000"/>
              </w:rPr>
              <w:t>以配線串接方式來取得感測元件資料</w:t>
            </w:r>
          </w:p>
          <w:p w:rsidR="00AF5831" w:rsidRPr="00A1054A" w:rsidRDefault="00AF5831" w:rsidP="008516E9">
            <w:pPr>
              <w:pStyle w:val="a4"/>
              <w:jc w:val="both"/>
            </w:pPr>
            <w:r w:rsidRPr="00A1054A">
              <w:rPr>
                <w:rFonts w:hint="eastAsia"/>
              </w:rPr>
              <w:t>透過</w:t>
            </w:r>
            <w:r w:rsidRPr="00A1054A">
              <w:rPr>
                <w:rFonts w:hint="eastAsia"/>
              </w:rPr>
              <w:t>PLC</w:t>
            </w:r>
            <w:r w:rsidRPr="00A1054A">
              <w:rPr>
                <w:rFonts w:hint="eastAsia"/>
              </w:rPr>
              <w:t>階梯圖判斷當前環境是否要進行環境控制，如濕度太高則啟動風扇降低。</w:t>
            </w:r>
          </w:p>
        </w:tc>
      </w:tr>
      <w:tr w:rsidR="00AF5831" w:rsidRPr="00A1054A" w:rsidTr="008516E9">
        <w:trPr>
          <w:jc w:val="center"/>
        </w:trPr>
        <w:tc>
          <w:tcPr>
            <w:tcW w:w="1246" w:type="pct"/>
            <w:shd w:val="clear" w:color="auto" w:fill="BFBFBF" w:themeFill="background1" w:themeFillShade="BF"/>
            <w:vAlign w:val="center"/>
          </w:tcPr>
          <w:p w:rsidR="00AF5831" w:rsidRPr="008516E9" w:rsidRDefault="00AF5831" w:rsidP="008516E9">
            <w:pPr>
              <w:pStyle w:val="a4"/>
              <w:rPr>
                <w:b/>
              </w:rPr>
            </w:pPr>
            <w:r w:rsidRPr="008516E9">
              <w:rPr>
                <w:b/>
              </w:rPr>
              <w:t>Cleanup</w:t>
            </w:r>
          </w:p>
        </w:tc>
        <w:tc>
          <w:tcPr>
            <w:tcW w:w="3754" w:type="pct"/>
            <w:gridSpan w:val="2"/>
            <w:vAlign w:val="center"/>
          </w:tcPr>
          <w:p w:rsidR="00AF5831" w:rsidRPr="00A1054A" w:rsidRDefault="00AF5831" w:rsidP="008516E9">
            <w:pPr>
              <w:pStyle w:val="a4"/>
              <w:jc w:val="both"/>
            </w:pPr>
            <w:r w:rsidRPr="00A1054A">
              <w:rPr>
                <w:rFonts w:hAnsi="標楷體"/>
              </w:rPr>
              <w:t>無。</w:t>
            </w:r>
          </w:p>
        </w:tc>
      </w:tr>
    </w:tbl>
    <w:p w:rsidR="008516E9" w:rsidRDefault="008516E9" w:rsidP="008516E9">
      <w:pPr>
        <w:ind w:firstLine="480"/>
      </w:pPr>
      <w:r>
        <w:br w:type="page"/>
      </w:r>
    </w:p>
    <w:p w:rsidR="00812F7C" w:rsidRDefault="00812F7C" w:rsidP="00812F7C">
      <w:pPr>
        <w:pStyle w:val="3"/>
        <w:rPr>
          <w:rFonts w:hint="eastAsia"/>
        </w:rPr>
      </w:pPr>
      <w:bookmarkStart w:id="366" w:name="_Toc485140128"/>
      <w:r w:rsidRPr="00050313">
        <w:lastRenderedPageBreak/>
        <w:t>AT</w:t>
      </w:r>
      <w:r>
        <w:rPr>
          <w:rFonts w:hint="eastAsia"/>
        </w:rPr>
        <w:t>3</w:t>
      </w:r>
      <w:r w:rsidRPr="00050313">
        <w:t xml:space="preserve"> Test Case</w:t>
      </w:r>
      <w:bookmarkEnd w:id="366"/>
    </w:p>
    <w:p w:rsidR="008516E9" w:rsidRPr="006854C9" w:rsidRDefault="008516E9" w:rsidP="008516E9">
      <w:pPr>
        <w:ind w:firstLine="480"/>
      </w:pPr>
      <w:r w:rsidRPr="006854C9">
        <w:t>目的：驗證</w:t>
      </w:r>
      <w:r w:rsidRPr="006854C9">
        <w:t>[</w:t>
      </w:r>
      <w:r w:rsidRPr="008272BE">
        <w:rPr>
          <w:bCs/>
        </w:rPr>
        <w:t>ARDM-F-001</w:t>
      </w:r>
      <w:r w:rsidRPr="006854C9">
        <w:t>]</w:t>
      </w:r>
      <w:r w:rsidRPr="006854C9">
        <w:t>需求，對各子</w:t>
      </w:r>
      <w:proofErr w:type="gramStart"/>
      <w:r w:rsidRPr="006854C9">
        <w:t>計畫間的資源</w:t>
      </w:r>
      <w:proofErr w:type="gramEnd"/>
      <w:r w:rsidRPr="006854C9">
        <w:t>制定語意。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3237"/>
        <w:gridCol w:w="3167"/>
      </w:tblGrid>
      <w:tr w:rsidR="008516E9" w:rsidRPr="0070537C" w:rsidTr="008516E9">
        <w:trPr>
          <w:jc w:val="center"/>
        </w:trPr>
        <w:tc>
          <w:tcPr>
            <w:tcW w:w="1243" w:type="pct"/>
            <w:shd w:val="clear" w:color="auto" w:fill="BFBFBF" w:themeFill="background1" w:themeFillShade="BF"/>
            <w:vAlign w:val="center"/>
          </w:tcPr>
          <w:p w:rsidR="008516E9" w:rsidRPr="008516E9" w:rsidRDefault="008516E9" w:rsidP="008516E9">
            <w:pPr>
              <w:pStyle w:val="a4"/>
              <w:rPr>
                <w:b/>
              </w:rPr>
            </w:pPr>
            <w:r w:rsidRPr="008516E9">
              <w:rPr>
                <w:b/>
              </w:rPr>
              <w:t>Identification</w:t>
            </w:r>
          </w:p>
        </w:tc>
        <w:tc>
          <w:tcPr>
            <w:tcW w:w="3757" w:type="pct"/>
            <w:gridSpan w:val="2"/>
            <w:vAlign w:val="center"/>
          </w:tcPr>
          <w:p w:rsidR="008516E9" w:rsidRPr="008272BE" w:rsidRDefault="008516E9" w:rsidP="008516E9">
            <w:pPr>
              <w:pStyle w:val="a4"/>
              <w:jc w:val="both"/>
              <w:rPr>
                <w:bCs/>
              </w:rPr>
            </w:pPr>
            <w:r w:rsidRPr="008272BE">
              <w:rPr>
                <w:bCs/>
              </w:rPr>
              <w:t>AT</w:t>
            </w:r>
            <w:r w:rsidRPr="008272BE">
              <w:rPr>
                <w:rFonts w:hint="eastAsia"/>
                <w:bCs/>
              </w:rPr>
              <w:t>3</w:t>
            </w:r>
            <w:r w:rsidRPr="008272BE">
              <w:rPr>
                <w:bCs/>
              </w:rPr>
              <w:t>-001</w:t>
            </w:r>
          </w:p>
        </w:tc>
      </w:tr>
      <w:tr w:rsidR="008516E9" w:rsidRPr="0070537C" w:rsidTr="008516E9">
        <w:trPr>
          <w:jc w:val="center"/>
        </w:trPr>
        <w:tc>
          <w:tcPr>
            <w:tcW w:w="1243" w:type="pct"/>
            <w:shd w:val="clear" w:color="auto" w:fill="BFBFBF" w:themeFill="background1" w:themeFillShade="BF"/>
            <w:vAlign w:val="center"/>
          </w:tcPr>
          <w:p w:rsidR="008516E9" w:rsidRPr="008516E9" w:rsidRDefault="008516E9" w:rsidP="008516E9">
            <w:pPr>
              <w:pStyle w:val="a4"/>
              <w:rPr>
                <w:b/>
              </w:rPr>
            </w:pPr>
            <w:r w:rsidRPr="008516E9">
              <w:rPr>
                <w:b/>
              </w:rPr>
              <w:t>Name</w:t>
            </w:r>
          </w:p>
        </w:tc>
        <w:tc>
          <w:tcPr>
            <w:tcW w:w="3757" w:type="pct"/>
            <w:gridSpan w:val="2"/>
            <w:vAlign w:val="center"/>
          </w:tcPr>
          <w:p w:rsidR="008516E9" w:rsidRPr="008272BE" w:rsidRDefault="008516E9" w:rsidP="008516E9">
            <w:pPr>
              <w:pStyle w:val="a4"/>
              <w:jc w:val="both"/>
              <w:rPr>
                <w:bCs/>
              </w:rPr>
            </w:pPr>
            <w:r w:rsidRPr="008272BE">
              <w:rPr>
                <w:rFonts w:hint="eastAsia"/>
                <w:bCs/>
              </w:rPr>
              <w:t>農業規則判定</w:t>
            </w:r>
          </w:p>
        </w:tc>
      </w:tr>
      <w:tr w:rsidR="008516E9" w:rsidRPr="0070537C" w:rsidTr="008516E9">
        <w:trPr>
          <w:jc w:val="center"/>
        </w:trPr>
        <w:tc>
          <w:tcPr>
            <w:tcW w:w="1243" w:type="pct"/>
            <w:shd w:val="clear" w:color="auto" w:fill="BFBFBF" w:themeFill="background1" w:themeFillShade="BF"/>
            <w:vAlign w:val="center"/>
          </w:tcPr>
          <w:p w:rsidR="008516E9" w:rsidRPr="008516E9" w:rsidRDefault="008516E9" w:rsidP="008516E9">
            <w:pPr>
              <w:pStyle w:val="a4"/>
              <w:rPr>
                <w:b/>
              </w:rPr>
            </w:pPr>
            <w:r w:rsidRPr="008516E9">
              <w:rPr>
                <w:b/>
              </w:rPr>
              <w:t>Tested Target</w:t>
            </w:r>
          </w:p>
        </w:tc>
        <w:tc>
          <w:tcPr>
            <w:tcW w:w="3757" w:type="pct"/>
            <w:gridSpan w:val="2"/>
            <w:vAlign w:val="center"/>
          </w:tcPr>
          <w:p w:rsidR="008516E9" w:rsidRPr="008272BE" w:rsidRDefault="008516E9" w:rsidP="008516E9">
            <w:pPr>
              <w:pStyle w:val="a4"/>
              <w:jc w:val="both"/>
              <w:rPr>
                <w:bCs/>
              </w:rPr>
            </w:pPr>
            <w:r w:rsidRPr="008272BE">
              <w:rPr>
                <w:bCs/>
              </w:rPr>
              <w:t>ARDM-F-001</w:t>
            </w:r>
          </w:p>
        </w:tc>
      </w:tr>
      <w:tr w:rsidR="008516E9" w:rsidRPr="0070537C" w:rsidTr="008516E9">
        <w:trPr>
          <w:jc w:val="center"/>
        </w:trPr>
        <w:tc>
          <w:tcPr>
            <w:tcW w:w="1243" w:type="pct"/>
            <w:shd w:val="clear" w:color="auto" w:fill="BFBFBF" w:themeFill="background1" w:themeFillShade="BF"/>
            <w:vAlign w:val="center"/>
          </w:tcPr>
          <w:p w:rsidR="008516E9" w:rsidRPr="008516E9" w:rsidRDefault="008516E9" w:rsidP="008516E9">
            <w:pPr>
              <w:pStyle w:val="a4"/>
              <w:rPr>
                <w:b/>
              </w:rPr>
            </w:pPr>
            <w:r w:rsidRPr="008516E9">
              <w:rPr>
                <w:b/>
              </w:rPr>
              <w:t>Reference</w:t>
            </w:r>
          </w:p>
        </w:tc>
        <w:tc>
          <w:tcPr>
            <w:tcW w:w="3757" w:type="pct"/>
            <w:gridSpan w:val="2"/>
            <w:vAlign w:val="center"/>
          </w:tcPr>
          <w:p w:rsidR="008516E9" w:rsidRPr="008272BE" w:rsidRDefault="008516E9" w:rsidP="008516E9">
            <w:pPr>
              <w:pStyle w:val="a4"/>
              <w:jc w:val="both"/>
              <w:rPr>
                <w:bCs/>
              </w:rPr>
            </w:pPr>
            <w:r w:rsidRPr="008272BE">
              <w:rPr>
                <w:bCs/>
              </w:rPr>
              <w:t>[ARDM-N-001]</w:t>
            </w:r>
          </w:p>
          <w:p w:rsidR="008516E9" w:rsidRPr="008272BE" w:rsidRDefault="008516E9" w:rsidP="008516E9">
            <w:pPr>
              <w:pStyle w:val="a4"/>
              <w:jc w:val="both"/>
              <w:rPr>
                <w:bCs/>
              </w:rPr>
            </w:pPr>
            <w:r w:rsidRPr="008272BE">
              <w:rPr>
                <w:bCs/>
              </w:rPr>
              <w:t>[ARDM-N-002]</w:t>
            </w:r>
          </w:p>
          <w:p w:rsidR="008516E9" w:rsidRPr="008272BE" w:rsidRDefault="008516E9" w:rsidP="008516E9">
            <w:pPr>
              <w:pStyle w:val="a4"/>
              <w:jc w:val="both"/>
              <w:rPr>
                <w:bCs/>
              </w:rPr>
            </w:pPr>
            <w:r w:rsidRPr="008272BE">
              <w:rPr>
                <w:bCs/>
              </w:rPr>
              <w:t>[ARDM-N-00</w:t>
            </w:r>
            <w:r w:rsidRPr="008272BE">
              <w:rPr>
                <w:rFonts w:hint="eastAsia"/>
                <w:bCs/>
              </w:rPr>
              <w:t>3</w:t>
            </w:r>
            <w:r w:rsidRPr="008272BE">
              <w:rPr>
                <w:bCs/>
              </w:rPr>
              <w:t>]</w:t>
            </w:r>
          </w:p>
          <w:p w:rsidR="008516E9" w:rsidRPr="008272BE" w:rsidRDefault="008516E9" w:rsidP="008516E9">
            <w:pPr>
              <w:pStyle w:val="a4"/>
              <w:jc w:val="both"/>
              <w:rPr>
                <w:bCs/>
              </w:rPr>
            </w:pPr>
            <w:r w:rsidRPr="008272BE">
              <w:rPr>
                <w:bCs/>
              </w:rPr>
              <w:t>[ARDM-N-004]</w:t>
            </w:r>
          </w:p>
        </w:tc>
      </w:tr>
      <w:tr w:rsidR="008516E9" w:rsidRPr="0070537C" w:rsidTr="008516E9">
        <w:trPr>
          <w:jc w:val="center"/>
        </w:trPr>
        <w:tc>
          <w:tcPr>
            <w:tcW w:w="1243" w:type="pct"/>
            <w:shd w:val="clear" w:color="auto" w:fill="BFBFBF" w:themeFill="background1" w:themeFillShade="BF"/>
            <w:vAlign w:val="center"/>
          </w:tcPr>
          <w:p w:rsidR="008516E9" w:rsidRPr="008516E9" w:rsidRDefault="008516E9" w:rsidP="008516E9">
            <w:pPr>
              <w:pStyle w:val="a4"/>
              <w:rPr>
                <w:b/>
              </w:rPr>
            </w:pPr>
            <w:r w:rsidRPr="008516E9">
              <w:rPr>
                <w:b/>
              </w:rPr>
              <w:t>Severity</w:t>
            </w:r>
          </w:p>
        </w:tc>
        <w:tc>
          <w:tcPr>
            <w:tcW w:w="3757" w:type="pct"/>
            <w:gridSpan w:val="2"/>
            <w:tcBorders>
              <w:bottom w:val="single" w:sz="4" w:space="0" w:color="auto"/>
            </w:tcBorders>
            <w:vAlign w:val="center"/>
          </w:tcPr>
          <w:p w:rsidR="008516E9" w:rsidRPr="008272BE" w:rsidRDefault="008516E9" w:rsidP="008516E9">
            <w:pPr>
              <w:pStyle w:val="a4"/>
              <w:jc w:val="both"/>
              <w:rPr>
                <w:bCs/>
              </w:rPr>
            </w:pPr>
            <w:r w:rsidRPr="008272BE">
              <w:rPr>
                <w:bCs/>
              </w:rPr>
              <w:t>1</w:t>
            </w:r>
          </w:p>
        </w:tc>
      </w:tr>
      <w:tr w:rsidR="008516E9" w:rsidRPr="0070537C" w:rsidTr="008516E9">
        <w:trPr>
          <w:trHeight w:val="72"/>
          <w:jc w:val="center"/>
        </w:trPr>
        <w:tc>
          <w:tcPr>
            <w:tcW w:w="1243" w:type="pct"/>
            <w:vMerge w:val="restart"/>
            <w:shd w:val="clear" w:color="auto" w:fill="BFBFBF" w:themeFill="background1" w:themeFillShade="BF"/>
            <w:vAlign w:val="center"/>
          </w:tcPr>
          <w:p w:rsidR="008516E9" w:rsidRPr="008516E9" w:rsidRDefault="008516E9" w:rsidP="008516E9">
            <w:pPr>
              <w:pStyle w:val="a4"/>
              <w:rPr>
                <w:b/>
              </w:rPr>
            </w:pPr>
            <w:r w:rsidRPr="008516E9">
              <w:rPr>
                <w:b/>
              </w:rPr>
              <w:t>Instruction</w:t>
            </w:r>
          </w:p>
        </w:tc>
        <w:tc>
          <w:tcPr>
            <w:tcW w:w="1899" w:type="pct"/>
            <w:shd w:val="clear" w:color="auto" w:fill="BFBFBF" w:themeFill="background1" w:themeFillShade="BF"/>
            <w:vAlign w:val="center"/>
          </w:tcPr>
          <w:p w:rsidR="008516E9" w:rsidRPr="008516E9" w:rsidRDefault="008516E9" w:rsidP="008516E9">
            <w:pPr>
              <w:pStyle w:val="a4"/>
              <w:rPr>
                <w:bCs/>
              </w:rPr>
            </w:pPr>
            <w:r w:rsidRPr="008516E9">
              <w:rPr>
                <w:bCs/>
              </w:rPr>
              <w:t>Actor actions</w:t>
            </w:r>
          </w:p>
        </w:tc>
        <w:tc>
          <w:tcPr>
            <w:tcW w:w="1858" w:type="pct"/>
            <w:shd w:val="clear" w:color="auto" w:fill="BFBFBF" w:themeFill="background1" w:themeFillShade="BF"/>
            <w:vAlign w:val="center"/>
          </w:tcPr>
          <w:p w:rsidR="008516E9" w:rsidRPr="008516E9" w:rsidRDefault="008516E9" w:rsidP="008516E9">
            <w:pPr>
              <w:pStyle w:val="a4"/>
              <w:rPr>
                <w:bCs/>
              </w:rPr>
            </w:pPr>
            <w:r w:rsidRPr="008516E9">
              <w:rPr>
                <w:bCs/>
              </w:rPr>
              <w:t>System responses</w:t>
            </w:r>
          </w:p>
        </w:tc>
      </w:tr>
      <w:tr w:rsidR="008516E9" w:rsidRPr="0070537C" w:rsidTr="008516E9">
        <w:trPr>
          <w:trHeight w:val="72"/>
          <w:jc w:val="center"/>
        </w:trPr>
        <w:tc>
          <w:tcPr>
            <w:tcW w:w="1243" w:type="pct"/>
            <w:vMerge/>
            <w:shd w:val="clear" w:color="auto" w:fill="BFBFBF" w:themeFill="background1" w:themeFillShade="BF"/>
            <w:vAlign w:val="center"/>
          </w:tcPr>
          <w:p w:rsidR="008516E9" w:rsidRPr="008516E9" w:rsidRDefault="008516E9" w:rsidP="008516E9">
            <w:pPr>
              <w:pStyle w:val="a4"/>
              <w:rPr>
                <w:b/>
              </w:rPr>
            </w:pPr>
          </w:p>
        </w:tc>
        <w:tc>
          <w:tcPr>
            <w:tcW w:w="1899" w:type="pct"/>
            <w:vAlign w:val="center"/>
          </w:tcPr>
          <w:p w:rsidR="008516E9" w:rsidRPr="008272BE" w:rsidRDefault="008516E9" w:rsidP="008516E9">
            <w:pPr>
              <w:pStyle w:val="a4"/>
              <w:jc w:val="both"/>
              <w:rPr>
                <w:bCs/>
              </w:rPr>
            </w:pPr>
            <w:r w:rsidRPr="008272BE">
              <w:rPr>
                <w:rFonts w:hint="eastAsia"/>
                <w:bCs/>
              </w:rPr>
              <w:t>使用者請求服務</w:t>
            </w:r>
          </w:p>
        </w:tc>
        <w:tc>
          <w:tcPr>
            <w:tcW w:w="1858" w:type="pct"/>
            <w:vAlign w:val="center"/>
          </w:tcPr>
          <w:p w:rsidR="008516E9" w:rsidRPr="008272BE" w:rsidRDefault="008516E9" w:rsidP="008516E9">
            <w:pPr>
              <w:pStyle w:val="a4"/>
              <w:jc w:val="both"/>
              <w:rPr>
                <w:bCs/>
              </w:rPr>
            </w:pPr>
          </w:p>
        </w:tc>
      </w:tr>
      <w:tr w:rsidR="008516E9" w:rsidRPr="0070537C" w:rsidTr="008516E9">
        <w:trPr>
          <w:trHeight w:val="72"/>
          <w:jc w:val="center"/>
        </w:trPr>
        <w:tc>
          <w:tcPr>
            <w:tcW w:w="1243" w:type="pct"/>
            <w:vMerge/>
            <w:shd w:val="clear" w:color="auto" w:fill="BFBFBF" w:themeFill="background1" w:themeFillShade="BF"/>
            <w:vAlign w:val="center"/>
          </w:tcPr>
          <w:p w:rsidR="008516E9" w:rsidRPr="008516E9" w:rsidRDefault="008516E9" w:rsidP="008516E9">
            <w:pPr>
              <w:pStyle w:val="a4"/>
              <w:rPr>
                <w:b/>
              </w:rPr>
            </w:pPr>
          </w:p>
        </w:tc>
        <w:tc>
          <w:tcPr>
            <w:tcW w:w="1899" w:type="pct"/>
            <w:vAlign w:val="center"/>
          </w:tcPr>
          <w:p w:rsidR="008516E9" w:rsidRPr="008272BE" w:rsidRDefault="008516E9" w:rsidP="008516E9">
            <w:pPr>
              <w:pStyle w:val="a4"/>
              <w:jc w:val="both"/>
              <w:rPr>
                <w:bCs/>
              </w:rPr>
            </w:pPr>
          </w:p>
        </w:tc>
        <w:tc>
          <w:tcPr>
            <w:tcW w:w="1858" w:type="pct"/>
            <w:vAlign w:val="center"/>
          </w:tcPr>
          <w:p w:rsidR="008516E9" w:rsidRPr="008272BE" w:rsidRDefault="008516E9" w:rsidP="008516E9">
            <w:pPr>
              <w:pStyle w:val="a4"/>
              <w:jc w:val="both"/>
              <w:rPr>
                <w:bCs/>
              </w:rPr>
            </w:pPr>
            <w:r w:rsidRPr="008272BE">
              <w:rPr>
                <w:rFonts w:hint="eastAsia"/>
                <w:bCs/>
              </w:rPr>
              <w:t>依據農業知識本體論中所建立的規則</w:t>
            </w:r>
          </w:p>
        </w:tc>
      </w:tr>
      <w:tr w:rsidR="008516E9" w:rsidRPr="0070537C" w:rsidTr="008516E9">
        <w:trPr>
          <w:trHeight w:val="108"/>
          <w:jc w:val="center"/>
        </w:trPr>
        <w:tc>
          <w:tcPr>
            <w:tcW w:w="1243" w:type="pct"/>
            <w:vMerge/>
            <w:shd w:val="clear" w:color="auto" w:fill="BFBFBF" w:themeFill="background1" w:themeFillShade="BF"/>
            <w:vAlign w:val="center"/>
          </w:tcPr>
          <w:p w:rsidR="008516E9" w:rsidRPr="008516E9" w:rsidRDefault="008516E9" w:rsidP="008516E9">
            <w:pPr>
              <w:pStyle w:val="a4"/>
              <w:rPr>
                <w:b/>
              </w:rPr>
            </w:pPr>
          </w:p>
        </w:tc>
        <w:tc>
          <w:tcPr>
            <w:tcW w:w="1899" w:type="pct"/>
            <w:shd w:val="clear" w:color="auto" w:fill="auto"/>
            <w:vAlign w:val="center"/>
          </w:tcPr>
          <w:p w:rsidR="008516E9" w:rsidRPr="008272BE" w:rsidRDefault="008516E9" w:rsidP="008516E9">
            <w:pPr>
              <w:pStyle w:val="a4"/>
              <w:jc w:val="both"/>
              <w:rPr>
                <w:bCs/>
              </w:rPr>
            </w:pPr>
          </w:p>
        </w:tc>
        <w:tc>
          <w:tcPr>
            <w:tcW w:w="1858" w:type="pct"/>
            <w:shd w:val="clear" w:color="auto" w:fill="auto"/>
            <w:vAlign w:val="center"/>
          </w:tcPr>
          <w:p w:rsidR="008516E9" w:rsidRPr="008272BE" w:rsidRDefault="008516E9" w:rsidP="008516E9">
            <w:pPr>
              <w:pStyle w:val="a4"/>
              <w:jc w:val="both"/>
              <w:rPr>
                <w:bCs/>
              </w:rPr>
            </w:pPr>
            <w:r w:rsidRPr="008272BE">
              <w:rPr>
                <w:rFonts w:hint="eastAsia"/>
                <w:bCs/>
              </w:rPr>
              <w:t>進行感測器與農業標準資訊運算，透過運算結果，</w:t>
            </w:r>
            <w:proofErr w:type="gramStart"/>
            <w:r w:rsidRPr="008272BE">
              <w:rPr>
                <w:rFonts w:hint="eastAsia"/>
                <w:bCs/>
              </w:rPr>
              <w:t>將各感測</w:t>
            </w:r>
            <w:proofErr w:type="gramEnd"/>
            <w:r w:rsidRPr="008272BE">
              <w:rPr>
                <w:rFonts w:hint="eastAsia"/>
                <w:bCs/>
              </w:rPr>
              <w:t>器所測定出的狀態進行情境組合</w:t>
            </w:r>
          </w:p>
        </w:tc>
      </w:tr>
      <w:tr w:rsidR="008516E9" w:rsidRPr="0070537C" w:rsidTr="008516E9">
        <w:trPr>
          <w:trHeight w:val="108"/>
          <w:jc w:val="center"/>
        </w:trPr>
        <w:tc>
          <w:tcPr>
            <w:tcW w:w="1243" w:type="pct"/>
            <w:vMerge/>
            <w:shd w:val="clear" w:color="auto" w:fill="BFBFBF" w:themeFill="background1" w:themeFillShade="BF"/>
            <w:vAlign w:val="center"/>
          </w:tcPr>
          <w:p w:rsidR="008516E9" w:rsidRPr="008516E9" w:rsidRDefault="008516E9" w:rsidP="008516E9">
            <w:pPr>
              <w:pStyle w:val="a4"/>
              <w:rPr>
                <w:b/>
              </w:rPr>
            </w:pPr>
          </w:p>
        </w:tc>
        <w:tc>
          <w:tcPr>
            <w:tcW w:w="1899" w:type="pct"/>
            <w:shd w:val="clear" w:color="auto" w:fill="auto"/>
            <w:vAlign w:val="center"/>
          </w:tcPr>
          <w:p w:rsidR="008516E9" w:rsidRPr="008272BE" w:rsidRDefault="008516E9" w:rsidP="008516E9">
            <w:pPr>
              <w:pStyle w:val="a4"/>
              <w:jc w:val="both"/>
              <w:rPr>
                <w:bCs/>
              </w:rPr>
            </w:pPr>
          </w:p>
        </w:tc>
        <w:tc>
          <w:tcPr>
            <w:tcW w:w="1858" w:type="pct"/>
            <w:shd w:val="clear" w:color="auto" w:fill="auto"/>
            <w:vAlign w:val="center"/>
          </w:tcPr>
          <w:p w:rsidR="008516E9" w:rsidRPr="008272BE" w:rsidRDefault="008516E9" w:rsidP="008516E9">
            <w:pPr>
              <w:pStyle w:val="a4"/>
              <w:jc w:val="both"/>
              <w:rPr>
                <w:bCs/>
              </w:rPr>
            </w:pPr>
            <w:r w:rsidRPr="008272BE">
              <w:rPr>
                <w:rFonts w:hint="eastAsia"/>
                <w:bCs/>
              </w:rPr>
              <w:t>最後再將所制定的規則，透過生產、預警以及監控進行知識庫的儲存。</w:t>
            </w:r>
          </w:p>
        </w:tc>
      </w:tr>
      <w:tr w:rsidR="008516E9" w:rsidRPr="0070537C" w:rsidTr="008516E9">
        <w:trPr>
          <w:trHeight w:val="108"/>
          <w:jc w:val="center"/>
        </w:trPr>
        <w:tc>
          <w:tcPr>
            <w:tcW w:w="1243" w:type="pct"/>
            <w:vMerge/>
            <w:shd w:val="clear" w:color="auto" w:fill="BFBFBF" w:themeFill="background1" w:themeFillShade="BF"/>
            <w:vAlign w:val="center"/>
          </w:tcPr>
          <w:p w:rsidR="008516E9" w:rsidRPr="008516E9" w:rsidRDefault="008516E9" w:rsidP="008516E9">
            <w:pPr>
              <w:pStyle w:val="a4"/>
              <w:rPr>
                <w:b/>
              </w:rPr>
            </w:pPr>
          </w:p>
        </w:tc>
        <w:tc>
          <w:tcPr>
            <w:tcW w:w="1899" w:type="pct"/>
            <w:shd w:val="clear" w:color="auto" w:fill="auto"/>
            <w:vAlign w:val="center"/>
          </w:tcPr>
          <w:p w:rsidR="008516E9" w:rsidRPr="008272BE" w:rsidRDefault="008516E9" w:rsidP="008516E9">
            <w:pPr>
              <w:pStyle w:val="a4"/>
              <w:jc w:val="both"/>
              <w:rPr>
                <w:bCs/>
              </w:rPr>
            </w:pPr>
            <w:r w:rsidRPr="008272BE">
              <w:rPr>
                <w:rFonts w:hint="eastAsia"/>
                <w:bCs/>
              </w:rPr>
              <w:t>獲得服務資訊</w:t>
            </w:r>
          </w:p>
        </w:tc>
        <w:tc>
          <w:tcPr>
            <w:tcW w:w="1858" w:type="pct"/>
            <w:shd w:val="clear" w:color="auto" w:fill="auto"/>
            <w:vAlign w:val="center"/>
          </w:tcPr>
          <w:p w:rsidR="008516E9" w:rsidRPr="008272BE" w:rsidRDefault="008516E9" w:rsidP="008516E9">
            <w:pPr>
              <w:pStyle w:val="a4"/>
              <w:jc w:val="both"/>
              <w:rPr>
                <w:bCs/>
              </w:rPr>
            </w:pPr>
          </w:p>
        </w:tc>
      </w:tr>
      <w:tr w:rsidR="008516E9" w:rsidRPr="0070537C" w:rsidTr="008516E9">
        <w:trPr>
          <w:jc w:val="center"/>
        </w:trPr>
        <w:tc>
          <w:tcPr>
            <w:tcW w:w="1243" w:type="pct"/>
            <w:shd w:val="clear" w:color="auto" w:fill="BFBFBF" w:themeFill="background1" w:themeFillShade="BF"/>
            <w:vAlign w:val="center"/>
          </w:tcPr>
          <w:p w:rsidR="008516E9" w:rsidRPr="008516E9" w:rsidRDefault="008516E9" w:rsidP="008516E9">
            <w:pPr>
              <w:pStyle w:val="a4"/>
              <w:rPr>
                <w:b/>
              </w:rPr>
            </w:pPr>
            <w:r w:rsidRPr="008516E9">
              <w:rPr>
                <w:b/>
              </w:rPr>
              <w:t>Expected Result</w:t>
            </w:r>
          </w:p>
        </w:tc>
        <w:tc>
          <w:tcPr>
            <w:tcW w:w="3757" w:type="pct"/>
            <w:gridSpan w:val="2"/>
            <w:vAlign w:val="center"/>
          </w:tcPr>
          <w:p w:rsidR="008516E9" w:rsidRPr="001E3CF0" w:rsidRDefault="008516E9" w:rsidP="008516E9">
            <w:pPr>
              <w:pStyle w:val="a4"/>
              <w:jc w:val="both"/>
              <w:rPr>
                <w:bCs/>
              </w:rPr>
            </w:pPr>
            <w:r w:rsidRPr="001E3CF0">
              <w:rPr>
                <w:rFonts w:hint="eastAsia"/>
                <w:bCs/>
              </w:rPr>
              <w:t>使用者可正確使用服務資訊。</w:t>
            </w:r>
          </w:p>
          <w:p w:rsidR="008516E9" w:rsidRPr="001E3CF0" w:rsidRDefault="008516E9" w:rsidP="008516E9">
            <w:pPr>
              <w:pStyle w:val="a4"/>
              <w:jc w:val="both"/>
              <w:rPr>
                <w:bCs/>
              </w:rPr>
            </w:pPr>
            <w:r w:rsidRPr="001E3CF0">
              <w:rPr>
                <w:rFonts w:hint="eastAsia"/>
                <w:bCs/>
              </w:rPr>
              <w:t>透過此系統可幫助決策。</w:t>
            </w:r>
          </w:p>
        </w:tc>
      </w:tr>
      <w:tr w:rsidR="008516E9" w:rsidRPr="0070537C" w:rsidTr="008516E9">
        <w:trPr>
          <w:jc w:val="center"/>
        </w:trPr>
        <w:tc>
          <w:tcPr>
            <w:tcW w:w="1243" w:type="pct"/>
            <w:shd w:val="clear" w:color="auto" w:fill="BFBFBF" w:themeFill="background1" w:themeFillShade="BF"/>
            <w:vAlign w:val="center"/>
          </w:tcPr>
          <w:p w:rsidR="008516E9" w:rsidRPr="008516E9" w:rsidRDefault="008516E9" w:rsidP="008516E9">
            <w:pPr>
              <w:pStyle w:val="a4"/>
              <w:rPr>
                <w:b/>
              </w:rPr>
            </w:pPr>
            <w:r w:rsidRPr="008516E9">
              <w:rPr>
                <w:b/>
              </w:rPr>
              <w:t>Cleanup</w:t>
            </w:r>
          </w:p>
        </w:tc>
        <w:tc>
          <w:tcPr>
            <w:tcW w:w="3757" w:type="pct"/>
            <w:gridSpan w:val="2"/>
            <w:vAlign w:val="center"/>
          </w:tcPr>
          <w:p w:rsidR="008516E9" w:rsidRPr="008272BE" w:rsidRDefault="008516E9" w:rsidP="008516E9">
            <w:pPr>
              <w:pStyle w:val="a4"/>
              <w:jc w:val="both"/>
              <w:rPr>
                <w:bCs/>
              </w:rPr>
            </w:pPr>
            <w:r w:rsidRPr="008272BE">
              <w:rPr>
                <w:bCs/>
              </w:rPr>
              <w:t>無。</w:t>
            </w:r>
          </w:p>
        </w:tc>
      </w:tr>
    </w:tbl>
    <w:p w:rsidR="008516E9" w:rsidRPr="0070537C" w:rsidRDefault="008516E9" w:rsidP="008516E9">
      <w:pPr>
        <w:ind w:firstLine="480"/>
      </w:pPr>
      <w:r w:rsidRPr="0070537C">
        <w:lastRenderedPageBreak/>
        <w:t>目的：驗證</w:t>
      </w:r>
      <w:r w:rsidRPr="0070537C">
        <w:t>[</w:t>
      </w:r>
      <w:r w:rsidRPr="007D2162">
        <w:t>VPM -N-003</w:t>
      </w:r>
      <w:r w:rsidRPr="0070537C">
        <w:t>]</w:t>
      </w:r>
      <w:r w:rsidRPr="0070537C">
        <w:t>需求，測試使用者</w:t>
      </w:r>
      <w:r>
        <w:rPr>
          <w:rFonts w:hint="eastAsia"/>
        </w:rPr>
        <w:t>透過校正後，所得到的物件區域，投射至</w:t>
      </w:r>
      <w:r>
        <w:rPr>
          <w:rFonts w:hint="eastAsia"/>
        </w:rPr>
        <w:t>3D</w:t>
      </w:r>
      <w:r>
        <w:rPr>
          <w:rFonts w:hint="eastAsia"/>
        </w:rPr>
        <w:t>環境下求得真實世界座標</w:t>
      </w:r>
      <w:r w:rsidRPr="0070537C">
        <w:rPr>
          <w:bC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8"/>
        <w:gridCol w:w="3216"/>
        <w:gridCol w:w="3168"/>
      </w:tblGrid>
      <w:tr w:rsidR="008516E9" w:rsidRPr="0070537C"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Identification</w:t>
            </w:r>
          </w:p>
        </w:tc>
        <w:tc>
          <w:tcPr>
            <w:tcW w:w="3746" w:type="pct"/>
            <w:gridSpan w:val="2"/>
            <w:vAlign w:val="center"/>
          </w:tcPr>
          <w:p w:rsidR="008516E9" w:rsidRPr="0070537C" w:rsidRDefault="008516E9" w:rsidP="008516E9">
            <w:pPr>
              <w:pStyle w:val="a4"/>
              <w:jc w:val="both"/>
            </w:pPr>
            <w:r w:rsidRPr="0070537C">
              <w:t>AT3</w:t>
            </w:r>
          </w:p>
        </w:tc>
      </w:tr>
      <w:tr w:rsidR="008516E9" w:rsidRPr="0070537C"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Name</w:t>
            </w:r>
          </w:p>
        </w:tc>
        <w:tc>
          <w:tcPr>
            <w:tcW w:w="3746" w:type="pct"/>
            <w:gridSpan w:val="2"/>
            <w:vAlign w:val="center"/>
          </w:tcPr>
          <w:p w:rsidR="008516E9" w:rsidRPr="0070537C" w:rsidRDefault="008516E9" w:rsidP="008516E9">
            <w:pPr>
              <w:pStyle w:val="a4"/>
              <w:jc w:val="both"/>
            </w:pPr>
            <w:r>
              <w:rPr>
                <w:rFonts w:hint="eastAsia"/>
              </w:rPr>
              <w:t>3D</w:t>
            </w:r>
            <w:r>
              <w:rPr>
                <w:rFonts w:hint="eastAsia"/>
              </w:rPr>
              <w:t>環境定位</w:t>
            </w:r>
          </w:p>
        </w:tc>
      </w:tr>
      <w:tr w:rsidR="008516E9" w:rsidRPr="0070537C"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Tested Target</w:t>
            </w:r>
          </w:p>
        </w:tc>
        <w:tc>
          <w:tcPr>
            <w:tcW w:w="3746" w:type="pct"/>
            <w:gridSpan w:val="2"/>
            <w:vAlign w:val="center"/>
          </w:tcPr>
          <w:p w:rsidR="008516E9" w:rsidRPr="0070537C" w:rsidRDefault="008516E9" w:rsidP="008516E9">
            <w:pPr>
              <w:pStyle w:val="a4"/>
              <w:jc w:val="both"/>
            </w:pPr>
            <w:r>
              <w:t>主要</w:t>
            </w:r>
            <w:r>
              <w:rPr>
                <w:rFonts w:hint="eastAsia"/>
              </w:rPr>
              <w:t>提供</w:t>
            </w:r>
            <w:r w:rsidRPr="0070537C">
              <w:t>使用者</w:t>
            </w:r>
            <w:r>
              <w:rPr>
                <w:rFonts w:hint="eastAsia"/>
              </w:rPr>
              <w:t>使用定位功能，並透過</w:t>
            </w:r>
            <w:r>
              <w:rPr>
                <w:rFonts w:hint="eastAsia"/>
              </w:rPr>
              <w:t>2D</w:t>
            </w:r>
            <w:r>
              <w:rPr>
                <w:rFonts w:hint="eastAsia"/>
              </w:rPr>
              <w:t>影像座標轉換</w:t>
            </w:r>
            <w:r>
              <w:rPr>
                <w:rFonts w:hint="eastAsia"/>
              </w:rPr>
              <w:t>3D</w:t>
            </w:r>
            <w:r>
              <w:rPr>
                <w:rFonts w:hint="eastAsia"/>
              </w:rPr>
              <w:t>環境，矩陣計算，找出物件的</w:t>
            </w:r>
            <w:r>
              <w:rPr>
                <w:rFonts w:hint="eastAsia"/>
              </w:rPr>
              <w:t>3D</w:t>
            </w:r>
            <w:r>
              <w:rPr>
                <w:rFonts w:hint="eastAsia"/>
              </w:rPr>
              <w:t>世界座標</w:t>
            </w:r>
            <w:r w:rsidRPr="0070537C">
              <w:t>。</w:t>
            </w:r>
          </w:p>
        </w:tc>
      </w:tr>
      <w:tr w:rsidR="008516E9" w:rsidRPr="0070537C"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Reference</w:t>
            </w:r>
          </w:p>
        </w:tc>
        <w:tc>
          <w:tcPr>
            <w:tcW w:w="3746" w:type="pct"/>
            <w:gridSpan w:val="2"/>
            <w:vAlign w:val="center"/>
          </w:tcPr>
          <w:p w:rsidR="008516E9" w:rsidRPr="0070537C" w:rsidRDefault="008516E9" w:rsidP="008516E9">
            <w:pPr>
              <w:pStyle w:val="a4"/>
              <w:jc w:val="both"/>
            </w:pPr>
            <w:r w:rsidRPr="0070537C">
              <w:t>[</w:t>
            </w:r>
            <w:r w:rsidRPr="00EB6EC8">
              <w:t>CTM-N-005</w:t>
            </w:r>
            <w:r w:rsidRPr="0070537C">
              <w:t>]</w:t>
            </w:r>
            <w:r>
              <w:br/>
            </w:r>
            <w:r w:rsidRPr="0070537C">
              <w:t>[</w:t>
            </w:r>
            <w:r>
              <w:t>CTM-N-00</w:t>
            </w:r>
            <w:r>
              <w:rPr>
                <w:rFonts w:hint="eastAsia"/>
              </w:rPr>
              <w:t>6</w:t>
            </w:r>
            <w:r w:rsidRPr="0070537C">
              <w:t>]</w:t>
            </w:r>
            <w:r>
              <w:br/>
            </w:r>
            <w:r w:rsidRPr="0070537C">
              <w:t>[</w:t>
            </w:r>
            <w:r>
              <w:t>VPM -N-00</w:t>
            </w:r>
            <w:r>
              <w:rPr>
                <w:rFonts w:hint="eastAsia"/>
              </w:rPr>
              <w:t>1</w:t>
            </w:r>
            <w:r w:rsidRPr="0070537C">
              <w:t>]</w:t>
            </w:r>
          </w:p>
          <w:p w:rsidR="008516E9" w:rsidRPr="0070537C" w:rsidRDefault="008516E9" w:rsidP="008516E9">
            <w:pPr>
              <w:pStyle w:val="a4"/>
              <w:jc w:val="both"/>
            </w:pPr>
            <w:r w:rsidRPr="0070537C">
              <w:t>[</w:t>
            </w:r>
            <w:r>
              <w:t>VPM -N-00</w:t>
            </w:r>
            <w:r>
              <w:rPr>
                <w:rFonts w:hint="eastAsia"/>
              </w:rPr>
              <w:t>2</w:t>
            </w:r>
            <w:r w:rsidRPr="0070537C">
              <w:t>]</w:t>
            </w:r>
          </w:p>
          <w:p w:rsidR="008516E9" w:rsidRPr="0070537C" w:rsidRDefault="008516E9" w:rsidP="008516E9">
            <w:pPr>
              <w:pStyle w:val="a4"/>
              <w:jc w:val="both"/>
            </w:pPr>
            <w:r w:rsidRPr="0070537C">
              <w:t>[</w:t>
            </w:r>
            <w:r w:rsidRPr="007D2162">
              <w:t>VPM -N-003</w:t>
            </w:r>
            <w:r w:rsidRPr="0070537C">
              <w:t>]</w:t>
            </w:r>
          </w:p>
        </w:tc>
      </w:tr>
      <w:tr w:rsidR="008516E9" w:rsidRPr="0070537C"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Severity</w:t>
            </w:r>
          </w:p>
        </w:tc>
        <w:tc>
          <w:tcPr>
            <w:tcW w:w="3746" w:type="pct"/>
            <w:gridSpan w:val="2"/>
            <w:tcBorders>
              <w:bottom w:val="single" w:sz="4" w:space="0" w:color="auto"/>
            </w:tcBorders>
            <w:vAlign w:val="center"/>
          </w:tcPr>
          <w:p w:rsidR="008516E9" w:rsidRPr="0070537C" w:rsidRDefault="008516E9" w:rsidP="008516E9">
            <w:pPr>
              <w:pStyle w:val="a4"/>
              <w:jc w:val="both"/>
            </w:pPr>
            <w:r w:rsidRPr="0070537C">
              <w:t>1</w:t>
            </w:r>
          </w:p>
        </w:tc>
      </w:tr>
      <w:tr w:rsidR="008516E9" w:rsidRPr="0070537C" w:rsidTr="008516E9">
        <w:trPr>
          <w:trHeight w:val="72"/>
          <w:jc w:val="center"/>
        </w:trPr>
        <w:tc>
          <w:tcPr>
            <w:tcW w:w="1254" w:type="pct"/>
            <w:vMerge w:val="restart"/>
            <w:shd w:val="clear" w:color="auto" w:fill="BFBFBF" w:themeFill="background1" w:themeFillShade="BF"/>
            <w:vAlign w:val="center"/>
          </w:tcPr>
          <w:p w:rsidR="008516E9" w:rsidRPr="008516E9" w:rsidRDefault="008516E9" w:rsidP="008516E9">
            <w:pPr>
              <w:pStyle w:val="a4"/>
              <w:rPr>
                <w:b/>
              </w:rPr>
            </w:pPr>
            <w:r w:rsidRPr="008516E9">
              <w:rPr>
                <w:b/>
              </w:rPr>
              <w:t>Instruction</w:t>
            </w:r>
          </w:p>
        </w:tc>
        <w:tc>
          <w:tcPr>
            <w:tcW w:w="1887" w:type="pct"/>
            <w:shd w:val="clear" w:color="auto" w:fill="BFBFBF" w:themeFill="background1" w:themeFillShade="BF"/>
            <w:vAlign w:val="center"/>
          </w:tcPr>
          <w:p w:rsidR="008516E9" w:rsidRPr="008516E9" w:rsidRDefault="008516E9" w:rsidP="008516E9">
            <w:pPr>
              <w:pStyle w:val="a4"/>
              <w:jc w:val="both"/>
              <w:rPr>
                <w:b/>
              </w:rPr>
            </w:pPr>
            <w:r w:rsidRPr="008516E9">
              <w:rPr>
                <w:b/>
              </w:rPr>
              <w:t>Actor actions</w:t>
            </w:r>
          </w:p>
        </w:tc>
        <w:tc>
          <w:tcPr>
            <w:tcW w:w="1858" w:type="pct"/>
            <w:shd w:val="clear" w:color="auto" w:fill="BFBFBF" w:themeFill="background1" w:themeFillShade="BF"/>
            <w:vAlign w:val="center"/>
          </w:tcPr>
          <w:p w:rsidR="008516E9" w:rsidRPr="008516E9" w:rsidRDefault="008516E9" w:rsidP="008516E9">
            <w:pPr>
              <w:pStyle w:val="a4"/>
              <w:jc w:val="both"/>
              <w:rPr>
                <w:b/>
              </w:rPr>
            </w:pPr>
            <w:r w:rsidRPr="008516E9">
              <w:rPr>
                <w:b/>
              </w:rPr>
              <w:t>System responses</w:t>
            </w:r>
          </w:p>
        </w:tc>
      </w:tr>
      <w:tr w:rsidR="008516E9" w:rsidRPr="0070537C" w:rsidTr="008516E9">
        <w:trPr>
          <w:trHeight w:val="72"/>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887" w:type="pct"/>
            <w:vAlign w:val="center"/>
          </w:tcPr>
          <w:p w:rsidR="008516E9" w:rsidRPr="0070537C" w:rsidRDefault="008516E9" w:rsidP="008516E9">
            <w:pPr>
              <w:pStyle w:val="a4"/>
              <w:jc w:val="both"/>
            </w:pPr>
            <w:r w:rsidRPr="0070537C">
              <w:t>使用者啟動系統</w:t>
            </w:r>
            <w:r>
              <w:rPr>
                <w:rFonts w:hint="eastAsia"/>
              </w:rPr>
              <w:t>定位功能</w:t>
            </w:r>
          </w:p>
        </w:tc>
        <w:tc>
          <w:tcPr>
            <w:tcW w:w="1858" w:type="pct"/>
            <w:vAlign w:val="center"/>
          </w:tcPr>
          <w:p w:rsidR="008516E9" w:rsidRPr="0070537C" w:rsidRDefault="008516E9" w:rsidP="008516E9">
            <w:pPr>
              <w:pStyle w:val="a4"/>
              <w:jc w:val="both"/>
            </w:pPr>
          </w:p>
        </w:tc>
      </w:tr>
      <w:tr w:rsidR="008516E9" w:rsidRPr="0070537C" w:rsidTr="008516E9">
        <w:trPr>
          <w:trHeight w:val="72"/>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887" w:type="pct"/>
            <w:vAlign w:val="center"/>
          </w:tcPr>
          <w:p w:rsidR="008516E9" w:rsidRPr="0070537C" w:rsidRDefault="008516E9" w:rsidP="008516E9">
            <w:pPr>
              <w:pStyle w:val="a4"/>
              <w:jc w:val="both"/>
            </w:pPr>
          </w:p>
        </w:tc>
        <w:tc>
          <w:tcPr>
            <w:tcW w:w="1858" w:type="pct"/>
            <w:vAlign w:val="center"/>
          </w:tcPr>
          <w:p w:rsidR="008516E9" w:rsidRPr="0070537C" w:rsidRDefault="008516E9" w:rsidP="008516E9">
            <w:pPr>
              <w:pStyle w:val="a4"/>
              <w:jc w:val="both"/>
            </w:pPr>
            <w:r>
              <w:rPr>
                <w:rFonts w:hint="eastAsia"/>
              </w:rPr>
              <w:t>呼叫計算該物件的</w:t>
            </w:r>
            <w:r>
              <w:rPr>
                <w:rFonts w:hint="eastAsia"/>
              </w:rPr>
              <w:t>2D</w:t>
            </w:r>
            <w:r>
              <w:rPr>
                <w:rFonts w:hint="eastAsia"/>
              </w:rPr>
              <w:t>座標</w:t>
            </w:r>
          </w:p>
        </w:tc>
      </w:tr>
      <w:tr w:rsidR="008516E9" w:rsidRPr="0070537C" w:rsidTr="008516E9">
        <w:trPr>
          <w:trHeight w:val="270"/>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887" w:type="pct"/>
            <w:vAlign w:val="center"/>
          </w:tcPr>
          <w:p w:rsidR="008516E9" w:rsidRPr="0070537C" w:rsidRDefault="008516E9" w:rsidP="008516E9">
            <w:pPr>
              <w:pStyle w:val="a4"/>
              <w:jc w:val="both"/>
            </w:pPr>
          </w:p>
        </w:tc>
        <w:tc>
          <w:tcPr>
            <w:tcW w:w="1858" w:type="pct"/>
            <w:shd w:val="clear" w:color="auto" w:fill="auto"/>
            <w:vAlign w:val="center"/>
          </w:tcPr>
          <w:p w:rsidR="008516E9" w:rsidRPr="0070537C" w:rsidRDefault="008516E9" w:rsidP="008516E9">
            <w:pPr>
              <w:pStyle w:val="a4"/>
              <w:jc w:val="both"/>
            </w:pPr>
            <w:r>
              <w:rPr>
                <w:rFonts w:hint="eastAsia"/>
              </w:rPr>
              <w:t>利用視差圖像重建</w:t>
            </w:r>
            <w:r>
              <w:rPr>
                <w:rFonts w:hint="eastAsia"/>
              </w:rPr>
              <w:t>3D</w:t>
            </w:r>
            <w:r>
              <w:rPr>
                <w:rFonts w:hint="eastAsia"/>
              </w:rPr>
              <w:t>場景</w:t>
            </w:r>
          </w:p>
        </w:tc>
      </w:tr>
      <w:tr w:rsidR="008516E9" w:rsidRPr="0070537C" w:rsidTr="008516E9">
        <w:trPr>
          <w:trHeight w:val="270"/>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887" w:type="pct"/>
            <w:vAlign w:val="center"/>
          </w:tcPr>
          <w:p w:rsidR="008516E9" w:rsidRPr="0070537C" w:rsidRDefault="008516E9" w:rsidP="008516E9">
            <w:pPr>
              <w:pStyle w:val="a4"/>
              <w:jc w:val="both"/>
            </w:pPr>
          </w:p>
        </w:tc>
        <w:tc>
          <w:tcPr>
            <w:tcW w:w="1858" w:type="pct"/>
            <w:shd w:val="clear" w:color="auto" w:fill="auto"/>
            <w:vAlign w:val="center"/>
          </w:tcPr>
          <w:p w:rsidR="008516E9" w:rsidRDefault="008516E9" w:rsidP="008516E9">
            <w:pPr>
              <w:pStyle w:val="a4"/>
              <w:jc w:val="both"/>
            </w:pPr>
            <w:r>
              <w:rPr>
                <w:rFonts w:hint="eastAsia"/>
              </w:rPr>
              <w:t>利用計算矩陣找出真實物</w:t>
            </w:r>
          </w:p>
          <w:p w:rsidR="008516E9" w:rsidRPr="0070537C" w:rsidRDefault="008516E9" w:rsidP="008516E9">
            <w:pPr>
              <w:pStyle w:val="a4"/>
              <w:jc w:val="both"/>
            </w:pPr>
            <w:r>
              <w:rPr>
                <w:rFonts w:hint="eastAsia"/>
              </w:rPr>
              <w:t>體的重心</w:t>
            </w:r>
          </w:p>
        </w:tc>
      </w:tr>
      <w:tr w:rsidR="008516E9" w:rsidRPr="0070537C" w:rsidTr="008516E9">
        <w:trPr>
          <w:trHeight w:val="108"/>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887" w:type="pct"/>
            <w:shd w:val="clear" w:color="auto" w:fill="auto"/>
            <w:vAlign w:val="center"/>
          </w:tcPr>
          <w:p w:rsidR="008516E9" w:rsidRPr="0070537C" w:rsidRDefault="008516E9" w:rsidP="008516E9">
            <w:pPr>
              <w:pStyle w:val="a4"/>
              <w:jc w:val="both"/>
            </w:pPr>
          </w:p>
        </w:tc>
        <w:tc>
          <w:tcPr>
            <w:tcW w:w="1858" w:type="pct"/>
            <w:shd w:val="clear" w:color="auto" w:fill="auto"/>
            <w:vAlign w:val="center"/>
          </w:tcPr>
          <w:p w:rsidR="008516E9" w:rsidRDefault="008516E9" w:rsidP="008516E9">
            <w:pPr>
              <w:pStyle w:val="a4"/>
              <w:jc w:val="both"/>
            </w:pPr>
            <w:r>
              <w:rPr>
                <w:rFonts w:hint="eastAsia"/>
              </w:rPr>
              <w:t>校準影像，重新矩陣計算並</w:t>
            </w:r>
          </w:p>
          <w:p w:rsidR="008516E9" w:rsidRDefault="008516E9" w:rsidP="008516E9">
            <w:pPr>
              <w:pStyle w:val="a4"/>
              <w:jc w:val="both"/>
            </w:pPr>
            <w:r>
              <w:rPr>
                <w:rFonts w:hint="eastAsia"/>
              </w:rPr>
              <w:t>利用視差值</w:t>
            </w:r>
            <w:r>
              <w:rPr>
                <w:rFonts w:hint="eastAsia"/>
              </w:rPr>
              <w:t>2D</w:t>
            </w:r>
            <w:r>
              <w:rPr>
                <w:rFonts w:hint="eastAsia"/>
              </w:rPr>
              <w:t>座標求得</w:t>
            </w:r>
            <w:r>
              <w:rPr>
                <w:rFonts w:hint="eastAsia"/>
              </w:rPr>
              <w:t>3D</w:t>
            </w:r>
          </w:p>
          <w:p w:rsidR="008516E9" w:rsidRPr="0070537C" w:rsidRDefault="008516E9" w:rsidP="008516E9">
            <w:pPr>
              <w:pStyle w:val="a4"/>
              <w:jc w:val="both"/>
            </w:pPr>
            <w:r>
              <w:rPr>
                <w:rFonts w:hint="eastAsia"/>
              </w:rPr>
              <w:t>座標</w:t>
            </w:r>
          </w:p>
        </w:tc>
      </w:tr>
      <w:tr w:rsidR="008516E9" w:rsidRPr="0070537C" w:rsidTr="008516E9">
        <w:trPr>
          <w:trHeight w:val="108"/>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887" w:type="pct"/>
            <w:shd w:val="clear" w:color="auto" w:fill="auto"/>
            <w:vAlign w:val="center"/>
          </w:tcPr>
          <w:p w:rsidR="008516E9" w:rsidRPr="0070537C" w:rsidRDefault="008516E9" w:rsidP="008516E9">
            <w:pPr>
              <w:pStyle w:val="a4"/>
              <w:jc w:val="both"/>
            </w:pPr>
            <w:r w:rsidRPr="0070537C">
              <w:t>使用者</w:t>
            </w:r>
            <w:r>
              <w:rPr>
                <w:rFonts w:hint="eastAsia"/>
              </w:rPr>
              <w:t>可在圖像物件區觀看圈選位置的</w:t>
            </w:r>
            <w:r>
              <w:rPr>
                <w:rFonts w:hint="eastAsia"/>
              </w:rPr>
              <w:t>3D</w:t>
            </w:r>
            <w:r>
              <w:rPr>
                <w:rFonts w:hint="eastAsia"/>
              </w:rPr>
              <w:t>世界座標</w:t>
            </w:r>
          </w:p>
        </w:tc>
        <w:tc>
          <w:tcPr>
            <w:tcW w:w="1858" w:type="pct"/>
            <w:shd w:val="clear" w:color="auto" w:fill="auto"/>
            <w:vAlign w:val="center"/>
          </w:tcPr>
          <w:p w:rsidR="008516E9" w:rsidRPr="0070537C" w:rsidRDefault="008516E9" w:rsidP="008516E9">
            <w:pPr>
              <w:pStyle w:val="a4"/>
              <w:jc w:val="both"/>
            </w:pPr>
          </w:p>
        </w:tc>
      </w:tr>
      <w:tr w:rsidR="008516E9" w:rsidRPr="0070537C"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Expected Result</w:t>
            </w:r>
          </w:p>
        </w:tc>
        <w:tc>
          <w:tcPr>
            <w:tcW w:w="3746" w:type="pct"/>
            <w:gridSpan w:val="2"/>
            <w:vAlign w:val="center"/>
          </w:tcPr>
          <w:p w:rsidR="008516E9" w:rsidRPr="0070537C" w:rsidRDefault="008516E9" w:rsidP="008516E9">
            <w:pPr>
              <w:pStyle w:val="a4"/>
              <w:jc w:val="both"/>
            </w:pPr>
            <w:r>
              <w:rPr>
                <w:rFonts w:hint="eastAsia"/>
              </w:rPr>
              <w:t>可以正確為使用者所圈選的物件區域顯示正確的</w:t>
            </w:r>
            <w:r>
              <w:rPr>
                <w:rFonts w:hint="eastAsia"/>
              </w:rPr>
              <w:t>3D</w:t>
            </w:r>
            <w:r>
              <w:rPr>
                <w:rFonts w:hint="eastAsia"/>
              </w:rPr>
              <w:t>世界座標。</w:t>
            </w:r>
          </w:p>
        </w:tc>
      </w:tr>
      <w:tr w:rsidR="008516E9" w:rsidRPr="0070537C"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lastRenderedPageBreak/>
              <w:t>Cleanup</w:t>
            </w:r>
          </w:p>
        </w:tc>
        <w:tc>
          <w:tcPr>
            <w:tcW w:w="3746" w:type="pct"/>
            <w:gridSpan w:val="2"/>
            <w:vAlign w:val="center"/>
          </w:tcPr>
          <w:p w:rsidR="008516E9" w:rsidRPr="0070537C" w:rsidRDefault="008516E9" w:rsidP="008516E9">
            <w:pPr>
              <w:pStyle w:val="a4"/>
              <w:jc w:val="both"/>
            </w:pPr>
            <w:r w:rsidRPr="0070537C">
              <w:t>無。</w:t>
            </w:r>
          </w:p>
        </w:tc>
      </w:tr>
    </w:tbl>
    <w:p w:rsidR="008516E9" w:rsidRDefault="008516E9" w:rsidP="008516E9">
      <w:pPr>
        <w:ind w:firstLine="480"/>
      </w:pPr>
    </w:p>
    <w:p w:rsidR="008516E9" w:rsidRPr="00313F19" w:rsidRDefault="008516E9" w:rsidP="008516E9">
      <w:pPr>
        <w:ind w:firstLine="480"/>
      </w:pPr>
      <w:r w:rsidRPr="00313F19">
        <w:t>目的：</w:t>
      </w:r>
      <w:r w:rsidRPr="00313F19">
        <w:rPr>
          <w:rFonts w:hint="eastAsia"/>
        </w:rPr>
        <w:t>驗證</w:t>
      </w:r>
      <w:r w:rsidRPr="00313F19">
        <w:t>[</w:t>
      </w:r>
      <w:r w:rsidRPr="00313F19">
        <w:rPr>
          <w:rFonts w:hint="eastAsia"/>
        </w:rPr>
        <w:t>CADPPA-N-004</w:t>
      </w:r>
      <w:r w:rsidRPr="00313F19">
        <w:t>]</w:t>
      </w:r>
      <w:r w:rsidRPr="00313F19">
        <w:rPr>
          <w:rFonts w:hint="eastAsia"/>
        </w:rPr>
        <w:t>需求，</w:t>
      </w:r>
      <w:r w:rsidRPr="00313F19">
        <w:rPr>
          <w:rFonts w:ascii="標楷體" w:cs="標楷體" w:hint="eastAsia"/>
          <w:kern w:val="0"/>
        </w:rPr>
        <w:t>提供作物影像異常辨識及病蟲害之專家診斷資料</w:t>
      </w:r>
      <w:r w:rsidRPr="00313F19">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8"/>
        <w:gridCol w:w="3313"/>
        <w:gridCol w:w="3071"/>
      </w:tblGrid>
      <w:tr w:rsidR="008516E9" w:rsidRPr="00313F19"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Identification</w:t>
            </w:r>
          </w:p>
        </w:tc>
        <w:tc>
          <w:tcPr>
            <w:tcW w:w="3746" w:type="pct"/>
            <w:gridSpan w:val="2"/>
            <w:vAlign w:val="center"/>
          </w:tcPr>
          <w:p w:rsidR="008516E9" w:rsidRPr="00313F19" w:rsidRDefault="008516E9" w:rsidP="008516E9">
            <w:pPr>
              <w:pStyle w:val="a4"/>
              <w:jc w:val="both"/>
            </w:pPr>
            <w:r w:rsidRPr="00313F19">
              <w:t>AT</w:t>
            </w:r>
            <w:r w:rsidRPr="00313F19">
              <w:rPr>
                <w:rFonts w:hint="eastAsia"/>
              </w:rPr>
              <w:t>3</w:t>
            </w:r>
          </w:p>
        </w:tc>
      </w:tr>
      <w:tr w:rsidR="008516E9" w:rsidRPr="00313F19"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Name</w:t>
            </w:r>
          </w:p>
        </w:tc>
        <w:tc>
          <w:tcPr>
            <w:tcW w:w="3746" w:type="pct"/>
            <w:gridSpan w:val="2"/>
            <w:vAlign w:val="center"/>
          </w:tcPr>
          <w:p w:rsidR="008516E9" w:rsidRPr="00313F19" w:rsidRDefault="008516E9" w:rsidP="008516E9">
            <w:pPr>
              <w:pStyle w:val="a4"/>
              <w:jc w:val="both"/>
            </w:pPr>
            <w:r w:rsidRPr="00313F19">
              <w:rPr>
                <w:rFonts w:hint="eastAsia"/>
              </w:rPr>
              <w:t>作物異常及農業氣象雲端資料庫</w:t>
            </w:r>
          </w:p>
        </w:tc>
      </w:tr>
      <w:tr w:rsidR="008516E9" w:rsidRPr="00313F19"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Tested Target</w:t>
            </w:r>
          </w:p>
        </w:tc>
        <w:tc>
          <w:tcPr>
            <w:tcW w:w="3746" w:type="pct"/>
            <w:gridSpan w:val="2"/>
            <w:vAlign w:val="center"/>
          </w:tcPr>
          <w:p w:rsidR="008516E9" w:rsidRPr="00313F19" w:rsidRDefault="008516E9" w:rsidP="008516E9">
            <w:pPr>
              <w:pStyle w:val="a4"/>
              <w:jc w:val="both"/>
            </w:pPr>
            <w:r w:rsidRPr="00313F19">
              <w:rPr>
                <w:rFonts w:hint="eastAsia"/>
              </w:rPr>
              <w:t>CADPPA-N-004</w:t>
            </w:r>
          </w:p>
        </w:tc>
      </w:tr>
      <w:tr w:rsidR="008516E9" w:rsidRPr="00313F19"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Reference</w:t>
            </w:r>
          </w:p>
        </w:tc>
        <w:tc>
          <w:tcPr>
            <w:tcW w:w="3746" w:type="pct"/>
            <w:gridSpan w:val="2"/>
            <w:vAlign w:val="center"/>
          </w:tcPr>
          <w:p w:rsidR="008516E9" w:rsidRPr="00313F19" w:rsidRDefault="008516E9" w:rsidP="008516E9">
            <w:pPr>
              <w:pStyle w:val="a4"/>
              <w:jc w:val="both"/>
            </w:pPr>
            <w:r w:rsidRPr="00313F19">
              <w:rPr>
                <w:rFonts w:hint="eastAsia"/>
              </w:rPr>
              <w:t>CADPPA-N-001</w:t>
            </w:r>
          </w:p>
          <w:p w:rsidR="008516E9" w:rsidRPr="00313F19" w:rsidRDefault="008516E9" w:rsidP="008516E9">
            <w:pPr>
              <w:pStyle w:val="a4"/>
              <w:jc w:val="both"/>
            </w:pPr>
            <w:r w:rsidRPr="00313F19">
              <w:rPr>
                <w:rFonts w:hint="eastAsia"/>
              </w:rPr>
              <w:t>CADPPA-N-002</w:t>
            </w:r>
          </w:p>
          <w:p w:rsidR="008516E9" w:rsidRPr="00313F19" w:rsidRDefault="008516E9" w:rsidP="008516E9">
            <w:pPr>
              <w:pStyle w:val="a4"/>
              <w:jc w:val="both"/>
            </w:pPr>
            <w:r w:rsidRPr="00313F19">
              <w:rPr>
                <w:rFonts w:hint="eastAsia"/>
              </w:rPr>
              <w:t>CADPPA-N-003</w:t>
            </w:r>
          </w:p>
          <w:p w:rsidR="008516E9" w:rsidRPr="00313F19" w:rsidRDefault="008516E9" w:rsidP="008516E9">
            <w:pPr>
              <w:pStyle w:val="a4"/>
              <w:jc w:val="both"/>
            </w:pPr>
            <w:r w:rsidRPr="00313F19">
              <w:rPr>
                <w:rFonts w:hint="eastAsia"/>
              </w:rPr>
              <w:t>CADPPA-N-005</w:t>
            </w:r>
          </w:p>
        </w:tc>
      </w:tr>
      <w:tr w:rsidR="008516E9" w:rsidRPr="00313F19"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Severity</w:t>
            </w:r>
          </w:p>
        </w:tc>
        <w:tc>
          <w:tcPr>
            <w:tcW w:w="3746" w:type="pct"/>
            <w:gridSpan w:val="2"/>
            <w:tcBorders>
              <w:bottom w:val="single" w:sz="4" w:space="0" w:color="auto"/>
            </w:tcBorders>
            <w:vAlign w:val="center"/>
          </w:tcPr>
          <w:p w:rsidR="008516E9" w:rsidRPr="00313F19" w:rsidRDefault="008516E9" w:rsidP="008516E9">
            <w:pPr>
              <w:pStyle w:val="a4"/>
              <w:jc w:val="both"/>
            </w:pPr>
            <w:r w:rsidRPr="00313F19">
              <w:t>1</w:t>
            </w:r>
          </w:p>
        </w:tc>
      </w:tr>
      <w:tr w:rsidR="008516E9" w:rsidRPr="00313F19" w:rsidTr="008516E9">
        <w:trPr>
          <w:trHeight w:val="72"/>
          <w:jc w:val="center"/>
        </w:trPr>
        <w:tc>
          <w:tcPr>
            <w:tcW w:w="1254" w:type="pct"/>
            <w:vMerge w:val="restart"/>
            <w:shd w:val="clear" w:color="auto" w:fill="BFBFBF" w:themeFill="background1" w:themeFillShade="BF"/>
            <w:vAlign w:val="center"/>
          </w:tcPr>
          <w:p w:rsidR="008516E9" w:rsidRPr="008516E9" w:rsidRDefault="008516E9" w:rsidP="008516E9">
            <w:pPr>
              <w:pStyle w:val="a4"/>
              <w:rPr>
                <w:b/>
              </w:rPr>
            </w:pPr>
            <w:r w:rsidRPr="008516E9">
              <w:rPr>
                <w:b/>
              </w:rPr>
              <w:t>Instruction</w:t>
            </w:r>
          </w:p>
        </w:tc>
        <w:tc>
          <w:tcPr>
            <w:tcW w:w="1944" w:type="pct"/>
            <w:shd w:val="clear" w:color="auto" w:fill="BFBFBF" w:themeFill="background1" w:themeFillShade="BF"/>
            <w:vAlign w:val="center"/>
          </w:tcPr>
          <w:p w:rsidR="008516E9" w:rsidRPr="008516E9" w:rsidRDefault="008516E9" w:rsidP="008516E9">
            <w:pPr>
              <w:pStyle w:val="a4"/>
              <w:jc w:val="both"/>
              <w:rPr>
                <w:b/>
              </w:rPr>
            </w:pPr>
            <w:r w:rsidRPr="008516E9">
              <w:rPr>
                <w:b/>
              </w:rPr>
              <w:t>Actor actions</w:t>
            </w:r>
          </w:p>
        </w:tc>
        <w:tc>
          <w:tcPr>
            <w:tcW w:w="1801" w:type="pct"/>
            <w:shd w:val="clear" w:color="auto" w:fill="BFBFBF" w:themeFill="background1" w:themeFillShade="BF"/>
            <w:vAlign w:val="center"/>
          </w:tcPr>
          <w:p w:rsidR="008516E9" w:rsidRPr="008516E9" w:rsidRDefault="008516E9" w:rsidP="008516E9">
            <w:pPr>
              <w:pStyle w:val="a4"/>
              <w:jc w:val="both"/>
              <w:rPr>
                <w:b/>
              </w:rPr>
            </w:pPr>
            <w:r w:rsidRPr="008516E9">
              <w:rPr>
                <w:b/>
              </w:rPr>
              <w:t>System responses</w:t>
            </w:r>
          </w:p>
        </w:tc>
      </w:tr>
      <w:tr w:rsidR="008516E9" w:rsidRPr="00313F19" w:rsidTr="008516E9">
        <w:trPr>
          <w:trHeight w:val="72"/>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944" w:type="pct"/>
            <w:vAlign w:val="center"/>
          </w:tcPr>
          <w:p w:rsidR="008516E9" w:rsidRPr="00313F19" w:rsidRDefault="008516E9" w:rsidP="008516E9">
            <w:pPr>
              <w:pStyle w:val="a4"/>
              <w:jc w:val="both"/>
            </w:pPr>
            <w:r w:rsidRPr="00313F19">
              <w:rPr>
                <w:rFonts w:hint="eastAsia"/>
              </w:rPr>
              <w:t>週期性監測</w:t>
            </w:r>
            <w:r w:rsidRPr="00313F19">
              <w:rPr>
                <w:rFonts w:ascii="標楷體" w:cs="標楷體" w:hint="eastAsia"/>
                <w:kern w:val="0"/>
              </w:rPr>
              <w:t>氣象資訊</w:t>
            </w:r>
          </w:p>
        </w:tc>
        <w:tc>
          <w:tcPr>
            <w:tcW w:w="1801" w:type="pct"/>
            <w:vAlign w:val="center"/>
          </w:tcPr>
          <w:p w:rsidR="008516E9" w:rsidRPr="00313F19" w:rsidRDefault="008516E9" w:rsidP="008516E9">
            <w:pPr>
              <w:pStyle w:val="a4"/>
              <w:jc w:val="both"/>
            </w:pPr>
          </w:p>
        </w:tc>
      </w:tr>
      <w:tr w:rsidR="008516E9" w:rsidRPr="00313F19" w:rsidTr="008516E9">
        <w:trPr>
          <w:trHeight w:val="72"/>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944" w:type="pct"/>
            <w:vAlign w:val="center"/>
          </w:tcPr>
          <w:p w:rsidR="008516E9" w:rsidRPr="00313F19" w:rsidRDefault="008516E9" w:rsidP="008516E9">
            <w:pPr>
              <w:pStyle w:val="a4"/>
              <w:jc w:val="both"/>
            </w:pPr>
          </w:p>
        </w:tc>
        <w:tc>
          <w:tcPr>
            <w:tcW w:w="1801" w:type="pct"/>
            <w:vAlign w:val="center"/>
          </w:tcPr>
          <w:p w:rsidR="008516E9" w:rsidRPr="00313F19" w:rsidRDefault="008516E9" w:rsidP="008516E9">
            <w:pPr>
              <w:pStyle w:val="a4"/>
              <w:jc w:val="both"/>
              <w:rPr>
                <w:rFonts w:ascii="標楷體" w:cs="標楷體"/>
                <w:kern w:val="0"/>
              </w:rPr>
            </w:pPr>
            <w:r w:rsidRPr="00313F19">
              <w:rPr>
                <w:rFonts w:hint="eastAsia"/>
              </w:rPr>
              <w:t>取得</w:t>
            </w:r>
            <w:r w:rsidRPr="00313F19">
              <w:rPr>
                <w:rFonts w:ascii="標楷體" w:cs="標楷體" w:hint="eastAsia"/>
                <w:kern w:val="0"/>
              </w:rPr>
              <w:t>作物影像異常辨識及專家診斷資料</w:t>
            </w:r>
          </w:p>
        </w:tc>
      </w:tr>
      <w:tr w:rsidR="008516E9" w:rsidRPr="00313F19" w:rsidTr="008516E9">
        <w:trPr>
          <w:trHeight w:val="72"/>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944" w:type="pct"/>
            <w:vAlign w:val="center"/>
          </w:tcPr>
          <w:p w:rsidR="008516E9" w:rsidRPr="00313F19" w:rsidRDefault="008516E9" w:rsidP="008516E9">
            <w:pPr>
              <w:pStyle w:val="a4"/>
              <w:jc w:val="both"/>
            </w:pPr>
          </w:p>
        </w:tc>
        <w:tc>
          <w:tcPr>
            <w:tcW w:w="1801" w:type="pct"/>
            <w:vAlign w:val="center"/>
          </w:tcPr>
          <w:p w:rsidR="008516E9" w:rsidRPr="00313F19" w:rsidRDefault="008516E9" w:rsidP="008516E9">
            <w:pPr>
              <w:pStyle w:val="a4"/>
              <w:jc w:val="both"/>
            </w:pPr>
            <w:r w:rsidRPr="00313F19">
              <w:rPr>
                <w:rFonts w:hint="eastAsia"/>
              </w:rPr>
              <w:t>以前後景影像分析影像差異</w:t>
            </w:r>
          </w:p>
        </w:tc>
      </w:tr>
      <w:tr w:rsidR="008516E9" w:rsidRPr="00313F19"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Expected Result</w:t>
            </w:r>
          </w:p>
        </w:tc>
        <w:tc>
          <w:tcPr>
            <w:tcW w:w="3746" w:type="pct"/>
            <w:gridSpan w:val="2"/>
            <w:vAlign w:val="center"/>
          </w:tcPr>
          <w:p w:rsidR="008516E9" w:rsidRPr="00313F19" w:rsidRDefault="008516E9" w:rsidP="008516E9">
            <w:pPr>
              <w:pStyle w:val="a4"/>
              <w:jc w:val="both"/>
            </w:pPr>
            <w:r w:rsidRPr="00313F19">
              <w:rPr>
                <w:rFonts w:ascii="標楷體" w:cs="標楷體" w:hint="eastAsia"/>
                <w:kern w:val="0"/>
              </w:rPr>
              <w:t>建置作物異常及病蟲害特徵探</w:t>
            </w:r>
            <w:proofErr w:type="gramStart"/>
            <w:r w:rsidRPr="00313F19">
              <w:rPr>
                <w:rFonts w:ascii="標楷體" w:cs="標楷體" w:hint="eastAsia"/>
                <w:kern w:val="0"/>
              </w:rPr>
              <w:t>勘</w:t>
            </w:r>
            <w:proofErr w:type="gramEnd"/>
            <w:r w:rsidRPr="00313F19">
              <w:rPr>
                <w:rFonts w:ascii="標楷體" w:cs="標楷體" w:hint="eastAsia"/>
                <w:kern w:val="0"/>
              </w:rPr>
              <w:t>知識庫及即時警示</w:t>
            </w:r>
          </w:p>
        </w:tc>
      </w:tr>
      <w:tr w:rsidR="008516E9" w:rsidRPr="00313F19"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Cleanup</w:t>
            </w:r>
          </w:p>
        </w:tc>
        <w:tc>
          <w:tcPr>
            <w:tcW w:w="3746" w:type="pct"/>
            <w:gridSpan w:val="2"/>
            <w:vAlign w:val="center"/>
          </w:tcPr>
          <w:p w:rsidR="008516E9" w:rsidRPr="00313F19" w:rsidRDefault="008516E9" w:rsidP="008516E9">
            <w:pPr>
              <w:pStyle w:val="a4"/>
              <w:jc w:val="both"/>
            </w:pPr>
            <w:r w:rsidRPr="00313F19">
              <w:t>無。</w:t>
            </w:r>
          </w:p>
        </w:tc>
      </w:tr>
    </w:tbl>
    <w:p w:rsidR="008516E9" w:rsidRDefault="008516E9" w:rsidP="008516E9">
      <w:pPr>
        <w:ind w:firstLine="480"/>
        <w:rPr>
          <w:rFonts w:hint="eastAsia"/>
        </w:rPr>
      </w:pPr>
    </w:p>
    <w:p w:rsidR="008516E9" w:rsidRPr="00A1054A" w:rsidRDefault="008516E9" w:rsidP="008516E9">
      <w:pPr>
        <w:ind w:firstLine="480"/>
      </w:pPr>
      <w:r w:rsidRPr="00A1054A">
        <w:rPr>
          <w:rFonts w:hint="eastAsia"/>
        </w:rPr>
        <w:t>目的：驗證</w:t>
      </w:r>
      <w:r w:rsidRPr="00A1054A">
        <w:rPr>
          <w:rFonts w:hint="eastAsia"/>
        </w:rPr>
        <w:t>[</w:t>
      </w:r>
      <w:r w:rsidRPr="00A1054A">
        <w:rPr>
          <w:rFonts w:hint="eastAsia"/>
          <w:color w:val="000000"/>
        </w:rPr>
        <w:t>IC</w:t>
      </w:r>
      <w:r w:rsidRPr="00A1054A">
        <w:rPr>
          <w:color w:val="000000"/>
        </w:rPr>
        <w:t>-N-0</w:t>
      </w:r>
      <w:r w:rsidRPr="00A1054A">
        <w:rPr>
          <w:rFonts w:hint="eastAsia"/>
          <w:color w:val="000000"/>
        </w:rPr>
        <w:t>03</w:t>
      </w:r>
      <w:r w:rsidRPr="00A1054A">
        <w:rPr>
          <w:rFonts w:hint="eastAsia"/>
        </w:rPr>
        <w:t xml:space="preserve">] </w:t>
      </w:r>
      <w:r w:rsidRPr="00A1054A">
        <w:rPr>
          <w:rFonts w:hint="eastAsia"/>
        </w:rPr>
        <w:t>與</w:t>
      </w:r>
      <w:r w:rsidRPr="00A1054A">
        <w:rPr>
          <w:rFonts w:hint="eastAsia"/>
        </w:rPr>
        <w:t>[</w:t>
      </w:r>
      <w:r w:rsidRPr="00A1054A">
        <w:rPr>
          <w:rFonts w:hint="eastAsia"/>
          <w:color w:val="000000"/>
        </w:rPr>
        <w:t>IC</w:t>
      </w:r>
      <w:r w:rsidRPr="00A1054A">
        <w:rPr>
          <w:color w:val="000000"/>
        </w:rPr>
        <w:t>-N-0</w:t>
      </w:r>
      <w:r w:rsidRPr="00A1054A">
        <w:rPr>
          <w:rFonts w:hint="eastAsia"/>
          <w:color w:val="000000"/>
        </w:rPr>
        <w:t>02</w:t>
      </w:r>
      <w:r w:rsidRPr="00A1054A">
        <w:rPr>
          <w:rFonts w:hint="eastAsia"/>
        </w:rPr>
        <w:t>]</w:t>
      </w:r>
      <w:r w:rsidRPr="00A1054A">
        <w:rPr>
          <w:rFonts w:hint="eastAsia"/>
        </w:rPr>
        <w:t>需求，測試</w:t>
      </w:r>
      <w:r w:rsidRPr="00A1054A">
        <w:rPr>
          <w:rFonts w:hint="eastAsia"/>
        </w:rPr>
        <w:t>camera</w:t>
      </w:r>
      <w:r w:rsidRPr="00A1054A">
        <w:rPr>
          <w:rFonts w:hint="eastAsia"/>
        </w:rPr>
        <w:t>是否有效取得影像資訊資料，並測試昏暗環境及雜訊干擾時是否能正常加強影像。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3307"/>
        <w:gridCol w:w="3078"/>
      </w:tblGrid>
      <w:tr w:rsidR="008516E9" w:rsidRPr="00A1054A"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Identification</w:t>
            </w:r>
          </w:p>
        </w:tc>
        <w:tc>
          <w:tcPr>
            <w:tcW w:w="3746" w:type="pct"/>
            <w:gridSpan w:val="2"/>
            <w:vAlign w:val="center"/>
          </w:tcPr>
          <w:p w:rsidR="008516E9" w:rsidRPr="00A1054A" w:rsidRDefault="008516E9" w:rsidP="008516E9">
            <w:pPr>
              <w:pStyle w:val="a4"/>
              <w:jc w:val="both"/>
            </w:pPr>
            <w:r w:rsidRPr="00A1054A">
              <w:t>AT</w:t>
            </w:r>
            <w:r w:rsidRPr="00A1054A">
              <w:rPr>
                <w:rFonts w:hint="eastAsia"/>
              </w:rPr>
              <w:t>3</w:t>
            </w:r>
          </w:p>
        </w:tc>
      </w:tr>
      <w:tr w:rsidR="008516E9" w:rsidRPr="00A1054A"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Name</w:t>
            </w:r>
          </w:p>
        </w:tc>
        <w:tc>
          <w:tcPr>
            <w:tcW w:w="3746" w:type="pct"/>
            <w:gridSpan w:val="2"/>
            <w:vAlign w:val="center"/>
          </w:tcPr>
          <w:p w:rsidR="008516E9" w:rsidRPr="00A1054A" w:rsidRDefault="008516E9" w:rsidP="008516E9">
            <w:pPr>
              <w:pStyle w:val="a4"/>
              <w:jc w:val="both"/>
            </w:pPr>
            <w:r w:rsidRPr="00A1054A">
              <w:rPr>
                <w:rFonts w:hint="eastAsia"/>
                <w:color w:val="000000"/>
              </w:rPr>
              <w:t>影像擷取模組</w:t>
            </w:r>
          </w:p>
        </w:tc>
      </w:tr>
      <w:tr w:rsidR="008516E9" w:rsidRPr="00A1054A"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lastRenderedPageBreak/>
              <w:t>Tested Target</w:t>
            </w:r>
          </w:p>
        </w:tc>
        <w:tc>
          <w:tcPr>
            <w:tcW w:w="3746" w:type="pct"/>
            <w:gridSpan w:val="2"/>
            <w:vAlign w:val="center"/>
          </w:tcPr>
          <w:p w:rsidR="008516E9" w:rsidRPr="00A1054A" w:rsidRDefault="008516E9" w:rsidP="008516E9">
            <w:pPr>
              <w:pStyle w:val="a4"/>
              <w:jc w:val="both"/>
            </w:pPr>
            <w:r w:rsidRPr="00A1054A">
              <w:rPr>
                <w:rFonts w:hint="eastAsia"/>
              </w:rPr>
              <w:t>IC</w:t>
            </w:r>
            <w:r w:rsidRPr="00A1054A">
              <w:t>-N-</w:t>
            </w:r>
            <w:r w:rsidRPr="00A1054A">
              <w:rPr>
                <w:rFonts w:hint="eastAsia"/>
              </w:rPr>
              <w:t>003</w:t>
            </w:r>
          </w:p>
        </w:tc>
      </w:tr>
      <w:tr w:rsidR="008516E9" w:rsidRPr="00A1054A"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Reference</w:t>
            </w:r>
          </w:p>
        </w:tc>
        <w:tc>
          <w:tcPr>
            <w:tcW w:w="3746" w:type="pct"/>
            <w:gridSpan w:val="2"/>
            <w:vAlign w:val="center"/>
          </w:tcPr>
          <w:p w:rsidR="008516E9" w:rsidRPr="00A1054A" w:rsidRDefault="008516E9" w:rsidP="008516E9">
            <w:pPr>
              <w:pStyle w:val="a4"/>
              <w:jc w:val="both"/>
            </w:pPr>
            <w:r w:rsidRPr="00A1054A">
              <w:rPr>
                <w:rFonts w:hint="eastAsia"/>
              </w:rPr>
              <w:t>[IC</w:t>
            </w:r>
            <w:r w:rsidRPr="00A1054A">
              <w:t>-N-00</w:t>
            </w:r>
            <w:r w:rsidRPr="00A1054A">
              <w:rPr>
                <w:rFonts w:hint="eastAsia"/>
              </w:rPr>
              <w:t>1]</w:t>
            </w:r>
          </w:p>
          <w:p w:rsidR="008516E9" w:rsidRPr="00A1054A" w:rsidRDefault="008516E9" w:rsidP="008516E9">
            <w:pPr>
              <w:pStyle w:val="a4"/>
              <w:jc w:val="both"/>
            </w:pPr>
            <w:r w:rsidRPr="00A1054A">
              <w:rPr>
                <w:rFonts w:hint="eastAsia"/>
              </w:rPr>
              <w:t>[IC</w:t>
            </w:r>
            <w:r w:rsidRPr="00A1054A">
              <w:t>-N-00</w:t>
            </w:r>
            <w:r w:rsidRPr="00A1054A">
              <w:rPr>
                <w:rFonts w:hint="eastAsia"/>
              </w:rPr>
              <w:t>2]</w:t>
            </w:r>
          </w:p>
          <w:p w:rsidR="008516E9" w:rsidRPr="00A1054A" w:rsidRDefault="008516E9" w:rsidP="008516E9">
            <w:pPr>
              <w:pStyle w:val="a4"/>
              <w:jc w:val="both"/>
            </w:pPr>
            <w:r w:rsidRPr="00A1054A">
              <w:rPr>
                <w:rFonts w:hint="eastAsia"/>
              </w:rPr>
              <w:t>[IC</w:t>
            </w:r>
            <w:r w:rsidRPr="00A1054A">
              <w:t>-N-00</w:t>
            </w:r>
            <w:r w:rsidRPr="00A1054A">
              <w:rPr>
                <w:rFonts w:hint="eastAsia"/>
              </w:rPr>
              <w:t>3]</w:t>
            </w:r>
          </w:p>
        </w:tc>
      </w:tr>
      <w:tr w:rsidR="008516E9" w:rsidRPr="00A1054A"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Severity</w:t>
            </w:r>
          </w:p>
        </w:tc>
        <w:tc>
          <w:tcPr>
            <w:tcW w:w="3746" w:type="pct"/>
            <w:gridSpan w:val="2"/>
            <w:tcBorders>
              <w:bottom w:val="single" w:sz="4" w:space="0" w:color="auto"/>
            </w:tcBorders>
            <w:vAlign w:val="center"/>
          </w:tcPr>
          <w:p w:rsidR="008516E9" w:rsidRPr="00A1054A" w:rsidRDefault="008516E9" w:rsidP="008516E9">
            <w:pPr>
              <w:pStyle w:val="a4"/>
              <w:jc w:val="both"/>
            </w:pPr>
            <w:r w:rsidRPr="00A1054A">
              <w:t>1</w:t>
            </w:r>
          </w:p>
        </w:tc>
      </w:tr>
      <w:tr w:rsidR="008516E9" w:rsidRPr="00A1054A" w:rsidTr="008516E9">
        <w:trPr>
          <w:trHeight w:val="72"/>
          <w:jc w:val="center"/>
        </w:trPr>
        <w:tc>
          <w:tcPr>
            <w:tcW w:w="1254" w:type="pct"/>
            <w:vMerge w:val="restart"/>
            <w:shd w:val="clear" w:color="auto" w:fill="BFBFBF" w:themeFill="background1" w:themeFillShade="BF"/>
            <w:vAlign w:val="center"/>
          </w:tcPr>
          <w:p w:rsidR="008516E9" w:rsidRPr="008516E9" w:rsidRDefault="008516E9" w:rsidP="008516E9">
            <w:pPr>
              <w:pStyle w:val="a4"/>
              <w:rPr>
                <w:b/>
              </w:rPr>
            </w:pPr>
            <w:r w:rsidRPr="008516E9">
              <w:rPr>
                <w:b/>
              </w:rPr>
              <w:t>Instruction</w:t>
            </w:r>
          </w:p>
        </w:tc>
        <w:tc>
          <w:tcPr>
            <w:tcW w:w="1940" w:type="pct"/>
            <w:shd w:val="clear" w:color="auto" w:fill="BFBFBF" w:themeFill="background1" w:themeFillShade="BF"/>
            <w:vAlign w:val="center"/>
          </w:tcPr>
          <w:p w:rsidR="008516E9" w:rsidRPr="008516E9" w:rsidRDefault="008516E9" w:rsidP="008516E9">
            <w:pPr>
              <w:pStyle w:val="a4"/>
              <w:rPr>
                <w:b/>
              </w:rPr>
            </w:pPr>
            <w:r w:rsidRPr="008516E9">
              <w:rPr>
                <w:b/>
              </w:rPr>
              <w:t>Actor actions</w:t>
            </w:r>
          </w:p>
        </w:tc>
        <w:tc>
          <w:tcPr>
            <w:tcW w:w="1806" w:type="pct"/>
            <w:shd w:val="clear" w:color="auto" w:fill="BFBFBF" w:themeFill="background1" w:themeFillShade="BF"/>
            <w:vAlign w:val="center"/>
          </w:tcPr>
          <w:p w:rsidR="008516E9" w:rsidRPr="008516E9" w:rsidRDefault="008516E9" w:rsidP="008516E9">
            <w:pPr>
              <w:pStyle w:val="a4"/>
              <w:rPr>
                <w:b/>
              </w:rPr>
            </w:pPr>
            <w:r w:rsidRPr="008516E9">
              <w:rPr>
                <w:b/>
              </w:rPr>
              <w:t>System responses</w:t>
            </w:r>
          </w:p>
        </w:tc>
      </w:tr>
      <w:tr w:rsidR="008516E9" w:rsidRPr="00A1054A" w:rsidTr="008516E9">
        <w:trPr>
          <w:trHeight w:val="72"/>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940" w:type="pct"/>
            <w:vAlign w:val="center"/>
          </w:tcPr>
          <w:p w:rsidR="008516E9" w:rsidRPr="00A1054A" w:rsidRDefault="008516E9" w:rsidP="008516E9">
            <w:pPr>
              <w:pStyle w:val="a4"/>
              <w:jc w:val="both"/>
            </w:pPr>
            <w:r w:rsidRPr="00A1054A">
              <w:rPr>
                <w:rFonts w:hint="eastAsia"/>
              </w:rPr>
              <w:t>啟動系統</w:t>
            </w:r>
          </w:p>
        </w:tc>
        <w:tc>
          <w:tcPr>
            <w:tcW w:w="1806" w:type="pct"/>
            <w:vAlign w:val="center"/>
          </w:tcPr>
          <w:p w:rsidR="008516E9" w:rsidRPr="00A1054A" w:rsidRDefault="008516E9" w:rsidP="008516E9">
            <w:pPr>
              <w:pStyle w:val="a4"/>
              <w:jc w:val="both"/>
            </w:pPr>
          </w:p>
        </w:tc>
      </w:tr>
      <w:tr w:rsidR="008516E9" w:rsidRPr="00A1054A" w:rsidTr="008516E9">
        <w:trPr>
          <w:trHeight w:val="72"/>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940" w:type="pct"/>
            <w:vAlign w:val="center"/>
          </w:tcPr>
          <w:p w:rsidR="008516E9" w:rsidRPr="00A1054A" w:rsidRDefault="008516E9" w:rsidP="008516E9">
            <w:pPr>
              <w:pStyle w:val="a4"/>
              <w:jc w:val="both"/>
            </w:pPr>
          </w:p>
        </w:tc>
        <w:tc>
          <w:tcPr>
            <w:tcW w:w="1806" w:type="pct"/>
            <w:vAlign w:val="center"/>
          </w:tcPr>
          <w:p w:rsidR="008516E9" w:rsidRPr="00A1054A" w:rsidRDefault="008516E9" w:rsidP="008516E9">
            <w:pPr>
              <w:pStyle w:val="a4"/>
              <w:jc w:val="both"/>
            </w:pPr>
            <w:r w:rsidRPr="00A1054A">
              <w:rPr>
                <w:rFonts w:hint="eastAsia"/>
                <w:color w:val="000000"/>
              </w:rPr>
              <w:t>以</w:t>
            </w:r>
            <w:r w:rsidRPr="00A1054A">
              <w:rPr>
                <w:rFonts w:hint="eastAsia"/>
                <w:color w:val="000000"/>
              </w:rPr>
              <w:t>camera</w:t>
            </w:r>
            <w:r w:rsidRPr="00A1054A">
              <w:rPr>
                <w:rFonts w:hint="eastAsia"/>
                <w:color w:val="000000"/>
              </w:rPr>
              <w:t>取得影像資訊</w:t>
            </w:r>
          </w:p>
        </w:tc>
      </w:tr>
      <w:tr w:rsidR="008516E9" w:rsidRPr="00A1054A" w:rsidTr="008516E9">
        <w:trPr>
          <w:trHeight w:val="72"/>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940" w:type="pct"/>
            <w:vAlign w:val="center"/>
          </w:tcPr>
          <w:p w:rsidR="008516E9" w:rsidRPr="00A1054A" w:rsidRDefault="008516E9" w:rsidP="008516E9">
            <w:pPr>
              <w:pStyle w:val="a4"/>
              <w:jc w:val="both"/>
            </w:pPr>
          </w:p>
        </w:tc>
        <w:tc>
          <w:tcPr>
            <w:tcW w:w="1806" w:type="pct"/>
            <w:vAlign w:val="center"/>
          </w:tcPr>
          <w:p w:rsidR="008516E9" w:rsidRPr="00A1054A" w:rsidRDefault="008516E9" w:rsidP="008516E9">
            <w:pPr>
              <w:pStyle w:val="a4"/>
              <w:jc w:val="both"/>
            </w:pPr>
            <w:r w:rsidRPr="00A1054A">
              <w:rPr>
                <w:rFonts w:hint="eastAsia"/>
                <w:color w:val="000000"/>
              </w:rPr>
              <w:t>藉由</w:t>
            </w:r>
            <w:r w:rsidRPr="00A1054A">
              <w:rPr>
                <w:rFonts w:hint="eastAsia"/>
                <w:color w:val="000000"/>
              </w:rPr>
              <w:t>IP Camera</w:t>
            </w:r>
            <w:r w:rsidRPr="00A1054A">
              <w:rPr>
                <w:rFonts w:hint="eastAsia"/>
                <w:color w:val="000000"/>
              </w:rPr>
              <w:t>傳送影像資料</w:t>
            </w:r>
          </w:p>
        </w:tc>
      </w:tr>
      <w:tr w:rsidR="008516E9" w:rsidRPr="00A1054A" w:rsidTr="008516E9">
        <w:trPr>
          <w:trHeight w:val="72"/>
          <w:jc w:val="center"/>
        </w:trPr>
        <w:tc>
          <w:tcPr>
            <w:tcW w:w="1254" w:type="pct"/>
            <w:vMerge/>
            <w:shd w:val="clear" w:color="auto" w:fill="BFBFBF" w:themeFill="background1" w:themeFillShade="BF"/>
            <w:vAlign w:val="center"/>
          </w:tcPr>
          <w:p w:rsidR="008516E9" w:rsidRPr="008516E9" w:rsidRDefault="008516E9" w:rsidP="008516E9">
            <w:pPr>
              <w:pStyle w:val="a4"/>
              <w:rPr>
                <w:b/>
              </w:rPr>
            </w:pPr>
          </w:p>
        </w:tc>
        <w:tc>
          <w:tcPr>
            <w:tcW w:w="1940" w:type="pct"/>
            <w:vAlign w:val="center"/>
          </w:tcPr>
          <w:p w:rsidR="008516E9" w:rsidRPr="00A1054A" w:rsidRDefault="008516E9" w:rsidP="008516E9">
            <w:pPr>
              <w:pStyle w:val="a4"/>
              <w:jc w:val="both"/>
            </w:pPr>
            <w:r w:rsidRPr="00A1054A">
              <w:rPr>
                <w:rFonts w:hint="eastAsia"/>
                <w:color w:val="000000"/>
              </w:rPr>
              <w:t>取得加強後的影像</w:t>
            </w:r>
          </w:p>
        </w:tc>
        <w:tc>
          <w:tcPr>
            <w:tcW w:w="1806" w:type="pct"/>
            <w:vAlign w:val="center"/>
          </w:tcPr>
          <w:p w:rsidR="008516E9" w:rsidRPr="00A1054A" w:rsidRDefault="008516E9" w:rsidP="008516E9">
            <w:pPr>
              <w:pStyle w:val="a4"/>
              <w:jc w:val="both"/>
              <w:rPr>
                <w:color w:val="000000"/>
              </w:rPr>
            </w:pPr>
          </w:p>
        </w:tc>
      </w:tr>
      <w:tr w:rsidR="008516E9" w:rsidRPr="00A1054A"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Expected Result</w:t>
            </w:r>
          </w:p>
        </w:tc>
        <w:tc>
          <w:tcPr>
            <w:tcW w:w="3746" w:type="pct"/>
            <w:gridSpan w:val="2"/>
            <w:vAlign w:val="center"/>
          </w:tcPr>
          <w:p w:rsidR="008516E9" w:rsidRPr="00A1054A" w:rsidRDefault="008516E9" w:rsidP="008516E9">
            <w:pPr>
              <w:pStyle w:val="a4"/>
              <w:jc w:val="both"/>
              <w:rPr>
                <w:color w:val="000000"/>
              </w:rPr>
            </w:pPr>
            <w:r w:rsidRPr="00A1054A">
              <w:rPr>
                <w:rFonts w:hint="eastAsia"/>
                <w:color w:val="000000"/>
              </w:rPr>
              <w:t>camera</w:t>
            </w:r>
            <w:r w:rsidRPr="00A1054A">
              <w:rPr>
                <w:rFonts w:hint="eastAsia"/>
                <w:color w:val="000000"/>
              </w:rPr>
              <w:t>每秒取得、更新影像資訊</w:t>
            </w:r>
          </w:p>
          <w:p w:rsidR="008516E9" w:rsidRPr="00A1054A" w:rsidRDefault="008516E9" w:rsidP="008516E9">
            <w:pPr>
              <w:pStyle w:val="a4"/>
              <w:jc w:val="both"/>
            </w:pPr>
            <w:r w:rsidRPr="00A1054A">
              <w:rPr>
                <w:rFonts w:hint="eastAsia"/>
                <w:color w:val="000000"/>
              </w:rPr>
              <w:t>判斷是否為昏暗環境</w:t>
            </w:r>
          </w:p>
          <w:p w:rsidR="008516E9" w:rsidRPr="00A1054A" w:rsidRDefault="008516E9" w:rsidP="008516E9">
            <w:pPr>
              <w:pStyle w:val="a4"/>
              <w:jc w:val="both"/>
            </w:pPr>
            <w:r w:rsidRPr="00A1054A">
              <w:rPr>
                <w:rFonts w:hint="eastAsia"/>
                <w:color w:val="000000"/>
              </w:rPr>
              <w:t>判斷是否為雜訊干擾</w:t>
            </w:r>
          </w:p>
          <w:p w:rsidR="008516E9" w:rsidRPr="00A1054A" w:rsidRDefault="008516E9" w:rsidP="008516E9">
            <w:pPr>
              <w:pStyle w:val="a4"/>
              <w:jc w:val="both"/>
            </w:pPr>
            <w:r w:rsidRPr="00A1054A">
              <w:rPr>
                <w:rFonts w:hint="eastAsia"/>
                <w:color w:val="000000"/>
              </w:rPr>
              <w:t>影像加強</w:t>
            </w:r>
          </w:p>
        </w:tc>
      </w:tr>
      <w:tr w:rsidR="008516E9" w:rsidRPr="00A1054A" w:rsidTr="008516E9">
        <w:trPr>
          <w:jc w:val="center"/>
        </w:trPr>
        <w:tc>
          <w:tcPr>
            <w:tcW w:w="1254" w:type="pct"/>
            <w:shd w:val="clear" w:color="auto" w:fill="BFBFBF" w:themeFill="background1" w:themeFillShade="BF"/>
            <w:vAlign w:val="center"/>
          </w:tcPr>
          <w:p w:rsidR="008516E9" w:rsidRPr="008516E9" w:rsidRDefault="008516E9" w:rsidP="008516E9">
            <w:pPr>
              <w:pStyle w:val="a4"/>
              <w:rPr>
                <w:b/>
              </w:rPr>
            </w:pPr>
            <w:r w:rsidRPr="008516E9">
              <w:rPr>
                <w:b/>
              </w:rPr>
              <w:t>Cleanup</w:t>
            </w:r>
          </w:p>
        </w:tc>
        <w:tc>
          <w:tcPr>
            <w:tcW w:w="3746" w:type="pct"/>
            <w:gridSpan w:val="2"/>
            <w:vAlign w:val="center"/>
          </w:tcPr>
          <w:p w:rsidR="008516E9" w:rsidRPr="00A1054A" w:rsidRDefault="008516E9" w:rsidP="008516E9">
            <w:pPr>
              <w:pStyle w:val="a4"/>
              <w:jc w:val="both"/>
            </w:pPr>
            <w:r w:rsidRPr="00A1054A">
              <w:rPr>
                <w:rFonts w:hAnsi="標楷體"/>
              </w:rPr>
              <w:t>無。</w:t>
            </w:r>
          </w:p>
        </w:tc>
      </w:tr>
    </w:tbl>
    <w:p w:rsidR="008516E9" w:rsidRPr="008516E9" w:rsidRDefault="008516E9" w:rsidP="008516E9">
      <w:pPr>
        <w:ind w:firstLine="480"/>
        <w:rPr>
          <w:rFonts w:hint="eastAsia"/>
        </w:rPr>
      </w:pPr>
    </w:p>
    <w:p w:rsidR="00812F7C" w:rsidRDefault="00812F7C" w:rsidP="00812F7C">
      <w:pPr>
        <w:pStyle w:val="3"/>
        <w:rPr>
          <w:rFonts w:hint="eastAsia"/>
        </w:rPr>
      </w:pPr>
      <w:bookmarkStart w:id="367" w:name="_Toc485140129"/>
      <w:r w:rsidRPr="00050313">
        <w:t>AT</w:t>
      </w:r>
      <w:r>
        <w:rPr>
          <w:rFonts w:hint="eastAsia"/>
        </w:rPr>
        <w:t>4</w:t>
      </w:r>
      <w:r w:rsidRPr="00050313">
        <w:t xml:space="preserve"> Test Case</w:t>
      </w:r>
      <w:bookmarkEnd w:id="367"/>
    </w:p>
    <w:p w:rsidR="008516E9" w:rsidRDefault="008516E9" w:rsidP="008516E9">
      <w:pPr>
        <w:ind w:firstLine="480"/>
        <w:rPr>
          <w:rFonts w:hint="eastAsia"/>
          <w:bCs/>
        </w:rPr>
      </w:pPr>
      <w:r w:rsidRPr="0070537C">
        <w:t>目的：驗證</w:t>
      </w:r>
      <w:r w:rsidRPr="0070537C">
        <w:t>[</w:t>
      </w:r>
      <w:r w:rsidRPr="00380B40">
        <w:t>VSM-N-007</w:t>
      </w:r>
      <w:r w:rsidRPr="0070537C">
        <w:t>]</w:t>
      </w:r>
      <w:r w:rsidRPr="0070537C">
        <w:t>需求，測試使用者</w:t>
      </w:r>
      <w:r>
        <w:rPr>
          <w:rFonts w:hint="eastAsia"/>
        </w:rPr>
        <w:t>介面是否能正確瀏覽</w:t>
      </w:r>
      <w:r>
        <w:rPr>
          <w:rFonts w:hint="eastAsia"/>
        </w:rPr>
        <w:t>Sensor</w:t>
      </w:r>
      <w:r>
        <w:rPr>
          <w:rFonts w:hint="eastAsia"/>
        </w:rPr>
        <w:t>資料</w:t>
      </w:r>
      <w:r w:rsidRPr="00D52E6D">
        <w:rPr>
          <w:bC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271"/>
        <w:gridCol w:w="3158"/>
      </w:tblGrid>
      <w:tr w:rsidR="008516E9" w:rsidRPr="0070537C" w:rsidTr="008516E9">
        <w:trPr>
          <w:jc w:val="center"/>
        </w:trPr>
        <w:tc>
          <w:tcPr>
            <w:tcW w:w="1228" w:type="pct"/>
            <w:shd w:val="clear" w:color="auto" w:fill="BFBFBF" w:themeFill="background1" w:themeFillShade="BF"/>
            <w:vAlign w:val="center"/>
          </w:tcPr>
          <w:p w:rsidR="008516E9" w:rsidRPr="008516E9" w:rsidRDefault="008516E9" w:rsidP="008516E9">
            <w:pPr>
              <w:pStyle w:val="a4"/>
              <w:rPr>
                <w:b/>
              </w:rPr>
            </w:pPr>
            <w:r w:rsidRPr="008516E9">
              <w:rPr>
                <w:b/>
              </w:rPr>
              <w:t>Identification</w:t>
            </w:r>
          </w:p>
        </w:tc>
        <w:tc>
          <w:tcPr>
            <w:tcW w:w="3772" w:type="pct"/>
            <w:gridSpan w:val="2"/>
            <w:vAlign w:val="center"/>
          </w:tcPr>
          <w:p w:rsidR="008516E9" w:rsidRPr="0070537C" w:rsidRDefault="008516E9" w:rsidP="008516E9">
            <w:pPr>
              <w:pStyle w:val="a4"/>
              <w:jc w:val="both"/>
            </w:pPr>
            <w:r w:rsidRPr="0070537C">
              <w:t>AT</w:t>
            </w:r>
            <w:r w:rsidRPr="0070537C">
              <w:rPr>
                <w:rFonts w:hint="eastAsia"/>
              </w:rPr>
              <w:t>4</w:t>
            </w:r>
          </w:p>
        </w:tc>
      </w:tr>
      <w:tr w:rsidR="008516E9" w:rsidRPr="0070537C" w:rsidTr="008516E9">
        <w:trPr>
          <w:jc w:val="center"/>
        </w:trPr>
        <w:tc>
          <w:tcPr>
            <w:tcW w:w="1228" w:type="pct"/>
            <w:shd w:val="clear" w:color="auto" w:fill="BFBFBF" w:themeFill="background1" w:themeFillShade="BF"/>
            <w:vAlign w:val="center"/>
          </w:tcPr>
          <w:p w:rsidR="008516E9" w:rsidRPr="008516E9" w:rsidRDefault="008516E9" w:rsidP="008516E9">
            <w:pPr>
              <w:pStyle w:val="a4"/>
              <w:rPr>
                <w:b/>
              </w:rPr>
            </w:pPr>
            <w:r w:rsidRPr="008516E9">
              <w:rPr>
                <w:b/>
              </w:rPr>
              <w:t>Name</w:t>
            </w:r>
          </w:p>
        </w:tc>
        <w:tc>
          <w:tcPr>
            <w:tcW w:w="3772" w:type="pct"/>
            <w:gridSpan w:val="2"/>
            <w:vAlign w:val="center"/>
          </w:tcPr>
          <w:p w:rsidR="008516E9" w:rsidRPr="0070537C" w:rsidRDefault="008516E9" w:rsidP="008516E9">
            <w:pPr>
              <w:pStyle w:val="a4"/>
              <w:jc w:val="both"/>
            </w:pPr>
            <w:r>
              <w:rPr>
                <w:rFonts w:hint="eastAsia"/>
              </w:rPr>
              <w:t>系統介面視覺化</w:t>
            </w:r>
          </w:p>
        </w:tc>
      </w:tr>
      <w:tr w:rsidR="008516E9" w:rsidRPr="0070537C" w:rsidTr="008516E9">
        <w:trPr>
          <w:jc w:val="center"/>
        </w:trPr>
        <w:tc>
          <w:tcPr>
            <w:tcW w:w="1228" w:type="pct"/>
            <w:shd w:val="clear" w:color="auto" w:fill="BFBFBF" w:themeFill="background1" w:themeFillShade="BF"/>
            <w:vAlign w:val="center"/>
          </w:tcPr>
          <w:p w:rsidR="008516E9" w:rsidRPr="008516E9" w:rsidRDefault="008516E9" w:rsidP="008516E9">
            <w:pPr>
              <w:pStyle w:val="a4"/>
              <w:rPr>
                <w:b/>
              </w:rPr>
            </w:pPr>
            <w:r w:rsidRPr="008516E9">
              <w:rPr>
                <w:b/>
              </w:rPr>
              <w:t>Tested Target</w:t>
            </w:r>
          </w:p>
        </w:tc>
        <w:tc>
          <w:tcPr>
            <w:tcW w:w="3772" w:type="pct"/>
            <w:gridSpan w:val="2"/>
            <w:vAlign w:val="center"/>
          </w:tcPr>
          <w:p w:rsidR="008516E9" w:rsidRPr="0070537C" w:rsidRDefault="008516E9" w:rsidP="008516E9">
            <w:pPr>
              <w:pStyle w:val="a4"/>
              <w:jc w:val="both"/>
            </w:pPr>
            <w:r>
              <w:rPr>
                <w:rFonts w:hint="eastAsia"/>
              </w:rPr>
              <w:t>主要呈現透過校正及定位後，物件區域當中從</w:t>
            </w:r>
            <w:r>
              <w:rPr>
                <w:rFonts w:hint="eastAsia"/>
              </w:rPr>
              <w:t>Sensor</w:t>
            </w:r>
            <w:r>
              <w:rPr>
                <w:rFonts w:hint="eastAsia"/>
              </w:rPr>
              <w:t>回傳的資料瀏覽。</w:t>
            </w:r>
          </w:p>
        </w:tc>
      </w:tr>
      <w:tr w:rsidR="008516E9" w:rsidRPr="0070537C" w:rsidTr="008516E9">
        <w:trPr>
          <w:jc w:val="center"/>
        </w:trPr>
        <w:tc>
          <w:tcPr>
            <w:tcW w:w="1228" w:type="pct"/>
            <w:shd w:val="clear" w:color="auto" w:fill="BFBFBF" w:themeFill="background1" w:themeFillShade="BF"/>
            <w:vAlign w:val="center"/>
          </w:tcPr>
          <w:p w:rsidR="008516E9" w:rsidRPr="008516E9" w:rsidRDefault="008516E9" w:rsidP="008516E9">
            <w:pPr>
              <w:pStyle w:val="a4"/>
              <w:rPr>
                <w:b/>
              </w:rPr>
            </w:pPr>
            <w:r w:rsidRPr="008516E9">
              <w:rPr>
                <w:b/>
              </w:rPr>
              <w:t>Reference</w:t>
            </w:r>
          </w:p>
        </w:tc>
        <w:tc>
          <w:tcPr>
            <w:tcW w:w="3772" w:type="pct"/>
            <w:gridSpan w:val="2"/>
            <w:vAlign w:val="center"/>
          </w:tcPr>
          <w:p w:rsidR="008516E9" w:rsidRPr="0070537C" w:rsidRDefault="008516E9" w:rsidP="008516E9">
            <w:pPr>
              <w:pStyle w:val="a4"/>
              <w:jc w:val="both"/>
            </w:pPr>
            <w:r>
              <w:t>VSM-N-00</w:t>
            </w:r>
            <w:r>
              <w:rPr>
                <w:rFonts w:hint="eastAsia"/>
              </w:rPr>
              <w:t>1</w:t>
            </w:r>
          </w:p>
          <w:p w:rsidR="008516E9" w:rsidRPr="0070537C" w:rsidRDefault="008516E9" w:rsidP="008516E9">
            <w:pPr>
              <w:pStyle w:val="a4"/>
              <w:jc w:val="both"/>
            </w:pPr>
            <w:r>
              <w:lastRenderedPageBreak/>
              <w:t>VSM-N-00</w:t>
            </w:r>
            <w:r>
              <w:rPr>
                <w:rFonts w:hint="eastAsia"/>
              </w:rPr>
              <w:t>2</w:t>
            </w:r>
          </w:p>
          <w:p w:rsidR="008516E9" w:rsidRPr="0070537C" w:rsidRDefault="008516E9" w:rsidP="008516E9">
            <w:pPr>
              <w:pStyle w:val="a4"/>
              <w:jc w:val="both"/>
            </w:pPr>
            <w:r w:rsidRPr="00380B40">
              <w:t>VSM-N-00</w:t>
            </w:r>
            <w:r>
              <w:rPr>
                <w:rFonts w:hint="eastAsia"/>
              </w:rPr>
              <w:t>3</w:t>
            </w:r>
          </w:p>
        </w:tc>
      </w:tr>
      <w:tr w:rsidR="008516E9" w:rsidRPr="0070537C" w:rsidTr="008516E9">
        <w:trPr>
          <w:jc w:val="center"/>
        </w:trPr>
        <w:tc>
          <w:tcPr>
            <w:tcW w:w="1228" w:type="pct"/>
            <w:shd w:val="clear" w:color="auto" w:fill="BFBFBF" w:themeFill="background1" w:themeFillShade="BF"/>
            <w:vAlign w:val="center"/>
          </w:tcPr>
          <w:p w:rsidR="008516E9" w:rsidRPr="008516E9" w:rsidRDefault="008516E9" w:rsidP="008516E9">
            <w:pPr>
              <w:pStyle w:val="a4"/>
              <w:rPr>
                <w:b/>
              </w:rPr>
            </w:pPr>
            <w:r w:rsidRPr="008516E9">
              <w:rPr>
                <w:b/>
              </w:rPr>
              <w:lastRenderedPageBreak/>
              <w:t>Severity</w:t>
            </w:r>
          </w:p>
        </w:tc>
        <w:tc>
          <w:tcPr>
            <w:tcW w:w="3772" w:type="pct"/>
            <w:gridSpan w:val="2"/>
            <w:tcBorders>
              <w:bottom w:val="single" w:sz="4" w:space="0" w:color="auto"/>
            </w:tcBorders>
            <w:vAlign w:val="center"/>
          </w:tcPr>
          <w:p w:rsidR="008516E9" w:rsidRPr="0070537C" w:rsidRDefault="008516E9" w:rsidP="008516E9">
            <w:pPr>
              <w:pStyle w:val="a4"/>
              <w:jc w:val="both"/>
            </w:pPr>
            <w:r w:rsidRPr="0070537C">
              <w:t>1</w:t>
            </w:r>
          </w:p>
        </w:tc>
      </w:tr>
      <w:tr w:rsidR="008516E9" w:rsidRPr="0070537C" w:rsidTr="008516E9">
        <w:trPr>
          <w:trHeight w:val="72"/>
          <w:jc w:val="center"/>
        </w:trPr>
        <w:tc>
          <w:tcPr>
            <w:tcW w:w="1228" w:type="pct"/>
            <w:vMerge w:val="restart"/>
            <w:shd w:val="clear" w:color="auto" w:fill="BFBFBF" w:themeFill="background1" w:themeFillShade="BF"/>
            <w:vAlign w:val="center"/>
          </w:tcPr>
          <w:p w:rsidR="008516E9" w:rsidRPr="008516E9" w:rsidRDefault="008516E9" w:rsidP="008516E9">
            <w:pPr>
              <w:pStyle w:val="a4"/>
              <w:rPr>
                <w:b/>
              </w:rPr>
            </w:pPr>
            <w:r w:rsidRPr="008516E9">
              <w:rPr>
                <w:b/>
              </w:rPr>
              <w:t>Instruction</w:t>
            </w:r>
          </w:p>
        </w:tc>
        <w:tc>
          <w:tcPr>
            <w:tcW w:w="1919" w:type="pct"/>
            <w:shd w:val="clear" w:color="auto" w:fill="BFBFBF" w:themeFill="background1" w:themeFillShade="BF"/>
            <w:vAlign w:val="center"/>
          </w:tcPr>
          <w:p w:rsidR="008516E9" w:rsidRPr="008516E9" w:rsidRDefault="008516E9" w:rsidP="008516E9">
            <w:pPr>
              <w:pStyle w:val="a4"/>
              <w:rPr>
                <w:b/>
              </w:rPr>
            </w:pPr>
            <w:r w:rsidRPr="008516E9">
              <w:rPr>
                <w:b/>
              </w:rPr>
              <w:t>Actor actions</w:t>
            </w:r>
          </w:p>
        </w:tc>
        <w:tc>
          <w:tcPr>
            <w:tcW w:w="1853" w:type="pct"/>
            <w:shd w:val="clear" w:color="auto" w:fill="BFBFBF" w:themeFill="background1" w:themeFillShade="BF"/>
            <w:vAlign w:val="center"/>
          </w:tcPr>
          <w:p w:rsidR="008516E9" w:rsidRPr="008516E9" w:rsidRDefault="008516E9" w:rsidP="008516E9">
            <w:pPr>
              <w:pStyle w:val="a4"/>
              <w:rPr>
                <w:b/>
              </w:rPr>
            </w:pPr>
            <w:r w:rsidRPr="008516E9">
              <w:rPr>
                <w:b/>
              </w:rPr>
              <w:t>System responses</w:t>
            </w:r>
          </w:p>
        </w:tc>
      </w:tr>
      <w:tr w:rsidR="008516E9" w:rsidRPr="0070537C" w:rsidTr="008516E9">
        <w:trPr>
          <w:trHeight w:val="72"/>
          <w:jc w:val="center"/>
        </w:trPr>
        <w:tc>
          <w:tcPr>
            <w:tcW w:w="1228" w:type="pct"/>
            <w:vMerge/>
            <w:shd w:val="clear" w:color="auto" w:fill="BFBFBF" w:themeFill="background1" w:themeFillShade="BF"/>
            <w:vAlign w:val="center"/>
          </w:tcPr>
          <w:p w:rsidR="008516E9" w:rsidRPr="008516E9" w:rsidRDefault="008516E9" w:rsidP="008516E9">
            <w:pPr>
              <w:pStyle w:val="a4"/>
              <w:rPr>
                <w:b/>
              </w:rPr>
            </w:pPr>
          </w:p>
        </w:tc>
        <w:tc>
          <w:tcPr>
            <w:tcW w:w="1919" w:type="pct"/>
            <w:vAlign w:val="center"/>
          </w:tcPr>
          <w:p w:rsidR="008516E9" w:rsidRPr="0070537C" w:rsidRDefault="008516E9" w:rsidP="008516E9">
            <w:pPr>
              <w:pStyle w:val="a4"/>
              <w:jc w:val="both"/>
            </w:pPr>
            <w:r>
              <w:rPr>
                <w:rFonts w:hint="eastAsia"/>
              </w:rPr>
              <w:t>使用者啟動系統瀏覽功能</w:t>
            </w:r>
          </w:p>
        </w:tc>
        <w:tc>
          <w:tcPr>
            <w:tcW w:w="1853" w:type="pct"/>
            <w:vAlign w:val="center"/>
          </w:tcPr>
          <w:p w:rsidR="008516E9" w:rsidRPr="0070537C" w:rsidRDefault="008516E9" w:rsidP="008516E9">
            <w:pPr>
              <w:pStyle w:val="a4"/>
              <w:jc w:val="both"/>
            </w:pPr>
          </w:p>
        </w:tc>
      </w:tr>
      <w:tr w:rsidR="008516E9" w:rsidRPr="0070537C" w:rsidTr="008516E9">
        <w:trPr>
          <w:trHeight w:val="72"/>
          <w:jc w:val="center"/>
        </w:trPr>
        <w:tc>
          <w:tcPr>
            <w:tcW w:w="1228" w:type="pct"/>
            <w:vMerge/>
            <w:shd w:val="clear" w:color="auto" w:fill="BFBFBF" w:themeFill="background1" w:themeFillShade="BF"/>
            <w:vAlign w:val="center"/>
          </w:tcPr>
          <w:p w:rsidR="008516E9" w:rsidRPr="008516E9" w:rsidRDefault="008516E9" w:rsidP="008516E9">
            <w:pPr>
              <w:pStyle w:val="a4"/>
              <w:rPr>
                <w:b/>
              </w:rPr>
            </w:pPr>
          </w:p>
        </w:tc>
        <w:tc>
          <w:tcPr>
            <w:tcW w:w="1919" w:type="pct"/>
            <w:vAlign w:val="center"/>
          </w:tcPr>
          <w:p w:rsidR="008516E9" w:rsidRPr="0070537C" w:rsidRDefault="008516E9" w:rsidP="008516E9">
            <w:pPr>
              <w:pStyle w:val="a4"/>
              <w:jc w:val="both"/>
            </w:pPr>
          </w:p>
        </w:tc>
        <w:tc>
          <w:tcPr>
            <w:tcW w:w="1853" w:type="pct"/>
            <w:vAlign w:val="center"/>
          </w:tcPr>
          <w:p w:rsidR="008516E9" w:rsidRPr="0070537C" w:rsidRDefault="008516E9" w:rsidP="008516E9">
            <w:pPr>
              <w:pStyle w:val="a4"/>
              <w:jc w:val="both"/>
            </w:pPr>
            <w:r>
              <w:rPr>
                <w:rFonts w:hint="eastAsia"/>
              </w:rPr>
              <w:t>系統依據使用者所挑選的物件區域呈現實體影像</w:t>
            </w:r>
          </w:p>
        </w:tc>
      </w:tr>
      <w:tr w:rsidR="008516E9" w:rsidRPr="0070537C" w:rsidTr="008516E9">
        <w:trPr>
          <w:trHeight w:val="270"/>
          <w:jc w:val="center"/>
        </w:trPr>
        <w:tc>
          <w:tcPr>
            <w:tcW w:w="1228" w:type="pct"/>
            <w:vMerge/>
            <w:shd w:val="clear" w:color="auto" w:fill="BFBFBF" w:themeFill="background1" w:themeFillShade="BF"/>
            <w:vAlign w:val="center"/>
          </w:tcPr>
          <w:p w:rsidR="008516E9" w:rsidRPr="008516E9" w:rsidRDefault="008516E9" w:rsidP="008516E9">
            <w:pPr>
              <w:pStyle w:val="a4"/>
              <w:rPr>
                <w:b/>
              </w:rPr>
            </w:pPr>
          </w:p>
        </w:tc>
        <w:tc>
          <w:tcPr>
            <w:tcW w:w="1919" w:type="pct"/>
            <w:vAlign w:val="center"/>
          </w:tcPr>
          <w:p w:rsidR="008516E9" w:rsidRPr="0070537C" w:rsidRDefault="008516E9" w:rsidP="008516E9">
            <w:pPr>
              <w:pStyle w:val="a4"/>
              <w:jc w:val="both"/>
            </w:pPr>
          </w:p>
        </w:tc>
        <w:tc>
          <w:tcPr>
            <w:tcW w:w="1853" w:type="pct"/>
            <w:shd w:val="clear" w:color="auto" w:fill="auto"/>
            <w:vAlign w:val="center"/>
          </w:tcPr>
          <w:p w:rsidR="008516E9" w:rsidRDefault="008516E9" w:rsidP="008516E9">
            <w:pPr>
              <w:pStyle w:val="a4"/>
              <w:jc w:val="both"/>
            </w:pPr>
            <w:r>
              <w:rPr>
                <w:rFonts w:hint="eastAsia"/>
              </w:rPr>
              <w:t>呼叫資料庫當中的</w:t>
            </w:r>
            <w:r>
              <w:rPr>
                <w:rFonts w:hint="eastAsia"/>
              </w:rPr>
              <w:t>S</w:t>
            </w:r>
            <w:r>
              <w:t>ensor</w:t>
            </w:r>
            <w:r>
              <w:rPr>
                <w:rFonts w:hint="eastAsia"/>
              </w:rPr>
              <w:t>資</w:t>
            </w:r>
          </w:p>
          <w:p w:rsidR="008516E9" w:rsidRPr="0070537C" w:rsidRDefault="008516E9" w:rsidP="008516E9">
            <w:pPr>
              <w:pStyle w:val="a4"/>
              <w:jc w:val="both"/>
            </w:pPr>
            <w:r>
              <w:rPr>
                <w:rFonts w:hint="eastAsia"/>
              </w:rPr>
              <w:t>料</w:t>
            </w:r>
          </w:p>
        </w:tc>
      </w:tr>
      <w:tr w:rsidR="008516E9" w:rsidRPr="0070537C" w:rsidTr="008516E9">
        <w:trPr>
          <w:trHeight w:val="270"/>
          <w:jc w:val="center"/>
        </w:trPr>
        <w:tc>
          <w:tcPr>
            <w:tcW w:w="1228" w:type="pct"/>
            <w:vMerge/>
            <w:shd w:val="clear" w:color="auto" w:fill="BFBFBF" w:themeFill="background1" w:themeFillShade="BF"/>
            <w:vAlign w:val="center"/>
          </w:tcPr>
          <w:p w:rsidR="008516E9" w:rsidRPr="008516E9" w:rsidRDefault="008516E9" w:rsidP="008516E9">
            <w:pPr>
              <w:pStyle w:val="a4"/>
              <w:rPr>
                <w:b/>
              </w:rPr>
            </w:pPr>
          </w:p>
        </w:tc>
        <w:tc>
          <w:tcPr>
            <w:tcW w:w="1919" w:type="pct"/>
            <w:vAlign w:val="center"/>
          </w:tcPr>
          <w:p w:rsidR="008516E9" w:rsidRPr="0070537C" w:rsidRDefault="008516E9" w:rsidP="008516E9">
            <w:pPr>
              <w:pStyle w:val="a4"/>
              <w:jc w:val="both"/>
            </w:pPr>
            <w:r>
              <w:rPr>
                <w:rFonts w:hint="eastAsia"/>
              </w:rPr>
              <w:t>使用者能在圖像物件區觀看到該區域的</w:t>
            </w:r>
            <w:r>
              <w:rPr>
                <w:rFonts w:hint="eastAsia"/>
              </w:rPr>
              <w:t>S</w:t>
            </w:r>
            <w:r>
              <w:t>ensor</w:t>
            </w:r>
            <w:r>
              <w:rPr>
                <w:rFonts w:hint="eastAsia"/>
              </w:rPr>
              <w:t>資訊</w:t>
            </w:r>
          </w:p>
        </w:tc>
        <w:tc>
          <w:tcPr>
            <w:tcW w:w="1853" w:type="pct"/>
            <w:shd w:val="clear" w:color="auto" w:fill="auto"/>
            <w:vAlign w:val="center"/>
          </w:tcPr>
          <w:p w:rsidR="008516E9" w:rsidRDefault="008516E9" w:rsidP="008516E9">
            <w:pPr>
              <w:pStyle w:val="a4"/>
              <w:jc w:val="both"/>
            </w:pPr>
          </w:p>
        </w:tc>
      </w:tr>
      <w:tr w:rsidR="008516E9" w:rsidRPr="0070537C" w:rsidTr="008516E9">
        <w:trPr>
          <w:jc w:val="center"/>
        </w:trPr>
        <w:tc>
          <w:tcPr>
            <w:tcW w:w="1228" w:type="pct"/>
            <w:shd w:val="clear" w:color="auto" w:fill="BFBFBF" w:themeFill="background1" w:themeFillShade="BF"/>
            <w:vAlign w:val="center"/>
          </w:tcPr>
          <w:p w:rsidR="008516E9" w:rsidRPr="008516E9" w:rsidRDefault="008516E9" w:rsidP="008516E9">
            <w:pPr>
              <w:pStyle w:val="a4"/>
              <w:rPr>
                <w:b/>
              </w:rPr>
            </w:pPr>
            <w:r w:rsidRPr="008516E9">
              <w:rPr>
                <w:b/>
              </w:rPr>
              <w:t>Expected Result</w:t>
            </w:r>
          </w:p>
        </w:tc>
        <w:tc>
          <w:tcPr>
            <w:tcW w:w="3772" w:type="pct"/>
            <w:gridSpan w:val="2"/>
            <w:vAlign w:val="center"/>
          </w:tcPr>
          <w:p w:rsidR="008516E9" w:rsidRPr="0070537C" w:rsidRDefault="008516E9" w:rsidP="008516E9">
            <w:pPr>
              <w:pStyle w:val="a4"/>
              <w:jc w:val="both"/>
            </w:pPr>
            <w:r>
              <w:rPr>
                <w:rFonts w:hint="eastAsia"/>
                <w:bCs/>
              </w:rPr>
              <w:t>可以正確的顯示</w:t>
            </w:r>
            <w:r>
              <w:rPr>
                <w:rFonts w:hint="eastAsia"/>
                <w:bCs/>
              </w:rPr>
              <w:t>Sensor</w:t>
            </w:r>
            <w:r>
              <w:rPr>
                <w:rFonts w:hint="eastAsia"/>
                <w:bCs/>
              </w:rPr>
              <w:t>資料，並正確的判斷物件區的位置給予資料瀏覽。</w:t>
            </w:r>
          </w:p>
        </w:tc>
      </w:tr>
      <w:tr w:rsidR="008516E9" w:rsidRPr="0070537C" w:rsidTr="008516E9">
        <w:trPr>
          <w:jc w:val="center"/>
        </w:trPr>
        <w:tc>
          <w:tcPr>
            <w:tcW w:w="1228" w:type="pct"/>
            <w:shd w:val="clear" w:color="auto" w:fill="BFBFBF" w:themeFill="background1" w:themeFillShade="BF"/>
            <w:vAlign w:val="center"/>
          </w:tcPr>
          <w:p w:rsidR="008516E9" w:rsidRPr="008516E9" w:rsidRDefault="008516E9" w:rsidP="008516E9">
            <w:pPr>
              <w:pStyle w:val="a4"/>
              <w:rPr>
                <w:b/>
              </w:rPr>
            </w:pPr>
            <w:r w:rsidRPr="008516E9">
              <w:rPr>
                <w:b/>
              </w:rPr>
              <w:t>Cleanup</w:t>
            </w:r>
          </w:p>
        </w:tc>
        <w:tc>
          <w:tcPr>
            <w:tcW w:w="3772" w:type="pct"/>
            <w:gridSpan w:val="2"/>
            <w:vAlign w:val="center"/>
          </w:tcPr>
          <w:p w:rsidR="008516E9" w:rsidRPr="0070537C" w:rsidRDefault="008516E9" w:rsidP="008516E9">
            <w:pPr>
              <w:pStyle w:val="a4"/>
              <w:jc w:val="both"/>
            </w:pPr>
            <w:r w:rsidRPr="0070537C">
              <w:t>無。</w:t>
            </w:r>
          </w:p>
        </w:tc>
      </w:tr>
    </w:tbl>
    <w:p w:rsidR="008516E9" w:rsidRDefault="008516E9" w:rsidP="008516E9">
      <w:pPr>
        <w:ind w:firstLine="480"/>
        <w:rPr>
          <w:rFonts w:hint="eastAsia"/>
        </w:rPr>
      </w:pPr>
    </w:p>
    <w:p w:rsidR="008516E9" w:rsidRPr="00A1054A" w:rsidRDefault="008516E9" w:rsidP="008516E9">
      <w:pPr>
        <w:ind w:firstLine="480"/>
      </w:pPr>
      <w:r w:rsidRPr="00A1054A">
        <w:rPr>
          <w:rFonts w:hint="eastAsia"/>
        </w:rPr>
        <w:t>目的：驗證</w:t>
      </w:r>
      <w:r w:rsidRPr="00A1054A">
        <w:rPr>
          <w:rFonts w:hint="eastAsia"/>
        </w:rPr>
        <w:t>[IA</w:t>
      </w:r>
      <w:r w:rsidRPr="00A1054A">
        <w:t xml:space="preserve"> -N-0</w:t>
      </w:r>
      <w:r w:rsidRPr="00A1054A">
        <w:rPr>
          <w:rFonts w:hint="eastAsia"/>
        </w:rPr>
        <w:t>06]</w:t>
      </w:r>
      <w:r w:rsidRPr="00A1054A">
        <w:rPr>
          <w:rFonts w:hint="eastAsia"/>
        </w:rPr>
        <w:t>的需求，測試場域保全系統是否有效整合擷取模組取得加強影像，並即時分析處理資訊，正確判斷人員入侵。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0"/>
        <w:gridCol w:w="3334"/>
        <w:gridCol w:w="3078"/>
      </w:tblGrid>
      <w:tr w:rsidR="008516E9" w:rsidRPr="00A1054A" w:rsidTr="008516E9">
        <w:trPr>
          <w:jc w:val="center"/>
        </w:trPr>
        <w:tc>
          <w:tcPr>
            <w:tcW w:w="1238" w:type="pct"/>
            <w:shd w:val="clear" w:color="auto" w:fill="BFBFBF" w:themeFill="background1" w:themeFillShade="BF"/>
            <w:vAlign w:val="center"/>
          </w:tcPr>
          <w:p w:rsidR="008516E9" w:rsidRPr="008516E9" w:rsidRDefault="008516E9" w:rsidP="008516E9">
            <w:pPr>
              <w:pStyle w:val="a4"/>
              <w:rPr>
                <w:b/>
              </w:rPr>
            </w:pPr>
            <w:r w:rsidRPr="008516E9">
              <w:rPr>
                <w:b/>
              </w:rPr>
              <w:t>Identification</w:t>
            </w:r>
          </w:p>
        </w:tc>
        <w:tc>
          <w:tcPr>
            <w:tcW w:w="3762" w:type="pct"/>
            <w:gridSpan w:val="2"/>
            <w:vAlign w:val="center"/>
          </w:tcPr>
          <w:p w:rsidR="008516E9" w:rsidRPr="00A1054A" w:rsidRDefault="008516E9" w:rsidP="008516E9">
            <w:pPr>
              <w:pStyle w:val="a4"/>
              <w:jc w:val="both"/>
            </w:pPr>
            <w:r w:rsidRPr="00A1054A">
              <w:t>AT</w:t>
            </w:r>
            <w:r w:rsidRPr="00A1054A">
              <w:rPr>
                <w:rFonts w:hint="eastAsia"/>
              </w:rPr>
              <w:t>4</w:t>
            </w:r>
          </w:p>
        </w:tc>
      </w:tr>
      <w:tr w:rsidR="008516E9" w:rsidRPr="00A1054A" w:rsidTr="008516E9">
        <w:trPr>
          <w:jc w:val="center"/>
        </w:trPr>
        <w:tc>
          <w:tcPr>
            <w:tcW w:w="1238" w:type="pct"/>
            <w:shd w:val="clear" w:color="auto" w:fill="BFBFBF" w:themeFill="background1" w:themeFillShade="BF"/>
            <w:vAlign w:val="center"/>
          </w:tcPr>
          <w:p w:rsidR="008516E9" w:rsidRPr="008516E9" w:rsidRDefault="008516E9" w:rsidP="008516E9">
            <w:pPr>
              <w:pStyle w:val="a4"/>
              <w:rPr>
                <w:b/>
              </w:rPr>
            </w:pPr>
            <w:r w:rsidRPr="008516E9">
              <w:rPr>
                <w:b/>
              </w:rPr>
              <w:t>Name</w:t>
            </w:r>
          </w:p>
        </w:tc>
        <w:tc>
          <w:tcPr>
            <w:tcW w:w="3762" w:type="pct"/>
            <w:gridSpan w:val="2"/>
            <w:vAlign w:val="center"/>
          </w:tcPr>
          <w:p w:rsidR="008516E9" w:rsidRPr="00A1054A" w:rsidRDefault="008516E9" w:rsidP="008516E9">
            <w:pPr>
              <w:pStyle w:val="a4"/>
              <w:jc w:val="both"/>
            </w:pPr>
            <w:r w:rsidRPr="00A1054A">
              <w:rPr>
                <w:rFonts w:hint="eastAsia"/>
              </w:rPr>
              <w:t>影像分析程式</w:t>
            </w:r>
          </w:p>
        </w:tc>
      </w:tr>
      <w:tr w:rsidR="008516E9" w:rsidRPr="00A1054A" w:rsidTr="008516E9">
        <w:trPr>
          <w:jc w:val="center"/>
        </w:trPr>
        <w:tc>
          <w:tcPr>
            <w:tcW w:w="1238" w:type="pct"/>
            <w:shd w:val="clear" w:color="auto" w:fill="BFBFBF" w:themeFill="background1" w:themeFillShade="BF"/>
            <w:vAlign w:val="center"/>
          </w:tcPr>
          <w:p w:rsidR="008516E9" w:rsidRPr="008516E9" w:rsidRDefault="008516E9" w:rsidP="008516E9">
            <w:pPr>
              <w:pStyle w:val="a4"/>
              <w:rPr>
                <w:b/>
              </w:rPr>
            </w:pPr>
            <w:r w:rsidRPr="008516E9">
              <w:rPr>
                <w:b/>
              </w:rPr>
              <w:t>Tested Target</w:t>
            </w:r>
          </w:p>
        </w:tc>
        <w:tc>
          <w:tcPr>
            <w:tcW w:w="3762" w:type="pct"/>
            <w:gridSpan w:val="2"/>
            <w:vAlign w:val="center"/>
          </w:tcPr>
          <w:p w:rsidR="008516E9" w:rsidRPr="00A1054A" w:rsidRDefault="008516E9" w:rsidP="008516E9">
            <w:pPr>
              <w:pStyle w:val="a4"/>
              <w:jc w:val="both"/>
            </w:pPr>
            <w:r w:rsidRPr="00A1054A">
              <w:rPr>
                <w:rFonts w:hint="eastAsia"/>
              </w:rPr>
              <w:t>IA</w:t>
            </w:r>
            <w:r w:rsidRPr="00A1054A">
              <w:t>-N-</w:t>
            </w:r>
            <w:r w:rsidRPr="00A1054A">
              <w:rPr>
                <w:rFonts w:hint="eastAsia"/>
              </w:rPr>
              <w:t>006</w:t>
            </w:r>
          </w:p>
        </w:tc>
      </w:tr>
      <w:tr w:rsidR="008516E9" w:rsidRPr="00A1054A" w:rsidTr="008516E9">
        <w:trPr>
          <w:jc w:val="center"/>
        </w:trPr>
        <w:tc>
          <w:tcPr>
            <w:tcW w:w="1238" w:type="pct"/>
            <w:shd w:val="clear" w:color="auto" w:fill="BFBFBF" w:themeFill="background1" w:themeFillShade="BF"/>
            <w:vAlign w:val="center"/>
          </w:tcPr>
          <w:p w:rsidR="008516E9" w:rsidRPr="008516E9" w:rsidRDefault="008516E9" w:rsidP="008516E9">
            <w:pPr>
              <w:pStyle w:val="a4"/>
              <w:rPr>
                <w:b/>
              </w:rPr>
            </w:pPr>
            <w:r w:rsidRPr="008516E9">
              <w:rPr>
                <w:b/>
              </w:rPr>
              <w:t>Reference</w:t>
            </w:r>
          </w:p>
        </w:tc>
        <w:tc>
          <w:tcPr>
            <w:tcW w:w="3762" w:type="pct"/>
            <w:gridSpan w:val="2"/>
            <w:vAlign w:val="center"/>
          </w:tcPr>
          <w:p w:rsidR="008516E9" w:rsidRPr="00A1054A" w:rsidRDefault="008516E9" w:rsidP="008516E9">
            <w:pPr>
              <w:pStyle w:val="a4"/>
              <w:jc w:val="both"/>
            </w:pPr>
            <w:r w:rsidRPr="00A1054A">
              <w:rPr>
                <w:rFonts w:hint="eastAsia"/>
              </w:rPr>
              <w:t>[IA</w:t>
            </w:r>
            <w:r w:rsidRPr="00A1054A">
              <w:t>-N-001</w:t>
            </w:r>
            <w:r w:rsidRPr="00A1054A">
              <w:rPr>
                <w:rFonts w:hint="eastAsia"/>
              </w:rPr>
              <w:t>]</w:t>
            </w:r>
          </w:p>
          <w:p w:rsidR="008516E9" w:rsidRPr="00A1054A" w:rsidRDefault="008516E9" w:rsidP="008516E9">
            <w:pPr>
              <w:pStyle w:val="a4"/>
              <w:jc w:val="both"/>
            </w:pPr>
            <w:r w:rsidRPr="00A1054A">
              <w:rPr>
                <w:rFonts w:hint="eastAsia"/>
              </w:rPr>
              <w:t>[IA</w:t>
            </w:r>
            <w:r w:rsidRPr="00A1054A">
              <w:t>-N-00</w:t>
            </w:r>
            <w:r w:rsidRPr="00A1054A">
              <w:rPr>
                <w:rFonts w:hint="eastAsia"/>
              </w:rPr>
              <w:t>2]</w:t>
            </w:r>
          </w:p>
          <w:p w:rsidR="008516E9" w:rsidRPr="00A1054A" w:rsidRDefault="008516E9" w:rsidP="008516E9">
            <w:pPr>
              <w:pStyle w:val="a4"/>
              <w:jc w:val="both"/>
            </w:pPr>
            <w:r w:rsidRPr="00A1054A">
              <w:rPr>
                <w:rFonts w:hint="eastAsia"/>
              </w:rPr>
              <w:t>[IA</w:t>
            </w:r>
            <w:r w:rsidRPr="00A1054A">
              <w:t>-N-0</w:t>
            </w:r>
            <w:r w:rsidRPr="00A1054A">
              <w:rPr>
                <w:rFonts w:hint="eastAsia"/>
              </w:rPr>
              <w:t>03]</w:t>
            </w:r>
          </w:p>
          <w:p w:rsidR="008516E9" w:rsidRPr="00A1054A" w:rsidRDefault="008516E9" w:rsidP="008516E9">
            <w:pPr>
              <w:pStyle w:val="a4"/>
              <w:jc w:val="both"/>
            </w:pPr>
            <w:r w:rsidRPr="00A1054A">
              <w:rPr>
                <w:rFonts w:hint="eastAsia"/>
              </w:rPr>
              <w:t>[IA</w:t>
            </w:r>
            <w:r w:rsidRPr="00A1054A">
              <w:t>-N-0</w:t>
            </w:r>
            <w:r w:rsidRPr="00A1054A">
              <w:rPr>
                <w:rFonts w:hint="eastAsia"/>
              </w:rPr>
              <w:t>04]</w:t>
            </w:r>
          </w:p>
          <w:p w:rsidR="008516E9" w:rsidRPr="00A1054A" w:rsidRDefault="008516E9" w:rsidP="008516E9">
            <w:pPr>
              <w:pStyle w:val="a4"/>
              <w:jc w:val="both"/>
            </w:pPr>
            <w:r w:rsidRPr="00A1054A">
              <w:rPr>
                <w:rFonts w:hint="eastAsia"/>
              </w:rPr>
              <w:t>[IA</w:t>
            </w:r>
            <w:r w:rsidRPr="00A1054A">
              <w:t>-N-0</w:t>
            </w:r>
            <w:r w:rsidRPr="00A1054A">
              <w:rPr>
                <w:rFonts w:hint="eastAsia"/>
              </w:rPr>
              <w:t>05]</w:t>
            </w:r>
          </w:p>
          <w:p w:rsidR="008516E9" w:rsidRPr="00A1054A" w:rsidRDefault="008516E9" w:rsidP="008516E9">
            <w:pPr>
              <w:pStyle w:val="a4"/>
              <w:jc w:val="both"/>
            </w:pPr>
            <w:r w:rsidRPr="00A1054A">
              <w:rPr>
                <w:rFonts w:hint="eastAsia"/>
              </w:rPr>
              <w:lastRenderedPageBreak/>
              <w:t>[IA</w:t>
            </w:r>
            <w:r w:rsidRPr="00A1054A">
              <w:t>-N-0</w:t>
            </w:r>
            <w:r w:rsidRPr="00A1054A">
              <w:rPr>
                <w:rFonts w:hint="eastAsia"/>
              </w:rPr>
              <w:t>06]</w:t>
            </w:r>
          </w:p>
        </w:tc>
      </w:tr>
      <w:tr w:rsidR="008516E9" w:rsidRPr="00A1054A" w:rsidTr="008516E9">
        <w:trPr>
          <w:jc w:val="center"/>
        </w:trPr>
        <w:tc>
          <w:tcPr>
            <w:tcW w:w="1238" w:type="pct"/>
            <w:shd w:val="clear" w:color="auto" w:fill="BFBFBF" w:themeFill="background1" w:themeFillShade="BF"/>
            <w:vAlign w:val="center"/>
          </w:tcPr>
          <w:p w:rsidR="008516E9" w:rsidRPr="008516E9" w:rsidRDefault="008516E9" w:rsidP="008516E9">
            <w:pPr>
              <w:pStyle w:val="a4"/>
              <w:rPr>
                <w:b/>
              </w:rPr>
            </w:pPr>
            <w:r w:rsidRPr="008516E9">
              <w:rPr>
                <w:b/>
              </w:rPr>
              <w:lastRenderedPageBreak/>
              <w:t>Severity</w:t>
            </w:r>
          </w:p>
        </w:tc>
        <w:tc>
          <w:tcPr>
            <w:tcW w:w="3762" w:type="pct"/>
            <w:gridSpan w:val="2"/>
            <w:tcBorders>
              <w:bottom w:val="single" w:sz="4" w:space="0" w:color="auto"/>
            </w:tcBorders>
            <w:vAlign w:val="center"/>
          </w:tcPr>
          <w:p w:rsidR="008516E9" w:rsidRPr="00A1054A" w:rsidRDefault="008516E9" w:rsidP="008516E9">
            <w:pPr>
              <w:pStyle w:val="a4"/>
              <w:jc w:val="both"/>
            </w:pPr>
            <w:r w:rsidRPr="00A1054A">
              <w:t>1</w:t>
            </w:r>
          </w:p>
        </w:tc>
      </w:tr>
      <w:tr w:rsidR="008516E9" w:rsidRPr="00A1054A" w:rsidTr="008516E9">
        <w:trPr>
          <w:trHeight w:val="72"/>
          <w:jc w:val="center"/>
        </w:trPr>
        <w:tc>
          <w:tcPr>
            <w:tcW w:w="1238" w:type="pct"/>
            <w:vMerge w:val="restart"/>
            <w:shd w:val="clear" w:color="auto" w:fill="BFBFBF" w:themeFill="background1" w:themeFillShade="BF"/>
            <w:vAlign w:val="center"/>
          </w:tcPr>
          <w:p w:rsidR="008516E9" w:rsidRPr="008516E9" w:rsidRDefault="008516E9" w:rsidP="008516E9">
            <w:pPr>
              <w:pStyle w:val="a4"/>
              <w:rPr>
                <w:b/>
              </w:rPr>
            </w:pPr>
            <w:r w:rsidRPr="008516E9">
              <w:rPr>
                <w:b/>
              </w:rPr>
              <w:t>Instruction</w:t>
            </w:r>
          </w:p>
        </w:tc>
        <w:tc>
          <w:tcPr>
            <w:tcW w:w="1956" w:type="pct"/>
            <w:shd w:val="clear" w:color="auto" w:fill="BFBFBF" w:themeFill="background1" w:themeFillShade="BF"/>
            <w:vAlign w:val="center"/>
          </w:tcPr>
          <w:p w:rsidR="008516E9" w:rsidRPr="008516E9" w:rsidRDefault="008516E9" w:rsidP="008516E9">
            <w:pPr>
              <w:pStyle w:val="a4"/>
              <w:rPr>
                <w:b/>
              </w:rPr>
            </w:pPr>
            <w:r w:rsidRPr="008516E9">
              <w:rPr>
                <w:b/>
              </w:rPr>
              <w:t>Actor actions</w:t>
            </w:r>
          </w:p>
        </w:tc>
        <w:tc>
          <w:tcPr>
            <w:tcW w:w="1806" w:type="pct"/>
            <w:shd w:val="clear" w:color="auto" w:fill="BFBFBF" w:themeFill="background1" w:themeFillShade="BF"/>
            <w:vAlign w:val="center"/>
          </w:tcPr>
          <w:p w:rsidR="008516E9" w:rsidRPr="008516E9" w:rsidRDefault="008516E9" w:rsidP="008516E9">
            <w:pPr>
              <w:pStyle w:val="a4"/>
              <w:rPr>
                <w:b/>
              </w:rPr>
            </w:pPr>
            <w:r w:rsidRPr="008516E9">
              <w:rPr>
                <w:b/>
              </w:rPr>
              <w:t>System responses</w:t>
            </w:r>
          </w:p>
        </w:tc>
      </w:tr>
      <w:tr w:rsidR="008516E9" w:rsidRPr="00A1054A" w:rsidTr="008516E9">
        <w:trPr>
          <w:trHeight w:val="72"/>
          <w:jc w:val="center"/>
        </w:trPr>
        <w:tc>
          <w:tcPr>
            <w:tcW w:w="1238" w:type="pct"/>
            <w:vMerge/>
            <w:shd w:val="clear" w:color="auto" w:fill="BFBFBF" w:themeFill="background1" w:themeFillShade="BF"/>
            <w:vAlign w:val="center"/>
          </w:tcPr>
          <w:p w:rsidR="008516E9" w:rsidRPr="008516E9" w:rsidRDefault="008516E9" w:rsidP="008516E9">
            <w:pPr>
              <w:pStyle w:val="a4"/>
              <w:rPr>
                <w:b/>
              </w:rPr>
            </w:pPr>
          </w:p>
        </w:tc>
        <w:tc>
          <w:tcPr>
            <w:tcW w:w="1956" w:type="pct"/>
            <w:vAlign w:val="center"/>
          </w:tcPr>
          <w:p w:rsidR="008516E9" w:rsidRPr="00A1054A" w:rsidRDefault="008516E9" w:rsidP="008516E9">
            <w:pPr>
              <w:pStyle w:val="a4"/>
              <w:jc w:val="both"/>
            </w:pPr>
            <w:r w:rsidRPr="00A1054A">
              <w:rPr>
                <w:rFonts w:hint="eastAsia"/>
              </w:rPr>
              <w:t>啟動系統</w:t>
            </w:r>
          </w:p>
        </w:tc>
        <w:tc>
          <w:tcPr>
            <w:tcW w:w="1806" w:type="pct"/>
            <w:vAlign w:val="center"/>
          </w:tcPr>
          <w:p w:rsidR="008516E9" w:rsidRPr="00A1054A" w:rsidRDefault="008516E9" w:rsidP="008516E9">
            <w:pPr>
              <w:pStyle w:val="a4"/>
              <w:jc w:val="both"/>
            </w:pPr>
          </w:p>
        </w:tc>
      </w:tr>
      <w:tr w:rsidR="008516E9" w:rsidRPr="00A1054A" w:rsidTr="008516E9">
        <w:trPr>
          <w:trHeight w:val="72"/>
          <w:jc w:val="center"/>
        </w:trPr>
        <w:tc>
          <w:tcPr>
            <w:tcW w:w="1238" w:type="pct"/>
            <w:vMerge/>
            <w:shd w:val="clear" w:color="auto" w:fill="BFBFBF" w:themeFill="background1" w:themeFillShade="BF"/>
            <w:vAlign w:val="center"/>
          </w:tcPr>
          <w:p w:rsidR="008516E9" w:rsidRPr="008516E9" w:rsidRDefault="008516E9" w:rsidP="008516E9">
            <w:pPr>
              <w:pStyle w:val="a4"/>
              <w:rPr>
                <w:b/>
              </w:rPr>
            </w:pPr>
          </w:p>
        </w:tc>
        <w:tc>
          <w:tcPr>
            <w:tcW w:w="1956" w:type="pct"/>
            <w:vAlign w:val="center"/>
          </w:tcPr>
          <w:p w:rsidR="008516E9" w:rsidRPr="00A1054A" w:rsidRDefault="008516E9" w:rsidP="008516E9">
            <w:pPr>
              <w:pStyle w:val="a4"/>
              <w:jc w:val="both"/>
            </w:pPr>
          </w:p>
        </w:tc>
        <w:tc>
          <w:tcPr>
            <w:tcW w:w="1806" w:type="pct"/>
            <w:vAlign w:val="center"/>
          </w:tcPr>
          <w:p w:rsidR="008516E9" w:rsidRPr="00A1054A" w:rsidRDefault="008516E9" w:rsidP="008516E9">
            <w:pPr>
              <w:pStyle w:val="a4"/>
              <w:jc w:val="both"/>
            </w:pPr>
            <w:r w:rsidRPr="00A1054A">
              <w:rPr>
                <w:rFonts w:hint="eastAsia"/>
                <w:color w:val="000000"/>
              </w:rPr>
              <w:t>接收影像擷取模組所傳送的加強後的影像資訊，並進行影像分析處理</w:t>
            </w:r>
          </w:p>
        </w:tc>
      </w:tr>
      <w:tr w:rsidR="008516E9" w:rsidRPr="00A1054A" w:rsidTr="008516E9">
        <w:trPr>
          <w:trHeight w:val="270"/>
          <w:jc w:val="center"/>
        </w:trPr>
        <w:tc>
          <w:tcPr>
            <w:tcW w:w="1238" w:type="pct"/>
            <w:vMerge/>
            <w:shd w:val="clear" w:color="auto" w:fill="BFBFBF" w:themeFill="background1" w:themeFillShade="BF"/>
            <w:vAlign w:val="center"/>
          </w:tcPr>
          <w:p w:rsidR="008516E9" w:rsidRPr="008516E9" w:rsidRDefault="008516E9" w:rsidP="008516E9">
            <w:pPr>
              <w:pStyle w:val="a4"/>
              <w:rPr>
                <w:b/>
              </w:rPr>
            </w:pPr>
          </w:p>
        </w:tc>
        <w:tc>
          <w:tcPr>
            <w:tcW w:w="1956" w:type="pct"/>
            <w:vAlign w:val="center"/>
          </w:tcPr>
          <w:p w:rsidR="008516E9" w:rsidRPr="00A1054A" w:rsidRDefault="008516E9" w:rsidP="008516E9">
            <w:pPr>
              <w:pStyle w:val="a4"/>
              <w:jc w:val="both"/>
            </w:pPr>
          </w:p>
        </w:tc>
        <w:tc>
          <w:tcPr>
            <w:tcW w:w="1806" w:type="pct"/>
            <w:shd w:val="clear" w:color="auto" w:fill="auto"/>
            <w:vAlign w:val="center"/>
          </w:tcPr>
          <w:p w:rsidR="008516E9" w:rsidRPr="00A1054A" w:rsidRDefault="008516E9" w:rsidP="008516E9">
            <w:pPr>
              <w:pStyle w:val="a4"/>
              <w:jc w:val="both"/>
            </w:pPr>
            <w:r w:rsidRPr="00A1054A">
              <w:rPr>
                <w:rFonts w:hint="eastAsia"/>
                <w:color w:val="000000"/>
              </w:rPr>
              <w:t>進行各項影像處理程序</w:t>
            </w:r>
          </w:p>
        </w:tc>
      </w:tr>
      <w:tr w:rsidR="008516E9" w:rsidRPr="00A1054A" w:rsidTr="008516E9">
        <w:trPr>
          <w:trHeight w:val="108"/>
          <w:jc w:val="center"/>
        </w:trPr>
        <w:tc>
          <w:tcPr>
            <w:tcW w:w="1238" w:type="pct"/>
            <w:vMerge/>
            <w:shd w:val="clear" w:color="auto" w:fill="BFBFBF" w:themeFill="background1" w:themeFillShade="BF"/>
            <w:vAlign w:val="center"/>
          </w:tcPr>
          <w:p w:rsidR="008516E9" w:rsidRPr="008516E9" w:rsidRDefault="008516E9" w:rsidP="008516E9">
            <w:pPr>
              <w:pStyle w:val="a4"/>
              <w:rPr>
                <w:b/>
              </w:rPr>
            </w:pPr>
          </w:p>
        </w:tc>
        <w:tc>
          <w:tcPr>
            <w:tcW w:w="1956" w:type="pct"/>
            <w:shd w:val="clear" w:color="auto" w:fill="auto"/>
            <w:vAlign w:val="center"/>
          </w:tcPr>
          <w:p w:rsidR="008516E9" w:rsidRPr="00A1054A" w:rsidRDefault="008516E9" w:rsidP="008516E9">
            <w:pPr>
              <w:pStyle w:val="a4"/>
              <w:jc w:val="both"/>
            </w:pPr>
            <w:r w:rsidRPr="00A1054A">
              <w:rPr>
                <w:rFonts w:hint="eastAsia"/>
                <w:color w:val="000000"/>
              </w:rPr>
              <w:t>取得有效的分析資料，並整合出可判斷是否有人員入侵的情況</w:t>
            </w:r>
          </w:p>
        </w:tc>
        <w:tc>
          <w:tcPr>
            <w:tcW w:w="1806" w:type="pct"/>
            <w:shd w:val="clear" w:color="auto" w:fill="auto"/>
            <w:vAlign w:val="center"/>
          </w:tcPr>
          <w:p w:rsidR="008516E9" w:rsidRPr="00A1054A" w:rsidRDefault="008516E9" w:rsidP="008516E9">
            <w:pPr>
              <w:pStyle w:val="a4"/>
              <w:jc w:val="both"/>
            </w:pPr>
          </w:p>
        </w:tc>
      </w:tr>
      <w:tr w:rsidR="008516E9" w:rsidRPr="00A1054A" w:rsidTr="008516E9">
        <w:trPr>
          <w:jc w:val="center"/>
        </w:trPr>
        <w:tc>
          <w:tcPr>
            <w:tcW w:w="1238" w:type="pct"/>
            <w:shd w:val="clear" w:color="auto" w:fill="BFBFBF" w:themeFill="background1" w:themeFillShade="BF"/>
            <w:vAlign w:val="center"/>
          </w:tcPr>
          <w:p w:rsidR="008516E9" w:rsidRPr="008516E9" w:rsidRDefault="008516E9" w:rsidP="008516E9">
            <w:pPr>
              <w:pStyle w:val="a4"/>
              <w:rPr>
                <w:b/>
              </w:rPr>
            </w:pPr>
            <w:r w:rsidRPr="008516E9">
              <w:rPr>
                <w:b/>
              </w:rPr>
              <w:t>Expected Result</w:t>
            </w:r>
          </w:p>
        </w:tc>
        <w:tc>
          <w:tcPr>
            <w:tcW w:w="3762" w:type="pct"/>
            <w:gridSpan w:val="2"/>
            <w:vAlign w:val="center"/>
          </w:tcPr>
          <w:p w:rsidR="008516E9" w:rsidRPr="00A1054A" w:rsidRDefault="008516E9" w:rsidP="008516E9">
            <w:pPr>
              <w:pStyle w:val="a4"/>
              <w:jc w:val="both"/>
            </w:pPr>
            <w:r w:rsidRPr="00A1054A">
              <w:rPr>
                <w:rFonts w:hint="eastAsia"/>
                <w:color w:val="000000"/>
              </w:rPr>
              <w:t>正確接收影像擷取模組所傳送的加強後的影像資料。</w:t>
            </w:r>
          </w:p>
          <w:p w:rsidR="008516E9" w:rsidRPr="00A1054A" w:rsidRDefault="008516E9" w:rsidP="008516E9">
            <w:pPr>
              <w:pStyle w:val="a4"/>
              <w:jc w:val="both"/>
            </w:pPr>
            <w:r w:rsidRPr="00A1054A">
              <w:rPr>
                <w:rFonts w:hint="eastAsia"/>
                <w:color w:val="000000"/>
              </w:rPr>
              <w:t>正確進行各項影像處理程序。</w:t>
            </w:r>
          </w:p>
          <w:p w:rsidR="008516E9" w:rsidRPr="00A1054A" w:rsidRDefault="008516E9" w:rsidP="008516E9">
            <w:pPr>
              <w:pStyle w:val="a4"/>
              <w:jc w:val="both"/>
            </w:pPr>
            <w:r w:rsidRPr="00A1054A">
              <w:rPr>
                <w:rFonts w:hint="eastAsia"/>
                <w:color w:val="000000"/>
              </w:rPr>
              <w:t>將各項處理後的影像資料進行分析。</w:t>
            </w:r>
          </w:p>
          <w:p w:rsidR="008516E9" w:rsidRPr="00A1054A" w:rsidRDefault="008516E9" w:rsidP="008516E9">
            <w:pPr>
              <w:pStyle w:val="a4"/>
              <w:jc w:val="both"/>
            </w:pPr>
            <w:r w:rsidRPr="00A1054A">
              <w:rPr>
                <w:rFonts w:hint="eastAsia"/>
                <w:color w:val="000000"/>
              </w:rPr>
              <w:t>能即時判斷是否有人員入侵。</w:t>
            </w:r>
          </w:p>
        </w:tc>
      </w:tr>
      <w:tr w:rsidR="008516E9" w:rsidRPr="00A1054A" w:rsidTr="008516E9">
        <w:trPr>
          <w:jc w:val="center"/>
        </w:trPr>
        <w:tc>
          <w:tcPr>
            <w:tcW w:w="1238" w:type="pct"/>
            <w:shd w:val="clear" w:color="auto" w:fill="BFBFBF" w:themeFill="background1" w:themeFillShade="BF"/>
            <w:vAlign w:val="center"/>
          </w:tcPr>
          <w:p w:rsidR="008516E9" w:rsidRPr="008516E9" w:rsidRDefault="008516E9" w:rsidP="008516E9">
            <w:pPr>
              <w:pStyle w:val="a4"/>
              <w:rPr>
                <w:b/>
              </w:rPr>
            </w:pPr>
            <w:r w:rsidRPr="008516E9">
              <w:rPr>
                <w:b/>
              </w:rPr>
              <w:t>Cleanup</w:t>
            </w:r>
          </w:p>
        </w:tc>
        <w:tc>
          <w:tcPr>
            <w:tcW w:w="3762" w:type="pct"/>
            <w:gridSpan w:val="2"/>
            <w:vAlign w:val="center"/>
          </w:tcPr>
          <w:p w:rsidR="008516E9" w:rsidRPr="00A1054A" w:rsidRDefault="008516E9" w:rsidP="008516E9">
            <w:pPr>
              <w:pStyle w:val="a4"/>
              <w:jc w:val="both"/>
            </w:pPr>
            <w:r w:rsidRPr="00A1054A">
              <w:rPr>
                <w:rFonts w:hAnsi="標楷體"/>
              </w:rPr>
              <w:t>無。</w:t>
            </w:r>
          </w:p>
        </w:tc>
      </w:tr>
    </w:tbl>
    <w:p w:rsidR="00BB57C5" w:rsidRDefault="00BB57C5">
      <w:pPr>
        <w:widowControl/>
        <w:ind w:firstLineChars="0" w:firstLine="0"/>
        <w:jc w:val="left"/>
        <w:rPr>
          <w:rFonts w:cstheme="majorBidi"/>
          <w:b/>
          <w:bCs/>
          <w:kern w:val="52"/>
          <w:sz w:val="32"/>
          <w:szCs w:val="52"/>
        </w:rPr>
      </w:pPr>
      <w:bookmarkStart w:id="368" w:name="_Toc480897082"/>
      <w:bookmarkStart w:id="369" w:name="_Toc484188631"/>
      <w:bookmarkStart w:id="370" w:name="_Toc484864147"/>
      <w:r>
        <w:br w:type="page"/>
      </w:r>
    </w:p>
    <w:p w:rsidR="008119A4" w:rsidRDefault="008119A4" w:rsidP="00CD78EB">
      <w:pPr>
        <w:pStyle w:val="1"/>
        <w:rPr>
          <w:rFonts w:hint="eastAsia"/>
        </w:rPr>
      </w:pPr>
      <w:bookmarkStart w:id="371" w:name="_Toc485140130"/>
      <w:r w:rsidRPr="00CD78EB">
        <w:lastRenderedPageBreak/>
        <w:t>測試結果與分析</w:t>
      </w:r>
      <w:r w:rsidRPr="00CD78EB">
        <w:t xml:space="preserve"> (Test Results and Analysis)</w:t>
      </w:r>
      <w:bookmarkEnd w:id="368"/>
      <w:bookmarkEnd w:id="369"/>
      <w:bookmarkEnd w:id="370"/>
      <w:bookmarkEnd w:id="371"/>
    </w:p>
    <w:p w:rsidR="006E191F" w:rsidRDefault="006E191F" w:rsidP="006E191F">
      <w:pPr>
        <w:pStyle w:val="2"/>
        <w:rPr>
          <w:rFonts w:hint="eastAsia"/>
        </w:rPr>
      </w:pPr>
      <w:bookmarkStart w:id="372" w:name="_Toc456554165"/>
      <w:bookmarkStart w:id="373" w:name="_Toc483761624"/>
      <w:bookmarkStart w:id="374" w:name="_Toc484864148"/>
      <w:bookmarkStart w:id="375" w:name="_Toc485140131"/>
      <w:proofErr w:type="gramStart"/>
      <w:r w:rsidRPr="00161558">
        <w:rPr>
          <w:rFonts w:hint="eastAsia"/>
        </w:rPr>
        <w:t>雲端物聯技術</w:t>
      </w:r>
      <w:proofErr w:type="gramEnd"/>
      <w:r w:rsidRPr="00161558">
        <w:rPr>
          <w:rFonts w:hint="eastAsia"/>
        </w:rPr>
        <w:t>與平台設計：以智慧農業為驗證場域描述</w:t>
      </w:r>
      <w:r w:rsidRPr="00161558">
        <w:t>(DDDSW)</w:t>
      </w:r>
      <w:bookmarkEnd w:id="372"/>
      <w:bookmarkEnd w:id="373"/>
      <w:bookmarkEnd w:id="374"/>
      <w:bookmarkEnd w:id="375"/>
    </w:p>
    <w:p w:rsidR="001C6132" w:rsidRDefault="001C6132" w:rsidP="001C6132">
      <w:pPr>
        <w:ind w:firstLine="480"/>
        <w:rPr>
          <w:rFonts w:hint="eastAsia"/>
        </w:rPr>
      </w:pPr>
      <w:r w:rsidRPr="002B2F97">
        <w:rPr>
          <w:rFonts w:hint="eastAsia"/>
        </w:rPr>
        <w:t>本計畫</w:t>
      </w:r>
      <w:r w:rsidRPr="002B2F97">
        <w:t>主要建立「</w:t>
      </w:r>
      <w:proofErr w:type="gramStart"/>
      <w:r w:rsidRPr="002B2F97">
        <w:t>雲端物聯技術</w:t>
      </w:r>
      <w:proofErr w:type="gramEnd"/>
      <w:r w:rsidRPr="002B2F97">
        <w:t>與平台設計：以智慧農業為驗證場域」</w:t>
      </w:r>
      <w:r w:rsidRPr="002B2F97">
        <w:rPr>
          <w:rFonts w:hint="eastAsia"/>
        </w:rPr>
        <w:t>所實現之功能，主要目的將</w:t>
      </w:r>
      <w:proofErr w:type="gramStart"/>
      <w:r w:rsidRPr="002B2F97">
        <w:rPr>
          <w:rFonts w:hint="eastAsia"/>
        </w:rPr>
        <w:t>各腎藥蘭</w:t>
      </w:r>
      <w:proofErr w:type="gramEnd"/>
      <w:r w:rsidRPr="002B2F97">
        <w:rPr>
          <w:rFonts w:hint="eastAsia"/>
        </w:rPr>
        <w:t>栽種生產知識加上語意註解，利用</w:t>
      </w:r>
      <w:proofErr w:type="gramStart"/>
      <w:r w:rsidRPr="002B2F97">
        <w:rPr>
          <w:rFonts w:hint="eastAsia"/>
        </w:rPr>
        <w:t>建置腎藥蘭</w:t>
      </w:r>
      <w:proofErr w:type="gramEnd"/>
      <w:r w:rsidRPr="002B2F97">
        <w:rPr>
          <w:rFonts w:hint="eastAsia"/>
        </w:rPr>
        <w:t>知識本體論</w:t>
      </w:r>
      <w:r w:rsidRPr="002B2F97">
        <w:t>(ontology)</w:t>
      </w:r>
      <w:r w:rsidRPr="002B2F97">
        <w:rPr>
          <w:rFonts w:hint="eastAsia"/>
        </w:rPr>
        <w:t>的方式，讓多領域的資訊進行關聯，轉換成針對</w:t>
      </w:r>
      <w:proofErr w:type="gramStart"/>
      <w:r w:rsidRPr="002B2F97">
        <w:rPr>
          <w:rFonts w:hint="eastAsia"/>
        </w:rPr>
        <w:t>腎藥蘭</w:t>
      </w:r>
      <w:proofErr w:type="gramEnd"/>
      <w:r w:rsidRPr="002B2F97">
        <w:rPr>
          <w:rFonts w:hint="eastAsia"/>
        </w:rPr>
        <w:t>的農業知識庫，</w:t>
      </w:r>
      <w:proofErr w:type="gramStart"/>
      <w:r w:rsidRPr="002B2F97">
        <w:rPr>
          <w:rFonts w:hint="eastAsia"/>
        </w:rPr>
        <w:t>透過物聯網</w:t>
      </w:r>
      <w:proofErr w:type="gramEnd"/>
      <w:r w:rsidRPr="002B2F97">
        <w:t>(IoT)</w:t>
      </w:r>
      <w:r w:rsidRPr="002B2F97">
        <w:rPr>
          <w:rFonts w:hint="eastAsia"/>
        </w:rPr>
        <w:t>設備收取環境參數值，利用</w:t>
      </w:r>
      <w:proofErr w:type="gramStart"/>
      <w:r w:rsidRPr="002B2F97">
        <w:rPr>
          <w:rFonts w:hint="eastAsia"/>
        </w:rPr>
        <w:t>複迴</w:t>
      </w:r>
      <w:proofErr w:type="gramEnd"/>
      <w:r w:rsidRPr="002B2F97">
        <w:rPr>
          <w:rFonts w:hint="eastAsia"/>
        </w:rPr>
        <w:t>歸分析方式找出各個</w:t>
      </w:r>
      <w:proofErr w:type="gramStart"/>
      <w:r w:rsidRPr="002B2F97">
        <w:rPr>
          <w:rFonts w:hint="eastAsia"/>
        </w:rPr>
        <w:t>影響腎藥蘭</w:t>
      </w:r>
      <w:proofErr w:type="gramEnd"/>
      <w:r w:rsidRPr="002B2F97">
        <w:rPr>
          <w:rFonts w:hint="eastAsia"/>
        </w:rPr>
        <w:t>生長環境因子的權重，透過聯合機率比較方式進行規則制定驗證，根據不同的狀況給予</w:t>
      </w:r>
      <w:proofErr w:type="gramStart"/>
      <w:r w:rsidRPr="002B2F97">
        <w:rPr>
          <w:rFonts w:hint="eastAsia"/>
        </w:rPr>
        <w:t>使用者腎藥蘭</w:t>
      </w:r>
      <w:proofErr w:type="gramEnd"/>
      <w:r w:rsidRPr="002B2F97">
        <w:rPr>
          <w:rFonts w:hint="eastAsia"/>
        </w:rPr>
        <w:t>的知識查詢以及栽種方面的建議。</w:t>
      </w:r>
    </w:p>
    <w:p w:rsidR="001C6132" w:rsidRPr="001C6132" w:rsidRDefault="001C6132" w:rsidP="001C6132">
      <w:pPr>
        <w:ind w:firstLine="480"/>
        <w:rPr>
          <w:rFonts w:hint="eastAsia"/>
        </w:rPr>
      </w:pPr>
    </w:p>
    <w:p w:rsidR="006E191F" w:rsidRDefault="006E191F" w:rsidP="006E191F">
      <w:pPr>
        <w:pStyle w:val="3"/>
        <w:rPr>
          <w:rFonts w:hint="eastAsia"/>
          <w:szCs w:val="28"/>
        </w:rPr>
      </w:pPr>
      <w:bookmarkStart w:id="376" w:name="_Toc483761625"/>
      <w:bookmarkStart w:id="377" w:name="_Toc484864149"/>
      <w:bookmarkStart w:id="378" w:name="_Toc485140132"/>
      <w:r w:rsidRPr="00050313">
        <w:rPr>
          <w:rFonts w:hint="eastAsia"/>
        </w:rPr>
        <w:t>環境</w:t>
      </w:r>
      <w:proofErr w:type="gramStart"/>
      <w:r w:rsidRPr="00050313">
        <w:rPr>
          <w:rFonts w:hint="eastAsia"/>
        </w:rPr>
        <w:t>感測層收集</w:t>
      </w:r>
      <w:proofErr w:type="gramEnd"/>
      <w:r w:rsidRPr="00050313">
        <w:rPr>
          <w:rFonts w:hint="eastAsia"/>
        </w:rPr>
        <w:t>資料分析</w:t>
      </w:r>
      <w:r w:rsidRPr="00050313">
        <w:rPr>
          <w:rFonts w:hint="eastAsia"/>
          <w:szCs w:val="28"/>
        </w:rPr>
        <w:t>評估</w:t>
      </w:r>
      <w:bookmarkEnd w:id="376"/>
      <w:bookmarkEnd w:id="377"/>
      <w:bookmarkEnd w:id="378"/>
    </w:p>
    <w:p w:rsidR="001C6132" w:rsidRPr="002B2F97" w:rsidRDefault="001C6132" w:rsidP="001C6132">
      <w:pPr>
        <w:pStyle w:val="a7"/>
        <w:ind w:leftChars="0" w:left="0" w:firstLine="480"/>
      </w:pPr>
      <w:r w:rsidRPr="002B2F97">
        <w:rPr>
          <w:rFonts w:hint="eastAsia"/>
        </w:rPr>
        <w:t>環境資料</w:t>
      </w:r>
      <w:proofErr w:type="gramStart"/>
      <w:r w:rsidRPr="002B2F97">
        <w:rPr>
          <w:rFonts w:hint="eastAsia"/>
        </w:rPr>
        <w:t>感測層主要</w:t>
      </w:r>
      <w:proofErr w:type="gramEnd"/>
      <w:r w:rsidRPr="002B2F97">
        <w:rPr>
          <w:rFonts w:hint="eastAsia"/>
        </w:rPr>
        <w:t>為接收來自各個異質網路所傳送的資料，負責接收實驗環境之微環境感測資料，即時取得作物所生長的環境感測資訊。並根據蘭花環境感測所收集資料做</w:t>
      </w:r>
      <w:proofErr w:type="gramStart"/>
      <w:r w:rsidRPr="002B2F97">
        <w:rPr>
          <w:rFonts w:hint="eastAsia"/>
        </w:rPr>
        <w:t>複迴</w:t>
      </w:r>
      <w:proofErr w:type="gramEnd"/>
      <w:r w:rsidRPr="002B2F97">
        <w:rPr>
          <w:rFonts w:hint="eastAsia"/>
        </w:rPr>
        <w:t>歸分析，說明如下。</w:t>
      </w:r>
    </w:p>
    <w:p w:rsidR="001C6132" w:rsidRDefault="001C6132" w:rsidP="001C6132">
      <w:pPr>
        <w:ind w:firstLine="480"/>
        <w:rPr>
          <w:rFonts w:hint="eastAsia"/>
        </w:rPr>
      </w:pPr>
      <w:r w:rsidRPr="002B2F97">
        <w:rPr>
          <w:rFonts w:hint="eastAsia"/>
        </w:rPr>
        <w:t>本計畫針對</w:t>
      </w:r>
      <w:proofErr w:type="gramStart"/>
      <w:r w:rsidRPr="002B2F97">
        <w:rPr>
          <w:rFonts w:hint="eastAsia"/>
        </w:rPr>
        <w:t>腎藥蘭</w:t>
      </w:r>
      <w:proofErr w:type="gramEnd"/>
      <w:r w:rsidRPr="002B2F97">
        <w:rPr>
          <w:rFonts w:hint="eastAsia"/>
        </w:rPr>
        <w:t>生長品質</w:t>
      </w:r>
      <w:proofErr w:type="gramStart"/>
      <w:r w:rsidRPr="002B2F97">
        <w:rPr>
          <w:rFonts w:hint="eastAsia"/>
        </w:rPr>
        <w:t>測量收值時間</w:t>
      </w:r>
      <w:proofErr w:type="gramEnd"/>
      <w:r w:rsidRPr="002B2F97">
        <w:rPr>
          <w:rFonts w:hint="eastAsia"/>
        </w:rPr>
        <w:t>進行分析，分為</w:t>
      </w:r>
      <w:r w:rsidRPr="002B2F97">
        <w:t>3</w:t>
      </w:r>
      <w:r w:rsidRPr="002B2F97">
        <w:rPr>
          <w:rFonts w:hint="eastAsia"/>
        </w:rPr>
        <w:t>天</w:t>
      </w:r>
      <w:r w:rsidRPr="002B2F97">
        <w:t>/</w:t>
      </w:r>
      <w:r w:rsidRPr="002B2F97">
        <w:rPr>
          <w:rFonts w:hint="eastAsia"/>
        </w:rPr>
        <w:t>次、</w:t>
      </w:r>
      <w:r w:rsidRPr="002B2F97">
        <w:t>5</w:t>
      </w:r>
      <w:r w:rsidRPr="002B2F97">
        <w:rPr>
          <w:rFonts w:hint="eastAsia"/>
        </w:rPr>
        <w:t>天</w:t>
      </w:r>
      <w:r w:rsidRPr="002B2F97">
        <w:t>/</w:t>
      </w:r>
      <w:r w:rsidRPr="002B2F97">
        <w:rPr>
          <w:rFonts w:hint="eastAsia"/>
        </w:rPr>
        <w:t>次及</w:t>
      </w:r>
      <w:r w:rsidRPr="002B2F97">
        <w:t>1</w:t>
      </w:r>
      <w:r w:rsidRPr="002B2F97">
        <w:rPr>
          <w:rFonts w:hint="eastAsia"/>
        </w:rPr>
        <w:t>天</w:t>
      </w:r>
      <w:r w:rsidRPr="002B2F97">
        <w:t>/</w:t>
      </w:r>
      <w:r w:rsidRPr="002B2F97">
        <w:rPr>
          <w:rFonts w:hint="eastAsia"/>
        </w:rPr>
        <w:t>次測試，詳細結果如下所式：</w:t>
      </w:r>
    </w:p>
    <w:p w:rsidR="001C6132" w:rsidRDefault="001C6132" w:rsidP="00ED53F2">
      <w:pPr>
        <w:pStyle w:val="a7"/>
        <w:numPr>
          <w:ilvl w:val="0"/>
          <w:numId w:val="43"/>
        </w:numPr>
        <w:ind w:leftChars="0" w:firstLineChars="0"/>
        <w:rPr>
          <w:rFonts w:hint="eastAsia"/>
        </w:rPr>
      </w:pPr>
      <w:r w:rsidRPr="001C6132">
        <w:rPr>
          <w:rFonts w:hint="eastAsia"/>
          <w:szCs w:val="28"/>
        </w:rPr>
        <w:t>測量</w:t>
      </w:r>
      <w:r w:rsidRPr="00FF2B5C">
        <w:rPr>
          <w:rFonts w:hint="eastAsia"/>
        </w:rPr>
        <w:t>頻率</w:t>
      </w:r>
      <w:r w:rsidRPr="00FF2B5C">
        <w:t>3</w:t>
      </w:r>
      <w:r w:rsidRPr="00FF2B5C">
        <w:rPr>
          <w:rFonts w:hint="eastAsia"/>
        </w:rPr>
        <w:t>天</w:t>
      </w:r>
      <w:r w:rsidRPr="00FF2B5C">
        <w:t>/</w:t>
      </w:r>
      <w:r w:rsidRPr="00FF2B5C">
        <w:rPr>
          <w:rFonts w:hint="eastAsia"/>
        </w:rPr>
        <w:t>次</w:t>
      </w:r>
    </w:p>
    <w:p w:rsidR="001C6132" w:rsidRPr="002B2F97" w:rsidRDefault="001C6132" w:rsidP="001C6132">
      <w:pPr>
        <w:pStyle w:val="a7"/>
        <w:ind w:leftChars="400" w:left="960" w:firstLine="480"/>
      </w:pPr>
      <w:r w:rsidRPr="002B2F97">
        <w:rPr>
          <w:rFonts w:hint="eastAsia"/>
        </w:rPr>
        <w:t>本次測試</w:t>
      </w:r>
      <w:r w:rsidRPr="001C6132">
        <w:rPr>
          <w:rFonts w:hint="eastAsia"/>
        </w:rPr>
        <w:t>濕度</w:t>
      </w:r>
      <w:r w:rsidRPr="002B2F97">
        <w:rPr>
          <w:rFonts w:hint="eastAsia"/>
        </w:rPr>
        <w:t>差及日</w:t>
      </w:r>
      <w:proofErr w:type="gramStart"/>
      <w:r w:rsidRPr="002B2F97">
        <w:rPr>
          <w:rFonts w:hint="eastAsia"/>
        </w:rPr>
        <w:t>均溫皆</w:t>
      </w:r>
      <w:proofErr w:type="gramEnd"/>
      <w:r w:rsidRPr="002B2F97">
        <w:rPr>
          <w:rFonts w:hint="eastAsia"/>
        </w:rPr>
        <w:t>不顯著，</w:t>
      </w:r>
    </w:p>
    <w:p w:rsidR="001C6132" w:rsidRPr="00FF2B5C" w:rsidRDefault="001C6132" w:rsidP="001C6132">
      <w:pPr>
        <w:pStyle w:val="a4"/>
      </w:pPr>
      <w:r w:rsidRPr="00FF2B5C">
        <w:rPr>
          <w:noProof/>
        </w:rPr>
        <w:drawing>
          <wp:inline distT="0" distB="0" distL="0" distR="0" wp14:anchorId="349E966C" wp14:editId="42FD6CD9">
            <wp:extent cx="5229225" cy="1409700"/>
            <wp:effectExtent l="0" t="0" r="9525" b="0"/>
            <wp:docPr id="24" name="圖片 24"/>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49"/>
                    <a:stretch>
                      <a:fillRect/>
                    </a:stretch>
                  </pic:blipFill>
                  <pic:spPr>
                    <a:xfrm>
                      <a:off x="0" y="0"/>
                      <a:ext cx="5229225" cy="1409700"/>
                    </a:xfrm>
                    <a:prstGeom prst="rect">
                      <a:avLst/>
                    </a:prstGeom>
                  </pic:spPr>
                </pic:pic>
              </a:graphicData>
            </a:graphic>
          </wp:inline>
        </w:drawing>
      </w:r>
    </w:p>
    <w:p w:rsidR="001C6132" w:rsidRDefault="001C6132" w:rsidP="001C6132">
      <w:pPr>
        <w:pStyle w:val="a4"/>
        <w:rPr>
          <w:rFonts w:hint="eastAsia"/>
        </w:rPr>
      </w:pPr>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w:t>
      </w:r>
      <w:r>
        <w:fldChar w:fldCharType="end"/>
      </w:r>
      <w:r w:rsidRPr="00CD4B28">
        <w:rPr>
          <w:rFonts w:hint="eastAsia"/>
        </w:rPr>
        <w:t>、測量頻率</w:t>
      </w:r>
      <w:r w:rsidRPr="00CD4B28">
        <w:t>3</w:t>
      </w:r>
      <w:r w:rsidRPr="00CD4B28">
        <w:rPr>
          <w:rFonts w:hint="eastAsia"/>
        </w:rPr>
        <w:t>天</w:t>
      </w:r>
      <w:r w:rsidRPr="00CD4B28">
        <w:t>/</w:t>
      </w:r>
      <w:r w:rsidRPr="00CD4B28">
        <w:rPr>
          <w:rFonts w:hint="eastAsia"/>
        </w:rPr>
        <w:t>次與腎藥蘭生長率之複迴歸分析</w:t>
      </w:r>
    </w:p>
    <w:p w:rsidR="001C6132" w:rsidRDefault="001C6132">
      <w:pPr>
        <w:widowControl/>
        <w:spacing w:line="240" w:lineRule="auto"/>
        <w:ind w:firstLineChars="0" w:firstLine="0"/>
        <w:jc w:val="left"/>
        <w:rPr>
          <w:rFonts w:cs="Times New Roman"/>
          <w:szCs w:val="24"/>
        </w:rPr>
      </w:pPr>
      <w:r>
        <w:br w:type="page"/>
      </w:r>
    </w:p>
    <w:p w:rsidR="001C6132" w:rsidRDefault="001C6132" w:rsidP="00ED53F2">
      <w:pPr>
        <w:pStyle w:val="a7"/>
        <w:numPr>
          <w:ilvl w:val="0"/>
          <w:numId w:val="43"/>
        </w:numPr>
        <w:ind w:leftChars="0" w:firstLineChars="0"/>
        <w:rPr>
          <w:rFonts w:hint="eastAsia"/>
        </w:rPr>
      </w:pPr>
      <w:r w:rsidRPr="00FF2B5C">
        <w:rPr>
          <w:rFonts w:hint="eastAsia"/>
        </w:rPr>
        <w:lastRenderedPageBreak/>
        <w:t>測量頻率</w:t>
      </w:r>
      <w:r w:rsidRPr="00FF2B5C">
        <w:t>5</w:t>
      </w:r>
      <w:r w:rsidRPr="00FF2B5C">
        <w:rPr>
          <w:rFonts w:hint="eastAsia"/>
        </w:rPr>
        <w:t>天</w:t>
      </w:r>
      <w:r w:rsidRPr="00FF2B5C">
        <w:t>/</w:t>
      </w:r>
      <w:r w:rsidRPr="00FF2B5C">
        <w:rPr>
          <w:rFonts w:hint="eastAsia"/>
        </w:rPr>
        <w:t>次</w:t>
      </w:r>
    </w:p>
    <w:p w:rsidR="001C6132" w:rsidRDefault="001C6132" w:rsidP="001C6132">
      <w:pPr>
        <w:ind w:leftChars="400" w:left="960" w:firstLine="480"/>
        <w:rPr>
          <w:rFonts w:hint="eastAsia"/>
        </w:rPr>
      </w:pPr>
      <w:r w:rsidRPr="002B2F97">
        <w:rPr>
          <w:rFonts w:hint="eastAsia"/>
        </w:rPr>
        <w:t>本次測試濕度差及日</w:t>
      </w:r>
      <w:proofErr w:type="gramStart"/>
      <w:r w:rsidRPr="002B2F97">
        <w:rPr>
          <w:rFonts w:hint="eastAsia"/>
        </w:rPr>
        <w:t>均溫皆</w:t>
      </w:r>
      <w:proofErr w:type="gramEnd"/>
      <w:r w:rsidRPr="002B2F97">
        <w:rPr>
          <w:rFonts w:hint="eastAsia"/>
        </w:rPr>
        <w:t>不顯著，詢問專家結果，</w:t>
      </w:r>
      <w:proofErr w:type="gramStart"/>
      <w:r w:rsidRPr="002B2F97">
        <w:t>5</w:t>
      </w:r>
      <w:r w:rsidRPr="002B2F97">
        <w:rPr>
          <w:rFonts w:hint="eastAsia"/>
        </w:rPr>
        <w:t>天收值一次</w:t>
      </w:r>
      <w:proofErr w:type="gramEnd"/>
      <w:r w:rsidRPr="002B2F97">
        <w:rPr>
          <w:rFonts w:hint="eastAsia"/>
        </w:rPr>
        <w:t>資料筆數過少，無法</w:t>
      </w:r>
      <w:proofErr w:type="gramStart"/>
      <w:r w:rsidRPr="002B2F97">
        <w:rPr>
          <w:rFonts w:hint="eastAsia"/>
        </w:rPr>
        <w:t>代表腎藥蘭</w:t>
      </w:r>
      <w:proofErr w:type="gramEnd"/>
      <w:r w:rsidRPr="002B2F97">
        <w:rPr>
          <w:rFonts w:hint="eastAsia"/>
        </w:rPr>
        <w:t>生長品質資訊。</w:t>
      </w:r>
    </w:p>
    <w:p w:rsidR="001C6132" w:rsidRDefault="001C6132" w:rsidP="001C6132">
      <w:pPr>
        <w:pStyle w:val="a4"/>
        <w:rPr>
          <w:rFonts w:hint="eastAsia"/>
        </w:rPr>
      </w:pPr>
      <w:r w:rsidRPr="001C6132">
        <w:drawing>
          <wp:inline distT="0" distB="0" distL="0" distR="0" wp14:anchorId="0F45A2D7" wp14:editId="7D84DC0E">
            <wp:extent cx="5248275" cy="1409700"/>
            <wp:effectExtent l="0" t="0" r="9525" b="0"/>
            <wp:docPr id="30" name="圖片 30"/>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50"/>
                    <a:stretch>
                      <a:fillRect/>
                    </a:stretch>
                  </pic:blipFill>
                  <pic:spPr>
                    <a:xfrm>
                      <a:off x="0" y="0"/>
                      <a:ext cx="5248275" cy="1409700"/>
                    </a:xfrm>
                    <a:prstGeom prst="rect">
                      <a:avLst/>
                    </a:prstGeom>
                  </pic:spPr>
                </pic:pic>
              </a:graphicData>
            </a:graphic>
          </wp:inline>
        </w:drawing>
      </w:r>
    </w:p>
    <w:p w:rsidR="001C6132" w:rsidRPr="00CD4B28" w:rsidRDefault="001C6132" w:rsidP="001C6132">
      <w:pPr>
        <w:pStyle w:val="a4"/>
      </w:pPr>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w:t>
      </w:r>
      <w:r>
        <w:fldChar w:fldCharType="end"/>
      </w:r>
      <w:r w:rsidRPr="00CD4B28">
        <w:rPr>
          <w:rFonts w:hint="eastAsia"/>
        </w:rPr>
        <w:t>、測量頻率</w:t>
      </w:r>
      <w:r w:rsidRPr="00CD4B28">
        <w:rPr>
          <w:rFonts w:hint="eastAsia"/>
        </w:rPr>
        <w:t>5</w:t>
      </w:r>
      <w:r w:rsidRPr="00CD4B28">
        <w:rPr>
          <w:rFonts w:hint="eastAsia"/>
        </w:rPr>
        <w:t>天</w:t>
      </w:r>
      <w:r w:rsidRPr="00CD4B28">
        <w:t>/</w:t>
      </w:r>
      <w:r w:rsidRPr="00CD4B28">
        <w:rPr>
          <w:rFonts w:hint="eastAsia"/>
        </w:rPr>
        <w:t>次與腎藥蘭生長率之複迴歸分析</w:t>
      </w:r>
    </w:p>
    <w:p w:rsidR="001C6132" w:rsidRDefault="001C6132" w:rsidP="00ED53F2">
      <w:pPr>
        <w:pStyle w:val="a7"/>
        <w:numPr>
          <w:ilvl w:val="0"/>
          <w:numId w:val="43"/>
        </w:numPr>
        <w:ind w:leftChars="0" w:firstLineChars="0"/>
        <w:rPr>
          <w:rFonts w:hint="eastAsia"/>
        </w:rPr>
      </w:pPr>
      <w:r w:rsidRPr="00FF2B5C">
        <w:rPr>
          <w:rFonts w:hint="eastAsia"/>
        </w:rPr>
        <w:t>測量頻率</w:t>
      </w:r>
      <w:r w:rsidRPr="00FF2B5C">
        <w:t>1</w:t>
      </w:r>
      <w:r w:rsidRPr="00FF2B5C">
        <w:rPr>
          <w:rFonts w:hint="eastAsia"/>
        </w:rPr>
        <w:t>天</w:t>
      </w:r>
      <w:r w:rsidRPr="00FF2B5C">
        <w:t>/</w:t>
      </w:r>
      <w:r w:rsidRPr="00FF2B5C">
        <w:rPr>
          <w:rFonts w:hint="eastAsia"/>
        </w:rPr>
        <w:t>次</w:t>
      </w:r>
    </w:p>
    <w:p w:rsidR="001C6132" w:rsidRPr="001C6132" w:rsidRDefault="001C6132" w:rsidP="001C6132">
      <w:pPr>
        <w:pStyle w:val="a4"/>
        <w:rPr>
          <w:color w:val="000000" w:themeColor="text1"/>
          <w:sz w:val="28"/>
        </w:rPr>
      </w:pPr>
      <w:r w:rsidRPr="00FF2B5C">
        <w:rPr>
          <w:noProof/>
        </w:rPr>
        <w:drawing>
          <wp:inline distT="0" distB="0" distL="0" distR="0" wp14:anchorId="6CFB1000" wp14:editId="76A1C70F">
            <wp:extent cx="5257800" cy="1419225"/>
            <wp:effectExtent l="0" t="0" r="0" b="9525"/>
            <wp:docPr id="31" name="圖片 3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51"/>
                    <a:stretch>
                      <a:fillRect/>
                    </a:stretch>
                  </pic:blipFill>
                  <pic:spPr>
                    <a:xfrm>
                      <a:off x="0" y="0"/>
                      <a:ext cx="5257800" cy="1419225"/>
                    </a:xfrm>
                    <a:prstGeom prst="rect">
                      <a:avLst/>
                    </a:prstGeom>
                  </pic:spPr>
                </pic:pic>
              </a:graphicData>
            </a:graphic>
          </wp:inline>
        </w:drawing>
      </w:r>
    </w:p>
    <w:p w:rsidR="001C6132" w:rsidRPr="00CD4B28" w:rsidRDefault="001C6132" w:rsidP="001C6132">
      <w:pPr>
        <w:pStyle w:val="a4"/>
      </w:pPr>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w:t>
      </w:r>
      <w:r>
        <w:fldChar w:fldCharType="end"/>
      </w:r>
      <w:r w:rsidRPr="00CD4B28">
        <w:rPr>
          <w:rFonts w:hint="eastAsia"/>
        </w:rPr>
        <w:t>、測量頻率</w:t>
      </w:r>
      <w:r w:rsidRPr="00CD4B28">
        <w:rPr>
          <w:rFonts w:hint="eastAsia"/>
        </w:rPr>
        <w:t>1</w:t>
      </w:r>
      <w:r w:rsidRPr="00CD4B28">
        <w:rPr>
          <w:rFonts w:hint="eastAsia"/>
        </w:rPr>
        <w:t>天</w:t>
      </w:r>
      <w:r w:rsidRPr="00CD4B28">
        <w:t>/</w:t>
      </w:r>
      <w:r w:rsidRPr="00CD4B28">
        <w:rPr>
          <w:rFonts w:hint="eastAsia"/>
        </w:rPr>
        <w:t>次與腎藥蘭生長率之複迴歸分析</w:t>
      </w:r>
    </w:p>
    <w:p w:rsidR="001C6132" w:rsidRDefault="001C6132" w:rsidP="001C6132">
      <w:pPr>
        <w:ind w:firstLine="480"/>
        <w:rPr>
          <w:rFonts w:hint="eastAsia"/>
        </w:rPr>
      </w:pPr>
      <w:r w:rsidRPr="002B2F97">
        <w:rPr>
          <w:rFonts w:hint="eastAsia"/>
        </w:rPr>
        <w:t>本次測試各因子皆為顯著狀態，故本計畫採用</w:t>
      </w:r>
      <w:r w:rsidRPr="002B2F97">
        <w:t>1</w:t>
      </w:r>
      <w:r w:rsidRPr="002B2F97">
        <w:rPr>
          <w:rFonts w:hint="eastAsia"/>
        </w:rPr>
        <w:t>天</w:t>
      </w:r>
      <w:r w:rsidRPr="002B2F97">
        <w:t>/</w:t>
      </w:r>
      <w:r w:rsidRPr="002B2F97">
        <w:rPr>
          <w:rFonts w:hint="eastAsia"/>
        </w:rPr>
        <w:t>次</w:t>
      </w:r>
      <w:proofErr w:type="gramStart"/>
      <w:r w:rsidRPr="002B2F97">
        <w:rPr>
          <w:rFonts w:hint="eastAsia"/>
        </w:rPr>
        <w:t>收集腎藥蘭</w:t>
      </w:r>
      <w:proofErr w:type="gramEnd"/>
      <w:r w:rsidRPr="002B2F97">
        <w:rPr>
          <w:rFonts w:hint="eastAsia"/>
        </w:rPr>
        <w:t>生長品質之頻率。</w:t>
      </w:r>
    </w:p>
    <w:p w:rsidR="001C6132" w:rsidRPr="001C6132" w:rsidRDefault="001C6132" w:rsidP="001C6132">
      <w:pPr>
        <w:ind w:firstLine="480"/>
        <w:rPr>
          <w:rFonts w:hint="eastAsia"/>
        </w:rPr>
      </w:pPr>
    </w:p>
    <w:p w:rsidR="006E191F" w:rsidRDefault="006E191F" w:rsidP="006E191F">
      <w:pPr>
        <w:pStyle w:val="3"/>
        <w:rPr>
          <w:rFonts w:hint="eastAsia"/>
        </w:rPr>
      </w:pPr>
      <w:bookmarkStart w:id="379" w:name="_Toc483761626"/>
      <w:bookmarkStart w:id="380" w:name="_Toc484864150"/>
      <w:bookmarkStart w:id="381" w:name="_Toc485140133"/>
      <w:r w:rsidRPr="00050313">
        <w:rPr>
          <w:rFonts w:hint="eastAsia"/>
        </w:rPr>
        <w:t>語意感測設計評估</w:t>
      </w:r>
      <w:bookmarkEnd w:id="379"/>
      <w:bookmarkEnd w:id="380"/>
      <w:bookmarkEnd w:id="381"/>
    </w:p>
    <w:p w:rsidR="001C6132" w:rsidRDefault="001C6132" w:rsidP="001C6132">
      <w:pPr>
        <w:ind w:firstLine="480"/>
        <w:rPr>
          <w:rFonts w:hint="eastAsia"/>
        </w:rPr>
      </w:pPr>
      <w:r w:rsidRPr="002B2F97">
        <w:rPr>
          <w:rFonts w:hint="eastAsia"/>
        </w:rPr>
        <w:t>語意</w:t>
      </w:r>
      <w:proofErr w:type="gramStart"/>
      <w:r w:rsidRPr="002B2F97">
        <w:rPr>
          <w:rFonts w:hint="eastAsia"/>
        </w:rPr>
        <w:t>感測端主要</w:t>
      </w:r>
      <w:proofErr w:type="gramEnd"/>
      <w:r w:rsidRPr="002B2F97">
        <w:rPr>
          <w:rFonts w:hint="eastAsia"/>
        </w:rPr>
        <w:t>透過</w:t>
      </w:r>
      <w:r w:rsidRPr="002B2F97">
        <w:t>Protégé</w:t>
      </w:r>
      <w:r w:rsidRPr="002B2F97">
        <w:rPr>
          <w:rFonts w:hint="eastAsia"/>
        </w:rPr>
        <w:t>進行</w:t>
      </w:r>
      <w:proofErr w:type="gramStart"/>
      <w:r w:rsidRPr="002B2F97">
        <w:rPr>
          <w:rFonts w:hint="eastAsia"/>
        </w:rPr>
        <w:t>腎藥蘭</w:t>
      </w:r>
      <w:proofErr w:type="gramEnd"/>
      <w:r w:rsidRPr="002B2F97">
        <w:rPr>
          <w:rFonts w:hint="eastAsia"/>
        </w:rPr>
        <w:t>知識本的建置，透過專家訪談及文獻資料結果進而建置該本體，並將所觀測之</w:t>
      </w:r>
      <w:proofErr w:type="gramStart"/>
      <w:r w:rsidRPr="002B2F97">
        <w:rPr>
          <w:rFonts w:hint="eastAsia"/>
        </w:rPr>
        <w:t>環境感設資訊</w:t>
      </w:r>
      <w:proofErr w:type="gramEnd"/>
      <w:r w:rsidRPr="002B2F97">
        <w:rPr>
          <w:rFonts w:hint="eastAsia"/>
        </w:rPr>
        <w:t>透過語意註解，並給予註解判定其階層，將各領域資訊透過語意架構的整合，利用</w:t>
      </w:r>
      <w:proofErr w:type="gramStart"/>
      <w:r w:rsidRPr="002B2F97">
        <w:rPr>
          <w:rFonts w:hint="eastAsia"/>
        </w:rPr>
        <w:t>複迴</w:t>
      </w:r>
      <w:proofErr w:type="gramEnd"/>
      <w:r w:rsidRPr="002B2F97">
        <w:rPr>
          <w:rFonts w:hint="eastAsia"/>
        </w:rPr>
        <w:t>歸分析決定影響因子之權重，並加上聯合機率進行規則的制定，相關</w:t>
      </w:r>
      <w:r w:rsidRPr="002B2F97">
        <w:t>Protégé</w:t>
      </w:r>
      <w:r w:rsidRPr="002B2F97">
        <w:rPr>
          <w:rFonts w:hint="eastAsia"/>
        </w:rPr>
        <w:t>建置畫面如</w:t>
      </w:r>
      <w:r>
        <w:fldChar w:fldCharType="begin"/>
      </w:r>
      <w:r>
        <w:instrText xml:space="preserve"> </w:instrText>
      </w:r>
      <w:r>
        <w:rPr>
          <w:rFonts w:hint="eastAsia"/>
        </w:rPr>
        <w:instrText>REF _Ref484262709 \h</w:instrText>
      </w:r>
      <w:r>
        <w:instrText xml:space="preserve"> </w:instrText>
      </w:r>
      <w:r>
        <w:fldChar w:fldCharType="separate"/>
      </w:r>
      <w:r w:rsidR="00AB3D39" w:rsidRPr="00CD4B28">
        <w:rPr>
          <w:rFonts w:hint="eastAsia"/>
        </w:rPr>
        <w:t>圖</w:t>
      </w:r>
      <w:r w:rsidR="00AB3D39" w:rsidRPr="00CD4B28">
        <w:rPr>
          <w:rFonts w:hint="eastAsia"/>
        </w:rPr>
        <w:t xml:space="preserve"> </w:t>
      </w:r>
      <w:r w:rsidR="00AB3D39">
        <w:rPr>
          <w:noProof/>
        </w:rPr>
        <w:t>5</w:t>
      </w:r>
      <w:r w:rsidR="00AB3D39">
        <w:noBreakHyphen/>
      </w:r>
      <w:r w:rsidR="00AB3D39">
        <w:rPr>
          <w:noProof/>
        </w:rPr>
        <w:t>4</w:t>
      </w:r>
      <w:r w:rsidR="00AB3D39" w:rsidRPr="00CD4B28">
        <w:t>、</w:t>
      </w:r>
      <w:r w:rsidR="00AB3D39" w:rsidRPr="00CD4B28">
        <w:rPr>
          <w:rFonts w:hint="eastAsia"/>
        </w:rPr>
        <w:t>腎藥蘭生產知識本體</w:t>
      </w:r>
      <w:r>
        <w:fldChar w:fldCharType="end"/>
      </w:r>
      <w:r>
        <w:fldChar w:fldCharType="begin"/>
      </w:r>
      <w:r>
        <w:instrText xml:space="preserve"> REF _Ref484262713 \h </w:instrText>
      </w:r>
      <w:r>
        <w:fldChar w:fldCharType="separate"/>
      </w:r>
      <w:r w:rsidR="00AB3D39" w:rsidRPr="005700D6">
        <w:rPr>
          <w:rFonts w:hint="eastAsia"/>
        </w:rPr>
        <w:t>圖</w:t>
      </w:r>
      <w:r w:rsidR="00AB3D39" w:rsidRPr="00CD4B28">
        <w:rPr>
          <w:rFonts w:hint="eastAsia"/>
        </w:rPr>
        <w:t xml:space="preserve"> </w:t>
      </w:r>
      <w:r w:rsidR="00AB3D39">
        <w:rPr>
          <w:noProof/>
        </w:rPr>
        <w:t>5</w:t>
      </w:r>
      <w:r w:rsidR="00AB3D39">
        <w:noBreakHyphen/>
      </w:r>
      <w:r w:rsidR="00AB3D39">
        <w:rPr>
          <w:noProof/>
        </w:rPr>
        <w:t>5</w:t>
      </w:r>
      <w:r w:rsidR="00AB3D39" w:rsidRPr="00CD4B28">
        <w:rPr>
          <w:rFonts w:hint="eastAsia"/>
        </w:rPr>
        <w:t>、腎藥蘭知識本體類別建立</w:t>
      </w:r>
      <w:r>
        <w:fldChar w:fldCharType="end"/>
      </w:r>
      <w:r w:rsidRPr="002B2F97">
        <w:rPr>
          <w:rFonts w:hint="eastAsia"/>
        </w:rPr>
        <w:t>所示。</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1C6132" w:rsidTr="001C6132">
        <w:trPr>
          <w:jc w:val="center"/>
        </w:trPr>
        <w:tc>
          <w:tcPr>
            <w:tcW w:w="2500" w:type="pct"/>
            <w:vAlign w:val="center"/>
          </w:tcPr>
          <w:p w:rsidR="001C6132" w:rsidRPr="001C6132" w:rsidRDefault="001C6132" w:rsidP="001C6132">
            <w:pPr>
              <w:pStyle w:val="a4"/>
              <w:rPr>
                <w:rFonts w:hint="eastAsia"/>
              </w:rPr>
            </w:pPr>
            <w:r w:rsidRPr="001C6132">
              <w:lastRenderedPageBreak/>
              <w:drawing>
                <wp:inline distT="0" distB="0" distL="0" distR="0" wp14:anchorId="375E7C6A" wp14:editId="3ED7D2FD">
                  <wp:extent cx="2592000" cy="4974779"/>
                  <wp:effectExtent l="0" t="0" r="0" b="0"/>
                  <wp:docPr id="21" name="圖片 21" descr="C:\Users\Ding\Desktop\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C:\Users\Ding\Desktop\D\3.png"/>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2000" cy="4974779"/>
                          </a:xfrm>
                          <a:prstGeom prst="rect">
                            <a:avLst/>
                          </a:prstGeom>
                          <a:noFill/>
                          <a:ln>
                            <a:noFill/>
                          </a:ln>
                        </pic:spPr>
                      </pic:pic>
                    </a:graphicData>
                  </a:graphic>
                </wp:inline>
              </w:drawing>
            </w:r>
          </w:p>
        </w:tc>
        <w:tc>
          <w:tcPr>
            <w:tcW w:w="2500" w:type="pct"/>
            <w:vAlign w:val="center"/>
          </w:tcPr>
          <w:p w:rsidR="001C6132" w:rsidRPr="001C6132" w:rsidRDefault="001C6132" w:rsidP="001C6132">
            <w:pPr>
              <w:pStyle w:val="a4"/>
              <w:rPr>
                <w:rFonts w:hint="eastAsia"/>
              </w:rPr>
            </w:pPr>
            <w:r w:rsidRPr="001C6132">
              <w:drawing>
                <wp:inline distT="0" distB="0" distL="0" distR="0" wp14:anchorId="78C5FDA3" wp14:editId="5EA04C3A">
                  <wp:extent cx="2592000" cy="5447806"/>
                  <wp:effectExtent l="0" t="0" r="0" b="635"/>
                  <wp:docPr id="10" name="圖片 10" descr="E:\論文\ontology 建置\步驟截圖\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E:\論文\ontology 建置\步驟截圖\Class.JPG"/>
                          <pic:cNvPicPr/>
                        </pic:nvPicPr>
                        <pic:blipFill rotWithShape="1">
                          <a:blip r:embed="rId53">
                            <a:extLst>
                              <a:ext uri="{28A0092B-C50C-407E-A947-70E740481C1C}">
                                <a14:useLocalDpi xmlns:a14="http://schemas.microsoft.com/office/drawing/2010/main" val="0"/>
                              </a:ext>
                            </a:extLst>
                          </a:blip>
                          <a:srcRect r="5463"/>
                          <a:stretch/>
                        </pic:blipFill>
                        <pic:spPr bwMode="auto">
                          <a:xfrm>
                            <a:off x="0" y="0"/>
                            <a:ext cx="2592000" cy="54478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6132" w:rsidTr="001C6132">
        <w:trPr>
          <w:jc w:val="center"/>
        </w:trPr>
        <w:tc>
          <w:tcPr>
            <w:tcW w:w="2500" w:type="pct"/>
            <w:vAlign w:val="center"/>
          </w:tcPr>
          <w:p w:rsidR="001C6132" w:rsidRPr="001C6132" w:rsidRDefault="001C6132" w:rsidP="001C6132">
            <w:pPr>
              <w:pStyle w:val="a4"/>
              <w:rPr>
                <w:rFonts w:hint="eastAsia"/>
              </w:rPr>
            </w:pPr>
            <w:bookmarkStart w:id="382" w:name="_Ref484262709"/>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w:t>
            </w:r>
            <w:r>
              <w:fldChar w:fldCharType="end"/>
            </w:r>
            <w:r w:rsidRPr="00CD4B28">
              <w:t>、</w:t>
            </w:r>
            <w:r w:rsidRPr="00CD4B28">
              <w:rPr>
                <w:rFonts w:hint="eastAsia"/>
              </w:rPr>
              <w:t>腎藥蘭生產知識本體</w:t>
            </w:r>
            <w:bookmarkEnd w:id="382"/>
          </w:p>
        </w:tc>
        <w:tc>
          <w:tcPr>
            <w:tcW w:w="2500" w:type="pct"/>
            <w:vAlign w:val="center"/>
          </w:tcPr>
          <w:p w:rsidR="001C6132" w:rsidRPr="001C6132" w:rsidRDefault="001C6132" w:rsidP="001C6132">
            <w:pPr>
              <w:pStyle w:val="a4"/>
              <w:rPr>
                <w:rFonts w:hint="eastAsia"/>
              </w:rPr>
            </w:pPr>
            <w:bookmarkStart w:id="383" w:name="_Ref484262713"/>
            <w:r w:rsidRPr="005700D6">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5</w:t>
            </w:r>
            <w:r>
              <w:fldChar w:fldCharType="end"/>
            </w:r>
            <w:r w:rsidRPr="00CD4B28">
              <w:rPr>
                <w:rFonts w:hint="eastAsia"/>
              </w:rPr>
              <w:t>、腎藥蘭知識本體類別建立</w:t>
            </w:r>
            <w:bookmarkEnd w:id="383"/>
          </w:p>
        </w:tc>
      </w:tr>
    </w:tbl>
    <w:p w:rsidR="001C6132" w:rsidRPr="001C6132" w:rsidRDefault="001C6132" w:rsidP="001C6132">
      <w:pPr>
        <w:ind w:firstLine="480"/>
        <w:rPr>
          <w:rFonts w:hint="eastAsia"/>
        </w:rPr>
      </w:pPr>
    </w:p>
    <w:p w:rsidR="006E191F" w:rsidRDefault="006E191F" w:rsidP="006E191F">
      <w:pPr>
        <w:pStyle w:val="3"/>
        <w:rPr>
          <w:rFonts w:hint="eastAsia"/>
        </w:rPr>
      </w:pPr>
      <w:bookmarkStart w:id="384" w:name="_Toc483761627"/>
      <w:bookmarkStart w:id="385" w:name="_Toc484864151"/>
      <w:bookmarkStart w:id="386" w:name="_Toc485140134"/>
      <w:proofErr w:type="gramStart"/>
      <w:r w:rsidRPr="00050313">
        <w:rPr>
          <w:rFonts w:hint="eastAsia"/>
        </w:rPr>
        <w:t>影響腎藥蘭</w:t>
      </w:r>
      <w:proofErr w:type="gramEnd"/>
      <w:r w:rsidRPr="00050313">
        <w:rPr>
          <w:rFonts w:hint="eastAsia"/>
        </w:rPr>
        <w:t>生長環境因子的權重</w:t>
      </w:r>
      <w:bookmarkEnd w:id="384"/>
      <w:bookmarkEnd w:id="385"/>
      <w:bookmarkEnd w:id="386"/>
    </w:p>
    <w:p w:rsidR="001C6132" w:rsidRDefault="001C6132" w:rsidP="001C6132">
      <w:pPr>
        <w:ind w:firstLine="480"/>
        <w:rPr>
          <w:rFonts w:hint="eastAsia"/>
          <w:bCs/>
        </w:rPr>
      </w:pPr>
      <w:proofErr w:type="gramStart"/>
      <w:r w:rsidRPr="00CF19FE">
        <w:rPr>
          <w:rFonts w:hint="eastAsia"/>
          <w:bCs/>
        </w:rPr>
        <w:t>複迴</w:t>
      </w:r>
      <w:proofErr w:type="gramEnd"/>
      <w:r w:rsidRPr="00CF19FE">
        <w:rPr>
          <w:rFonts w:hint="eastAsia"/>
          <w:bCs/>
        </w:rPr>
        <w:t>歸分析：為依據資訊關聯模組所提供之資訊，利用</w:t>
      </w:r>
      <w:proofErr w:type="gramStart"/>
      <w:r w:rsidRPr="00CF19FE">
        <w:rPr>
          <w:rFonts w:hint="eastAsia"/>
          <w:bCs/>
        </w:rPr>
        <w:t>複迴</w:t>
      </w:r>
      <w:proofErr w:type="gramEnd"/>
      <w:r w:rsidRPr="00CF19FE">
        <w:rPr>
          <w:rFonts w:hint="eastAsia"/>
          <w:bCs/>
        </w:rPr>
        <w:t>歸分析之方式，運用式</w:t>
      </w:r>
      <w:r w:rsidRPr="00CF19FE">
        <w:rPr>
          <w:bCs/>
        </w:rPr>
        <w:t>(1)</w:t>
      </w:r>
      <w:r w:rsidRPr="00CF19FE">
        <w:rPr>
          <w:rFonts w:hint="eastAsia"/>
          <w:bCs/>
        </w:rPr>
        <w:t>之運算方式，將之與即時監測的環境資訊進行比較，找出各</w:t>
      </w:r>
      <w:proofErr w:type="gramStart"/>
      <w:r w:rsidRPr="00CF19FE">
        <w:rPr>
          <w:rFonts w:hint="eastAsia"/>
          <w:bCs/>
        </w:rPr>
        <w:t>影響腎藥蘭</w:t>
      </w:r>
      <w:proofErr w:type="gramEnd"/>
      <w:r w:rsidRPr="00CF19FE">
        <w:rPr>
          <w:rFonts w:hint="eastAsia"/>
          <w:bCs/>
        </w:rPr>
        <w:t>生長因子之權重。</w:t>
      </w:r>
    </w:p>
    <w:p w:rsidR="001C6132" w:rsidRDefault="001C6132" w:rsidP="001C6132">
      <w:pPr>
        <w:ind w:firstLine="480"/>
        <w:rPr>
          <w:rFonts w:hint="eastAsia"/>
        </w:rPr>
      </w:pPr>
    </w:p>
    <w:p w:rsidR="001C6132" w:rsidRDefault="001C6132" w:rsidP="00D20F57">
      <w:pPr>
        <w:ind w:firstLine="480"/>
        <w:rPr>
          <w:rFonts w:hint="eastAsia"/>
          <w:bCs/>
        </w:rPr>
      </w:pPr>
      <w:r w:rsidRPr="00CF19FE">
        <w:rPr>
          <w:bCs/>
        </w:rPr>
        <w:t>Yi =β0 +β1X1i +β2X2i + … +βkXki + ei</w:t>
      </w:r>
      <w:r>
        <w:rPr>
          <w:rFonts w:hint="eastAsia"/>
          <w:bCs/>
        </w:rPr>
        <w:t xml:space="preserve">　　</w:t>
      </w:r>
      <w:r w:rsidR="00D20F57">
        <w:rPr>
          <w:rFonts w:hint="eastAsia"/>
          <w:bCs/>
        </w:rPr>
        <w:t xml:space="preserve">　　　　</w:t>
      </w:r>
      <w:r>
        <w:rPr>
          <w:rFonts w:hint="eastAsia"/>
          <w:bCs/>
        </w:rPr>
        <w:t xml:space="preserve">　　　　　　　</w:t>
      </w:r>
      <w:r w:rsidRPr="00CF19FE">
        <w:rPr>
          <w:rFonts w:hint="eastAsia"/>
          <w:bCs/>
        </w:rPr>
        <w:t>式</w:t>
      </w:r>
      <w:r w:rsidRPr="00CF19FE">
        <w:rPr>
          <w:bCs/>
        </w:rPr>
        <w:t>(1)</w:t>
      </w:r>
    </w:p>
    <w:p w:rsidR="001C6132" w:rsidRPr="00CF19FE" w:rsidRDefault="001C6132" w:rsidP="00D20F57">
      <w:pPr>
        <w:ind w:left="480" w:firstLineChars="0" w:firstLine="0"/>
      </w:pPr>
      <w:r w:rsidRPr="00CF19FE">
        <w:rPr>
          <w:rFonts w:hint="eastAsia"/>
        </w:rPr>
        <w:t>Yi</w:t>
      </w:r>
      <w:r w:rsidRPr="00CF19FE">
        <w:rPr>
          <w:rFonts w:hint="eastAsia"/>
        </w:rPr>
        <w:t>：應變數第</w:t>
      </w:r>
      <w:r w:rsidRPr="00CF19FE">
        <w:rPr>
          <w:rFonts w:hint="eastAsia"/>
        </w:rPr>
        <w:t>i</w:t>
      </w:r>
      <w:proofErr w:type="gramStart"/>
      <w:r w:rsidRPr="00CF19FE">
        <w:rPr>
          <w:rFonts w:hint="eastAsia"/>
        </w:rPr>
        <w:t>個</w:t>
      </w:r>
      <w:proofErr w:type="gramEnd"/>
      <w:r w:rsidRPr="00CF19FE">
        <w:rPr>
          <w:rFonts w:hint="eastAsia"/>
        </w:rPr>
        <w:t>觀測值得實際觀測值。</w:t>
      </w:r>
    </w:p>
    <w:p w:rsidR="001C6132" w:rsidRPr="00CF19FE" w:rsidRDefault="001C6132" w:rsidP="00D20F57">
      <w:pPr>
        <w:ind w:left="480" w:firstLineChars="0" w:firstLine="0"/>
      </w:pPr>
      <w:r w:rsidRPr="00CF19FE">
        <w:rPr>
          <w:rFonts w:hint="eastAsia"/>
        </w:rPr>
        <w:lastRenderedPageBreak/>
        <w:t>Xki</w:t>
      </w:r>
      <w:r w:rsidRPr="00CF19FE">
        <w:rPr>
          <w:rFonts w:hint="eastAsia"/>
        </w:rPr>
        <w:t>：第</w:t>
      </w:r>
      <w:r w:rsidRPr="00CF19FE">
        <w:rPr>
          <w:rFonts w:hint="eastAsia"/>
        </w:rPr>
        <w:t>k</w:t>
      </w:r>
      <w:proofErr w:type="gramStart"/>
      <w:r w:rsidRPr="00CF19FE">
        <w:rPr>
          <w:rFonts w:hint="eastAsia"/>
        </w:rPr>
        <w:t>個</w:t>
      </w:r>
      <w:proofErr w:type="gramEnd"/>
      <w:r w:rsidRPr="00CF19FE">
        <w:rPr>
          <w:rFonts w:hint="eastAsia"/>
        </w:rPr>
        <w:t>自變數第</w:t>
      </w:r>
      <w:r w:rsidRPr="00CF19FE">
        <w:rPr>
          <w:rFonts w:hint="eastAsia"/>
        </w:rPr>
        <w:t>i</w:t>
      </w:r>
      <w:proofErr w:type="gramStart"/>
      <w:r w:rsidRPr="00CF19FE">
        <w:rPr>
          <w:rFonts w:hint="eastAsia"/>
        </w:rPr>
        <w:t>個</w:t>
      </w:r>
      <w:proofErr w:type="gramEnd"/>
      <w:r w:rsidRPr="00CF19FE">
        <w:rPr>
          <w:rFonts w:hint="eastAsia"/>
        </w:rPr>
        <w:t>觀測值。</w:t>
      </w:r>
    </w:p>
    <w:p w:rsidR="001C6132" w:rsidRPr="00CF19FE" w:rsidRDefault="001C6132" w:rsidP="00D20F57">
      <w:pPr>
        <w:ind w:left="480" w:firstLineChars="0" w:firstLine="0"/>
      </w:pPr>
      <w:r w:rsidRPr="00CF19FE">
        <w:t>β</w:t>
      </w:r>
      <w:r w:rsidRPr="00CF19FE">
        <w:rPr>
          <w:rFonts w:hint="eastAsia"/>
        </w:rPr>
        <w:t>0</w:t>
      </w:r>
      <w:r w:rsidRPr="00CF19FE">
        <w:rPr>
          <w:rFonts w:hint="eastAsia"/>
        </w:rPr>
        <w:t>：</w:t>
      </w:r>
      <w:proofErr w:type="gramStart"/>
      <w:r w:rsidRPr="00CF19FE">
        <w:rPr>
          <w:rFonts w:hint="eastAsia"/>
        </w:rPr>
        <w:t>複迴</w:t>
      </w:r>
      <w:proofErr w:type="gramEnd"/>
      <w:r w:rsidRPr="00CF19FE">
        <w:rPr>
          <w:rFonts w:hint="eastAsia"/>
        </w:rPr>
        <w:t>歸模式的參數</w:t>
      </w:r>
      <w:r w:rsidRPr="00CF19FE">
        <w:rPr>
          <w:rFonts w:hint="eastAsia"/>
        </w:rPr>
        <w:t>(parameter)</w:t>
      </w:r>
      <w:r w:rsidRPr="00CF19FE">
        <w:rPr>
          <w:rFonts w:hint="eastAsia"/>
        </w:rPr>
        <w:t>，</w:t>
      </w:r>
      <w:proofErr w:type="gramStart"/>
      <w:r w:rsidRPr="00CF19FE">
        <w:rPr>
          <w:rFonts w:hint="eastAsia"/>
        </w:rPr>
        <w:t>截距</w:t>
      </w:r>
      <w:proofErr w:type="gramEnd"/>
      <w:r w:rsidRPr="00CF19FE">
        <w:rPr>
          <w:rFonts w:hint="eastAsia"/>
        </w:rPr>
        <w:t>(intercept)</w:t>
      </w:r>
      <w:r w:rsidRPr="00CF19FE">
        <w:rPr>
          <w:rFonts w:hint="eastAsia"/>
        </w:rPr>
        <w:t>。數值可能範圍</w:t>
      </w:r>
      <w:r w:rsidRPr="00CF19FE">
        <w:rPr>
          <w:rFonts w:hint="eastAsia"/>
        </w:rPr>
        <w:t>-</w:t>
      </w:r>
      <w:r w:rsidRPr="00CF19FE">
        <w:t>∞</w:t>
      </w:r>
      <w:r w:rsidRPr="00CF19FE">
        <w:rPr>
          <w:rFonts w:hint="eastAsia"/>
        </w:rPr>
        <w:t xml:space="preserve"> ~ +</w:t>
      </w:r>
      <w:r w:rsidRPr="00CF19FE">
        <w:t>∞</w:t>
      </w:r>
      <w:r w:rsidRPr="00CF19FE">
        <w:rPr>
          <w:rFonts w:hint="eastAsia"/>
        </w:rPr>
        <w:t>。</w:t>
      </w:r>
    </w:p>
    <w:p w:rsidR="001C6132" w:rsidRPr="00CF19FE" w:rsidRDefault="001C6132" w:rsidP="00D20F57">
      <w:pPr>
        <w:ind w:left="480" w:firstLineChars="0" w:firstLine="0"/>
      </w:pPr>
      <w:r w:rsidRPr="00CF19FE">
        <w:t>β1</w:t>
      </w:r>
      <w:r w:rsidRPr="00CF19FE">
        <w:t>、</w:t>
      </w:r>
      <w:r w:rsidRPr="00CF19FE">
        <w:t>β2</w:t>
      </w:r>
      <w:r w:rsidRPr="00CF19FE">
        <w:t>、</w:t>
      </w:r>
      <w:r w:rsidRPr="00CF19FE">
        <w:t>…</w:t>
      </w:r>
      <w:r w:rsidRPr="00CF19FE">
        <w:t>、</w:t>
      </w:r>
      <w:r w:rsidRPr="00CF19FE">
        <w:t>βn</w:t>
      </w:r>
      <w:r w:rsidRPr="00CF19FE">
        <w:t>：</w:t>
      </w:r>
      <w:proofErr w:type="gramStart"/>
      <w:r w:rsidRPr="00CF19FE">
        <w:t>複迴</w:t>
      </w:r>
      <w:proofErr w:type="gramEnd"/>
      <w:r w:rsidRPr="00CF19FE">
        <w:t>歸模式的參數，偏</w:t>
      </w:r>
      <w:proofErr w:type="gramStart"/>
      <w:r w:rsidRPr="00CF19FE">
        <w:t>迴</w:t>
      </w:r>
      <w:proofErr w:type="gramEnd"/>
      <w:r w:rsidRPr="00CF19FE">
        <w:t>歸係數</w:t>
      </w:r>
      <w:r w:rsidRPr="00CF19FE">
        <w:t>(partial regression coefficient)</w:t>
      </w:r>
      <w:r w:rsidRPr="00CF19FE">
        <w:t>或</w:t>
      </w:r>
      <w:proofErr w:type="gramStart"/>
      <w:r w:rsidRPr="00CF19FE">
        <w:t>迴</w:t>
      </w:r>
      <w:proofErr w:type="gramEnd"/>
      <w:r w:rsidRPr="00CF19FE">
        <w:t>歸係數</w:t>
      </w:r>
      <w:r w:rsidRPr="00CF19FE">
        <w:rPr>
          <w:rFonts w:hint="eastAsia"/>
        </w:rPr>
        <w:t>(regression coefficient)</w:t>
      </w:r>
      <w:r w:rsidRPr="00CF19FE">
        <w:rPr>
          <w:rFonts w:hint="eastAsia"/>
        </w:rPr>
        <w:t>。數值可能範圍</w:t>
      </w:r>
      <w:r w:rsidRPr="00CF19FE">
        <w:rPr>
          <w:rFonts w:hint="eastAsia"/>
        </w:rPr>
        <w:t>-</w:t>
      </w:r>
      <w:r w:rsidRPr="00CF19FE">
        <w:t>∞</w:t>
      </w:r>
      <w:r w:rsidRPr="00CF19FE">
        <w:rPr>
          <w:rFonts w:hint="eastAsia"/>
        </w:rPr>
        <w:t xml:space="preserve"> ~ +</w:t>
      </w:r>
      <w:r w:rsidRPr="00CF19FE">
        <w:t>∞</w:t>
      </w:r>
      <w:r w:rsidRPr="00CF19FE">
        <w:rPr>
          <w:rFonts w:hint="eastAsia"/>
        </w:rPr>
        <w:t>。</w:t>
      </w:r>
    </w:p>
    <w:p w:rsidR="001C6132" w:rsidRDefault="001C6132" w:rsidP="00D20F57">
      <w:pPr>
        <w:ind w:left="480" w:firstLineChars="0" w:firstLine="0"/>
        <w:rPr>
          <w:rFonts w:hint="eastAsia"/>
        </w:rPr>
      </w:pPr>
      <w:r w:rsidRPr="00CF19FE">
        <w:rPr>
          <w:rFonts w:hint="eastAsia"/>
        </w:rPr>
        <w:t>ei</w:t>
      </w:r>
      <w:r w:rsidRPr="00CF19FE">
        <w:rPr>
          <w:rFonts w:hint="eastAsia"/>
        </w:rPr>
        <w:t>：第</w:t>
      </w:r>
      <w:r w:rsidRPr="00CF19FE">
        <w:rPr>
          <w:rFonts w:hint="eastAsia"/>
        </w:rPr>
        <w:t xml:space="preserve"> i </w:t>
      </w:r>
      <w:proofErr w:type="gramStart"/>
      <w:r w:rsidRPr="00CF19FE">
        <w:rPr>
          <w:rFonts w:hint="eastAsia"/>
        </w:rPr>
        <w:t>個</w:t>
      </w:r>
      <w:proofErr w:type="gramEnd"/>
      <w:r w:rsidRPr="00CF19FE">
        <w:rPr>
          <w:rFonts w:hint="eastAsia"/>
        </w:rPr>
        <w:t>觀測值的隨機變數，屬於隨機誤差</w:t>
      </w:r>
      <w:r w:rsidRPr="00CF19FE">
        <w:rPr>
          <w:rFonts w:hint="eastAsia"/>
        </w:rPr>
        <w:t>(random error)</w:t>
      </w:r>
      <w:r w:rsidRPr="00CF19FE">
        <w:rPr>
          <w:rFonts w:hint="eastAsia"/>
        </w:rPr>
        <w:t>。此誤差項</w:t>
      </w:r>
      <w:r w:rsidRPr="00CF19FE">
        <w:rPr>
          <w:rFonts w:hint="eastAsia"/>
        </w:rPr>
        <w:t>(error term)</w:t>
      </w:r>
      <w:r w:rsidRPr="00CF19FE">
        <w:rPr>
          <w:rFonts w:hint="eastAsia"/>
        </w:rPr>
        <w:t>屬於在</w:t>
      </w:r>
      <w:r w:rsidRPr="00CF19FE">
        <w:rPr>
          <w:rFonts w:hint="eastAsia"/>
        </w:rPr>
        <w:t xml:space="preserve">x </w:t>
      </w:r>
      <w:r w:rsidRPr="00CF19FE">
        <w:rPr>
          <w:rFonts w:hint="eastAsia"/>
        </w:rPr>
        <w:t>和</w:t>
      </w:r>
      <w:r w:rsidRPr="00CF19FE">
        <w:rPr>
          <w:rFonts w:hint="eastAsia"/>
        </w:rPr>
        <w:t xml:space="preserve"> y </w:t>
      </w:r>
      <w:r w:rsidRPr="00CF19FE">
        <w:rPr>
          <w:rFonts w:hint="eastAsia"/>
        </w:rPr>
        <w:t>線性關係上無法解釋的依變數</w:t>
      </w:r>
      <w:r w:rsidRPr="00CF19FE">
        <w:rPr>
          <w:rFonts w:hint="eastAsia"/>
        </w:rPr>
        <w:t xml:space="preserve"> y </w:t>
      </w:r>
      <w:r w:rsidRPr="00CF19FE">
        <w:rPr>
          <w:rFonts w:hint="eastAsia"/>
        </w:rPr>
        <w:t>變異性、波動性、變動性。</w:t>
      </w:r>
    </w:p>
    <w:p w:rsidR="001C6132" w:rsidRPr="001C6132" w:rsidRDefault="001C6132" w:rsidP="001C6132">
      <w:pPr>
        <w:ind w:firstLine="480"/>
      </w:pPr>
      <w:r w:rsidRPr="001C6132">
        <w:rPr>
          <w:rFonts w:hint="eastAsia"/>
        </w:rPr>
        <w:t>以生長率為例，利用</w:t>
      </w:r>
      <w:r w:rsidRPr="001C6132">
        <w:t>5</w:t>
      </w:r>
      <w:r w:rsidRPr="001C6132">
        <w:rPr>
          <w:rFonts w:hint="eastAsia"/>
        </w:rPr>
        <w:t>個不同樣本的日溫差</w:t>
      </w:r>
      <w:r w:rsidRPr="001C6132">
        <w:t>(X1i)</w:t>
      </w:r>
      <w:r w:rsidRPr="001C6132">
        <w:rPr>
          <w:rFonts w:hint="eastAsia"/>
        </w:rPr>
        <w:t>與</w:t>
      </w:r>
      <w:proofErr w:type="gramStart"/>
      <w:r w:rsidRPr="001C6132">
        <w:rPr>
          <w:rFonts w:hint="eastAsia"/>
        </w:rPr>
        <w:t>日均溫</w:t>
      </w:r>
      <w:proofErr w:type="gramEnd"/>
      <w:r w:rsidRPr="001C6132">
        <w:t>(X2i)</w:t>
      </w:r>
      <w:r w:rsidRPr="001C6132">
        <w:rPr>
          <w:rFonts w:hint="eastAsia"/>
        </w:rPr>
        <w:t>以及濕度差</w:t>
      </w:r>
      <w:r w:rsidRPr="001C6132">
        <w:t>(X3i)</w:t>
      </w:r>
      <w:r w:rsidRPr="001C6132">
        <w:rPr>
          <w:rFonts w:hint="eastAsia"/>
        </w:rPr>
        <w:t>，找出其</w:t>
      </w:r>
      <w:proofErr w:type="gramStart"/>
      <w:r w:rsidRPr="001C6132">
        <w:rPr>
          <w:rFonts w:hint="eastAsia"/>
        </w:rPr>
        <w:t>影響腎藥蘭</w:t>
      </w:r>
      <w:proofErr w:type="gramEnd"/>
      <w:r w:rsidRPr="001C6132">
        <w:rPr>
          <w:rFonts w:hint="eastAsia"/>
        </w:rPr>
        <w:t>生長的權重，得出如結果如式</w:t>
      </w:r>
      <w:r w:rsidRPr="001C6132">
        <w:t>(2)</w:t>
      </w:r>
      <w:r w:rsidRPr="001C6132">
        <w:rPr>
          <w:rFonts w:hint="eastAsia"/>
        </w:rPr>
        <w:t>，</w:t>
      </w:r>
      <w:r w:rsidRPr="001C6132">
        <w:fldChar w:fldCharType="begin"/>
      </w:r>
      <w:r w:rsidRPr="001C6132">
        <w:instrText xml:space="preserve"> </w:instrText>
      </w:r>
      <w:r w:rsidRPr="001C6132">
        <w:rPr>
          <w:rFonts w:hint="eastAsia"/>
        </w:rPr>
        <w:instrText>REF _Ref484262767 \h</w:instrText>
      </w:r>
      <w:r w:rsidRPr="001C6132">
        <w:instrText xml:space="preserve"> </w:instrText>
      </w:r>
      <w:r w:rsidRPr="001C6132">
        <w:fldChar w:fldCharType="separate"/>
      </w:r>
      <w:r w:rsidR="00AB3D39" w:rsidRPr="00CD4B28">
        <w:rPr>
          <w:rFonts w:hint="eastAsia"/>
        </w:rPr>
        <w:t>表</w:t>
      </w:r>
      <w:r w:rsidR="00AB3D39" w:rsidRPr="00CD4B28">
        <w:rPr>
          <w:rFonts w:hint="eastAsia"/>
        </w:rPr>
        <w:t xml:space="preserve"> </w:t>
      </w:r>
      <w:r w:rsidR="00AB3D39">
        <w:rPr>
          <w:noProof/>
        </w:rPr>
        <w:t>5</w:t>
      </w:r>
      <w:r w:rsidR="00AB3D39">
        <w:noBreakHyphen/>
      </w:r>
      <w:r w:rsidR="00AB3D39">
        <w:rPr>
          <w:noProof/>
        </w:rPr>
        <w:t>1</w:t>
      </w:r>
      <w:r w:rsidR="00AB3D39" w:rsidRPr="00CD4B28">
        <w:rPr>
          <w:rFonts w:hint="eastAsia"/>
        </w:rPr>
        <w:t>應用範例</w:t>
      </w:r>
      <w:r w:rsidRPr="001C6132">
        <w:fldChar w:fldCharType="end"/>
      </w:r>
      <w:r w:rsidRPr="001C6132">
        <w:rPr>
          <w:rFonts w:hint="eastAsia"/>
        </w:rPr>
        <w:t>。</w:t>
      </w:r>
      <w:r w:rsidRPr="001C6132">
        <w:t xml:space="preserve"> </w:t>
      </w:r>
    </w:p>
    <w:p w:rsidR="001C6132" w:rsidRPr="00CD4B28" w:rsidRDefault="001C6132" w:rsidP="001C6132">
      <w:pPr>
        <w:pStyle w:val="a4"/>
      </w:pPr>
      <w:bookmarkStart w:id="387" w:name="_Ref484262767"/>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1</w:t>
      </w:r>
      <w:r>
        <w:fldChar w:fldCharType="end"/>
      </w:r>
      <w:r w:rsidRPr="00CD4B28">
        <w:rPr>
          <w:rFonts w:hint="eastAsia"/>
        </w:rPr>
        <w:t>應用範例</w:t>
      </w:r>
      <w:bookmarkEnd w:id="3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1C6132" w:rsidTr="001C6132">
        <w:trPr>
          <w:jc w:val="center"/>
        </w:trPr>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C6132" w:rsidRPr="001C6132" w:rsidRDefault="001C6132" w:rsidP="001C6132">
            <w:pPr>
              <w:pStyle w:val="a4"/>
              <w:rPr>
                <w:b/>
              </w:rPr>
            </w:pPr>
            <w:r w:rsidRPr="001C6132">
              <w:rPr>
                <w:rFonts w:hint="eastAsia"/>
                <w:b/>
              </w:rPr>
              <w:t>生長率</w:t>
            </w:r>
            <w:r w:rsidRPr="001C6132">
              <w:rPr>
                <w:b/>
              </w:rPr>
              <w:t>(Y)</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C6132" w:rsidRPr="001C6132" w:rsidRDefault="001C6132" w:rsidP="001C6132">
            <w:pPr>
              <w:pStyle w:val="a4"/>
              <w:rPr>
                <w:b/>
              </w:rPr>
            </w:pPr>
            <w:r w:rsidRPr="001C6132">
              <w:rPr>
                <w:rFonts w:hint="eastAsia"/>
                <w:b/>
              </w:rPr>
              <w:t>日溫差</w:t>
            </w:r>
            <w:r w:rsidRPr="001C6132">
              <w:rPr>
                <w:b/>
              </w:rPr>
              <w:t>(X</w:t>
            </w:r>
            <w:r w:rsidRPr="001C6132">
              <w:rPr>
                <w:b/>
                <w:vertAlign w:val="subscript"/>
              </w:rPr>
              <w:t>1i</w:t>
            </w:r>
            <w:r w:rsidRPr="001C6132">
              <w:rPr>
                <w:b/>
              </w:rPr>
              <w:t>)</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C6132" w:rsidRPr="001C6132" w:rsidRDefault="001C6132" w:rsidP="001C6132">
            <w:pPr>
              <w:pStyle w:val="a4"/>
              <w:rPr>
                <w:b/>
              </w:rPr>
            </w:pPr>
            <w:proofErr w:type="gramStart"/>
            <w:r w:rsidRPr="001C6132">
              <w:rPr>
                <w:rFonts w:hint="eastAsia"/>
                <w:b/>
              </w:rPr>
              <w:t>日均溫</w:t>
            </w:r>
            <w:proofErr w:type="gramEnd"/>
            <w:r w:rsidRPr="001C6132">
              <w:rPr>
                <w:b/>
              </w:rPr>
              <w:t>(X</w:t>
            </w:r>
            <w:r w:rsidRPr="001C6132">
              <w:rPr>
                <w:b/>
                <w:vertAlign w:val="subscript"/>
              </w:rPr>
              <w:t>2i</w:t>
            </w:r>
            <w:r w:rsidRPr="001C6132">
              <w:rPr>
                <w:b/>
              </w:rPr>
              <w:t>)</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C6132" w:rsidRPr="001C6132" w:rsidRDefault="001C6132" w:rsidP="001C6132">
            <w:pPr>
              <w:pStyle w:val="a4"/>
              <w:rPr>
                <w:b/>
              </w:rPr>
            </w:pPr>
            <w:r w:rsidRPr="001C6132">
              <w:rPr>
                <w:rFonts w:hint="eastAsia"/>
                <w:b/>
              </w:rPr>
              <w:t>濕度差</w:t>
            </w:r>
            <w:r w:rsidRPr="001C6132">
              <w:rPr>
                <w:b/>
              </w:rPr>
              <w:t>(X</w:t>
            </w:r>
            <w:r w:rsidRPr="001C6132">
              <w:rPr>
                <w:b/>
                <w:vertAlign w:val="subscript"/>
              </w:rPr>
              <w:t>3i</w:t>
            </w:r>
            <w:r w:rsidRPr="001C6132">
              <w:rPr>
                <w:b/>
              </w:rPr>
              <w:t>)</w:t>
            </w:r>
          </w:p>
        </w:tc>
      </w:tr>
      <w:tr w:rsidR="001C6132" w:rsidTr="001C6132">
        <w:trPr>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rPr>
                <w:rFonts w:cs="新細明體"/>
              </w:rPr>
            </w:pPr>
            <w:r>
              <w:t>1</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15.56</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28.79</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38.44</w:t>
            </w:r>
          </w:p>
        </w:tc>
      </w:tr>
      <w:tr w:rsidR="001C6132" w:rsidTr="001C6132">
        <w:trPr>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rPr>
                <w:rFonts w:cs="新細明體"/>
              </w:rPr>
            </w:pPr>
            <w:r>
              <w:t>1</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14.04</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28.35</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9.30</w:t>
            </w:r>
          </w:p>
        </w:tc>
      </w:tr>
      <w:tr w:rsidR="001C6132" w:rsidTr="001C6132">
        <w:trPr>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rPr>
                <w:rFonts w:cs="新細明體"/>
              </w:rPr>
            </w:pPr>
            <w:r>
              <w:t>1.5</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3.53</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25.12</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29.58</w:t>
            </w:r>
          </w:p>
        </w:tc>
      </w:tr>
      <w:tr w:rsidR="001C6132" w:rsidTr="001C6132">
        <w:trPr>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rPr>
                <w:rFonts w:cs="新細明體"/>
              </w:rPr>
            </w:pPr>
            <w:r>
              <w:t>1.5</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10.85</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26.55</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30.69</w:t>
            </w:r>
          </w:p>
        </w:tc>
      </w:tr>
      <w:tr w:rsidR="001C6132" w:rsidTr="001C6132">
        <w:trPr>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rPr>
                <w:rFonts w:cs="新細明體"/>
              </w:rPr>
            </w:pPr>
            <w:r>
              <w:t>1.5</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11.09</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27.90</w:t>
            </w:r>
          </w:p>
        </w:tc>
        <w:tc>
          <w:tcPr>
            <w:tcW w:w="1250" w:type="pct"/>
            <w:tcBorders>
              <w:top w:val="single" w:sz="4" w:space="0" w:color="auto"/>
              <w:left w:val="single" w:sz="4" w:space="0" w:color="auto"/>
              <w:bottom w:val="single" w:sz="4" w:space="0" w:color="auto"/>
              <w:right w:val="single" w:sz="4" w:space="0" w:color="auto"/>
            </w:tcBorders>
            <w:vAlign w:val="center"/>
            <w:hideMark/>
          </w:tcPr>
          <w:p w:rsidR="001C6132" w:rsidRDefault="001C6132" w:rsidP="001C6132">
            <w:pPr>
              <w:pStyle w:val="a4"/>
            </w:pPr>
            <w:r>
              <w:t>20.66</w:t>
            </w:r>
          </w:p>
        </w:tc>
      </w:tr>
    </w:tbl>
    <w:p w:rsidR="001C6132" w:rsidRDefault="001C6132" w:rsidP="001C6132">
      <w:pPr>
        <w:ind w:firstLine="480"/>
        <w:rPr>
          <w:rFonts w:hint="eastAsia"/>
        </w:rPr>
      </w:pPr>
    </w:p>
    <w:p w:rsidR="001C6132" w:rsidRDefault="001C6132" w:rsidP="00AB6880">
      <w:pPr>
        <w:ind w:firstLine="480"/>
        <w:rPr>
          <w:rFonts w:hint="eastAsia"/>
          <w:bCs/>
        </w:rPr>
      </w:pPr>
      <w:r w:rsidRPr="00CF19FE">
        <w:rPr>
          <w:bCs/>
        </w:rPr>
        <w:t>Y =-5.828 +(-0.097)X1 +0.276X2 +0.017X3</w:t>
      </w:r>
      <w:r w:rsidR="00AB6880">
        <w:rPr>
          <w:rFonts w:hint="eastAsia"/>
          <w:bCs/>
        </w:rPr>
        <w:t xml:space="preserve">　　　　</w:t>
      </w:r>
      <w:r>
        <w:rPr>
          <w:rFonts w:hint="eastAsia"/>
          <w:bCs/>
        </w:rPr>
        <w:t xml:space="preserve">　　　　　　　　</w:t>
      </w:r>
      <w:r w:rsidRPr="00CF19FE">
        <w:rPr>
          <w:rFonts w:hint="eastAsia"/>
          <w:bCs/>
        </w:rPr>
        <w:t>式</w:t>
      </w:r>
      <w:r w:rsidRPr="00CF19FE">
        <w:rPr>
          <w:bCs/>
        </w:rPr>
        <w:t>(2)</w:t>
      </w:r>
    </w:p>
    <w:p w:rsidR="001C6132" w:rsidRPr="001C6132" w:rsidRDefault="001C6132" w:rsidP="00D20F57">
      <w:pPr>
        <w:ind w:left="480" w:firstLineChars="0" w:firstLine="0"/>
      </w:pPr>
      <w:r w:rsidRPr="001C6132">
        <w:t>-5.828</w:t>
      </w:r>
      <w:r w:rsidRPr="001C6132">
        <w:rPr>
          <w:rFonts w:hint="eastAsia"/>
        </w:rPr>
        <w:t>為其常數值</w:t>
      </w:r>
    </w:p>
    <w:p w:rsidR="001C6132" w:rsidRPr="001C6132" w:rsidRDefault="001C6132" w:rsidP="00D20F57">
      <w:pPr>
        <w:ind w:left="480" w:firstLineChars="0" w:firstLine="0"/>
      </w:pPr>
      <w:r w:rsidRPr="001C6132">
        <w:t>-0.097</w:t>
      </w:r>
      <w:r w:rsidRPr="001C6132">
        <w:rPr>
          <w:rFonts w:hint="eastAsia"/>
        </w:rPr>
        <w:t>為日溫差</w:t>
      </w:r>
      <w:proofErr w:type="gramStart"/>
      <w:r w:rsidRPr="001C6132">
        <w:rPr>
          <w:rFonts w:hint="eastAsia"/>
        </w:rPr>
        <w:t>影響腎藥蘭</w:t>
      </w:r>
      <w:proofErr w:type="gramEnd"/>
      <w:r w:rsidRPr="001C6132">
        <w:rPr>
          <w:rFonts w:hint="eastAsia"/>
        </w:rPr>
        <w:t>生長率之權重</w:t>
      </w:r>
    </w:p>
    <w:p w:rsidR="001C6132" w:rsidRPr="001C6132" w:rsidRDefault="001C6132" w:rsidP="00D20F57">
      <w:pPr>
        <w:ind w:left="480" w:firstLineChars="0" w:firstLine="0"/>
      </w:pPr>
      <w:r w:rsidRPr="001C6132">
        <w:t>0.017</w:t>
      </w:r>
      <w:r w:rsidRPr="001C6132">
        <w:rPr>
          <w:rFonts w:hint="eastAsia"/>
        </w:rPr>
        <w:t>為濕度差</w:t>
      </w:r>
      <w:proofErr w:type="gramStart"/>
      <w:r w:rsidRPr="001C6132">
        <w:rPr>
          <w:rFonts w:hint="eastAsia"/>
        </w:rPr>
        <w:t>影響腎藥蘭</w:t>
      </w:r>
      <w:proofErr w:type="gramEnd"/>
      <w:r w:rsidRPr="001C6132">
        <w:rPr>
          <w:rFonts w:hint="eastAsia"/>
        </w:rPr>
        <w:t>生長率之權重</w:t>
      </w:r>
    </w:p>
    <w:p w:rsidR="001C6132" w:rsidRDefault="001C6132" w:rsidP="00D20F57">
      <w:pPr>
        <w:ind w:left="480" w:firstLineChars="0" w:firstLine="0"/>
        <w:rPr>
          <w:rFonts w:hint="eastAsia"/>
        </w:rPr>
      </w:pPr>
      <w:r w:rsidRPr="001C6132">
        <w:t>0.276</w:t>
      </w:r>
      <w:r w:rsidRPr="001C6132">
        <w:rPr>
          <w:rFonts w:hint="eastAsia"/>
        </w:rPr>
        <w:t>為日</w:t>
      </w:r>
      <w:proofErr w:type="gramStart"/>
      <w:r w:rsidRPr="001C6132">
        <w:rPr>
          <w:rFonts w:hint="eastAsia"/>
        </w:rPr>
        <w:t>均溫影響腎藥蘭</w:t>
      </w:r>
      <w:proofErr w:type="gramEnd"/>
      <w:r w:rsidRPr="001C6132">
        <w:rPr>
          <w:rFonts w:hint="eastAsia"/>
        </w:rPr>
        <w:t>生長率之權重</w:t>
      </w:r>
    </w:p>
    <w:p w:rsidR="00AB6880" w:rsidRPr="001C6132" w:rsidRDefault="00AB6880" w:rsidP="00D20F57">
      <w:pPr>
        <w:ind w:left="480" w:firstLineChars="0" w:firstLine="0"/>
        <w:rPr>
          <w:rFonts w:hint="eastAsia"/>
        </w:rPr>
      </w:pPr>
    </w:p>
    <w:p w:rsidR="006E191F" w:rsidRDefault="006E191F" w:rsidP="006E191F">
      <w:pPr>
        <w:pStyle w:val="3"/>
        <w:rPr>
          <w:rFonts w:hint="eastAsia"/>
        </w:rPr>
      </w:pPr>
      <w:bookmarkStart w:id="388" w:name="_Toc483761628"/>
      <w:bookmarkStart w:id="389" w:name="_Toc484864152"/>
      <w:bookmarkStart w:id="390" w:name="_Toc485140135"/>
      <w:r w:rsidRPr="00050313">
        <w:rPr>
          <w:rFonts w:hint="eastAsia"/>
        </w:rPr>
        <w:t>規則制定驗證</w:t>
      </w:r>
      <w:bookmarkEnd w:id="388"/>
      <w:bookmarkEnd w:id="389"/>
      <w:bookmarkEnd w:id="390"/>
    </w:p>
    <w:p w:rsidR="00D20F57" w:rsidRDefault="00D20F57" w:rsidP="00ED53F2">
      <w:pPr>
        <w:pStyle w:val="a7"/>
        <w:numPr>
          <w:ilvl w:val="0"/>
          <w:numId w:val="44"/>
        </w:numPr>
        <w:ind w:leftChars="0" w:firstLineChars="0"/>
        <w:rPr>
          <w:rFonts w:hint="eastAsia"/>
        </w:rPr>
      </w:pPr>
      <w:proofErr w:type="gramStart"/>
      <w:r w:rsidRPr="00D20F57">
        <w:rPr>
          <w:rFonts w:hint="eastAsia"/>
        </w:rPr>
        <w:t>腎藥蘭</w:t>
      </w:r>
      <w:proofErr w:type="gramEnd"/>
      <w:r w:rsidRPr="00D20F57">
        <w:rPr>
          <w:rFonts w:hint="eastAsia"/>
        </w:rPr>
        <w:t>生長率</w:t>
      </w:r>
      <w:r w:rsidRPr="00D20F57">
        <w:t>(Renanthera growth rate, RGR)</w:t>
      </w:r>
    </w:p>
    <w:p w:rsidR="00250FA9" w:rsidRDefault="00D20F57" w:rsidP="00250FA9">
      <w:pPr>
        <w:ind w:leftChars="400" w:left="960" w:firstLine="480"/>
        <w:rPr>
          <w:rFonts w:hint="eastAsia"/>
        </w:rPr>
      </w:pPr>
      <w:proofErr w:type="gramStart"/>
      <w:r w:rsidRPr="002B2F97">
        <w:rPr>
          <w:rFonts w:hint="eastAsia"/>
        </w:rPr>
        <w:lastRenderedPageBreak/>
        <w:t>腎</w:t>
      </w:r>
      <w:r w:rsidRPr="00CF19FE">
        <w:rPr>
          <w:rFonts w:hint="eastAsia"/>
        </w:rPr>
        <w:t>藥蘭</w:t>
      </w:r>
      <w:proofErr w:type="gramEnd"/>
      <w:r w:rsidRPr="00CF19FE">
        <w:rPr>
          <w:rFonts w:hint="eastAsia"/>
        </w:rPr>
        <w:t>生長率的計算方式如式</w:t>
      </w:r>
      <w:r w:rsidRPr="00CF19FE">
        <w:t>(3)</w:t>
      </w:r>
      <w:r w:rsidRPr="00CF19FE">
        <w:rPr>
          <w:rFonts w:hint="eastAsia"/>
        </w:rPr>
        <w:t>所示，透過所量測的</w:t>
      </w:r>
      <w:proofErr w:type="gramStart"/>
      <w:r w:rsidRPr="00CF19FE">
        <w:rPr>
          <w:rFonts w:hint="eastAsia"/>
        </w:rPr>
        <w:t>腎藥蘭</w:t>
      </w:r>
      <w:proofErr w:type="gramEnd"/>
      <w:r w:rsidRPr="00CF19FE">
        <w:rPr>
          <w:rFonts w:hint="eastAsia"/>
        </w:rPr>
        <w:t>生理數值進行運算。</w:t>
      </w:r>
    </w:p>
    <w:p w:rsidR="00D20F57" w:rsidRDefault="00D20F57" w:rsidP="00250FA9">
      <w:pPr>
        <w:ind w:firstLine="480"/>
        <w:jc w:val="right"/>
        <w:rPr>
          <w:rFonts w:hint="eastAsia"/>
        </w:rPr>
      </w:pPr>
      <w:r w:rsidRPr="00CF19FE">
        <w:t>RGR</w:t>
      </w:r>
      <m:oMath>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oMath>
      <w:r>
        <w:rPr>
          <w:rFonts w:hint="eastAsia"/>
        </w:rPr>
        <w:t xml:space="preserve">　　　　　</w:t>
      </w:r>
      <w:r w:rsidR="00AB6880">
        <w:rPr>
          <w:rFonts w:hint="eastAsia"/>
        </w:rPr>
        <w:t xml:space="preserve">　　　　　　　　</w:t>
      </w:r>
      <w:r w:rsidR="00250FA9">
        <w:rPr>
          <w:rFonts w:hint="eastAsia"/>
        </w:rPr>
        <w:t xml:space="preserve">　　</w:t>
      </w:r>
      <w:r w:rsidR="00AB6880">
        <w:rPr>
          <w:rFonts w:hint="eastAsia"/>
        </w:rPr>
        <w:t xml:space="preserve">　　</w:t>
      </w:r>
      <w:r>
        <w:rPr>
          <w:rFonts w:hint="eastAsia"/>
        </w:rPr>
        <w:t xml:space="preserve">　　　　　　</w:t>
      </w:r>
      <w:r w:rsidRPr="00CF19FE">
        <w:rPr>
          <w:rFonts w:hint="eastAsia"/>
        </w:rPr>
        <w:t>式</w:t>
      </w:r>
      <w:r w:rsidRPr="00CF19FE">
        <w:t>(3)</w:t>
      </w:r>
    </w:p>
    <w:p w:rsidR="00D20F57" w:rsidRPr="00CF19FE" w:rsidRDefault="00D20F57" w:rsidP="00250FA9">
      <w:pPr>
        <w:ind w:leftChars="200" w:left="480" w:firstLine="480"/>
        <w:rPr>
          <w:bCs/>
        </w:rPr>
      </w:pPr>
      <w:r w:rsidRPr="00CF19FE">
        <w:rPr>
          <w:rFonts w:ascii="Cambria Math" w:hAnsi="Cambria Math" w:cs="Cambria Math"/>
          <w:bCs/>
        </w:rPr>
        <w:t>𝐿</w:t>
      </w:r>
      <w:r w:rsidRPr="00CF19FE">
        <w:rPr>
          <w:bCs/>
        </w:rPr>
        <w:t xml:space="preserve">1 </w:t>
      </w:r>
      <w:r w:rsidRPr="00CF19FE">
        <w:rPr>
          <w:rFonts w:hint="eastAsia"/>
          <w:bCs/>
        </w:rPr>
        <w:t>、</w:t>
      </w:r>
      <w:r w:rsidRPr="00CF19FE">
        <w:rPr>
          <w:rFonts w:ascii="Cambria Math" w:hAnsi="Cambria Math" w:cs="Cambria Math"/>
          <w:bCs/>
        </w:rPr>
        <w:t>𝐿</w:t>
      </w:r>
      <w:r w:rsidRPr="00CF19FE">
        <w:rPr>
          <w:bCs/>
        </w:rPr>
        <w:t>2</w:t>
      </w:r>
      <w:r w:rsidRPr="00CF19FE">
        <w:rPr>
          <w:rFonts w:hint="eastAsia"/>
          <w:bCs/>
        </w:rPr>
        <w:t>：第一次及測第二次測量的植物長度</w:t>
      </w:r>
    </w:p>
    <w:p w:rsidR="00250FA9" w:rsidRDefault="00D20F57" w:rsidP="00250FA9">
      <w:pPr>
        <w:ind w:leftChars="200" w:left="480" w:firstLine="480"/>
        <w:rPr>
          <w:rFonts w:hint="eastAsia"/>
        </w:rPr>
      </w:pPr>
      <w:r w:rsidRPr="00CF19FE">
        <w:rPr>
          <w:rFonts w:ascii="Cambria Math" w:hAnsi="Cambria Math" w:cs="Cambria Math"/>
        </w:rPr>
        <w:t>𝑇</w:t>
      </w:r>
      <w:r w:rsidRPr="00CF19FE">
        <w:t>1</w:t>
      </w:r>
      <w:r w:rsidRPr="00CF19FE">
        <w:rPr>
          <w:rFonts w:hint="eastAsia"/>
        </w:rPr>
        <w:t>、</w:t>
      </w:r>
      <w:r w:rsidRPr="00CF19FE">
        <w:rPr>
          <w:rFonts w:ascii="Cambria Math" w:hAnsi="Cambria Math" w:cs="Cambria Math"/>
        </w:rPr>
        <w:t>𝑇</w:t>
      </w:r>
      <w:r w:rsidRPr="00CF19FE">
        <w:t xml:space="preserve">2 </w:t>
      </w:r>
      <w:r w:rsidRPr="00CF19FE">
        <w:rPr>
          <w:rFonts w:hint="eastAsia"/>
        </w:rPr>
        <w:t>：第一次及測第二次測量的時間</w:t>
      </w:r>
    </w:p>
    <w:p w:rsidR="00250FA9" w:rsidRDefault="00250FA9" w:rsidP="00250FA9">
      <w:pPr>
        <w:ind w:leftChars="400" w:left="960" w:firstLine="480"/>
        <w:rPr>
          <w:rFonts w:hint="eastAsia"/>
        </w:rPr>
      </w:pPr>
      <w:r w:rsidRPr="00CF19FE">
        <w:rPr>
          <w:rFonts w:hint="eastAsia"/>
        </w:rPr>
        <w:t>聯合機率分析：依據</w:t>
      </w:r>
      <w:proofErr w:type="gramStart"/>
      <w:r w:rsidRPr="00CF19FE">
        <w:rPr>
          <w:rFonts w:hint="eastAsia"/>
        </w:rPr>
        <w:t>複迴</w:t>
      </w:r>
      <w:proofErr w:type="gramEnd"/>
      <w:r w:rsidRPr="00CF19FE">
        <w:rPr>
          <w:rFonts w:hint="eastAsia"/>
        </w:rPr>
        <w:t>歸分析所得到之結果依據生產以及監控兩項事件分類，</w:t>
      </w:r>
      <w:proofErr w:type="gramStart"/>
      <w:r w:rsidRPr="00CF19FE">
        <w:rPr>
          <w:rFonts w:hint="eastAsia"/>
        </w:rPr>
        <w:t>利用腎藥蘭</w:t>
      </w:r>
      <w:proofErr w:type="gramEnd"/>
      <w:r w:rsidRPr="00CF19FE">
        <w:rPr>
          <w:rFonts w:hint="eastAsia"/>
        </w:rPr>
        <w:t>實際知生產品質比較，找出在什麼樣的環境下可以栽種出品質較佳的</w:t>
      </w:r>
      <w:proofErr w:type="gramStart"/>
      <w:r w:rsidRPr="00CF19FE">
        <w:rPr>
          <w:rFonts w:hint="eastAsia"/>
        </w:rPr>
        <w:t>腎藥蘭</w:t>
      </w:r>
      <w:proofErr w:type="gramEnd"/>
      <w:r w:rsidRPr="00CF19FE">
        <w:rPr>
          <w:rFonts w:hint="eastAsia"/>
        </w:rPr>
        <w:t>。</w:t>
      </w:r>
    </w:p>
    <w:p w:rsidR="00250FA9" w:rsidRDefault="00250FA9" w:rsidP="00ED53F2">
      <w:pPr>
        <w:pStyle w:val="a7"/>
        <w:numPr>
          <w:ilvl w:val="0"/>
          <w:numId w:val="44"/>
        </w:numPr>
        <w:ind w:leftChars="0" w:firstLineChars="0"/>
        <w:rPr>
          <w:rFonts w:hint="eastAsia"/>
        </w:rPr>
      </w:pPr>
      <w:proofErr w:type="gramStart"/>
      <w:r w:rsidRPr="00250FA9">
        <w:rPr>
          <w:rFonts w:hint="eastAsia"/>
        </w:rPr>
        <w:t>腎藥蘭</w:t>
      </w:r>
      <w:proofErr w:type="gramEnd"/>
      <w:r w:rsidRPr="00250FA9">
        <w:rPr>
          <w:rFonts w:hint="eastAsia"/>
        </w:rPr>
        <w:t>品質率</w:t>
      </w:r>
      <w:r w:rsidRPr="00250FA9">
        <w:t>(Whole Renanthera Quality, WRQ)</w:t>
      </w:r>
      <w:r w:rsidRPr="00250FA9">
        <w:rPr>
          <w:rFonts w:hint="eastAsia"/>
        </w:rPr>
        <w:t>計算公式</w:t>
      </w:r>
    </w:p>
    <w:p w:rsidR="00250FA9" w:rsidRDefault="00250FA9" w:rsidP="00250FA9">
      <w:pPr>
        <w:ind w:leftChars="400" w:left="960" w:firstLine="480"/>
        <w:rPr>
          <w:rFonts w:hint="eastAsia"/>
        </w:rPr>
      </w:pPr>
      <w:proofErr w:type="gramStart"/>
      <w:r w:rsidRPr="002B2F97">
        <w:rPr>
          <w:rFonts w:hint="eastAsia"/>
        </w:rPr>
        <w:t>腎藥蘭</w:t>
      </w:r>
      <w:proofErr w:type="gramEnd"/>
      <w:r w:rsidRPr="002B2F97">
        <w:rPr>
          <w:rFonts w:hint="eastAsia"/>
        </w:rPr>
        <w:t>品質率之計算方式如式</w:t>
      </w:r>
      <w:r w:rsidRPr="002B2F97">
        <w:t>(4)</w:t>
      </w:r>
      <w:r w:rsidRPr="002B2F97">
        <w:rPr>
          <w:rFonts w:hint="eastAsia"/>
        </w:rPr>
        <w:t>所示，透過所販售</w:t>
      </w:r>
      <w:proofErr w:type="gramStart"/>
      <w:r w:rsidRPr="002B2F97">
        <w:rPr>
          <w:rFonts w:hint="eastAsia"/>
        </w:rPr>
        <w:t>出腎藥蘭</w:t>
      </w:r>
      <w:proofErr w:type="gramEnd"/>
      <w:r w:rsidRPr="002B2F97">
        <w:rPr>
          <w:rFonts w:hint="eastAsia"/>
        </w:rPr>
        <w:t>不同品質之數量進行運算。</w:t>
      </w:r>
    </w:p>
    <w:p w:rsidR="00250FA9" w:rsidRDefault="00250FA9" w:rsidP="00250FA9">
      <w:pPr>
        <w:ind w:leftChars="200" w:left="480" w:firstLine="480"/>
        <w:rPr>
          <w:rFonts w:hint="eastAsia"/>
        </w:rPr>
      </w:pPr>
      <m:oMath>
        <m:r>
          <w:rPr>
            <w:rFonts w:ascii="Cambria Math" w:hAnsi="Cambria Math"/>
          </w:rPr>
          <m:t>WRQ</m:t>
        </m:r>
        <m:r>
          <m:rPr>
            <m:sty m:val="p"/>
          </m:rPr>
          <w:rPr>
            <w:rFonts w:ascii="Cambria Math" w:hAnsi="Cambria Math"/>
          </w:rPr>
          <m:t>=</m:t>
        </m:r>
        <m:f>
          <m:fPr>
            <m:ctrlPr>
              <w:rPr>
                <w:rFonts w:ascii="Cambria Math" w:eastAsiaTheme="minorEastAsia" w:hAnsi="Cambria Math"/>
                <w:iCs/>
              </w:rPr>
            </m:ctrlPr>
          </m:fPr>
          <m:num>
            <m:r>
              <w:rPr>
                <w:rFonts w:ascii="Cambria Math" w:hAnsi="Cambria Math"/>
              </w:rPr>
              <m:t>N</m:t>
            </m:r>
          </m:num>
          <m:den>
            <m:nary>
              <m:naryPr>
                <m:chr m:val="∑"/>
                <m:ctrlPr>
                  <w:rPr>
                    <w:rFonts w:ascii="Cambria Math" w:eastAsiaTheme="minorEastAsia" w:hAnsi="Cambria Math"/>
                    <w:iCs/>
                  </w:rPr>
                </m:ctrlPr>
              </m:naryPr>
              <m:sub>
                <m:r>
                  <w:rPr>
                    <w:rFonts w:ascii="Cambria Math" w:hAnsi="Cambria Math"/>
                  </w:rPr>
                  <m:t>i</m:t>
                </m:r>
                <m:r>
                  <m:rPr>
                    <m:sty m:val="p"/>
                  </m:rPr>
                  <w:rPr>
                    <w:rFonts w:ascii="Cambria Math" w:hAnsi="Cambria Math"/>
                  </w:rPr>
                  <m:t>=1</m:t>
                </m:r>
              </m:sub>
              <m:sup>
                <m:r>
                  <m:rPr>
                    <m:sty m:val="p"/>
                  </m:rPr>
                  <w:rPr>
                    <w:rFonts w:ascii="Cambria Math" w:hAnsi="Cambria Math"/>
                  </w:rPr>
                  <m:t>5</m:t>
                </m:r>
              </m:sup>
              <m:e>
                <m:r>
                  <w:rPr>
                    <w:rFonts w:ascii="Cambria Math" w:hAnsi="Cambria Math"/>
                  </w:rPr>
                  <m:t>N</m:t>
                </m:r>
              </m:e>
            </m:nary>
          </m:den>
        </m:f>
        <m:r>
          <m:rPr>
            <m:sty m:val="p"/>
          </m:rPr>
          <w:rPr>
            <w:rFonts w:ascii="Cambria Math" w:hAnsi="Cambria Math"/>
          </w:rPr>
          <m:t>*100%</m:t>
        </m:r>
      </m:oMath>
      <w:r>
        <w:rPr>
          <w:rFonts w:hint="eastAsia"/>
        </w:rPr>
        <w:t xml:space="preserve">　　　　　　　　　　　　　　　　　　　式</w:t>
      </w:r>
      <w:r>
        <w:rPr>
          <w:rFonts w:hint="eastAsia"/>
        </w:rPr>
        <w:t>(4)</w:t>
      </w:r>
    </w:p>
    <w:p w:rsidR="00250FA9" w:rsidRDefault="00250FA9" w:rsidP="00250FA9">
      <w:pPr>
        <w:ind w:leftChars="200" w:left="480" w:firstLine="480"/>
      </w:pPr>
      <w:r>
        <w:t>N</w:t>
      </w:r>
      <w:r>
        <w:rPr>
          <w:rFonts w:hint="eastAsia"/>
        </w:rPr>
        <w:t>：</w:t>
      </w:r>
      <w:proofErr w:type="gramStart"/>
      <w:r>
        <w:rPr>
          <w:rFonts w:hint="eastAsia"/>
        </w:rPr>
        <w:t>腎藥蘭</w:t>
      </w:r>
      <w:proofErr w:type="gramEnd"/>
      <w:r>
        <w:rPr>
          <w:rFonts w:hint="eastAsia"/>
        </w:rPr>
        <w:t>數量</w:t>
      </w:r>
    </w:p>
    <w:p w:rsidR="00250FA9" w:rsidRDefault="00250FA9" w:rsidP="00250FA9">
      <w:pPr>
        <w:ind w:leftChars="200" w:left="480" w:firstLine="480"/>
        <w:rPr>
          <w:rFonts w:hint="eastAsia"/>
        </w:rPr>
      </w:pPr>
      <w:r>
        <w:t>i</w:t>
      </w:r>
      <w:r>
        <w:rPr>
          <w:rFonts w:hint="eastAsia"/>
        </w:rPr>
        <w:t>：</w:t>
      </w:r>
      <w:proofErr w:type="gramStart"/>
      <w:r>
        <w:rPr>
          <w:rFonts w:hint="eastAsia"/>
        </w:rPr>
        <w:t>腎藥蘭</w:t>
      </w:r>
      <w:proofErr w:type="gramEnd"/>
      <w:r>
        <w:rPr>
          <w:rFonts w:hint="eastAsia"/>
        </w:rPr>
        <w:t>品質分級，共分</w:t>
      </w:r>
      <w:r>
        <w:t>5</w:t>
      </w:r>
      <w:r>
        <w:rPr>
          <w:rFonts w:hint="eastAsia"/>
        </w:rPr>
        <w:t>級</w:t>
      </w:r>
    </w:p>
    <w:p w:rsidR="00250FA9" w:rsidRPr="00CD4B28" w:rsidRDefault="00250FA9" w:rsidP="00250FA9">
      <w:pPr>
        <w:pStyle w:val="a4"/>
      </w:pP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2</w:t>
      </w:r>
      <w:r>
        <w:fldChar w:fldCharType="end"/>
      </w:r>
      <w:r w:rsidRPr="00CD4B28">
        <w:rPr>
          <w:rFonts w:hint="eastAsia"/>
        </w:rPr>
        <w:t>、腎藥蘭適合生長環境表</w:t>
      </w:r>
    </w:p>
    <w:tbl>
      <w:tblPr>
        <w:tblStyle w:val="a9"/>
        <w:tblW w:w="5000" w:type="pct"/>
        <w:jc w:val="center"/>
        <w:tblLook w:val="04A0" w:firstRow="1" w:lastRow="0" w:firstColumn="1" w:lastColumn="0" w:noHBand="0" w:noVBand="1"/>
      </w:tblPr>
      <w:tblGrid>
        <w:gridCol w:w="1271"/>
        <w:gridCol w:w="2417"/>
        <w:gridCol w:w="2417"/>
        <w:gridCol w:w="2417"/>
      </w:tblGrid>
      <w:tr w:rsidR="00250FA9" w:rsidRPr="00250FA9" w:rsidTr="00250FA9">
        <w:trPr>
          <w:jc w:val="center"/>
        </w:trPr>
        <w:tc>
          <w:tcPr>
            <w:tcW w:w="7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50FA9" w:rsidRPr="00250FA9" w:rsidRDefault="00250FA9" w:rsidP="00250FA9">
            <w:pPr>
              <w:pStyle w:val="a4"/>
              <w:rPr>
                <w:b/>
              </w:rPr>
            </w:pPr>
          </w:p>
        </w:tc>
        <w:tc>
          <w:tcPr>
            <w:tcW w:w="14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50FA9" w:rsidRPr="00250FA9" w:rsidRDefault="00250FA9" w:rsidP="00250FA9">
            <w:pPr>
              <w:pStyle w:val="a4"/>
              <w:rPr>
                <w:b/>
              </w:rPr>
            </w:pPr>
            <w:r w:rsidRPr="00250FA9">
              <w:rPr>
                <w:rFonts w:hint="eastAsia"/>
                <w:b/>
              </w:rPr>
              <w:t>過高</w:t>
            </w:r>
          </w:p>
        </w:tc>
        <w:tc>
          <w:tcPr>
            <w:tcW w:w="14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50FA9" w:rsidRPr="00250FA9" w:rsidRDefault="00250FA9" w:rsidP="00250FA9">
            <w:pPr>
              <w:pStyle w:val="a4"/>
              <w:rPr>
                <w:b/>
              </w:rPr>
            </w:pPr>
            <w:r w:rsidRPr="00250FA9">
              <w:rPr>
                <w:rFonts w:hint="eastAsia"/>
                <w:b/>
              </w:rPr>
              <w:t>適中</w:t>
            </w:r>
          </w:p>
        </w:tc>
        <w:tc>
          <w:tcPr>
            <w:tcW w:w="14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50FA9" w:rsidRPr="00250FA9" w:rsidRDefault="00250FA9" w:rsidP="00250FA9">
            <w:pPr>
              <w:pStyle w:val="a4"/>
              <w:rPr>
                <w:b/>
              </w:rPr>
            </w:pPr>
            <w:r w:rsidRPr="00250FA9">
              <w:rPr>
                <w:rFonts w:hint="eastAsia"/>
                <w:b/>
              </w:rPr>
              <w:t>過低</w:t>
            </w:r>
          </w:p>
        </w:tc>
      </w:tr>
      <w:tr w:rsidR="00250FA9" w:rsidRPr="00250FA9" w:rsidTr="00250FA9">
        <w:trPr>
          <w:jc w:val="center"/>
        </w:trPr>
        <w:tc>
          <w:tcPr>
            <w:tcW w:w="746" w:type="pct"/>
            <w:tcBorders>
              <w:top w:val="single" w:sz="4" w:space="0" w:color="auto"/>
              <w:left w:val="single" w:sz="4" w:space="0" w:color="auto"/>
              <w:bottom w:val="single" w:sz="4" w:space="0" w:color="auto"/>
              <w:right w:val="single" w:sz="4" w:space="0" w:color="auto"/>
            </w:tcBorders>
            <w:vAlign w:val="center"/>
            <w:hideMark/>
          </w:tcPr>
          <w:p w:rsidR="00250FA9" w:rsidRPr="00250FA9" w:rsidRDefault="00250FA9" w:rsidP="00250FA9">
            <w:pPr>
              <w:pStyle w:val="a4"/>
            </w:pPr>
            <w:r w:rsidRPr="00250FA9">
              <w:rPr>
                <w:rFonts w:hint="eastAsia"/>
              </w:rPr>
              <w:t>溫度</w:t>
            </w:r>
          </w:p>
        </w:tc>
        <w:tc>
          <w:tcPr>
            <w:tcW w:w="1418" w:type="pct"/>
            <w:tcBorders>
              <w:top w:val="single" w:sz="4" w:space="0" w:color="auto"/>
              <w:left w:val="single" w:sz="4" w:space="0" w:color="auto"/>
              <w:bottom w:val="single" w:sz="4" w:space="0" w:color="auto"/>
              <w:right w:val="single" w:sz="4" w:space="0" w:color="auto"/>
            </w:tcBorders>
            <w:vAlign w:val="center"/>
            <w:hideMark/>
          </w:tcPr>
          <w:p w:rsidR="00250FA9" w:rsidRPr="00250FA9" w:rsidRDefault="00250FA9" w:rsidP="00250FA9">
            <w:pPr>
              <w:pStyle w:val="a4"/>
            </w:pPr>
            <w:r w:rsidRPr="00250FA9">
              <w:t>35</w:t>
            </w:r>
            <w:r w:rsidRPr="00250FA9">
              <w:rPr>
                <w:rFonts w:hint="eastAsia"/>
              </w:rPr>
              <w:t>°</w:t>
            </w:r>
            <w:r w:rsidRPr="00250FA9">
              <w:t>C</w:t>
            </w:r>
            <w:r w:rsidRPr="00250FA9">
              <w:rPr>
                <w:rFonts w:hint="eastAsia"/>
              </w:rPr>
              <w:t>以上</w:t>
            </w:r>
          </w:p>
        </w:tc>
        <w:tc>
          <w:tcPr>
            <w:tcW w:w="1418" w:type="pct"/>
            <w:tcBorders>
              <w:top w:val="single" w:sz="4" w:space="0" w:color="auto"/>
              <w:left w:val="single" w:sz="4" w:space="0" w:color="auto"/>
              <w:bottom w:val="single" w:sz="4" w:space="0" w:color="auto"/>
              <w:right w:val="single" w:sz="4" w:space="0" w:color="auto"/>
            </w:tcBorders>
            <w:vAlign w:val="center"/>
            <w:hideMark/>
          </w:tcPr>
          <w:p w:rsidR="00250FA9" w:rsidRPr="00250FA9" w:rsidRDefault="00250FA9" w:rsidP="00250FA9">
            <w:pPr>
              <w:pStyle w:val="a4"/>
            </w:pPr>
            <w:r w:rsidRPr="00250FA9">
              <w:t>18°C~35°C</w:t>
            </w:r>
          </w:p>
        </w:tc>
        <w:tc>
          <w:tcPr>
            <w:tcW w:w="1418" w:type="pct"/>
            <w:tcBorders>
              <w:top w:val="single" w:sz="4" w:space="0" w:color="auto"/>
              <w:left w:val="single" w:sz="4" w:space="0" w:color="auto"/>
              <w:bottom w:val="single" w:sz="4" w:space="0" w:color="auto"/>
              <w:right w:val="single" w:sz="4" w:space="0" w:color="auto"/>
            </w:tcBorders>
            <w:vAlign w:val="center"/>
            <w:hideMark/>
          </w:tcPr>
          <w:p w:rsidR="00250FA9" w:rsidRPr="00250FA9" w:rsidRDefault="00250FA9" w:rsidP="00250FA9">
            <w:pPr>
              <w:pStyle w:val="a4"/>
            </w:pPr>
            <w:r w:rsidRPr="00250FA9">
              <w:t>18</w:t>
            </w:r>
            <w:r w:rsidRPr="00250FA9">
              <w:rPr>
                <w:rFonts w:hint="eastAsia"/>
              </w:rPr>
              <w:t>°</w:t>
            </w:r>
            <w:r w:rsidRPr="00250FA9">
              <w:t>C</w:t>
            </w:r>
            <w:r w:rsidRPr="00250FA9">
              <w:rPr>
                <w:rFonts w:hint="eastAsia"/>
              </w:rPr>
              <w:t>以下</w:t>
            </w:r>
          </w:p>
        </w:tc>
      </w:tr>
      <w:tr w:rsidR="00250FA9" w:rsidRPr="00250FA9" w:rsidTr="00250FA9">
        <w:trPr>
          <w:jc w:val="center"/>
        </w:trPr>
        <w:tc>
          <w:tcPr>
            <w:tcW w:w="746" w:type="pct"/>
            <w:tcBorders>
              <w:top w:val="single" w:sz="4" w:space="0" w:color="auto"/>
              <w:left w:val="single" w:sz="4" w:space="0" w:color="auto"/>
              <w:bottom w:val="single" w:sz="4" w:space="0" w:color="auto"/>
              <w:right w:val="single" w:sz="4" w:space="0" w:color="auto"/>
            </w:tcBorders>
            <w:vAlign w:val="center"/>
            <w:hideMark/>
          </w:tcPr>
          <w:p w:rsidR="00250FA9" w:rsidRPr="00250FA9" w:rsidRDefault="00250FA9" w:rsidP="00250FA9">
            <w:pPr>
              <w:pStyle w:val="a4"/>
            </w:pPr>
            <w:r w:rsidRPr="00250FA9">
              <w:rPr>
                <w:rFonts w:hint="eastAsia"/>
              </w:rPr>
              <w:t>濕度</w:t>
            </w:r>
          </w:p>
        </w:tc>
        <w:tc>
          <w:tcPr>
            <w:tcW w:w="1418" w:type="pct"/>
            <w:tcBorders>
              <w:top w:val="single" w:sz="4" w:space="0" w:color="auto"/>
              <w:left w:val="single" w:sz="4" w:space="0" w:color="auto"/>
              <w:bottom w:val="single" w:sz="4" w:space="0" w:color="auto"/>
              <w:right w:val="single" w:sz="4" w:space="0" w:color="auto"/>
            </w:tcBorders>
            <w:vAlign w:val="center"/>
            <w:hideMark/>
          </w:tcPr>
          <w:p w:rsidR="00250FA9" w:rsidRPr="00250FA9" w:rsidRDefault="00250FA9" w:rsidP="00250FA9">
            <w:pPr>
              <w:pStyle w:val="a4"/>
            </w:pPr>
            <w:r w:rsidRPr="00250FA9">
              <w:t>90%</w:t>
            </w:r>
            <w:r w:rsidRPr="00250FA9">
              <w:rPr>
                <w:rFonts w:hint="eastAsia"/>
              </w:rPr>
              <w:t>以上</w:t>
            </w:r>
          </w:p>
        </w:tc>
        <w:tc>
          <w:tcPr>
            <w:tcW w:w="1418" w:type="pct"/>
            <w:tcBorders>
              <w:top w:val="single" w:sz="4" w:space="0" w:color="auto"/>
              <w:left w:val="single" w:sz="4" w:space="0" w:color="auto"/>
              <w:bottom w:val="single" w:sz="4" w:space="0" w:color="auto"/>
              <w:right w:val="single" w:sz="4" w:space="0" w:color="auto"/>
            </w:tcBorders>
            <w:vAlign w:val="center"/>
            <w:hideMark/>
          </w:tcPr>
          <w:p w:rsidR="00250FA9" w:rsidRPr="00250FA9" w:rsidRDefault="00250FA9" w:rsidP="00250FA9">
            <w:pPr>
              <w:pStyle w:val="a4"/>
            </w:pPr>
            <w:r w:rsidRPr="00250FA9">
              <w:t>70%~90%</w:t>
            </w:r>
          </w:p>
        </w:tc>
        <w:tc>
          <w:tcPr>
            <w:tcW w:w="1418" w:type="pct"/>
            <w:tcBorders>
              <w:top w:val="single" w:sz="4" w:space="0" w:color="auto"/>
              <w:left w:val="single" w:sz="4" w:space="0" w:color="auto"/>
              <w:bottom w:val="single" w:sz="4" w:space="0" w:color="auto"/>
              <w:right w:val="single" w:sz="4" w:space="0" w:color="auto"/>
            </w:tcBorders>
            <w:vAlign w:val="center"/>
            <w:hideMark/>
          </w:tcPr>
          <w:p w:rsidR="00250FA9" w:rsidRPr="00250FA9" w:rsidRDefault="00250FA9" w:rsidP="00250FA9">
            <w:pPr>
              <w:pStyle w:val="a4"/>
            </w:pPr>
            <w:r w:rsidRPr="00250FA9">
              <w:t>70%</w:t>
            </w:r>
            <w:r w:rsidRPr="00250FA9">
              <w:rPr>
                <w:rFonts w:hint="eastAsia"/>
              </w:rPr>
              <w:t>以下</w:t>
            </w:r>
          </w:p>
        </w:tc>
      </w:tr>
    </w:tbl>
    <w:p w:rsidR="00250FA9" w:rsidRDefault="00250FA9" w:rsidP="00250FA9">
      <w:pPr>
        <w:ind w:leftChars="200" w:left="480" w:firstLine="480"/>
        <w:rPr>
          <w:rFonts w:hint="eastAsia"/>
        </w:rPr>
      </w:pPr>
    </w:p>
    <w:p w:rsidR="00AB3D39" w:rsidRDefault="009A28F3">
      <w:pPr>
        <w:widowControl/>
        <w:spacing w:line="240" w:lineRule="auto"/>
        <w:ind w:firstLineChars="0" w:firstLine="0"/>
        <w:jc w:val="left"/>
        <w:rPr>
          <w:rFonts w:cs="Times New Roman"/>
          <w:bCs/>
          <w:szCs w:val="20"/>
        </w:rPr>
      </w:pPr>
      <w:r w:rsidRPr="00CF19FE">
        <w:rPr>
          <w:rFonts w:hint="eastAsia"/>
        </w:rPr>
        <w:t>賣出之</w:t>
      </w:r>
      <w:proofErr w:type="gramStart"/>
      <w:r w:rsidRPr="00CF19FE">
        <w:rPr>
          <w:rFonts w:hint="eastAsia"/>
        </w:rPr>
        <w:t>腎藥蘭</w:t>
      </w:r>
      <w:proofErr w:type="gramEnd"/>
      <w:r w:rsidRPr="00CF19FE">
        <w:rPr>
          <w:rFonts w:hint="eastAsia"/>
        </w:rPr>
        <w:t>品質</w:t>
      </w:r>
      <w:r w:rsidRPr="00CF19FE">
        <w:t>A6</w:t>
      </w:r>
      <w:r w:rsidRPr="00CF19FE">
        <w:rPr>
          <w:rFonts w:hint="eastAsia"/>
        </w:rPr>
        <w:t>、</w:t>
      </w:r>
      <w:r w:rsidRPr="00CF19FE">
        <w:t>A7</w:t>
      </w:r>
      <w:r w:rsidRPr="00CF19FE">
        <w:rPr>
          <w:rFonts w:hint="eastAsia"/>
        </w:rPr>
        <w:t>及</w:t>
      </w:r>
      <w:r w:rsidRPr="00CF19FE">
        <w:t>A8</w:t>
      </w:r>
      <w:r w:rsidRPr="00CF19FE">
        <w:rPr>
          <w:rFonts w:hint="eastAsia"/>
        </w:rPr>
        <w:t>比例為</w:t>
      </w:r>
      <w:r w:rsidRPr="00CF19FE">
        <w:t>46%</w:t>
      </w:r>
      <w:r w:rsidRPr="00CF19FE">
        <w:rPr>
          <w:rFonts w:hint="eastAsia"/>
        </w:rPr>
        <w:t>：</w:t>
      </w:r>
      <w:r w:rsidRPr="00CF19FE">
        <w:t>42%</w:t>
      </w:r>
      <w:r w:rsidRPr="00CF19FE">
        <w:rPr>
          <w:rFonts w:hint="eastAsia"/>
        </w:rPr>
        <w:t>：</w:t>
      </w:r>
      <w:r w:rsidRPr="00CF19FE">
        <w:t>12%</w:t>
      </w:r>
      <w:r w:rsidRPr="00CF19FE">
        <w:rPr>
          <w:rFonts w:hint="eastAsia"/>
        </w:rPr>
        <w:t>，本</w:t>
      </w:r>
      <w:proofErr w:type="gramStart"/>
      <w:r w:rsidRPr="00CF19FE">
        <w:rPr>
          <w:rFonts w:hint="eastAsia"/>
        </w:rPr>
        <w:t>週</w:t>
      </w:r>
      <w:proofErr w:type="gramEnd"/>
      <w:r w:rsidRPr="00CF19FE">
        <w:rPr>
          <w:rFonts w:hint="eastAsia"/>
        </w:rPr>
        <w:t>所賣出之</w:t>
      </w:r>
      <w:proofErr w:type="gramStart"/>
      <w:r w:rsidRPr="00CF19FE">
        <w:rPr>
          <w:rFonts w:hint="eastAsia"/>
        </w:rPr>
        <w:t>腎藥蘭</w:t>
      </w:r>
      <w:proofErr w:type="gramEnd"/>
      <w:r w:rsidRPr="00CF19FE">
        <w:rPr>
          <w:rFonts w:hint="eastAsia"/>
        </w:rPr>
        <w:t>品質</w:t>
      </w:r>
      <w:r w:rsidRPr="00CF19FE">
        <w:t>A6</w:t>
      </w:r>
      <w:r w:rsidRPr="00CF19FE">
        <w:rPr>
          <w:rFonts w:hint="eastAsia"/>
        </w:rPr>
        <w:t>、</w:t>
      </w:r>
      <w:r w:rsidRPr="00CF19FE">
        <w:t>A7</w:t>
      </w:r>
      <w:r w:rsidRPr="00CF19FE">
        <w:rPr>
          <w:rFonts w:hint="eastAsia"/>
        </w:rPr>
        <w:t>及</w:t>
      </w:r>
      <w:r w:rsidRPr="00CF19FE">
        <w:t>A8</w:t>
      </w:r>
      <w:r w:rsidRPr="00CF19FE">
        <w:rPr>
          <w:rFonts w:hint="eastAsia"/>
        </w:rPr>
        <w:t>比例為</w:t>
      </w:r>
      <w:r w:rsidRPr="00CF19FE">
        <w:t>40%</w:t>
      </w:r>
      <w:r w:rsidRPr="00CF19FE">
        <w:rPr>
          <w:rFonts w:hint="eastAsia"/>
        </w:rPr>
        <w:t>：</w:t>
      </w:r>
      <w:r w:rsidRPr="00CF19FE">
        <w:t>34%</w:t>
      </w:r>
      <w:r w:rsidRPr="00CF19FE">
        <w:rPr>
          <w:rFonts w:hint="eastAsia"/>
        </w:rPr>
        <w:t>：</w:t>
      </w:r>
      <w:r w:rsidRPr="00CF19FE">
        <w:t>26%</w:t>
      </w:r>
      <w:r w:rsidRPr="00CF19FE">
        <w:rPr>
          <w:rFonts w:hint="eastAsia"/>
        </w:rPr>
        <w:t>，</w:t>
      </w:r>
      <w:r w:rsidRPr="00CF19FE">
        <w:t>A8</w:t>
      </w:r>
      <w:r w:rsidRPr="00CF19FE">
        <w:rPr>
          <w:rFonts w:hint="eastAsia"/>
        </w:rPr>
        <w:t>等級之</w:t>
      </w:r>
      <w:proofErr w:type="gramStart"/>
      <w:r w:rsidRPr="00CF19FE">
        <w:rPr>
          <w:rFonts w:hint="eastAsia"/>
        </w:rPr>
        <w:t>腎藥蘭</w:t>
      </w:r>
      <w:proofErr w:type="gramEnd"/>
      <w:r w:rsidRPr="00CF19FE">
        <w:rPr>
          <w:rFonts w:hint="eastAsia"/>
        </w:rPr>
        <w:t>明顯提升，透過聯合機率方式比較之間差異時間內溫度及濕度變化，得出結果如</w:t>
      </w:r>
      <w:r>
        <w:fldChar w:fldCharType="begin"/>
      </w:r>
      <w:r>
        <w:instrText xml:space="preserve"> </w:instrText>
      </w:r>
      <w:r>
        <w:rPr>
          <w:rFonts w:hint="eastAsia"/>
        </w:rPr>
        <w:instrText>REF _Ref484262801 \h</w:instrText>
      </w:r>
      <w:r>
        <w:instrText xml:space="preserve"> </w:instrText>
      </w:r>
      <w:r>
        <w:fldChar w:fldCharType="separate"/>
      </w:r>
      <w:r w:rsidR="00AB3D39">
        <w:rPr>
          <w:bCs/>
        </w:rPr>
        <w:br w:type="page"/>
      </w:r>
    </w:p>
    <w:p w:rsidR="009A28F3" w:rsidRDefault="00AB3D39" w:rsidP="00192C29">
      <w:pPr>
        <w:ind w:leftChars="400" w:left="960" w:firstLine="480"/>
        <w:rPr>
          <w:rFonts w:hint="eastAsia"/>
        </w:rPr>
      </w:pPr>
      <w:r w:rsidRPr="00CD4B28">
        <w:rPr>
          <w:rFonts w:hint="eastAsia"/>
        </w:rPr>
        <w:lastRenderedPageBreak/>
        <w:t>表</w:t>
      </w:r>
      <w:r w:rsidRPr="00CD4B28">
        <w:rPr>
          <w:rFonts w:hint="eastAsia"/>
        </w:rPr>
        <w:t xml:space="preserve"> </w:t>
      </w:r>
      <w:r>
        <w:rPr>
          <w:noProof/>
        </w:rPr>
        <w:t>5</w:t>
      </w:r>
      <w:r>
        <w:noBreakHyphen/>
      </w:r>
      <w:r>
        <w:rPr>
          <w:noProof/>
        </w:rPr>
        <w:t>3</w:t>
      </w:r>
      <w:r w:rsidRPr="00CD4B28">
        <w:rPr>
          <w:rFonts w:hint="eastAsia"/>
        </w:rPr>
        <w:t>、聯合機率應用方式</w:t>
      </w:r>
      <w:r w:rsidR="009A28F3">
        <w:fldChar w:fldCharType="end"/>
      </w:r>
      <w:r w:rsidR="009A28F3">
        <w:fldChar w:fldCharType="begin"/>
      </w:r>
      <w:r w:rsidR="009A28F3">
        <w:instrText xml:space="preserve"> REF _Ref484262803 \h </w:instrText>
      </w:r>
      <w:r w:rsidR="009A28F3">
        <w:fldChar w:fldCharType="separate"/>
      </w:r>
      <w:r w:rsidRPr="00CD4B28">
        <w:rPr>
          <w:rFonts w:hint="eastAsia"/>
        </w:rPr>
        <w:t>表</w:t>
      </w:r>
      <w:r w:rsidRPr="00CD4B28">
        <w:rPr>
          <w:rFonts w:hint="eastAsia"/>
        </w:rPr>
        <w:t xml:space="preserve"> </w:t>
      </w:r>
      <w:r>
        <w:rPr>
          <w:noProof/>
        </w:rPr>
        <w:t>5</w:t>
      </w:r>
      <w:r>
        <w:noBreakHyphen/>
      </w:r>
      <w:r>
        <w:rPr>
          <w:noProof/>
        </w:rPr>
        <w:t>4</w:t>
      </w:r>
      <w:r w:rsidRPr="00CD4B28">
        <w:rPr>
          <w:rFonts w:hint="eastAsia"/>
        </w:rPr>
        <w:t>、聯合機率表</w:t>
      </w:r>
      <w:r w:rsidR="009A28F3">
        <w:fldChar w:fldCharType="end"/>
      </w:r>
      <w:r w:rsidR="009A28F3" w:rsidRPr="00CF19FE">
        <w:rPr>
          <w:rFonts w:hint="eastAsia"/>
        </w:rPr>
        <w:t>，若腎藥蘭生長於本研究所訂定之溫度及濕度範圍內，可以獲得較佳之品質，藉此可以推薦農民生產者適合生長之溫溼度區間。</w:t>
      </w:r>
      <w:bookmarkStart w:id="391" w:name="_Ref484262801"/>
    </w:p>
    <w:p w:rsidR="00192C29" w:rsidRPr="00192C29" w:rsidRDefault="00192C29" w:rsidP="00192C29">
      <w:pPr>
        <w:ind w:firstLine="480"/>
      </w:pPr>
    </w:p>
    <w:p w:rsidR="009A28F3" w:rsidRPr="00CD4B28" w:rsidRDefault="009A28F3" w:rsidP="009A28F3">
      <w:pPr>
        <w:pStyle w:val="a4"/>
      </w:pPr>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3</w:t>
      </w:r>
      <w:r>
        <w:fldChar w:fldCharType="end"/>
      </w:r>
      <w:r w:rsidRPr="00CD4B28">
        <w:rPr>
          <w:rFonts w:hint="eastAsia"/>
        </w:rPr>
        <w:t>、聯合機率應用方式</w:t>
      </w:r>
      <w:bookmarkEnd w:id="391"/>
    </w:p>
    <w:tbl>
      <w:tblPr>
        <w:tblStyle w:val="a9"/>
        <w:tblW w:w="5000" w:type="pct"/>
        <w:jc w:val="center"/>
        <w:tblLook w:val="04A0" w:firstRow="1" w:lastRow="0" w:firstColumn="1" w:lastColumn="0" w:noHBand="0" w:noVBand="1"/>
      </w:tblPr>
      <w:tblGrid>
        <w:gridCol w:w="1701"/>
        <w:gridCol w:w="1706"/>
        <w:gridCol w:w="1706"/>
        <w:gridCol w:w="1706"/>
        <w:gridCol w:w="1703"/>
      </w:tblGrid>
      <w:tr w:rsidR="009A28F3" w:rsidTr="002E118D">
        <w:trPr>
          <w:jc w:val="center"/>
        </w:trPr>
        <w:tc>
          <w:tcPr>
            <w:tcW w:w="1998" w:type="pct"/>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樣本數</w:t>
            </w:r>
          </w:p>
        </w:tc>
        <w:tc>
          <w:tcPr>
            <w:tcW w:w="3002" w:type="pct"/>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溫度</w:t>
            </w:r>
          </w:p>
        </w:tc>
      </w:tr>
      <w:tr w:rsidR="009A28F3" w:rsidTr="002E118D">
        <w:trPr>
          <w:jc w:val="center"/>
        </w:trPr>
        <w:tc>
          <w:tcPr>
            <w:tcW w:w="1998" w:type="pct"/>
            <w:gridSpan w:val="2"/>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widowControl/>
              <w:ind w:firstLineChars="0" w:firstLine="0"/>
              <w:rPr>
                <w:b/>
                <w:bCs/>
                <w:color w:val="000000" w:themeColor="text1"/>
                <w:sz w:val="28"/>
                <w:szCs w:val="28"/>
              </w:rPr>
            </w:pPr>
          </w:p>
        </w:tc>
        <w:tc>
          <w:tcPr>
            <w:tcW w:w="10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過高</w:t>
            </w:r>
            <w:r w:rsidRPr="002E118D">
              <w:rPr>
                <w:b/>
                <w:bCs/>
                <w:color w:val="000000" w:themeColor="text1"/>
                <w:sz w:val="28"/>
                <w:szCs w:val="28"/>
              </w:rPr>
              <w:t>A</w:t>
            </w:r>
            <w:r w:rsidRPr="002E118D">
              <w:rPr>
                <w:b/>
                <w:bCs/>
                <w:color w:val="000000" w:themeColor="text1"/>
                <w:sz w:val="28"/>
                <w:szCs w:val="28"/>
                <w:vertAlign w:val="subscript"/>
              </w:rPr>
              <w:t>1</w:t>
            </w:r>
          </w:p>
        </w:tc>
        <w:tc>
          <w:tcPr>
            <w:tcW w:w="10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適中</w:t>
            </w:r>
            <w:r w:rsidRPr="002E118D">
              <w:rPr>
                <w:b/>
                <w:bCs/>
                <w:color w:val="000000" w:themeColor="text1"/>
                <w:sz w:val="28"/>
                <w:szCs w:val="28"/>
              </w:rPr>
              <w:t>A</w:t>
            </w:r>
            <w:r w:rsidRPr="002E118D">
              <w:rPr>
                <w:b/>
                <w:bCs/>
                <w:color w:val="000000" w:themeColor="text1"/>
                <w:sz w:val="28"/>
                <w:szCs w:val="28"/>
                <w:vertAlign w:val="subscript"/>
              </w:rPr>
              <w:t>2</w:t>
            </w:r>
          </w:p>
        </w:tc>
        <w:tc>
          <w:tcPr>
            <w:tcW w:w="10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過低</w:t>
            </w:r>
            <w:r w:rsidRPr="002E118D">
              <w:rPr>
                <w:b/>
                <w:bCs/>
                <w:color w:val="000000" w:themeColor="text1"/>
                <w:sz w:val="28"/>
                <w:szCs w:val="28"/>
              </w:rPr>
              <w:t>A</w:t>
            </w:r>
            <w:r w:rsidRPr="002E118D">
              <w:rPr>
                <w:b/>
                <w:bCs/>
                <w:color w:val="000000" w:themeColor="text1"/>
                <w:sz w:val="28"/>
                <w:szCs w:val="28"/>
                <w:vertAlign w:val="subscript"/>
              </w:rPr>
              <w:t>3</w:t>
            </w:r>
          </w:p>
        </w:tc>
      </w:tr>
      <w:tr w:rsidR="009A28F3" w:rsidTr="002E118D">
        <w:trPr>
          <w:jc w:val="center"/>
        </w:trPr>
        <w:tc>
          <w:tcPr>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濕度</w:t>
            </w:r>
          </w:p>
        </w:tc>
        <w:tc>
          <w:tcPr>
            <w:tcW w:w="10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過高</w:t>
            </w:r>
            <w:r w:rsidRPr="002E118D">
              <w:rPr>
                <w:b/>
                <w:bCs/>
                <w:color w:val="000000" w:themeColor="text1"/>
                <w:sz w:val="28"/>
                <w:szCs w:val="28"/>
              </w:rPr>
              <w:t>A</w:t>
            </w:r>
            <w:r w:rsidRPr="002E118D">
              <w:rPr>
                <w:b/>
                <w:bCs/>
                <w:color w:val="000000" w:themeColor="text1"/>
                <w:sz w:val="28"/>
                <w:szCs w:val="28"/>
                <w:vertAlign w:val="subscript"/>
              </w:rPr>
              <w:t>4</w:t>
            </w:r>
          </w:p>
        </w:tc>
        <w:tc>
          <w:tcPr>
            <w:tcW w:w="1001"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2</w:t>
            </w:r>
          </w:p>
        </w:tc>
        <w:tc>
          <w:tcPr>
            <w:tcW w:w="1001"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57</w:t>
            </w:r>
          </w:p>
        </w:tc>
        <w:tc>
          <w:tcPr>
            <w:tcW w:w="1001"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w:t>
            </w:r>
          </w:p>
        </w:tc>
      </w:tr>
      <w:tr w:rsidR="009A28F3" w:rsidTr="002E118D">
        <w:trPr>
          <w:jc w:val="center"/>
        </w:trPr>
        <w:tc>
          <w:tcPr>
            <w:tcW w:w="998"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widowControl/>
              <w:ind w:firstLineChars="0" w:firstLine="0"/>
              <w:rPr>
                <w:b/>
                <w:bCs/>
                <w:color w:val="000000" w:themeColor="text1"/>
                <w:sz w:val="28"/>
                <w:szCs w:val="28"/>
              </w:rPr>
            </w:pPr>
          </w:p>
        </w:tc>
        <w:tc>
          <w:tcPr>
            <w:tcW w:w="10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適中</w:t>
            </w:r>
            <w:r w:rsidRPr="002E118D">
              <w:rPr>
                <w:b/>
                <w:bCs/>
                <w:color w:val="000000" w:themeColor="text1"/>
                <w:sz w:val="28"/>
                <w:szCs w:val="28"/>
              </w:rPr>
              <w:t>A</w:t>
            </w:r>
            <w:r w:rsidRPr="002E118D">
              <w:rPr>
                <w:b/>
                <w:bCs/>
                <w:color w:val="000000" w:themeColor="text1"/>
                <w:sz w:val="28"/>
                <w:szCs w:val="28"/>
                <w:vertAlign w:val="subscript"/>
              </w:rPr>
              <w:t>5</w:t>
            </w:r>
          </w:p>
        </w:tc>
        <w:tc>
          <w:tcPr>
            <w:tcW w:w="1001"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1</w:t>
            </w:r>
          </w:p>
        </w:tc>
        <w:tc>
          <w:tcPr>
            <w:tcW w:w="1001"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62</w:t>
            </w:r>
          </w:p>
        </w:tc>
        <w:tc>
          <w:tcPr>
            <w:tcW w:w="1001"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w:t>
            </w:r>
          </w:p>
        </w:tc>
      </w:tr>
      <w:tr w:rsidR="009A28F3" w:rsidTr="002E118D">
        <w:trPr>
          <w:jc w:val="center"/>
        </w:trPr>
        <w:tc>
          <w:tcPr>
            <w:tcW w:w="998"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widowControl/>
              <w:ind w:firstLineChars="0" w:firstLine="0"/>
              <w:rPr>
                <w:b/>
                <w:bCs/>
                <w:color w:val="000000" w:themeColor="text1"/>
                <w:sz w:val="28"/>
                <w:szCs w:val="28"/>
              </w:rPr>
            </w:pPr>
          </w:p>
        </w:tc>
        <w:tc>
          <w:tcPr>
            <w:tcW w:w="10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過低</w:t>
            </w:r>
            <w:r w:rsidRPr="002E118D">
              <w:rPr>
                <w:b/>
                <w:bCs/>
                <w:color w:val="000000" w:themeColor="text1"/>
                <w:sz w:val="28"/>
                <w:szCs w:val="28"/>
              </w:rPr>
              <w:t>A</w:t>
            </w:r>
            <w:r w:rsidRPr="002E118D">
              <w:rPr>
                <w:b/>
                <w:bCs/>
                <w:color w:val="000000" w:themeColor="text1"/>
                <w:sz w:val="28"/>
                <w:szCs w:val="28"/>
                <w:vertAlign w:val="subscript"/>
              </w:rPr>
              <w:t>6</w:t>
            </w:r>
          </w:p>
        </w:tc>
        <w:tc>
          <w:tcPr>
            <w:tcW w:w="1001"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5</w:t>
            </w:r>
          </w:p>
        </w:tc>
        <w:tc>
          <w:tcPr>
            <w:tcW w:w="1001"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17</w:t>
            </w:r>
          </w:p>
        </w:tc>
        <w:tc>
          <w:tcPr>
            <w:tcW w:w="1001"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w:t>
            </w:r>
          </w:p>
        </w:tc>
      </w:tr>
    </w:tbl>
    <w:p w:rsidR="009A28F3" w:rsidRPr="00CD4B28" w:rsidRDefault="009A28F3" w:rsidP="009A28F3">
      <w:pPr>
        <w:pStyle w:val="a4"/>
      </w:pPr>
      <w:bookmarkStart w:id="392" w:name="_Ref484262803"/>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4</w:t>
      </w:r>
      <w:r>
        <w:fldChar w:fldCharType="end"/>
      </w:r>
      <w:r w:rsidRPr="00CD4B28">
        <w:rPr>
          <w:rFonts w:hint="eastAsia"/>
        </w:rPr>
        <w:t>、聯合機率表</w:t>
      </w:r>
      <w:bookmarkEnd w:id="392"/>
    </w:p>
    <w:tbl>
      <w:tblPr>
        <w:tblStyle w:val="a9"/>
        <w:tblW w:w="5000" w:type="pct"/>
        <w:jc w:val="center"/>
        <w:tblLook w:val="04A0" w:firstRow="1" w:lastRow="0" w:firstColumn="1" w:lastColumn="0" w:noHBand="0" w:noVBand="1"/>
      </w:tblPr>
      <w:tblGrid>
        <w:gridCol w:w="1399"/>
        <w:gridCol w:w="1404"/>
        <w:gridCol w:w="1496"/>
        <w:gridCol w:w="1496"/>
        <w:gridCol w:w="1404"/>
        <w:gridCol w:w="1323"/>
      </w:tblGrid>
      <w:tr w:rsidR="009A28F3" w:rsidTr="002E118D">
        <w:trPr>
          <w:jc w:val="center"/>
        </w:trPr>
        <w:tc>
          <w:tcPr>
            <w:tcW w:w="1644" w:type="pct"/>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機率</w:t>
            </w:r>
          </w:p>
        </w:tc>
        <w:tc>
          <w:tcPr>
            <w:tcW w:w="2579" w:type="pct"/>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溫度</w:t>
            </w:r>
          </w:p>
        </w:tc>
        <w:tc>
          <w:tcPr>
            <w:tcW w:w="77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合計</w:t>
            </w:r>
          </w:p>
        </w:tc>
      </w:tr>
      <w:tr w:rsidR="009A28F3" w:rsidTr="002E118D">
        <w:trPr>
          <w:jc w:val="center"/>
        </w:trPr>
        <w:tc>
          <w:tcPr>
            <w:tcW w:w="1644" w:type="pct"/>
            <w:gridSpan w:val="2"/>
            <w:vMerge/>
            <w:tcBorders>
              <w:top w:val="single" w:sz="4" w:space="0" w:color="auto"/>
              <w:left w:val="single" w:sz="4" w:space="0" w:color="auto"/>
              <w:bottom w:val="single" w:sz="4" w:space="0" w:color="auto"/>
              <w:right w:val="single" w:sz="4" w:space="0" w:color="auto"/>
            </w:tcBorders>
            <w:vAlign w:val="center"/>
            <w:hideMark/>
          </w:tcPr>
          <w:p w:rsidR="009A28F3" w:rsidRPr="002E118D" w:rsidRDefault="009A28F3" w:rsidP="000235D9">
            <w:pPr>
              <w:widowControl/>
              <w:ind w:firstLineChars="0" w:firstLine="0"/>
              <w:rPr>
                <w:b/>
                <w:bCs/>
                <w:color w:val="000000" w:themeColor="text1"/>
                <w:sz w:val="28"/>
                <w:szCs w:val="28"/>
              </w:rPr>
            </w:pPr>
          </w:p>
        </w:tc>
        <w:tc>
          <w:tcPr>
            <w:tcW w:w="8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過高</w:t>
            </w:r>
            <w:r w:rsidRPr="002E118D">
              <w:rPr>
                <w:b/>
                <w:bCs/>
                <w:color w:val="000000" w:themeColor="text1"/>
                <w:sz w:val="28"/>
                <w:szCs w:val="28"/>
              </w:rPr>
              <w:t>A</w:t>
            </w:r>
            <w:r w:rsidRPr="002E118D">
              <w:rPr>
                <w:b/>
                <w:bCs/>
                <w:color w:val="000000" w:themeColor="text1"/>
                <w:sz w:val="28"/>
                <w:szCs w:val="28"/>
                <w:vertAlign w:val="subscript"/>
              </w:rPr>
              <w:t>1</w:t>
            </w:r>
          </w:p>
        </w:tc>
        <w:tc>
          <w:tcPr>
            <w:tcW w:w="8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適中</w:t>
            </w:r>
            <w:r w:rsidRPr="002E118D">
              <w:rPr>
                <w:b/>
                <w:bCs/>
                <w:color w:val="000000" w:themeColor="text1"/>
                <w:sz w:val="28"/>
                <w:szCs w:val="28"/>
              </w:rPr>
              <w:t>A</w:t>
            </w:r>
            <w:r w:rsidRPr="002E118D">
              <w:rPr>
                <w:b/>
                <w:bCs/>
                <w:color w:val="000000" w:themeColor="text1"/>
                <w:sz w:val="28"/>
                <w:szCs w:val="28"/>
                <w:vertAlign w:val="subscript"/>
              </w:rPr>
              <w:t>2</w:t>
            </w:r>
          </w:p>
        </w:tc>
        <w:tc>
          <w:tcPr>
            <w:tcW w:w="8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過低</w:t>
            </w:r>
            <w:r w:rsidRPr="002E118D">
              <w:rPr>
                <w:b/>
                <w:bCs/>
                <w:color w:val="000000" w:themeColor="text1"/>
                <w:sz w:val="28"/>
                <w:szCs w:val="28"/>
              </w:rPr>
              <w:t>A</w:t>
            </w:r>
            <w:r w:rsidRPr="002E118D">
              <w:rPr>
                <w:b/>
                <w:bCs/>
                <w:color w:val="000000" w:themeColor="text1"/>
                <w:sz w:val="28"/>
                <w:szCs w:val="28"/>
                <w:vertAlign w:val="subscript"/>
              </w:rPr>
              <w:t>3</w:t>
            </w:r>
          </w:p>
        </w:tc>
        <w:tc>
          <w:tcPr>
            <w:tcW w:w="777" w:type="pct"/>
            <w:vMerge/>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widowControl/>
              <w:ind w:firstLineChars="0" w:firstLine="0"/>
              <w:rPr>
                <w:bCs/>
                <w:color w:val="000000" w:themeColor="text1"/>
                <w:sz w:val="28"/>
                <w:szCs w:val="28"/>
              </w:rPr>
            </w:pPr>
          </w:p>
        </w:tc>
      </w:tr>
      <w:tr w:rsidR="009A28F3" w:rsidTr="002E118D">
        <w:trPr>
          <w:jc w:val="center"/>
        </w:trPr>
        <w:tc>
          <w:tcPr>
            <w:tcW w:w="82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濕度</w:t>
            </w:r>
          </w:p>
        </w:tc>
        <w:tc>
          <w:tcPr>
            <w:tcW w:w="8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過高</w:t>
            </w:r>
            <w:r w:rsidRPr="002E118D">
              <w:rPr>
                <w:b/>
                <w:bCs/>
                <w:color w:val="000000" w:themeColor="text1"/>
                <w:sz w:val="28"/>
                <w:szCs w:val="28"/>
              </w:rPr>
              <w:t>A</w:t>
            </w:r>
            <w:r w:rsidRPr="002E118D">
              <w:rPr>
                <w:b/>
                <w:bCs/>
                <w:color w:val="000000" w:themeColor="text1"/>
                <w:sz w:val="28"/>
                <w:szCs w:val="28"/>
                <w:vertAlign w:val="subscript"/>
              </w:rPr>
              <w:t>4</w:t>
            </w:r>
          </w:p>
        </w:tc>
        <w:tc>
          <w:tcPr>
            <w:tcW w:w="878"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0.014</w:t>
            </w:r>
          </w:p>
        </w:tc>
        <w:tc>
          <w:tcPr>
            <w:tcW w:w="878"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0.4</w:t>
            </w:r>
          </w:p>
        </w:tc>
        <w:tc>
          <w:tcPr>
            <w:tcW w:w="824"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w:t>
            </w:r>
          </w:p>
        </w:tc>
        <w:tc>
          <w:tcPr>
            <w:tcW w:w="777"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0.41</w:t>
            </w:r>
          </w:p>
        </w:tc>
      </w:tr>
      <w:tr w:rsidR="009A28F3" w:rsidTr="002E118D">
        <w:trPr>
          <w:jc w:val="center"/>
        </w:trPr>
        <w:tc>
          <w:tcPr>
            <w:tcW w:w="820"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widowControl/>
              <w:ind w:firstLineChars="0" w:firstLine="0"/>
              <w:rPr>
                <w:b/>
                <w:bCs/>
                <w:color w:val="000000" w:themeColor="text1"/>
                <w:sz w:val="28"/>
                <w:szCs w:val="28"/>
              </w:rPr>
            </w:pPr>
          </w:p>
        </w:tc>
        <w:tc>
          <w:tcPr>
            <w:tcW w:w="8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適中</w:t>
            </w:r>
            <w:r w:rsidRPr="002E118D">
              <w:rPr>
                <w:b/>
                <w:bCs/>
                <w:color w:val="000000" w:themeColor="text1"/>
                <w:sz w:val="28"/>
                <w:szCs w:val="28"/>
              </w:rPr>
              <w:t>A</w:t>
            </w:r>
            <w:r w:rsidRPr="002E118D">
              <w:rPr>
                <w:b/>
                <w:bCs/>
                <w:color w:val="000000" w:themeColor="text1"/>
                <w:sz w:val="28"/>
                <w:szCs w:val="28"/>
                <w:vertAlign w:val="subscript"/>
              </w:rPr>
              <w:t>5</w:t>
            </w:r>
          </w:p>
        </w:tc>
        <w:tc>
          <w:tcPr>
            <w:tcW w:w="878"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0.007</w:t>
            </w:r>
          </w:p>
        </w:tc>
        <w:tc>
          <w:tcPr>
            <w:tcW w:w="878"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0.431</w:t>
            </w:r>
          </w:p>
        </w:tc>
        <w:tc>
          <w:tcPr>
            <w:tcW w:w="824"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w:t>
            </w:r>
          </w:p>
        </w:tc>
        <w:tc>
          <w:tcPr>
            <w:tcW w:w="777"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0.44</w:t>
            </w:r>
          </w:p>
        </w:tc>
      </w:tr>
      <w:tr w:rsidR="009A28F3" w:rsidTr="002E118D">
        <w:trPr>
          <w:jc w:val="center"/>
        </w:trPr>
        <w:tc>
          <w:tcPr>
            <w:tcW w:w="820"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widowControl/>
              <w:ind w:firstLineChars="0" w:firstLine="0"/>
              <w:rPr>
                <w:b/>
                <w:bCs/>
                <w:color w:val="000000" w:themeColor="text1"/>
                <w:sz w:val="28"/>
                <w:szCs w:val="28"/>
              </w:rPr>
            </w:pPr>
          </w:p>
        </w:tc>
        <w:tc>
          <w:tcPr>
            <w:tcW w:w="8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過低</w:t>
            </w:r>
            <w:r w:rsidRPr="002E118D">
              <w:rPr>
                <w:b/>
                <w:bCs/>
                <w:color w:val="000000" w:themeColor="text1"/>
                <w:sz w:val="28"/>
                <w:szCs w:val="28"/>
              </w:rPr>
              <w:t>A</w:t>
            </w:r>
            <w:r w:rsidRPr="002E118D">
              <w:rPr>
                <w:b/>
                <w:bCs/>
                <w:color w:val="000000" w:themeColor="text1"/>
                <w:sz w:val="28"/>
                <w:szCs w:val="28"/>
                <w:vertAlign w:val="subscript"/>
              </w:rPr>
              <w:t>6</w:t>
            </w:r>
          </w:p>
        </w:tc>
        <w:tc>
          <w:tcPr>
            <w:tcW w:w="878"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0.035</w:t>
            </w:r>
          </w:p>
        </w:tc>
        <w:tc>
          <w:tcPr>
            <w:tcW w:w="878"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0.118</w:t>
            </w:r>
          </w:p>
        </w:tc>
        <w:tc>
          <w:tcPr>
            <w:tcW w:w="824"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w:t>
            </w:r>
          </w:p>
        </w:tc>
        <w:tc>
          <w:tcPr>
            <w:tcW w:w="777"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0.15</w:t>
            </w:r>
          </w:p>
        </w:tc>
      </w:tr>
      <w:tr w:rsidR="009A28F3" w:rsidTr="002E118D">
        <w:trPr>
          <w:jc w:val="center"/>
        </w:trPr>
        <w:tc>
          <w:tcPr>
            <w:tcW w:w="1644"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A28F3" w:rsidRPr="002E118D" w:rsidRDefault="009A28F3" w:rsidP="000235D9">
            <w:pPr>
              <w:ind w:firstLineChars="0" w:firstLine="0"/>
              <w:jc w:val="center"/>
              <w:rPr>
                <w:b/>
                <w:bCs/>
                <w:color w:val="000000" w:themeColor="text1"/>
                <w:sz w:val="28"/>
                <w:szCs w:val="28"/>
              </w:rPr>
            </w:pPr>
            <w:r w:rsidRPr="002E118D">
              <w:rPr>
                <w:rFonts w:hint="eastAsia"/>
                <w:b/>
                <w:bCs/>
                <w:color w:val="000000" w:themeColor="text1"/>
                <w:sz w:val="28"/>
                <w:szCs w:val="28"/>
              </w:rPr>
              <w:t>合計</w:t>
            </w:r>
          </w:p>
        </w:tc>
        <w:tc>
          <w:tcPr>
            <w:tcW w:w="878"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0.056</w:t>
            </w:r>
          </w:p>
        </w:tc>
        <w:tc>
          <w:tcPr>
            <w:tcW w:w="878"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0.944</w:t>
            </w:r>
          </w:p>
        </w:tc>
        <w:tc>
          <w:tcPr>
            <w:tcW w:w="824"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0</w:t>
            </w:r>
          </w:p>
        </w:tc>
        <w:tc>
          <w:tcPr>
            <w:tcW w:w="777" w:type="pct"/>
            <w:tcBorders>
              <w:top w:val="single" w:sz="4" w:space="0" w:color="auto"/>
              <w:left w:val="single" w:sz="4" w:space="0" w:color="auto"/>
              <w:bottom w:val="single" w:sz="4" w:space="0" w:color="auto"/>
              <w:right w:val="single" w:sz="4" w:space="0" w:color="auto"/>
            </w:tcBorders>
            <w:vAlign w:val="center"/>
            <w:hideMark/>
          </w:tcPr>
          <w:p w:rsidR="009A28F3" w:rsidRDefault="009A28F3" w:rsidP="000235D9">
            <w:pPr>
              <w:ind w:firstLineChars="0" w:firstLine="0"/>
              <w:jc w:val="center"/>
              <w:rPr>
                <w:bCs/>
                <w:color w:val="000000" w:themeColor="text1"/>
                <w:sz w:val="28"/>
                <w:szCs w:val="28"/>
              </w:rPr>
            </w:pPr>
            <w:r>
              <w:rPr>
                <w:bCs/>
                <w:color w:val="000000" w:themeColor="text1"/>
                <w:sz w:val="28"/>
                <w:szCs w:val="28"/>
              </w:rPr>
              <w:t>1</w:t>
            </w:r>
          </w:p>
        </w:tc>
      </w:tr>
    </w:tbl>
    <w:p w:rsidR="009A28F3" w:rsidRPr="00250FA9" w:rsidRDefault="009A28F3" w:rsidP="009A28F3">
      <w:pPr>
        <w:ind w:leftChars="400" w:left="960" w:firstLine="480"/>
        <w:rPr>
          <w:rFonts w:hint="eastAsia"/>
        </w:rPr>
      </w:pPr>
    </w:p>
    <w:p w:rsidR="006E191F" w:rsidRDefault="006E191F" w:rsidP="006E191F">
      <w:pPr>
        <w:pStyle w:val="3"/>
        <w:rPr>
          <w:rFonts w:hint="eastAsia"/>
        </w:rPr>
      </w:pPr>
      <w:bookmarkStart w:id="393" w:name="_Toc483761629"/>
      <w:bookmarkStart w:id="394" w:name="_Toc484864153"/>
      <w:bookmarkStart w:id="395" w:name="_Toc485140136"/>
      <w:r w:rsidRPr="00050313">
        <w:rPr>
          <w:rFonts w:hint="eastAsia"/>
        </w:rPr>
        <w:t>農業服務呈現端系統畫面</w:t>
      </w:r>
      <w:bookmarkEnd w:id="393"/>
      <w:bookmarkEnd w:id="394"/>
      <w:bookmarkEnd w:id="395"/>
    </w:p>
    <w:p w:rsidR="002E118D" w:rsidRPr="002E118D" w:rsidRDefault="002E118D" w:rsidP="002E118D">
      <w:pPr>
        <w:pStyle w:val="a4"/>
      </w:pPr>
      <w:r w:rsidRPr="00162F11">
        <w:rPr>
          <w:rFonts w:hint="eastAsia"/>
        </w:rPr>
        <w:t>主要透過語意網路層處理後，用以</w:t>
      </w:r>
      <w:proofErr w:type="gramStart"/>
      <w:r w:rsidRPr="00162F11">
        <w:rPr>
          <w:rFonts w:hint="eastAsia"/>
        </w:rPr>
        <w:t>記錄腎藥蘭</w:t>
      </w:r>
      <w:proofErr w:type="gramEnd"/>
      <w:r w:rsidRPr="00162F11">
        <w:rPr>
          <w:rFonts w:hint="eastAsia"/>
        </w:rPr>
        <w:t>品質記錄頁面，並將感測器所收取之環境數據與其他領域進行整合推論，並將推論及分析結果呈現。其中包含農業</w:t>
      </w:r>
      <w:r w:rsidRPr="00162F11">
        <w:rPr>
          <w:rFonts w:hint="eastAsia"/>
        </w:rPr>
        <w:lastRenderedPageBreak/>
        <w:t>生產管理服務以及農業知識管理服務兩大部分。</w:t>
      </w:r>
      <w:r>
        <w:rPr>
          <w:rFonts w:hint="eastAsia"/>
        </w:rPr>
        <w:t>如</w:t>
      </w:r>
      <w:r>
        <w:fldChar w:fldCharType="begin"/>
      </w:r>
      <w:r>
        <w:instrText xml:space="preserve"> </w:instrText>
      </w:r>
      <w:r>
        <w:rPr>
          <w:rFonts w:hint="eastAsia"/>
        </w:rPr>
        <w:instrText>REF _Ref484287639 \h</w:instrText>
      </w:r>
      <w:r>
        <w:instrText xml:space="preserve"> </w:instrText>
      </w:r>
      <w:r>
        <w:fldChar w:fldCharType="separate"/>
      </w:r>
      <w:r w:rsidR="00AB3D39" w:rsidRPr="002E118D">
        <w:rPr>
          <w:rFonts w:hint="eastAsia"/>
        </w:rPr>
        <w:t>圖</w:t>
      </w:r>
      <w:r w:rsidR="00AB3D39" w:rsidRPr="002E118D">
        <w:rPr>
          <w:rFonts w:hint="eastAsia"/>
        </w:rPr>
        <w:t xml:space="preserve"> </w:t>
      </w:r>
      <w:r w:rsidR="00AB3D39">
        <w:rPr>
          <w:noProof/>
        </w:rPr>
        <w:t>5</w:t>
      </w:r>
      <w:r w:rsidR="00AB3D39" w:rsidRPr="002E118D">
        <w:noBreakHyphen/>
      </w:r>
      <w:r w:rsidR="00AB3D39">
        <w:rPr>
          <w:noProof/>
        </w:rPr>
        <w:t>6</w:t>
      </w:r>
      <w:r>
        <w:fldChar w:fldCharType="end"/>
      </w:r>
      <w:r>
        <w:fldChar w:fldCharType="begin"/>
      </w:r>
      <w:r>
        <w:instrText xml:space="preserve"> REF _Ref484287640 \h </w:instrText>
      </w:r>
      <w:r>
        <w:fldChar w:fldCharType="separate"/>
      </w:r>
      <w:r w:rsidR="00AB3D39" w:rsidRPr="002E118D">
        <w:rPr>
          <w:rFonts w:hint="eastAsia"/>
        </w:rPr>
        <w:t>圖</w:t>
      </w:r>
      <w:r w:rsidR="00AB3D39" w:rsidRPr="002E118D">
        <w:rPr>
          <w:rFonts w:hint="eastAsia"/>
        </w:rPr>
        <w:t xml:space="preserve"> </w:t>
      </w:r>
      <w:r w:rsidR="00AB3D39">
        <w:rPr>
          <w:noProof/>
        </w:rPr>
        <w:t>5</w:t>
      </w:r>
      <w:r w:rsidR="00AB3D39" w:rsidRPr="002E118D">
        <w:noBreakHyphen/>
      </w:r>
      <w:r w:rsidR="00AB3D39">
        <w:rPr>
          <w:noProof/>
        </w:rPr>
        <w:t>7</w:t>
      </w:r>
      <w:r>
        <w:fldChar w:fldCharType="end"/>
      </w:r>
      <w:r>
        <w:fldChar w:fldCharType="begin"/>
      </w:r>
      <w:r>
        <w:instrText xml:space="preserve"> REF _Ref484287642 \h </w:instrText>
      </w:r>
      <w:r>
        <w:fldChar w:fldCharType="separate"/>
      </w:r>
      <w:r w:rsidR="00AB3D39" w:rsidRPr="002E118D">
        <w:rPr>
          <w:rFonts w:hint="eastAsia"/>
        </w:rPr>
        <w:t>圖</w:t>
      </w:r>
      <w:r w:rsidR="00AB3D39" w:rsidRPr="002E118D">
        <w:rPr>
          <w:rFonts w:hint="eastAsia"/>
        </w:rPr>
        <w:t xml:space="preserve"> </w:t>
      </w:r>
      <w:r w:rsidR="00AB3D39">
        <w:rPr>
          <w:noProof/>
        </w:rPr>
        <w:t>5</w:t>
      </w:r>
      <w:r w:rsidR="00AB3D39" w:rsidRPr="002E118D">
        <w:noBreakHyphen/>
      </w:r>
      <w:r w:rsidR="00AB3D39">
        <w:rPr>
          <w:noProof/>
        </w:rPr>
        <w:t>8</w:t>
      </w:r>
      <w:r>
        <w:fldChar w:fldCharType="end"/>
      </w:r>
      <w:r>
        <w:rPr>
          <w:rFonts w:hint="eastAsia"/>
        </w:rPr>
        <w:t>所示。</w:t>
      </w:r>
      <w:r w:rsidRPr="002E118D">
        <w:drawing>
          <wp:inline distT="0" distB="0" distL="0" distR="0" wp14:anchorId="46992A35" wp14:editId="7CF5049F">
            <wp:extent cx="5274310" cy="3870960"/>
            <wp:effectExtent l="0" t="0" r="2540" b="0"/>
            <wp:docPr id="29" name="圖片 29"/>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54"/>
                    <a:stretch>
                      <a:fillRect/>
                    </a:stretch>
                  </pic:blipFill>
                  <pic:spPr>
                    <a:xfrm>
                      <a:off x="0" y="0"/>
                      <a:ext cx="5274310" cy="3870960"/>
                    </a:xfrm>
                    <a:prstGeom prst="rect">
                      <a:avLst/>
                    </a:prstGeom>
                    <a:noFill/>
                    <a:ln>
                      <a:noFill/>
                    </a:ln>
                  </pic:spPr>
                </pic:pic>
              </a:graphicData>
            </a:graphic>
          </wp:inline>
        </w:drawing>
      </w:r>
    </w:p>
    <w:p w:rsidR="002E118D" w:rsidRPr="002E118D" w:rsidRDefault="002E118D" w:rsidP="002E118D">
      <w:pPr>
        <w:pStyle w:val="a4"/>
      </w:pPr>
      <w:bookmarkStart w:id="396" w:name="_Ref484287639"/>
      <w:r w:rsidRPr="002E118D">
        <w:rPr>
          <w:rFonts w:hint="eastAsia"/>
        </w:rPr>
        <w:t>圖</w:t>
      </w:r>
      <w:r w:rsidRPr="002E118D">
        <w:rPr>
          <w:rFonts w:hint="eastAsia"/>
        </w:rPr>
        <w:t xml:space="preserve"> </w:t>
      </w:r>
      <w:r w:rsidRPr="002E118D">
        <w:fldChar w:fldCharType="begin"/>
      </w:r>
      <w:r w:rsidRPr="002E118D">
        <w:instrText xml:space="preserve"> </w:instrText>
      </w:r>
      <w:r w:rsidRPr="002E118D">
        <w:rPr>
          <w:rFonts w:hint="eastAsia"/>
        </w:rPr>
        <w:instrText>STYLEREF 1 \s</w:instrText>
      </w:r>
      <w:r w:rsidRPr="002E118D">
        <w:instrText xml:space="preserve"> </w:instrText>
      </w:r>
      <w:r w:rsidRPr="002E118D">
        <w:fldChar w:fldCharType="separate"/>
      </w:r>
      <w:r w:rsidR="00AB3D39">
        <w:rPr>
          <w:noProof/>
        </w:rPr>
        <w:t>5</w:t>
      </w:r>
      <w:r w:rsidRPr="002E118D">
        <w:fldChar w:fldCharType="end"/>
      </w:r>
      <w:r w:rsidRPr="002E118D">
        <w:noBreakHyphen/>
      </w:r>
      <w:r w:rsidRPr="002E118D">
        <w:fldChar w:fldCharType="begin"/>
      </w:r>
      <w:r w:rsidRPr="002E118D">
        <w:instrText xml:space="preserve"> </w:instrText>
      </w:r>
      <w:r w:rsidRPr="002E118D">
        <w:rPr>
          <w:rFonts w:hint="eastAsia"/>
        </w:rPr>
        <w:instrText xml:space="preserve">SEQ </w:instrText>
      </w:r>
      <w:r w:rsidRPr="002E118D">
        <w:rPr>
          <w:rFonts w:hint="eastAsia"/>
        </w:rPr>
        <w:instrText>圖</w:instrText>
      </w:r>
      <w:r w:rsidRPr="002E118D">
        <w:rPr>
          <w:rFonts w:hint="eastAsia"/>
        </w:rPr>
        <w:instrText xml:space="preserve"> \* ARABIC \s 1</w:instrText>
      </w:r>
      <w:r w:rsidRPr="002E118D">
        <w:instrText xml:space="preserve"> </w:instrText>
      </w:r>
      <w:r w:rsidRPr="002E118D">
        <w:fldChar w:fldCharType="separate"/>
      </w:r>
      <w:r w:rsidR="00AB3D39">
        <w:rPr>
          <w:noProof/>
        </w:rPr>
        <w:t>6</w:t>
      </w:r>
      <w:r w:rsidRPr="002E118D">
        <w:fldChar w:fldCharType="end"/>
      </w:r>
      <w:bookmarkEnd w:id="396"/>
      <w:r w:rsidRPr="002E118D">
        <w:rPr>
          <w:rFonts w:hint="eastAsia"/>
        </w:rPr>
        <w:t>、腎藥蘭環境監控頁面</w:t>
      </w:r>
      <w:r w:rsidRPr="002E118D">
        <w:drawing>
          <wp:inline distT="0" distB="0" distL="0" distR="0" wp14:anchorId="5EBF5201" wp14:editId="6CB9CF25">
            <wp:extent cx="5274310" cy="3423285"/>
            <wp:effectExtent l="0" t="0" r="2540" b="5715"/>
            <wp:docPr id="12" name="圖片 12"/>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a:stretch>
                      <a:fillRect/>
                    </a:stretch>
                  </pic:blipFill>
                  <pic:spPr>
                    <a:xfrm>
                      <a:off x="0" y="0"/>
                      <a:ext cx="5274310" cy="3423285"/>
                    </a:xfrm>
                    <a:prstGeom prst="rect">
                      <a:avLst/>
                    </a:prstGeom>
                  </pic:spPr>
                </pic:pic>
              </a:graphicData>
            </a:graphic>
          </wp:inline>
        </w:drawing>
      </w:r>
    </w:p>
    <w:p w:rsidR="002E118D" w:rsidRPr="002E118D" w:rsidRDefault="002E118D" w:rsidP="002E118D">
      <w:pPr>
        <w:pStyle w:val="a4"/>
      </w:pPr>
      <w:bookmarkStart w:id="397" w:name="_Ref484287640"/>
      <w:r w:rsidRPr="002E118D">
        <w:rPr>
          <w:rFonts w:hint="eastAsia"/>
        </w:rPr>
        <w:t>圖</w:t>
      </w:r>
      <w:r w:rsidRPr="002E118D">
        <w:rPr>
          <w:rFonts w:hint="eastAsia"/>
        </w:rPr>
        <w:t xml:space="preserve"> </w:t>
      </w:r>
      <w:r w:rsidRPr="002E118D">
        <w:fldChar w:fldCharType="begin"/>
      </w:r>
      <w:r w:rsidRPr="002E118D">
        <w:instrText xml:space="preserve"> </w:instrText>
      </w:r>
      <w:r w:rsidRPr="002E118D">
        <w:rPr>
          <w:rFonts w:hint="eastAsia"/>
        </w:rPr>
        <w:instrText>STYLEREF 1 \s</w:instrText>
      </w:r>
      <w:r w:rsidRPr="002E118D">
        <w:instrText xml:space="preserve"> </w:instrText>
      </w:r>
      <w:r w:rsidRPr="002E118D">
        <w:fldChar w:fldCharType="separate"/>
      </w:r>
      <w:r w:rsidR="00AB3D39">
        <w:rPr>
          <w:noProof/>
        </w:rPr>
        <w:t>5</w:t>
      </w:r>
      <w:r w:rsidRPr="002E118D">
        <w:fldChar w:fldCharType="end"/>
      </w:r>
      <w:r w:rsidRPr="002E118D">
        <w:noBreakHyphen/>
      </w:r>
      <w:r w:rsidRPr="002E118D">
        <w:fldChar w:fldCharType="begin"/>
      </w:r>
      <w:r w:rsidRPr="002E118D">
        <w:instrText xml:space="preserve"> </w:instrText>
      </w:r>
      <w:r w:rsidRPr="002E118D">
        <w:rPr>
          <w:rFonts w:hint="eastAsia"/>
        </w:rPr>
        <w:instrText xml:space="preserve">SEQ </w:instrText>
      </w:r>
      <w:r w:rsidRPr="002E118D">
        <w:rPr>
          <w:rFonts w:hint="eastAsia"/>
        </w:rPr>
        <w:instrText>圖</w:instrText>
      </w:r>
      <w:r w:rsidRPr="002E118D">
        <w:rPr>
          <w:rFonts w:hint="eastAsia"/>
        </w:rPr>
        <w:instrText xml:space="preserve"> \* ARABIC \s 1</w:instrText>
      </w:r>
      <w:r w:rsidRPr="002E118D">
        <w:instrText xml:space="preserve"> </w:instrText>
      </w:r>
      <w:r w:rsidRPr="002E118D">
        <w:fldChar w:fldCharType="separate"/>
      </w:r>
      <w:r w:rsidR="00AB3D39">
        <w:rPr>
          <w:noProof/>
        </w:rPr>
        <w:t>7</w:t>
      </w:r>
      <w:r w:rsidRPr="002E118D">
        <w:fldChar w:fldCharType="end"/>
      </w:r>
      <w:bookmarkEnd w:id="397"/>
      <w:r w:rsidRPr="002E118D">
        <w:rPr>
          <w:rFonts w:hint="eastAsia"/>
        </w:rPr>
        <w:t>、腎藥蘭環境監控頁面</w:t>
      </w:r>
      <w:r w:rsidRPr="002E118D">
        <w:lastRenderedPageBreak/>
        <w:drawing>
          <wp:inline distT="0" distB="0" distL="0" distR="0" wp14:anchorId="2F4CB607" wp14:editId="2CF0007D">
            <wp:extent cx="5058410" cy="3241675"/>
            <wp:effectExtent l="0" t="0" r="8890" b="0"/>
            <wp:docPr id="7" name="圖片 7"/>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56"/>
                    <a:stretch>
                      <a:fillRect/>
                    </a:stretch>
                  </pic:blipFill>
                  <pic:spPr>
                    <a:xfrm>
                      <a:off x="0" y="0"/>
                      <a:ext cx="5058410" cy="3241675"/>
                    </a:xfrm>
                    <a:prstGeom prst="rect">
                      <a:avLst/>
                    </a:prstGeom>
                  </pic:spPr>
                </pic:pic>
              </a:graphicData>
            </a:graphic>
          </wp:inline>
        </w:drawing>
      </w:r>
    </w:p>
    <w:p w:rsidR="002E118D" w:rsidRPr="002E118D" w:rsidRDefault="002E118D" w:rsidP="002E118D">
      <w:pPr>
        <w:pStyle w:val="a4"/>
      </w:pPr>
      <w:bookmarkStart w:id="398" w:name="_Ref484287642"/>
      <w:r w:rsidRPr="002E118D">
        <w:rPr>
          <w:rFonts w:hint="eastAsia"/>
        </w:rPr>
        <w:t>圖</w:t>
      </w:r>
      <w:r w:rsidRPr="002E118D">
        <w:rPr>
          <w:rFonts w:hint="eastAsia"/>
        </w:rPr>
        <w:t xml:space="preserve"> </w:t>
      </w:r>
      <w:r w:rsidRPr="002E118D">
        <w:fldChar w:fldCharType="begin"/>
      </w:r>
      <w:r w:rsidRPr="002E118D">
        <w:instrText xml:space="preserve"> </w:instrText>
      </w:r>
      <w:r w:rsidRPr="002E118D">
        <w:rPr>
          <w:rFonts w:hint="eastAsia"/>
        </w:rPr>
        <w:instrText>STYLEREF 1 \s</w:instrText>
      </w:r>
      <w:r w:rsidRPr="002E118D">
        <w:instrText xml:space="preserve"> </w:instrText>
      </w:r>
      <w:r w:rsidRPr="002E118D">
        <w:fldChar w:fldCharType="separate"/>
      </w:r>
      <w:r w:rsidR="00AB3D39">
        <w:rPr>
          <w:noProof/>
        </w:rPr>
        <w:t>5</w:t>
      </w:r>
      <w:r w:rsidRPr="002E118D">
        <w:fldChar w:fldCharType="end"/>
      </w:r>
      <w:r w:rsidRPr="002E118D">
        <w:noBreakHyphen/>
      </w:r>
      <w:r w:rsidRPr="002E118D">
        <w:fldChar w:fldCharType="begin"/>
      </w:r>
      <w:r w:rsidRPr="002E118D">
        <w:instrText xml:space="preserve"> </w:instrText>
      </w:r>
      <w:r w:rsidRPr="002E118D">
        <w:rPr>
          <w:rFonts w:hint="eastAsia"/>
        </w:rPr>
        <w:instrText xml:space="preserve">SEQ </w:instrText>
      </w:r>
      <w:r w:rsidRPr="002E118D">
        <w:rPr>
          <w:rFonts w:hint="eastAsia"/>
        </w:rPr>
        <w:instrText>圖</w:instrText>
      </w:r>
      <w:r w:rsidRPr="002E118D">
        <w:rPr>
          <w:rFonts w:hint="eastAsia"/>
        </w:rPr>
        <w:instrText xml:space="preserve"> \* ARABIC \s 1</w:instrText>
      </w:r>
      <w:r w:rsidRPr="002E118D">
        <w:instrText xml:space="preserve"> </w:instrText>
      </w:r>
      <w:r w:rsidRPr="002E118D">
        <w:fldChar w:fldCharType="separate"/>
      </w:r>
      <w:r w:rsidR="00AB3D39">
        <w:rPr>
          <w:noProof/>
        </w:rPr>
        <w:t>8</w:t>
      </w:r>
      <w:r w:rsidRPr="002E118D">
        <w:fldChar w:fldCharType="end"/>
      </w:r>
      <w:bookmarkEnd w:id="398"/>
      <w:r w:rsidRPr="002E118D">
        <w:rPr>
          <w:rFonts w:hint="eastAsia"/>
        </w:rPr>
        <w:t>、腎藥蘭作物生產知識查詢頁面</w:t>
      </w:r>
    </w:p>
    <w:p w:rsidR="002E118D" w:rsidRPr="002E118D" w:rsidRDefault="002E118D" w:rsidP="002E118D">
      <w:pPr>
        <w:ind w:firstLine="480"/>
        <w:rPr>
          <w:rFonts w:hint="eastAsia"/>
        </w:rPr>
      </w:pPr>
    </w:p>
    <w:p w:rsidR="006E191F" w:rsidRDefault="006E191F" w:rsidP="006E191F">
      <w:pPr>
        <w:pStyle w:val="2"/>
        <w:rPr>
          <w:rFonts w:hint="eastAsia"/>
        </w:rPr>
      </w:pPr>
      <w:bookmarkStart w:id="399" w:name="_Toc484864154"/>
      <w:bookmarkStart w:id="400" w:name="_Toc485140137"/>
      <w:proofErr w:type="gramStart"/>
      <w:r w:rsidRPr="00161558">
        <w:rPr>
          <w:rFonts w:hint="eastAsia"/>
        </w:rPr>
        <w:t>高效能物聯傳輸</w:t>
      </w:r>
      <w:proofErr w:type="gramEnd"/>
      <w:r w:rsidRPr="00161558">
        <w:rPr>
          <w:rFonts w:hint="eastAsia"/>
        </w:rPr>
        <w:t>服務品質系統設計與實作</w:t>
      </w:r>
      <w:r w:rsidRPr="00161558">
        <w:rPr>
          <w:rFonts w:hint="eastAsia"/>
        </w:rPr>
        <w:t>(DIHPISQT)</w:t>
      </w:r>
      <w:bookmarkEnd w:id="399"/>
      <w:bookmarkEnd w:id="400"/>
    </w:p>
    <w:p w:rsidR="006E191F" w:rsidRDefault="006E191F" w:rsidP="006E191F">
      <w:pPr>
        <w:pStyle w:val="3"/>
        <w:rPr>
          <w:rFonts w:hint="eastAsia"/>
        </w:rPr>
      </w:pPr>
      <w:bookmarkStart w:id="401" w:name="_Toc484864155"/>
      <w:bookmarkStart w:id="402" w:name="_Toc485140138"/>
      <w:r w:rsidRPr="00050313">
        <w:rPr>
          <w:rFonts w:hint="eastAsia"/>
        </w:rPr>
        <w:t>效能分析</w:t>
      </w:r>
      <w:bookmarkEnd w:id="401"/>
      <w:bookmarkEnd w:id="402"/>
    </w:p>
    <w:p w:rsidR="002E118D" w:rsidRPr="002E118D" w:rsidRDefault="002E118D" w:rsidP="002E118D">
      <w:pPr>
        <w:ind w:firstLine="480"/>
        <w:rPr>
          <w:rFonts w:hint="eastAsia"/>
        </w:rPr>
      </w:pPr>
      <w:r w:rsidRPr="001E7804">
        <w:rPr>
          <w:rFonts w:hint="eastAsia"/>
        </w:rPr>
        <w:t>為了能有效顯示本論文所設計之架構優點，此章節將針對本論文設計之：</w:t>
      </w:r>
      <w:r w:rsidRPr="001E7804">
        <w:rPr>
          <w:rFonts w:hint="eastAsia"/>
        </w:rPr>
        <w:t>(1)</w:t>
      </w:r>
      <w:r>
        <w:rPr>
          <w:rFonts w:hint="eastAsia"/>
        </w:rPr>
        <w:t xml:space="preserve"> </w:t>
      </w:r>
      <w:r>
        <w:rPr>
          <w:rFonts w:hint="eastAsia"/>
        </w:rPr>
        <w:t>動態電力調適機制：所改良的感測器電力生命週期</w:t>
      </w:r>
      <w:r w:rsidRPr="001E7804">
        <w:t>中的</w:t>
      </w:r>
      <w:r w:rsidRPr="001E7804">
        <w:rPr>
          <w:rFonts w:hint="eastAsia"/>
        </w:rPr>
        <w:t>原始</w:t>
      </w:r>
      <w:r w:rsidRPr="001E7804">
        <w:t>方法</w:t>
      </w:r>
      <w:r w:rsidRPr="001E7804">
        <w:rPr>
          <w:rFonts w:hint="eastAsia"/>
        </w:rPr>
        <w:t>、以及固定週期</w:t>
      </w:r>
      <w:r w:rsidRPr="001E7804">
        <w:rPr>
          <w:rFonts w:hint="eastAsia"/>
        </w:rPr>
        <w:t>30</w:t>
      </w:r>
      <w:r w:rsidRPr="001E7804">
        <w:rPr>
          <w:rFonts w:hint="eastAsia"/>
        </w:rPr>
        <w:t>分鐘回傳的方法進行比較；</w:t>
      </w:r>
      <w:r w:rsidRPr="001E7804">
        <w:rPr>
          <w:rFonts w:hint="eastAsia"/>
        </w:rPr>
        <w:t>(2)</w:t>
      </w:r>
      <w:r w:rsidRPr="001E7804">
        <w:rPr>
          <w:rFonts w:ascii="新細明體" w:hAnsi="新細明體" w:cs="新細明體" w:hint="eastAsia"/>
        </w:rPr>
        <w:t xml:space="preserve"> </w:t>
      </w:r>
      <w:r w:rsidRPr="001E7804">
        <w:rPr>
          <w:rFonts w:hint="eastAsia"/>
        </w:rPr>
        <w:t>基於</w:t>
      </w:r>
      <w:r w:rsidRPr="001E7804">
        <w:t>oneM2M</w:t>
      </w:r>
      <w:r w:rsidRPr="001E7804">
        <w:rPr>
          <w:rFonts w:hint="eastAsia"/>
        </w:rPr>
        <w:t>標準之</w:t>
      </w:r>
      <w:r w:rsidRPr="001E7804">
        <w:t>IoT</w:t>
      </w:r>
      <w:r w:rsidRPr="001E7804">
        <w:rPr>
          <w:rFonts w:hint="eastAsia"/>
        </w:rPr>
        <w:t>傳輸協定管理機：</w:t>
      </w:r>
      <w:r w:rsidRPr="001E7804">
        <w:rPr>
          <w:rFonts w:hint="eastAsia"/>
        </w:rPr>
        <w:t>oneM2M</w:t>
      </w:r>
      <w:r w:rsidRPr="001E7804">
        <w:rPr>
          <w:rFonts w:hint="eastAsia"/>
        </w:rPr>
        <w:t>標準中所規範的</w:t>
      </w:r>
      <w:r w:rsidRPr="001E7804">
        <w:rPr>
          <w:rFonts w:hint="eastAsia"/>
        </w:rPr>
        <w:t>MQTT</w:t>
      </w:r>
      <w:r w:rsidRPr="001E7804">
        <w:rPr>
          <w:rFonts w:hint="eastAsia"/>
        </w:rPr>
        <w:t>、</w:t>
      </w:r>
      <w:r w:rsidRPr="001E7804">
        <w:rPr>
          <w:rFonts w:hint="eastAsia"/>
        </w:rPr>
        <w:t>COAP</w:t>
      </w:r>
      <w:r w:rsidRPr="001E7804">
        <w:rPr>
          <w:rFonts w:hint="eastAsia"/>
        </w:rPr>
        <w:t>、</w:t>
      </w:r>
      <w:r w:rsidRPr="001E7804">
        <w:rPr>
          <w:rFonts w:hint="eastAsia"/>
        </w:rPr>
        <w:t>HTTP</w:t>
      </w:r>
      <w:r w:rsidRPr="001E7804">
        <w:rPr>
          <w:rFonts w:hint="eastAsia"/>
        </w:rPr>
        <w:t>在網路環境為</w:t>
      </w:r>
      <w:r w:rsidRPr="001E7804">
        <w:rPr>
          <w:rFonts w:hint="eastAsia"/>
        </w:rPr>
        <w:t>Local</w:t>
      </w:r>
      <w:r w:rsidRPr="001E7804">
        <w:rPr>
          <w:rFonts w:hint="eastAsia"/>
        </w:rPr>
        <w:t>、</w:t>
      </w:r>
      <w:r w:rsidRPr="001E7804">
        <w:rPr>
          <w:color w:val="000000"/>
        </w:rPr>
        <w:t>Intranet</w:t>
      </w:r>
      <w:r w:rsidRPr="001E7804">
        <w:rPr>
          <w:rFonts w:hint="eastAsia"/>
        </w:rPr>
        <w:t>、</w:t>
      </w:r>
      <w:r w:rsidRPr="001E7804">
        <w:rPr>
          <w:rFonts w:hint="eastAsia"/>
        </w:rPr>
        <w:t>Internet</w:t>
      </w:r>
      <w:r w:rsidRPr="001E7804">
        <w:rPr>
          <w:rFonts w:hint="eastAsia"/>
        </w:rPr>
        <w:t>的服務往返時間效能比較；</w:t>
      </w:r>
      <w:r w:rsidRPr="001E7804">
        <w:rPr>
          <w:rFonts w:hint="eastAsia"/>
        </w:rPr>
        <w:t>(3)</w:t>
      </w:r>
      <w:r>
        <w:rPr>
          <w:rFonts w:hint="eastAsia"/>
        </w:rPr>
        <w:t xml:space="preserve"> </w:t>
      </w:r>
      <w:r w:rsidRPr="001E7804">
        <w:rPr>
          <w:rFonts w:hint="eastAsia"/>
        </w:rPr>
        <w:t>避免</w:t>
      </w:r>
      <w:r>
        <w:rPr>
          <w:rFonts w:hint="eastAsia"/>
        </w:rPr>
        <w:t>重覆</w:t>
      </w:r>
      <w:r w:rsidRPr="001E7804">
        <w:rPr>
          <w:rFonts w:hint="eastAsia"/>
        </w:rPr>
        <w:t>傳送控制機制：</w:t>
      </w:r>
      <w:r>
        <w:rPr>
          <w:rFonts w:hint="eastAsia"/>
        </w:rPr>
        <w:t>比較分析使用者在多次要求服務時，所能有效避免的網路</w:t>
      </w:r>
      <w:proofErr w:type="gramStart"/>
      <w:r>
        <w:rPr>
          <w:rFonts w:hint="eastAsia"/>
        </w:rPr>
        <w:t>封包量</w:t>
      </w:r>
      <w:proofErr w:type="gramEnd"/>
      <w:r w:rsidRPr="001E7804">
        <w:rPr>
          <w:rFonts w:hint="eastAsia"/>
        </w:rPr>
        <w:t>。</w:t>
      </w:r>
    </w:p>
    <w:p w:rsidR="006E191F" w:rsidRDefault="006E191F" w:rsidP="006E191F">
      <w:pPr>
        <w:pStyle w:val="3"/>
        <w:rPr>
          <w:rFonts w:hint="eastAsia"/>
        </w:rPr>
      </w:pPr>
      <w:bookmarkStart w:id="403" w:name="_Toc484864156"/>
      <w:bookmarkStart w:id="404" w:name="_Toc485140139"/>
      <w:proofErr w:type="gramStart"/>
      <w:r w:rsidRPr="00050313">
        <w:rPr>
          <w:rFonts w:hint="eastAsia"/>
        </w:rPr>
        <w:t>感</w:t>
      </w:r>
      <w:proofErr w:type="gramEnd"/>
      <w:r w:rsidRPr="00050313">
        <w:rPr>
          <w:rFonts w:hint="eastAsia"/>
        </w:rPr>
        <w:t>測器電力生命週期</w:t>
      </w:r>
      <w:bookmarkEnd w:id="403"/>
      <w:bookmarkEnd w:id="404"/>
    </w:p>
    <w:p w:rsidR="002E118D" w:rsidRDefault="002E118D" w:rsidP="002E118D">
      <w:pPr>
        <w:ind w:firstLine="480"/>
        <w:rPr>
          <w:rFonts w:hint="eastAsia"/>
          <w:bCs/>
          <w:iCs/>
          <w:szCs w:val="28"/>
        </w:rPr>
      </w:pPr>
      <w:r w:rsidRPr="001E7804">
        <w:rPr>
          <w:szCs w:val="28"/>
        </w:rPr>
        <w:t>此部分將透過以</w:t>
      </w:r>
      <w:r w:rsidRPr="001E7804">
        <w:rPr>
          <w:szCs w:val="28"/>
        </w:rPr>
        <w:t>OMNeT++</w:t>
      </w:r>
      <w:r w:rsidRPr="001E7804">
        <w:rPr>
          <w:szCs w:val="28"/>
        </w:rPr>
        <w:t>所建置的感測器電力模擬程式進行效能比較分析。下表</w:t>
      </w:r>
      <w:r>
        <w:rPr>
          <w:szCs w:val="28"/>
        </w:rPr>
        <w:fldChar w:fldCharType="begin"/>
      </w:r>
      <w:r>
        <w:rPr>
          <w:szCs w:val="28"/>
        </w:rPr>
        <w:instrText xml:space="preserve"> REF _Ref484290552 \h </w:instrText>
      </w:r>
      <w:r>
        <w:rPr>
          <w:szCs w:val="28"/>
        </w:rPr>
      </w:r>
      <w:r>
        <w:rPr>
          <w:szCs w:val="28"/>
        </w:rPr>
        <w:fldChar w:fldCharType="separate"/>
      </w:r>
      <w:r w:rsidR="00AB3D39" w:rsidRPr="00CD4B28">
        <w:t>表</w:t>
      </w:r>
      <w:r w:rsidR="00AB3D39" w:rsidRPr="00CD4B28">
        <w:t xml:space="preserve"> </w:t>
      </w:r>
      <w:r w:rsidR="00AB3D39">
        <w:rPr>
          <w:noProof/>
        </w:rPr>
        <w:t>5</w:t>
      </w:r>
      <w:r w:rsidR="00AB3D39">
        <w:noBreakHyphen/>
      </w:r>
      <w:r w:rsidR="00AB3D39">
        <w:rPr>
          <w:noProof/>
        </w:rPr>
        <w:t>5</w:t>
      </w:r>
      <w:r>
        <w:rPr>
          <w:szCs w:val="28"/>
        </w:rPr>
        <w:fldChar w:fldCharType="end"/>
      </w:r>
      <w:r w:rsidRPr="001E7804">
        <w:rPr>
          <w:szCs w:val="28"/>
        </w:rPr>
        <w:t>、</w:t>
      </w:r>
      <w:r>
        <w:rPr>
          <w:szCs w:val="28"/>
        </w:rPr>
        <w:fldChar w:fldCharType="begin"/>
      </w:r>
      <w:r>
        <w:rPr>
          <w:szCs w:val="28"/>
        </w:rPr>
        <w:instrText xml:space="preserve"> REF _Ref484290566 \h </w:instrText>
      </w:r>
      <w:r>
        <w:rPr>
          <w:szCs w:val="28"/>
        </w:rPr>
      </w:r>
      <w:r>
        <w:rPr>
          <w:szCs w:val="28"/>
        </w:rPr>
        <w:fldChar w:fldCharType="separate"/>
      </w:r>
      <w:r w:rsidR="00AB3D39" w:rsidRPr="00CD4B28">
        <w:t>表</w:t>
      </w:r>
      <w:r w:rsidR="00AB3D39" w:rsidRPr="00CD4B28">
        <w:t xml:space="preserve"> </w:t>
      </w:r>
      <w:r w:rsidR="00AB3D39">
        <w:rPr>
          <w:noProof/>
        </w:rPr>
        <w:t>5</w:t>
      </w:r>
      <w:r w:rsidR="00AB3D39">
        <w:noBreakHyphen/>
      </w:r>
      <w:r w:rsidR="00AB3D39">
        <w:rPr>
          <w:noProof/>
        </w:rPr>
        <w:t>6</w:t>
      </w:r>
      <w:r>
        <w:rPr>
          <w:szCs w:val="28"/>
        </w:rPr>
        <w:fldChar w:fldCharType="end"/>
      </w:r>
      <w:r w:rsidRPr="001E7804">
        <w:rPr>
          <w:szCs w:val="28"/>
        </w:rPr>
        <w:t>為感測器電量模擬參數表，藉此模擬本論文所改良的方法是否比原本文獻中</w:t>
      </w:r>
      <w:r w:rsidRPr="00A117DE">
        <w:rPr>
          <w:rFonts w:hint="eastAsia"/>
          <w:szCs w:val="28"/>
        </w:rPr>
        <w:t>N.Kuar</w:t>
      </w:r>
      <w:r w:rsidRPr="001E7804">
        <w:rPr>
          <w:szCs w:val="28"/>
        </w:rPr>
        <w:t>的方法還能讓感測器的生命週期延長</w:t>
      </w:r>
      <w:r w:rsidRPr="001E7804">
        <w:rPr>
          <w:rFonts w:hint="eastAsia"/>
          <w:szCs w:val="28"/>
        </w:rPr>
        <w:t>。</w:t>
      </w:r>
      <w:r w:rsidRPr="001E7804">
        <w:rPr>
          <w:szCs w:val="28"/>
        </w:rPr>
        <w:t>另外，</w:t>
      </w:r>
      <w:r w:rsidRPr="001E7804">
        <w:rPr>
          <w:rFonts w:hint="eastAsia"/>
          <w:szCs w:val="28"/>
        </w:rPr>
        <w:t>由於本論文的應用情境為</w:t>
      </w:r>
      <w:proofErr w:type="gramStart"/>
      <w:r w:rsidRPr="001E7804">
        <w:rPr>
          <w:rFonts w:hint="eastAsia"/>
          <w:szCs w:val="28"/>
        </w:rPr>
        <w:t>農業物聯網</w:t>
      </w:r>
      <w:proofErr w:type="gramEnd"/>
      <w:r w:rsidRPr="001E7804">
        <w:rPr>
          <w:rFonts w:hint="eastAsia"/>
          <w:szCs w:val="28"/>
        </w:rPr>
        <w:t>環境，在農業的情境中，大部份的感測器不需要</w:t>
      </w:r>
      <w:r w:rsidRPr="001E7804">
        <w:rPr>
          <w:rFonts w:hint="eastAsia"/>
          <w:szCs w:val="28"/>
        </w:rPr>
        <w:lastRenderedPageBreak/>
        <w:t>頻繁的監測數據，因此，此部分</w:t>
      </w:r>
      <w:r w:rsidRPr="001E7804">
        <w:rPr>
          <w:szCs w:val="28"/>
        </w:rPr>
        <w:t>還要與固定</w:t>
      </w:r>
      <w:r w:rsidRPr="001E7804">
        <w:rPr>
          <w:rFonts w:hint="eastAsia"/>
          <w:szCs w:val="28"/>
        </w:rPr>
        <w:t>30</w:t>
      </w:r>
      <w:r w:rsidRPr="001E7804">
        <w:rPr>
          <w:rFonts w:hint="eastAsia"/>
          <w:szCs w:val="28"/>
        </w:rPr>
        <w:t>分中</w:t>
      </w:r>
      <w:r w:rsidRPr="001E7804">
        <w:rPr>
          <w:szCs w:val="28"/>
        </w:rPr>
        <w:t>週期回傳資料的感測器進行電力生命週期</w:t>
      </w:r>
      <w:r w:rsidRPr="001E7804">
        <w:rPr>
          <w:rFonts w:hint="eastAsia"/>
          <w:szCs w:val="28"/>
        </w:rPr>
        <w:t>效能比較</w:t>
      </w:r>
      <w:r w:rsidRPr="001E7804">
        <w:rPr>
          <w:szCs w:val="28"/>
        </w:rPr>
        <w:t>。其中</w:t>
      </w:r>
      <m:oMath>
        <m:r>
          <w:rPr>
            <w:rFonts w:ascii="Cambria Math" w:hAnsi="Cambria Math"/>
            <w:szCs w:val="28"/>
          </w:rPr>
          <m:t>α</m:t>
        </m:r>
      </m:oMath>
      <w:r w:rsidRPr="001E7804">
        <w:rPr>
          <w:bCs/>
          <w:iCs/>
          <w:szCs w:val="28"/>
        </w:rPr>
        <w:t>將固定以</w:t>
      </w:r>
      <w:r w:rsidRPr="001E7804">
        <w:rPr>
          <w:bCs/>
          <w:iCs/>
          <w:szCs w:val="28"/>
        </w:rPr>
        <w:t>0.5</w:t>
      </w:r>
      <w:r w:rsidRPr="001E7804">
        <w:rPr>
          <w:bCs/>
          <w:iCs/>
          <w:szCs w:val="28"/>
        </w:rPr>
        <w:t>的數值進行模擬，</w:t>
      </w:r>
      <m:oMath>
        <m:r>
          <w:rPr>
            <w:rFonts w:ascii="Cambria Math" w:hAnsi="Cambria Math"/>
            <w:szCs w:val="28"/>
          </w:rPr>
          <m:t>∮</m:t>
        </m:r>
      </m:oMath>
      <w:r w:rsidRPr="001E7804">
        <w:rPr>
          <w:bCs/>
          <w:iCs/>
          <w:szCs w:val="28"/>
        </w:rPr>
        <w:t>也會以</w:t>
      </w:r>
      <w:r w:rsidRPr="001E7804">
        <w:rPr>
          <w:bCs/>
          <w:iCs/>
          <w:szCs w:val="28"/>
        </w:rPr>
        <w:t>0.5</w:t>
      </w:r>
      <w:r w:rsidRPr="001E7804">
        <w:rPr>
          <w:bCs/>
          <w:iCs/>
          <w:szCs w:val="28"/>
        </w:rPr>
        <w:t>的值進行模擬。</w:t>
      </w:r>
    </w:p>
    <w:p w:rsidR="002E118D" w:rsidRPr="00CD4B28" w:rsidRDefault="002E118D" w:rsidP="002E118D">
      <w:pPr>
        <w:pStyle w:val="a4"/>
      </w:pPr>
      <w:bookmarkStart w:id="405" w:name="_Ref484290552"/>
      <w:bookmarkStart w:id="406" w:name="_Toc456606832"/>
      <w:r w:rsidRPr="00CD4B28">
        <w:t>表</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sidR="00AB3D39">
        <w:rPr>
          <w:noProof/>
        </w:rPr>
        <w:t>5</w:t>
      </w:r>
      <w:r>
        <w:fldChar w:fldCharType="end"/>
      </w:r>
      <w:bookmarkStart w:id="407" w:name="_Ref484290546"/>
      <w:bookmarkEnd w:id="405"/>
      <w:r w:rsidRPr="00CD4B28">
        <w:t>感測器電量模擬參數表</w:t>
      </w:r>
      <w:r w:rsidRPr="00CD4B28">
        <w:t>(1)</w:t>
      </w:r>
      <w:bookmarkEnd w:id="406"/>
      <w:bookmarkEnd w:id="4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2E118D" w:rsidRPr="002E118D" w:rsidTr="002E118D">
        <w:trPr>
          <w:trHeight w:val="680"/>
          <w:jc w:val="center"/>
        </w:trPr>
        <w:tc>
          <w:tcPr>
            <w:tcW w:w="2500" w:type="pct"/>
            <w:shd w:val="clear" w:color="auto" w:fill="BFBFBF" w:themeFill="background1" w:themeFillShade="BF"/>
            <w:vAlign w:val="center"/>
            <w:hideMark/>
          </w:tcPr>
          <w:p w:rsidR="002E118D" w:rsidRPr="002E118D" w:rsidRDefault="002E118D" w:rsidP="002E118D">
            <w:pPr>
              <w:pStyle w:val="a4"/>
              <w:rPr>
                <w:b/>
              </w:rPr>
            </w:pPr>
            <w:r w:rsidRPr="002E118D">
              <w:rPr>
                <w:b/>
              </w:rPr>
              <w:t>參數</w:t>
            </w:r>
          </w:p>
        </w:tc>
        <w:tc>
          <w:tcPr>
            <w:tcW w:w="2500" w:type="pct"/>
            <w:shd w:val="clear" w:color="auto" w:fill="BFBFBF" w:themeFill="background1" w:themeFillShade="BF"/>
            <w:vAlign w:val="center"/>
            <w:hideMark/>
          </w:tcPr>
          <w:p w:rsidR="002E118D" w:rsidRPr="002E118D" w:rsidRDefault="002E118D" w:rsidP="002E118D">
            <w:pPr>
              <w:pStyle w:val="a4"/>
              <w:rPr>
                <w:b/>
              </w:rPr>
            </w:pPr>
            <w:r w:rsidRPr="002E118D">
              <w:rPr>
                <w:b/>
              </w:rPr>
              <w:t>數值</w:t>
            </w:r>
          </w:p>
        </w:tc>
      </w:tr>
      <w:tr w:rsidR="002E118D" w:rsidRPr="002E118D" w:rsidTr="002E118D">
        <w:trPr>
          <w:jc w:val="center"/>
        </w:trPr>
        <w:tc>
          <w:tcPr>
            <w:tcW w:w="2500" w:type="pct"/>
            <w:vAlign w:val="center"/>
            <w:hideMark/>
          </w:tcPr>
          <w:p w:rsidR="002E118D" w:rsidRPr="002E118D" w:rsidRDefault="002E118D" w:rsidP="002E118D">
            <w:pPr>
              <w:pStyle w:val="a4"/>
            </w:pPr>
            <w:r w:rsidRPr="002E118D">
              <w:t>Working Area</w:t>
            </w:r>
          </w:p>
        </w:tc>
        <w:tc>
          <w:tcPr>
            <w:tcW w:w="2500" w:type="pct"/>
            <w:vAlign w:val="center"/>
            <w:hideMark/>
          </w:tcPr>
          <w:p w:rsidR="002E118D" w:rsidRPr="002E118D" w:rsidRDefault="002E118D" w:rsidP="002E118D">
            <w:pPr>
              <w:pStyle w:val="a4"/>
            </w:pPr>
            <w:r w:rsidRPr="002E118D">
              <w:t>5 m x 5 m</w:t>
            </w:r>
          </w:p>
        </w:tc>
      </w:tr>
      <w:tr w:rsidR="002E118D" w:rsidRPr="002E118D" w:rsidTr="002E118D">
        <w:trPr>
          <w:jc w:val="center"/>
        </w:trPr>
        <w:tc>
          <w:tcPr>
            <w:tcW w:w="2500" w:type="pct"/>
            <w:vAlign w:val="center"/>
            <w:hideMark/>
          </w:tcPr>
          <w:p w:rsidR="002E118D" w:rsidRPr="002E118D" w:rsidRDefault="002E118D" w:rsidP="002E118D">
            <w:pPr>
              <w:pStyle w:val="a4"/>
            </w:pPr>
            <w:r w:rsidRPr="002E118D">
              <w:t>Carrier Frequency</w:t>
            </w:r>
          </w:p>
        </w:tc>
        <w:tc>
          <w:tcPr>
            <w:tcW w:w="2500" w:type="pct"/>
            <w:vAlign w:val="center"/>
            <w:hideMark/>
          </w:tcPr>
          <w:p w:rsidR="002E118D" w:rsidRPr="002E118D" w:rsidRDefault="002E118D" w:rsidP="002E118D">
            <w:pPr>
              <w:pStyle w:val="a4"/>
            </w:pPr>
            <w:r w:rsidRPr="002E118D">
              <w:t>2.412e+9Hz</w:t>
            </w:r>
          </w:p>
        </w:tc>
      </w:tr>
      <w:tr w:rsidR="002E118D" w:rsidRPr="002E118D" w:rsidTr="002E118D">
        <w:trPr>
          <w:jc w:val="center"/>
        </w:trPr>
        <w:tc>
          <w:tcPr>
            <w:tcW w:w="2500" w:type="pct"/>
            <w:vAlign w:val="center"/>
            <w:hideMark/>
          </w:tcPr>
          <w:p w:rsidR="002E118D" w:rsidRPr="002E118D" w:rsidRDefault="002E118D" w:rsidP="002E118D">
            <w:pPr>
              <w:pStyle w:val="a4"/>
            </w:pPr>
            <w:r w:rsidRPr="002E118D">
              <w:t>Battery Voltage</w:t>
            </w:r>
          </w:p>
        </w:tc>
        <w:tc>
          <w:tcPr>
            <w:tcW w:w="2500" w:type="pct"/>
            <w:vAlign w:val="center"/>
            <w:hideMark/>
          </w:tcPr>
          <w:p w:rsidR="002E118D" w:rsidRPr="002E118D" w:rsidRDefault="002E118D" w:rsidP="002E118D">
            <w:pPr>
              <w:pStyle w:val="a4"/>
            </w:pPr>
            <w:r w:rsidRPr="002E118D">
              <w:t>3.3 V</w:t>
            </w:r>
          </w:p>
        </w:tc>
      </w:tr>
      <w:tr w:rsidR="002E118D" w:rsidRPr="002E118D" w:rsidTr="002E118D">
        <w:trPr>
          <w:jc w:val="center"/>
        </w:trPr>
        <w:tc>
          <w:tcPr>
            <w:tcW w:w="2500" w:type="pct"/>
            <w:vAlign w:val="center"/>
            <w:hideMark/>
          </w:tcPr>
          <w:p w:rsidR="002E118D" w:rsidRPr="002E118D" w:rsidRDefault="002E118D" w:rsidP="002E118D">
            <w:pPr>
              <w:pStyle w:val="a4"/>
            </w:pPr>
            <w:r w:rsidRPr="002E118D">
              <w:t>Battery Current</w:t>
            </w:r>
          </w:p>
        </w:tc>
        <w:tc>
          <w:tcPr>
            <w:tcW w:w="2500" w:type="pct"/>
            <w:vAlign w:val="center"/>
            <w:hideMark/>
          </w:tcPr>
          <w:p w:rsidR="002E118D" w:rsidRPr="002E118D" w:rsidRDefault="002E118D" w:rsidP="002E118D">
            <w:pPr>
              <w:pStyle w:val="a4"/>
            </w:pPr>
            <w:r w:rsidRPr="002E118D">
              <w:t>1000 mAh</w:t>
            </w:r>
          </w:p>
        </w:tc>
      </w:tr>
      <w:tr w:rsidR="002E118D" w:rsidRPr="002E118D" w:rsidTr="002E118D">
        <w:trPr>
          <w:jc w:val="center"/>
        </w:trPr>
        <w:tc>
          <w:tcPr>
            <w:tcW w:w="2500" w:type="pct"/>
            <w:vAlign w:val="center"/>
            <w:hideMark/>
          </w:tcPr>
          <w:p w:rsidR="002E118D" w:rsidRPr="002E118D" w:rsidRDefault="002E118D" w:rsidP="002E118D">
            <w:pPr>
              <w:pStyle w:val="a4"/>
            </w:pPr>
            <w:r w:rsidRPr="002E118D">
              <w:t>Sleep Current</w:t>
            </w:r>
          </w:p>
        </w:tc>
        <w:tc>
          <w:tcPr>
            <w:tcW w:w="2500" w:type="pct"/>
            <w:vAlign w:val="center"/>
            <w:hideMark/>
          </w:tcPr>
          <w:p w:rsidR="002E118D" w:rsidRPr="002E118D" w:rsidRDefault="002E118D" w:rsidP="002E118D">
            <w:pPr>
              <w:pStyle w:val="a4"/>
            </w:pPr>
            <w:r w:rsidRPr="002E118D">
              <w:t>2 mA</w:t>
            </w:r>
          </w:p>
        </w:tc>
      </w:tr>
      <w:tr w:rsidR="002E118D" w:rsidRPr="002E118D" w:rsidTr="002E118D">
        <w:trPr>
          <w:trHeight w:val="503"/>
          <w:jc w:val="center"/>
        </w:trPr>
        <w:tc>
          <w:tcPr>
            <w:tcW w:w="2500" w:type="pct"/>
            <w:vAlign w:val="center"/>
            <w:hideMark/>
          </w:tcPr>
          <w:p w:rsidR="002E118D" w:rsidRPr="002E118D" w:rsidRDefault="002E118D" w:rsidP="002E118D">
            <w:pPr>
              <w:pStyle w:val="a4"/>
            </w:pPr>
            <w:r w:rsidRPr="002E118D">
              <w:t>Tx Current</w:t>
            </w:r>
          </w:p>
        </w:tc>
        <w:tc>
          <w:tcPr>
            <w:tcW w:w="2500" w:type="pct"/>
            <w:vAlign w:val="center"/>
            <w:hideMark/>
          </w:tcPr>
          <w:p w:rsidR="002E118D" w:rsidRPr="002E118D" w:rsidRDefault="002E118D" w:rsidP="002E118D">
            <w:pPr>
              <w:pStyle w:val="a4"/>
            </w:pPr>
            <w:r w:rsidRPr="002E118D">
              <w:t>820 mA</w:t>
            </w:r>
          </w:p>
        </w:tc>
      </w:tr>
      <w:tr w:rsidR="002E118D" w:rsidRPr="002E118D" w:rsidTr="002E118D">
        <w:trPr>
          <w:trHeight w:val="217"/>
          <w:jc w:val="center"/>
        </w:trPr>
        <w:tc>
          <w:tcPr>
            <w:tcW w:w="2500" w:type="pct"/>
            <w:vAlign w:val="center"/>
            <w:hideMark/>
          </w:tcPr>
          <w:p w:rsidR="002E118D" w:rsidRPr="002E118D" w:rsidRDefault="002E118D" w:rsidP="002E118D">
            <w:pPr>
              <w:pStyle w:val="a4"/>
            </w:pPr>
            <w:r w:rsidRPr="002E118D">
              <w:t>setupTxCurrent</w:t>
            </w:r>
          </w:p>
        </w:tc>
        <w:tc>
          <w:tcPr>
            <w:tcW w:w="2500" w:type="pct"/>
            <w:vAlign w:val="center"/>
            <w:hideMark/>
          </w:tcPr>
          <w:p w:rsidR="002E118D" w:rsidRPr="002E118D" w:rsidRDefault="002E118D" w:rsidP="002E118D">
            <w:pPr>
              <w:pStyle w:val="a4"/>
            </w:pPr>
            <w:r w:rsidRPr="002E118D">
              <w:t>170 mA</w:t>
            </w:r>
          </w:p>
        </w:tc>
      </w:tr>
    </w:tbl>
    <w:p w:rsidR="002E118D" w:rsidRPr="001E7804" w:rsidRDefault="002E118D" w:rsidP="002E118D">
      <w:pPr>
        <w:overflowPunct w:val="0"/>
        <w:ind w:firstLine="480"/>
        <w:rPr>
          <w:szCs w:val="28"/>
        </w:rPr>
      </w:pPr>
    </w:p>
    <w:p w:rsidR="002E118D" w:rsidRPr="00CD4B28" w:rsidRDefault="002E118D" w:rsidP="002E118D">
      <w:pPr>
        <w:pStyle w:val="a4"/>
      </w:pPr>
      <w:bookmarkStart w:id="408" w:name="_Ref484290566"/>
      <w:bookmarkStart w:id="409" w:name="_Toc456606833"/>
      <w:r w:rsidRPr="00CD4B28">
        <w:t>表</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sidR="00AB3D39">
        <w:rPr>
          <w:noProof/>
        </w:rPr>
        <w:t>6</w:t>
      </w:r>
      <w:r>
        <w:fldChar w:fldCharType="end"/>
      </w:r>
      <w:bookmarkEnd w:id="408"/>
      <w:r w:rsidRPr="00CD4B28">
        <w:t>感測器電量模擬參數表</w:t>
      </w:r>
      <w:r w:rsidRPr="00CD4B28">
        <w:t>(2)</w:t>
      </w:r>
      <w:bookmarkEnd w:id="4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2E118D" w:rsidRPr="002E118D" w:rsidTr="002E118D">
        <w:trPr>
          <w:trHeight w:val="680"/>
          <w:jc w:val="center"/>
        </w:trPr>
        <w:tc>
          <w:tcPr>
            <w:tcW w:w="2500" w:type="pct"/>
            <w:shd w:val="clear" w:color="auto" w:fill="BFBFBF" w:themeFill="background1" w:themeFillShade="BF"/>
            <w:vAlign w:val="center"/>
            <w:hideMark/>
          </w:tcPr>
          <w:p w:rsidR="002E118D" w:rsidRPr="002E118D" w:rsidRDefault="002E118D" w:rsidP="002E118D">
            <w:pPr>
              <w:pStyle w:val="a4"/>
              <w:rPr>
                <w:b/>
              </w:rPr>
            </w:pPr>
            <w:r w:rsidRPr="002E118D">
              <w:rPr>
                <w:b/>
              </w:rPr>
              <w:t>參數</w:t>
            </w:r>
          </w:p>
        </w:tc>
        <w:tc>
          <w:tcPr>
            <w:tcW w:w="2500" w:type="pct"/>
            <w:shd w:val="clear" w:color="auto" w:fill="BFBFBF" w:themeFill="background1" w:themeFillShade="BF"/>
            <w:vAlign w:val="center"/>
            <w:hideMark/>
          </w:tcPr>
          <w:p w:rsidR="002E118D" w:rsidRPr="002E118D" w:rsidRDefault="002E118D" w:rsidP="002E118D">
            <w:pPr>
              <w:pStyle w:val="a4"/>
              <w:rPr>
                <w:b/>
              </w:rPr>
            </w:pPr>
            <w:r w:rsidRPr="002E118D">
              <w:rPr>
                <w:b/>
              </w:rPr>
              <w:t>初始數值</w:t>
            </w:r>
          </w:p>
        </w:tc>
      </w:tr>
      <w:tr w:rsidR="002E118D" w:rsidRPr="002E118D" w:rsidTr="002E118D">
        <w:trPr>
          <w:jc w:val="center"/>
        </w:trPr>
        <w:tc>
          <w:tcPr>
            <w:tcW w:w="2500" w:type="pct"/>
            <w:vAlign w:val="center"/>
            <w:hideMark/>
          </w:tcPr>
          <w:p w:rsidR="002E118D" w:rsidRPr="002E118D" w:rsidRDefault="002E118D" w:rsidP="002E118D">
            <w:pPr>
              <w:pStyle w:val="a4"/>
            </w:pPr>
            <m:oMathPara>
              <m:oMath>
                <m:r>
                  <w:rPr>
                    <w:rFonts w:ascii="Cambria Math" w:hAnsi="Cambria Math"/>
                  </w:rPr>
                  <m:t>α</m:t>
                </m:r>
              </m:oMath>
            </m:oMathPara>
          </w:p>
        </w:tc>
        <w:tc>
          <w:tcPr>
            <w:tcW w:w="2500" w:type="pct"/>
            <w:vAlign w:val="center"/>
            <w:hideMark/>
          </w:tcPr>
          <w:p w:rsidR="002E118D" w:rsidRPr="002E118D" w:rsidRDefault="002E118D" w:rsidP="002E118D">
            <w:pPr>
              <w:pStyle w:val="a4"/>
            </w:pPr>
            <w:r w:rsidRPr="002E118D">
              <w:t>0.5</w:t>
            </w:r>
          </w:p>
        </w:tc>
      </w:tr>
      <w:tr w:rsidR="002E118D" w:rsidRPr="002E118D" w:rsidTr="002E118D">
        <w:trPr>
          <w:jc w:val="center"/>
        </w:trPr>
        <w:tc>
          <w:tcPr>
            <w:tcW w:w="2500" w:type="pct"/>
            <w:vAlign w:val="center"/>
            <w:hideMark/>
          </w:tcPr>
          <w:p w:rsidR="002E118D" w:rsidRPr="002E118D" w:rsidRDefault="002E118D" w:rsidP="002E118D">
            <w:pPr>
              <w:pStyle w:val="a4"/>
            </w:pPr>
            <m:oMathPara>
              <m:oMath>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i</m:t>
                    </m:r>
                  </m:sup>
                </m:sSubSup>
              </m:oMath>
            </m:oMathPara>
          </w:p>
        </w:tc>
        <w:tc>
          <w:tcPr>
            <w:tcW w:w="2500" w:type="pct"/>
            <w:vAlign w:val="center"/>
            <w:hideMark/>
          </w:tcPr>
          <w:p w:rsidR="002E118D" w:rsidRPr="002E118D" w:rsidRDefault="002E118D" w:rsidP="002E118D">
            <w:pPr>
              <w:pStyle w:val="a4"/>
            </w:pPr>
            <w:r w:rsidRPr="002E118D">
              <w:rPr>
                <w:rFonts w:hint="eastAsia"/>
              </w:rPr>
              <w:t>30 min</w:t>
            </w:r>
          </w:p>
        </w:tc>
      </w:tr>
      <w:tr w:rsidR="002E118D" w:rsidRPr="002E118D" w:rsidTr="002E118D">
        <w:trPr>
          <w:jc w:val="center"/>
        </w:trPr>
        <w:tc>
          <w:tcPr>
            <w:tcW w:w="2500" w:type="pct"/>
            <w:vAlign w:val="center"/>
            <w:hideMark/>
          </w:tcPr>
          <w:p w:rsidR="002E118D" w:rsidRPr="002E118D" w:rsidRDefault="002E118D" w:rsidP="002E118D">
            <w:pPr>
              <w:pStyle w:val="a4"/>
            </w:pPr>
            <m:oMathPara>
              <m:oMath>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i</m:t>
                    </m:r>
                  </m:sup>
                </m:sSubSup>
              </m:oMath>
            </m:oMathPara>
          </w:p>
        </w:tc>
        <w:tc>
          <w:tcPr>
            <w:tcW w:w="2500" w:type="pct"/>
            <w:vAlign w:val="center"/>
            <w:hideMark/>
          </w:tcPr>
          <w:p w:rsidR="002E118D" w:rsidRPr="002E118D" w:rsidRDefault="002E118D" w:rsidP="002E118D">
            <w:pPr>
              <w:pStyle w:val="a4"/>
            </w:pPr>
            <w:r w:rsidRPr="002E118D">
              <w:rPr>
                <w:rFonts w:hint="eastAsia"/>
              </w:rPr>
              <w:t>30 min</w:t>
            </w:r>
          </w:p>
        </w:tc>
      </w:tr>
      <w:tr w:rsidR="002E118D" w:rsidRPr="002E118D" w:rsidTr="002E118D">
        <w:trPr>
          <w:jc w:val="center"/>
        </w:trPr>
        <w:tc>
          <w:tcPr>
            <w:tcW w:w="2500" w:type="pct"/>
            <w:vAlign w:val="center"/>
            <w:hideMark/>
          </w:tcPr>
          <w:p w:rsidR="002E118D" w:rsidRPr="002E118D" w:rsidRDefault="002E118D" w:rsidP="002E118D">
            <w:pPr>
              <w:pStyle w:val="a4"/>
            </w:pPr>
            <m:oMathPara>
              <m:oMath>
                <m:r>
                  <m:rPr>
                    <m:sty m:val="p"/>
                  </m:rPr>
                  <w:rPr>
                    <w:rFonts w:ascii="Cambria Math" w:hAnsi="Cambria Math"/>
                  </w:rPr>
                  <m:t>∮</m:t>
                </m:r>
              </m:oMath>
            </m:oMathPara>
          </w:p>
        </w:tc>
        <w:tc>
          <w:tcPr>
            <w:tcW w:w="2500" w:type="pct"/>
            <w:vAlign w:val="center"/>
            <w:hideMark/>
          </w:tcPr>
          <w:p w:rsidR="002E118D" w:rsidRPr="002E118D" w:rsidRDefault="002E118D" w:rsidP="002E118D">
            <w:pPr>
              <w:pStyle w:val="a4"/>
            </w:pPr>
            <w:r w:rsidRPr="002E118D">
              <w:t>0.5</w:t>
            </w:r>
          </w:p>
        </w:tc>
      </w:tr>
      <w:tr w:rsidR="002E118D" w:rsidRPr="002E118D" w:rsidTr="002E118D">
        <w:trPr>
          <w:jc w:val="center"/>
        </w:trPr>
        <w:tc>
          <w:tcPr>
            <w:tcW w:w="2500" w:type="pct"/>
            <w:vAlign w:val="center"/>
            <w:hideMark/>
          </w:tcPr>
          <w:p w:rsidR="002E118D" w:rsidRPr="002E118D" w:rsidRDefault="002E118D" w:rsidP="002E118D">
            <w:pPr>
              <w:pStyle w:val="a4"/>
            </w:pPr>
            <m:oMathPara>
              <m:oMath>
                <m:sSub>
                  <m:sSubPr>
                    <m:ctrlPr>
                      <w:rPr>
                        <w:rFonts w:ascii="Cambria Math" w:hAnsi="Cambria Math"/>
                      </w:rPr>
                    </m:ctrlPr>
                  </m:sSubPr>
                  <m:e>
                    <m:r>
                      <w:rPr>
                        <w:rFonts w:ascii="Cambria Math" w:hAnsi="Cambria Math"/>
                      </w:rPr>
                      <m:t>ξ</m:t>
                    </m:r>
                  </m:e>
                  <m:sub>
                    <m:r>
                      <w:rPr>
                        <w:rFonts w:ascii="Cambria Math" w:hAnsi="Cambria Math"/>
                      </w:rPr>
                      <m:t>i</m:t>
                    </m:r>
                  </m:sub>
                </m:sSub>
              </m:oMath>
            </m:oMathPara>
          </w:p>
        </w:tc>
        <w:tc>
          <w:tcPr>
            <w:tcW w:w="2500" w:type="pct"/>
            <w:vAlign w:val="center"/>
            <w:hideMark/>
          </w:tcPr>
          <w:p w:rsidR="002E118D" w:rsidRPr="002E118D" w:rsidRDefault="002E118D" w:rsidP="002E118D">
            <w:pPr>
              <w:pStyle w:val="a4"/>
            </w:pPr>
            <w:r w:rsidRPr="002E118D">
              <w:t>0.14775(</w:t>
            </w:r>
            <w:r w:rsidRPr="002E118D">
              <w:t>本論文</w:t>
            </w:r>
            <w:r w:rsidRPr="002E118D">
              <w:t>)</w:t>
            </w:r>
          </w:p>
          <w:p w:rsidR="002E118D" w:rsidRPr="002E118D" w:rsidRDefault="002E118D" w:rsidP="002E118D">
            <w:pPr>
              <w:pStyle w:val="a4"/>
            </w:pPr>
            <w:r w:rsidRPr="002E118D">
              <w:t>0.3(</w:t>
            </w:r>
            <w:r w:rsidRPr="002E118D">
              <w:t>文獻</w:t>
            </w:r>
            <w:r w:rsidRPr="002E118D">
              <w:rPr>
                <w:rFonts w:hint="eastAsia"/>
              </w:rPr>
              <w:t>[15]</w:t>
            </w:r>
            <w:r w:rsidRPr="002E118D">
              <w:t>)</w:t>
            </w:r>
          </w:p>
        </w:tc>
      </w:tr>
      <w:tr w:rsidR="002E118D" w:rsidRPr="002E118D" w:rsidTr="002E118D">
        <w:trPr>
          <w:jc w:val="center"/>
        </w:trPr>
        <w:tc>
          <w:tcPr>
            <w:tcW w:w="2500" w:type="pct"/>
            <w:vAlign w:val="center"/>
            <w:hideMark/>
          </w:tcPr>
          <w:p w:rsidR="002E118D" w:rsidRPr="002E118D" w:rsidRDefault="002E118D" w:rsidP="002E118D">
            <w:pPr>
              <w:pStyle w:val="a4"/>
            </w:pPr>
            <m:oMathPara>
              <m:oMath>
                <m:sSub>
                  <m:sSubPr>
                    <m:ctrlPr>
                      <w:rPr>
                        <w:rFonts w:ascii="Cambria Math" w:hAnsi="Cambria Math"/>
                      </w:rPr>
                    </m:ctrlPr>
                  </m:sSubPr>
                  <m:e>
                    <m:r>
                      <w:rPr>
                        <w:rFonts w:ascii="Cambria Math" w:hAnsi="Cambria Math"/>
                      </w:rPr>
                      <m:t>E</m:t>
                    </m:r>
                  </m:e>
                  <m:sub>
                    <m:r>
                      <w:rPr>
                        <w:rFonts w:ascii="Cambria Math" w:hAnsi="Cambria Math"/>
                      </w:rPr>
                      <m:t>i</m:t>
                    </m:r>
                  </m:sub>
                </m:sSub>
              </m:oMath>
            </m:oMathPara>
          </w:p>
        </w:tc>
        <w:tc>
          <w:tcPr>
            <w:tcW w:w="2500" w:type="pct"/>
            <w:vAlign w:val="center"/>
            <w:hideMark/>
          </w:tcPr>
          <w:p w:rsidR="002E118D" w:rsidRPr="002E118D" w:rsidRDefault="002E118D" w:rsidP="002E118D">
            <w:pPr>
              <w:pStyle w:val="a4"/>
            </w:pPr>
            <w:r w:rsidRPr="002E118D">
              <w:t>100%</w:t>
            </w:r>
          </w:p>
        </w:tc>
      </w:tr>
      <w:tr w:rsidR="002E118D" w:rsidRPr="002E118D" w:rsidTr="002E118D">
        <w:trPr>
          <w:trHeight w:val="217"/>
          <w:jc w:val="center"/>
        </w:trPr>
        <w:tc>
          <w:tcPr>
            <w:tcW w:w="2500" w:type="pct"/>
            <w:vAlign w:val="center"/>
            <w:hideMark/>
          </w:tcPr>
          <w:p w:rsidR="002E118D" w:rsidRPr="002E118D" w:rsidRDefault="002E118D" w:rsidP="002E118D">
            <w:pPr>
              <w:pStyle w:val="a4"/>
            </w:pPr>
            <m:oMathPara>
              <m:oMath>
                <m:r>
                  <w:rPr>
                    <w:rFonts w:ascii="Cambria Math" w:hAnsi="Cambria Math"/>
                  </w:rPr>
                  <m:t>CoV</m:t>
                </m:r>
              </m:oMath>
            </m:oMathPara>
          </w:p>
        </w:tc>
        <w:tc>
          <w:tcPr>
            <w:tcW w:w="2500" w:type="pct"/>
            <w:vAlign w:val="center"/>
            <w:hideMark/>
          </w:tcPr>
          <w:p w:rsidR="002E118D" w:rsidRPr="002E118D" w:rsidRDefault="002E118D" w:rsidP="002E118D">
            <w:pPr>
              <w:pStyle w:val="a4"/>
            </w:pPr>
            <w:r w:rsidRPr="002E118D">
              <w:t>0.1</w:t>
            </w:r>
          </w:p>
        </w:tc>
      </w:tr>
    </w:tbl>
    <w:p w:rsidR="002E118D" w:rsidRPr="001E7804" w:rsidRDefault="002E118D" w:rsidP="002E118D">
      <w:pPr>
        <w:overflowPunct w:val="0"/>
        <w:ind w:firstLineChars="71" w:firstLine="170"/>
        <w:rPr>
          <w:szCs w:val="28"/>
        </w:rPr>
      </w:pPr>
    </w:p>
    <w:p w:rsidR="002E118D" w:rsidRPr="001E7804" w:rsidRDefault="002E118D" w:rsidP="002E118D">
      <w:pPr>
        <w:pStyle w:val="a4"/>
        <w:rPr>
          <w:szCs w:val="28"/>
        </w:rPr>
      </w:pPr>
      <w:r>
        <w:rPr>
          <w:noProof/>
        </w:rPr>
        <w:lastRenderedPageBreak/>
        <w:drawing>
          <wp:inline distT="0" distB="0" distL="0" distR="0" wp14:anchorId="0E4F7C00" wp14:editId="1A54D582">
            <wp:extent cx="5486400" cy="3773170"/>
            <wp:effectExtent l="0" t="0" r="0" b="17780"/>
            <wp:docPr id="50" name="圖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2E118D" w:rsidRDefault="002E118D" w:rsidP="002E118D">
      <w:pPr>
        <w:pStyle w:val="a4"/>
        <w:rPr>
          <w:rFonts w:hint="eastAsia"/>
        </w:rPr>
      </w:pPr>
      <w:bookmarkStart w:id="410" w:name="_Toc456606808"/>
      <w:bookmarkStart w:id="411" w:name="_Ref484290598"/>
      <w:r w:rsidRPr="00CD4B28">
        <w:t>圖</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9</w:t>
      </w:r>
      <w:r>
        <w:fldChar w:fldCharType="end"/>
      </w:r>
      <w:r w:rsidRPr="00CD4B28">
        <w:t>電力生命週期比較圖</w:t>
      </w:r>
      <w:bookmarkEnd w:id="410"/>
      <w:bookmarkEnd w:id="411"/>
    </w:p>
    <w:p w:rsidR="002E118D" w:rsidRDefault="002E118D" w:rsidP="002E118D">
      <w:pPr>
        <w:pStyle w:val="a4"/>
        <w:rPr>
          <w:rFonts w:hint="eastAsia"/>
        </w:rPr>
      </w:pPr>
    </w:p>
    <w:p w:rsidR="002E118D" w:rsidRDefault="002E118D" w:rsidP="002E118D">
      <w:pPr>
        <w:ind w:firstLine="480"/>
        <w:rPr>
          <w:rFonts w:hint="eastAsia"/>
        </w:rPr>
      </w:pPr>
      <w:r>
        <w:t>上</w:t>
      </w:r>
      <w:r>
        <w:fldChar w:fldCharType="begin"/>
      </w:r>
      <w:r>
        <w:instrText xml:space="preserve"> REF _Ref484290598 \h </w:instrText>
      </w:r>
      <w:r>
        <w:fldChar w:fldCharType="separate"/>
      </w:r>
      <w:r w:rsidR="00AB3D39" w:rsidRPr="00CD4B28">
        <w:t>圖</w:t>
      </w:r>
      <w:r w:rsidR="00AB3D39" w:rsidRPr="00CD4B28">
        <w:t xml:space="preserve"> </w:t>
      </w:r>
      <w:r w:rsidR="00AB3D39">
        <w:rPr>
          <w:noProof/>
        </w:rPr>
        <w:t>5</w:t>
      </w:r>
      <w:r w:rsidR="00AB3D39">
        <w:noBreakHyphen/>
      </w:r>
      <w:r w:rsidR="00AB3D39">
        <w:rPr>
          <w:noProof/>
        </w:rPr>
        <w:t>9</w:t>
      </w:r>
      <w:r w:rsidR="00AB3D39" w:rsidRPr="00CD4B28">
        <w:t>電力生命週期比較圖</w:t>
      </w:r>
      <w:r>
        <w:fldChar w:fldCharType="end"/>
      </w:r>
      <w:r w:rsidRPr="001E7804">
        <w:t>為電力生命週期比較圖</w:t>
      </w:r>
      <w:r>
        <w:t>。根據結果顯示，本論文的動態電力調適機制最有效節省感測器的電力</w:t>
      </w:r>
      <w:r>
        <w:rPr>
          <w:rFonts w:hint="eastAsia"/>
        </w:rPr>
        <w:t>，中</w:t>
      </w:r>
      <w:r w:rsidRPr="00A117DE">
        <w:rPr>
          <w:rFonts w:hint="eastAsia"/>
        </w:rPr>
        <w:t>N.Kuar</w:t>
      </w:r>
      <w:r w:rsidRPr="001E7804">
        <w:rPr>
          <w:rFonts w:hint="eastAsia"/>
        </w:rPr>
        <w:t>的方法，</w:t>
      </w:r>
      <w:r w:rsidRPr="001E7804">
        <w:t>睡眠時間固定</w:t>
      </w:r>
      <w:r w:rsidRPr="001E7804">
        <w:t>30</w:t>
      </w:r>
      <w:r w:rsidRPr="001E7804">
        <w:t>分鐘則效能即為最不理想。本論文的電力調適機制感測器之生命週期為</w:t>
      </w:r>
      <w:r w:rsidRPr="001E7804">
        <w:t>2</w:t>
      </w:r>
      <w:r w:rsidRPr="001E7804">
        <w:rPr>
          <w:rFonts w:hint="eastAsia"/>
        </w:rPr>
        <w:t>6</w:t>
      </w:r>
      <w:r w:rsidRPr="001E7804">
        <w:t>天</w:t>
      </w:r>
      <w:r w:rsidRPr="001E7804">
        <w:rPr>
          <w:rFonts w:hint="eastAsia"/>
        </w:rPr>
        <w:t>01</w:t>
      </w:r>
      <w:r w:rsidRPr="001E7804">
        <w:t>小時</w:t>
      </w:r>
      <w:r w:rsidRPr="001E7804">
        <w:rPr>
          <w:rFonts w:hint="eastAsia"/>
        </w:rPr>
        <w:t>41</w:t>
      </w:r>
      <w:r w:rsidRPr="001E7804">
        <w:t>分鐘</w:t>
      </w:r>
      <w:r w:rsidRPr="001E7804">
        <w:rPr>
          <w:rFonts w:hint="eastAsia"/>
        </w:rPr>
        <w:t>24</w:t>
      </w:r>
      <w:r w:rsidRPr="001E7804">
        <w:t>秒，而</w:t>
      </w:r>
      <w:r w:rsidRPr="001E7804">
        <w:rPr>
          <w:rFonts w:hint="eastAsia"/>
        </w:rPr>
        <w:t>固定</w:t>
      </w:r>
      <w:r w:rsidRPr="001E7804">
        <w:t>(30</w:t>
      </w:r>
      <w:r w:rsidRPr="001E7804">
        <w:rPr>
          <w:rFonts w:hint="eastAsia"/>
        </w:rPr>
        <w:t>分鐘</w:t>
      </w:r>
      <w:r w:rsidRPr="001E7804">
        <w:t>)</w:t>
      </w:r>
      <w:r w:rsidRPr="001E7804">
        <w:t>的感測器生命週期為</w:t>
      </w:r>
      <w:r w:rsidRPr="001E7804">
        <w:rPr>
          <w:rFonts w:hint="eastAsia"/>
        </w:rPr>
        <w:t>19</w:t>
      </w:r>
      <w:r w:rsidRPr="001E7804">
        <w:t>天</w:t>
      </w:r>
      <w:r w:rsidRPr="001E7804">
        <w:rPr>
          <w:rFonts w:hint="eastAsia"/>
        </w:rPr>
        <w:t>10</w:t>
      </w:r>
      <w:r w:rsidRPr="001E7804">
        <w:t>小時</w:t>
      </w:r>
      <w:r w:rsidRPr="001E7804">
        <w:rPr>
          <w:rFonts w:hint="eastAsia"/>
        </w:rPr>
        <w:t>58</w:t>
      </w:r>
      <w:r w:rsidRPr="001E7804">
        <w:t>分</w:t>
      </w:r>
      <w:r w:rsidRPr="001E7804">
        <w:rPr>
          <w:rFonts w:hint="eastAsia"/>
        </w:rPr>
        <w:t>47</w:t>
      </w:r>
      <w:r w:rsidRPr="001E7804">
        <w:t>秒，睡眠時間為固定</w:t>
      </w:r>
      <w:r w:rsidRPr="001E7804">
        <w:t>30</w:t>
      </w:r>
      <w:r w:rsidRPr="001E7804">
        <w:t>分鐘的感測器生命週期則為</w:t>
      </w:r>
      <w:r w:rsidRPr="001E7804">
        <w:t>1</w:t>
      </w:r>
      <w:r w:rsidRPr="001E7804">
        <w:rPr>
          <w:rFonts w:hint="eastAsia"/>
        </w:rPr>
        <w:t>6</w:t>
      </w:r>
      <w:r w:rsidRPr="001E7804">
        <w:t>天</w:t>
      </w:r>
      <w:r w:rsidRPr="001E7804">
        <w:rPr>
          <w:rFonts w:hint="eastAsia"/>
        </w:rPr>
        <w:t>0</w:t>
      </w:r>
      <w:r w:rsidRPr="001E7804">
        <w:t>6</w:t>
      </w:r>
      <w:r w:rsidRPr="001E7804">
        <w:t>小時</w:t>
      </w:r>
      <w:r w:rsidRPr="001E7804">
        <w:rPr>
          <w:rFonts w:hint="eastAsia"/>
        </w:rPr>
        <w:t>00</w:t>
      </w:r>
      <w:r w:rsidRPr="001E7804">
        <w:t>分鐘</w:t>
      </w:r>
      <w:r w:rsidRPr="001E7804">
        <w:t>00</w:t>
      </w:r>
      <w:r w:rsidRPr="001E7804">
        <w:t>秒。當</w:t>
      </w:r>
      <w:r w:rsidRPr="001E7804">
        <w:rPr>
          <w:rFonts w:hint="eastAsia"/>
        </w:rPr>
        <w:t>固定</w:t>
      </w:r>
      <w:r w:rsidRPr="001E7804">
        <w:t>(30</w:t>
      </w:r>
      <w:r w:rsidRPr="001E7804">
        <w:rPr>
          <w:rFonts w:hint="eastAsia"/>
        </w:rPr>
        <w:t>分鐘</w:t>
      </w:r>
      <w:r w:rsidRPr="001E7804">
        <w:t>)</w:t>
      </w:r>
      <w:r w:rsidRPr="001E7804">
        <w:t>的感測器電力為</w:t>
      </w:r>
      <w:r w:rsidRPr="001E7804">
        <w:t>0%</w:t>
      </w:r>
      <w:r w:rsidRPr="001E7804">
        <w:t>時，</w:t>
      </w:r>
      <w:r w:rsidRPr="00A117DE">
        <w:rPr>
          <w:rFonts w:hint="eastAsia"/>
        </w:rPr>
        <w:t>N.Kuar</w:t>
      </w:r>
      <w:r>
        <w:rPr>
          <w:rFonts w:hint="eastAsia"/>
        </w:rPr>
        <w:t>方法</w:t>
      </w:r>
      <w:r w:rsidRPr="001E7804">
        <w:t>的感測器電力大約剩餘</w:t>
      </w:r>
      <w:r w:rsidRPr="001E7804">
        <w:rPr>
          <w:rFonts w:hint="eastAsia"/>
        </w:rPr>
        <w:t>14.05</w:t>
      </w:r>
      <w:r w:rsidRPr="001E7804">
        <w:t>%</w:t>
      </w:r>
      <w:r w:rsidRPr="001E7804">
        <w:t>，而使用本論文之動態電力調適機制的感測器電力還有大約</w:t>
      </w:r>
      <w:r w:rsidRPr="001E7804">
        <w:rPr>
          <w:rFonts w:hint="eastAsia"/>
        </w:rPr>
        <w:t>30.55</w:t>
      </w:r>
      <w:r w:rsidRPr="001E7804">
        <w:t>%</w:t>
      </w:r>
      <w:r w:rsidRPr="001E7804">
        <w:t>。當</w:t>
      </w:r>
      <w:r w:rsidRPr="00A117DE">
        <w:rPr>
          <w:rFonts w:hint="eastAsia"/>
        </w:rPr>
        <w:t>N.Kuar</w:t>
      </w:r>
      <w:r>
        <w:rPr>
          <w:rFonts w:hint="eastAsia"/>
        </w:rPr>
        <w:t>方法</w:t>
      </w:r>
      <w:r w:rsidRPr="001E7804">
        <w:t>的感測器電力為</w:t>
      </w:r>
      <w:r w:rsidRPr="001E7804">
        <w:t>0%</w:t>
      </w:r>
      <w:r w:rsidRPr="001E7804">
        <w:t>時，使用本論文之動態電力調適機制的感測器電力還有約</w:t>
      </w:r>
      <w:r w:rsidRPr="001E7804">
        <w:rPr>
          <w:rFonts w:hint="eastAsia"/>
        </w:rPr>
        <w:t>19.82</w:t>
      </w:r>
      <w:r w:rsidRPr="001E7804">
        <w:t>%</w:t>
      </w:r>
      <w:r w:rsidRPr="001E7804">
        <w:t>。有鑑於此，</w:t>
      </w:r>
      <w:r w:rsidRPr="001E7804">
        <w:rPr>
          <w:rFonts w:hint="eastAsia"/>
        </w:rPr>
        <w:t>藉由公式</w:t>
      </w:r>
      <w:r>
        <w:rPr>
          <w:rFonts w:hint="eastAsia"/>
        </w:rPr>
        <w:t>(5-1</w:t>
      </w:r>
      <w:r w:rsidRPr="001E7804">
        <w:rPr>
          <w:rFonts w:hint="eastAsia"/>
        </w:rPr>
        <w:t>)</w:t>
      </w:r>
      <w:r w:rsidRPr="001E7804">
        <w:rPr>
          <w:rFonts w:hint="eastAsia"/>
        </w:rPr>
        <w:t>、公式</w:t>
      </w:r>
      <w:r>
        <w:rPr>
          <w:rFonts w:hint="eastAsia"/>
        </w:rPr>
        <w:t>(5-2</w:t>
      </w:r>
      <w:r w:rsidRPr="001E7804">
        <w:rPr>
          <w:rFonts w:hint="eastAsia"/>
        </w:rPr>
        <w:t>)</w:t>
      </w:r>
      <w:r w:rsidRPr="001E7804">
        <w:rPr>
          <w:rFonts w:hint="eastAsia"/>
        </w:rPr>
        <w:t>的計算，</w:t>
      </w:r>
      <w:r>
        <w:t>本論文所改良的方法</w:t>
      </w:r>
      <w:r>
        <w:rPr>
          <w:rFonts w:hint="eastAsia"/>
        </w:rPr>
        <w:t>，</w:t>
      </w:r>
      <w:r w:rsidRPr="00A117DE">
        <w:rPr>
          <w:rFonts w:hint="eastAsia"/>
        </w:rPr>
        <w:t>N.Kuar</w:t>
      </w:r>
      <w:r w:rsidRPr="001E7804">
        <w:rPr>
          <w:rFonts w:hint="eastAsia"/>
        </w:rPr>
        <w:t>的方法約</w:t>
      </w:r>
      <w:r w:rsidRPr="001E7804">
        <w:rPr>
          <w:rFonts w:hint="eastAsia"/>
        </w:rPr>
        <w:t>25.37</w:t>
      </w:r>
      <w:r w:rsidRPr="001E7804">
        <w:t>%</w:t>
      </w:r>
      <w:r w:rsidRPr="001E7804">
        <w:t>，優於睡眠時間為固定</w:t>
      </w:r>
      <w:r w:rsidRPr="001E7804">
        <w:t>30</w:t>
      </w:r>
      <w:r w:rsidRPr="001E7804">
        <w:t>分鐘的方法約</w:t>
      </w:r>
      <w:r w:rsidRPr="001E7804">
        <w:rPr>
          <w:rFonts w:hint="eastAsia"/>
        </w:rPr>
        <w:t>37.67</w:t>
      </w:r>
      <w:r w:rsidRPr="001E7804">
        <w:t>%</w:t>
      </w:r>
      <w:r w:rsidRPr="001E7804">
        <w:t>。</w:t>
      </w:r>
      <w:r w:rsidRPr="001E7804">
        <w:rPr>
          <w:rFonts w:hint="eastAsia"/>
        </w:rPr>
        <w:t>由於</w:t>
      </w:r>
      <w:r w:rsidRPr="00A117DE">
        <w:rPr>
          <w:rFonts w:hint="eastAsia"/>
        </w:rPr>
        <w:t>N.Kuar</w:t>
      </w:r>
      <w:r w:rsidRPr="001E7804">
        <w:t>的</w:t>
      </w:r>
      <w:r w:rsidRPr="001E7804">
        <w:rPr>
          <w:rFonts w:hint="eastAsia"/>
        </w:rPr>
        <w:t>方法，在重疊區</w:t>
      </w:r>
      <w:r w:rsidRPr="001E7804">
        <w:rPr>
          <w:rFonts w:hint="eastAsia"/>
        </w:rPr>
        <w:t>(</w:t>
      </w:r>
      <m:oMath>
        <m:sSub>
          <m:sSubPr>
            <m:ctrlPr>
              <w:rPr>
                <w:rFonts w:ascii="Cambria Math" w:hAnsi="Cambria Math"/>
                <w:bCs/>
                <w:i/>
                <w:iCs/>
              </w:rPr>
            </m:ctrlPr>
          </m:sSubPr>
          <m:e>
            <m:r>
              <w:rPr>
                <w:rFonts w:ascii="Cambria Math" w:hAnsi="Cambria Math"/>
              </w:rPr>
              <m:t>ξ</m:t>
            </m:r>
          </m:e>
          <m:sub>
            <m:r>
              <w:rPr>
                <w:rFonts w:ascii="Cambria Math" w:hAnsi="Cambria Math"/>
              </w:rPr>
              <m:t>i</m:t>
            </m:r>
          </m:sub>
        </m:sSub>
      </m:oMath>
      <w:r w:rsidRPr="001E7804">
        <w:rPr>
          <w:rFonts w:hint="eastAsia"/>
          <w:bCs/>
          <w:iCs/>
        </w:rPr>
        <w:t>)</w:t>
      </w:r>
      <w:r w:rsidRPr="001E7804">
        <w:rPr>
          <w:rFonts w:hint="eastAsia"/>
        </w:rPr>
        <w:t>的計算部分是以重疊的感測器距離做為計算條件，而本論文將期改良為重疊區</w:t>
      </w:r>
      <w:r w:rsidRPr="001E7804">
        <w:rPr>
          <w:rFonts w:hint="eastAsia"/>
        </w:rPr>
        <w:t>(</w:t>
      </w:r>
      <m:oMath>
        <m:sSub>
          <m:sSubPr>
            <m:ctrlPr>
              <w:rPr>
                <w:rFonts w:ascii="Cambria Math" w:hAnsi="Cambria Math"/>
                <w:bCs/>
                <w:i/>
                <w:iCs/>
              </w:rPr>
            </m:ctrlPr>
          </m:sSubPr>
          <m:e>
            <m:r>
              <w:rPr>
                <w:rFonts w:ascii="Cambria Math" w:hAnsi="Cambria Math"/>
              </w:rPr>
              <m:t>ξ</m:t>
            </m:r>
          </m:e>
          <m:sub>
            <m:r>
              <w:rPr>
                <w:rFonts w:ascii="Cambria Math" w:hAnsi="Cambria Math"/>
              </w:rPr>
              <m:t>i</m:t>
            </m:r>
          </m:sub>
        </m:sSub>
      </m:oMath>
      <w:r w:rsidRPr="001E7804">
        <w:rPr>
          <w:rFonts w:hint="eastAsia"/>
          <w:bCs/>
          <w:iCs/>
        </w:rPr>
        <w:t>)</w:t>
      </w:r>
      <w:r w:rsidRPr="001E7804">
        <w:rPr>
          <w:rFonts w:hint="eastAsia"/>
        </w:rPr>
        <w:t>的體積，使感測器的睡眠</w:t>
      </w:r>
      <w:r w:rsidRPr="001E7804">
        <w:rPr>
          <w:rFonts w:hint="eastAsia"/>
        </w:rPr>
        <w:lastRenderedPageBreak/>
        <w:t>時間較快呈現穩定的睡眠時間，因此可以有效的延長感測器生命週期。</w:t>
      </w:r>
    </w:p>
    <w:p w:rsidR="002E118D" w:rsidRDefault="002E118D" w:rsidP="002E118D">
      <w:pPr>
        <w:ind w:firstLine="480"/>
        <w:jc w:val="right"/>
      </w:pPr>
      <m:oMath>
        <m:r>
          <w:rPr>
            <w:rFonts w:ascii="Cambria Math" w:hAnsi="Cambria Math"/>
          </w:rPr>
          <m:t>Performance</m:t>
        </m:r>
        <m:r>
          <m:rPr>
            <m:sty m:val="p"/>
          </m:rPr>
          <w:rPr>
            <w:rFonts w:ascii="Cambria Math" w:hAnsi="Cambria Math"/>
          </w:rPr>
          <m:t xml:space="preserve"> </m:t>
        </m:r>
        <m:r>
          <w:rPr>
            <w:rFonts w:ascii="Cambria Math" w:hAnsi="Cambria Math"/>
          </w:rPr>
          <m:t>Evaluation</m:t>
        </m:r>
        <m:r>
          <m:rPr>
            <m:sty m:val="p"/>
          </m:rPr>
          <w:rPr>
            <w:rFonts w:ascii="Cambria Math" w:hAnsi="Cambria Math"/>
          </w:rPr>
          <m:t>=</m:t>
        </m:r>
        <m:f>
          <m:fPr>
            <m:ctrlPr>
              <w:rPr>
                <w:rFonts w:ascii="Cambria Math" w:hAnsi="Cambria Math"/>
              </w:rPr>
            </m:ctrlPr>
          </m:fPr>
          <m:num>
            <m:r>
              <m:rPr>
                <m:sty m:val="p"/>
              </m:rPr>
              <w:rPr>
                <w:rFonts w:ascii="Cambria Math" w:hAnsi="Cambria Math" w:hint="eastAsia"/>
              </w:rPr>
              <m:t>本論文總時間</m:t>
            </m:r>
            <m:r>
              <m:rPr>
                <m:sty m:val="p"/>
              </m:rPr>
              <w:rPr>
                <w:rFonts w:ascii="Cambria Math" w:hAnsi="Cambria Math"/>
              </w:rPr>
              <m:t>-</m:t>
            </m:r>
            <m:r>
              <m:rPr>
                <m:sty m:val="p"/>
              </m:rPr>
              <w:rPr>
                <w:rFonts w:ascii="Cambria Math" w:hAnsi="Cambria Math" w:hint="eastAsia"/>
              </w:rPr>
              <m:t>文獻</m:t>
            </m:r>
            <m:r>
              <m:rPr>
                <m:sty m:val="p"/>
              </m:rPr>
              <w:rPr>
                <w:rFonts w:ascii="Cambria Math" w:hAnsi="Cambria Math" w:hint="eastAsia"/>
              </w:rPr>
              <m:t>[</m:t>
            </m:r>
            <m:r>
              <m:rPr>
                <m:sty m:val="p"/>
              </m:rPr>
              <w:rPr>
                <w:rFonts w:ascii="Cambria Math" w:hAnsi="Cambria Math"/>
              </w:rPr>
              <m:t>15</m:t>
            </m:r>
            <m:r>
              <m:rPr>
                <m:sty m:val="p"/>
              </m:rPr>
              <w:rPr>
                <w:rFonts w:ascii="Cambria Math" w:hAnsi="Cambria Math" w:hint="eastAsia"/>
              </w:rPr>
              <m:t>]</m:t>
            </m:r>
            <m:r>
              <m:rPr>
                <m:sty m:val="p"/>
              </m:rPr>
              <w:rPr>
                <w:rFonts w:ascii="Cambria Math" w:hAnsi="Cambria Math" w:hint="eastAsia"/>
              </w:rPr>
              <m:t>總時間</m:t>
            </m:r>
          </m:num>
          <m:den>
            <m:r>
              <m:rPr>
                <m:sty m:val="p"/>
              </m:rPr>
              <w:rPr>
                <w:rFonts w:ascii="Cambria Math" w:hAnsi="Cambria Math" w:hint="eastAsia"/>
              </w:rPr>
              <m:t>本論文總時間</m:t>
            </m:r>
          </m:den>
        </m:f>
        <m:r>
          <m:rPr>
            <m:sty m:val="p"/>
          </m:rPr>
          <w:rPr>
            <w:rFonts w:ascii="Cambria Math" w:hAnsi="Cambria Math"/>
          </w:rPr>
          <m:t>×100%</m:t>
        </m:r>
      </m:oMath>
      <w:r>
        <w:rPr>
          <w:rFonts w:hint="eastAsia"/>
        </w:rPr>
        <w:t xml:space="preserve">　　</w:t>
      </w:r>
      <w:r w:rsidRPr="001E7804">
        <w:t>公式</w:t>
      </w:r>
      <w:r>
        <w:t>(</w:t>
      </w:r>
      <w:r>
        <w:rPr>
          <w:rFonts w:hint="eastAsia"/>
        </w:rPr>
        <w:t>5</w:t>
      </w:r>
      <w:r w:rsidRPr="001E7804">
        <w:t>-</w:t>
      </w:r>
      <w:r w:rsidRPr="001E7804">
        <w:fldChar w:fldCharType="begin"/>
      </w:r>
      <w:r w:rsidRPr="001E7804">
        <w:instrText xml:space="preserve"> SEQ </w:instrText>
      </w:r>
      <w:r w:rsidRPr="001E7804">
        <w:instrText>公式</w:instrText>
      </w:r>
      <w:r w:rsidRPr="001E7804">
        <w:instrText xml:space="preserve"> \* ARABIC </w:instrText>
      </w:r>
      <w:r w:rsidRPr="001E7804">
        <w:fldChar w:fldCharType="separate"/>
      </w:r>
      <w:r w:rsidR="00AB3D39">
        <w:rPr>
          <w:noProof/>
        </w:rPr>
        <w:t>1</w:t>
      </w:r>
      <w:r w:rsidRPr="001E7804">
        <w:fldChar w:fldCharType="end"/>
      </w:r>
      <w:r w:rsidRPr="001E7804">
        <w:t>)</w:t>
      </w:r>
    </w:p>
    <w:p w:rsidR="002E118D" w:rsidRPr="001E7804" w:rsidRDefault="002E118D" w:rsidP="002E118D">
      <w:pPr>
        <w:ind w:right="280" w:firstLineChars="0" w:firstLine="0"/>
        <w:jc w:val="right"/>
      </w:pPr>
    </w:p>
    <w:p w:rsidR="002E118D" w:rsidRDefault="002E118D" w:rsidP="002E118D">
      <w:pPr>
        <w:ind w:firstLine="480"/>
        <w:jc w:val="right"/>
        <w:rPr>
          <w:rFonts w:hint="eastAsia"/>
        </w:rPr>
      </w:pPr>
      <m:oMath>
        <m:r>
          <w:rPr>
            <w:rFonts w:ascii="Cambria Math" w:hAnsi="Cambria Math"/>
          </w:rPr>
          <m:t>Performance</m:t>
        </m:r>
        <m:r>
          <m:rPr>
            <m:sty m:val="p"/>
          </m:rPr>
          <w:rPr>
            <w:rFonts w:ascii="Cambria Math" w:hAnsi="Cambria Math"/>
          </w:rPr>
          <m:t xml:space="preserve"> </m:t>
        </m:r>
        <m:r>
          <w:rPr>
            <w:rFonts w:ascii="Cambria Math" w:hAnsi="Cambria Math"/>
          </w:rPr>
          <m:t>Evaluation</m:t>
        </m:r>
        <m:r>
          <m:rPr>
            <m:sty m:val="p"/>
          </m:rPr>
          <w:rPr>
            <w:rFonts w:ascii="Cambria Math" w:hAnsi="Cambria Math"/>
          </w:rPr>
          <m:t>=</m:t>
        </m:r>
        <m:f>
          <m:fPr>
            <m:ctrlPr>
              <w:rPr>
                <w:rFonts w:ascii="Cambria Math" w:hAnsi="Cambria Math"/>
              </w:rPr>
            </m:ctrlPr>
          </m:fPr>
          <m:num>
            <m:r>
              <m:rPr>
                <m:sty m:val="p"/>
              </m:rPr>
              <w:rPr>
                <w:rFonts w:ascii="Cambria Math" w:hAnsi="Cambria Math" w:hint="eastAsia"/>
              </w:rPr>
              <m:t>本論文總時間</m:t>
            </m:r>
            <m:r>
              <m:rPr>
                <m:sty m:val="p"/>
              </m:rPr>
              <w:rPr>
                <w:rFonts w:ascii="Cambria Math" w:hAnsi="Cambria Math"/>
              </w:rPr>
              <m:t>-</m:t>
            </m:r>
            <m:r>
              <m:rPr>
                <m:sty m:val="p"/>
              </m:rPr>
              <w:rPr>
                <w:rFonts w:ascii="Cambria Math" w:hAnsi="Cambria Math" w:hint="eastAsia"/>
              </w:rPr>
              <m:t>固定</m:t>
            </m:r>
            <m:r>
              <m:rPr>
                <m:sty m:val="p"/>
              </m:rPr>
              <w:rPr>
                <w:rFonts w:ascii="Cambria Math" w:hAnsi="Cambria Math"/>
              </w:rPr>
              <m:t>30</m:t>
            </m:r>
            <m:r>
              <m:rPr>
                <m:sty m:val="p"/>
              </m:rPr>
              <w:rPr>
                <w:rFonts w:ascii="Cambria Math" w:hAnsi="Cambria Math" w:hint="eastAsia"/>
              </w:rPr>
              <m:t>分鐘總時間</m:t>
            </m:r>
          </m:num>
          <m:den>
            <m:r>
              <m:rPr>
                <m:sty m:val="p"/>
              </m:rPr>
              <w:rPr>
                <w:rFonts w:ascii="Cambria Math" w:hAnsi="Cambria Math" w:hint="eastAsia"/>
              </w:rPr>
              <m:t>本論文總時間</m:t>
            </m:r>
          </m:den>
        </m:f>
        <m:r>
          <m:rPr>
            <m:sty m:val="p"/>
          </m:rPr>
          <w:rPr>
            <w:rFonts w:ascii="Cambria Math" w:hAnsi="Cambria Math"/>
          </w:rPr>
          <m:t>×100%</m:t>
        </m:r>
      </m:oMath>
      <w:r>
        <w:rPr>
          <w:rFonts w:hint="eastAsia"/>
        </w:rPr>
        <w:t xml:space="preserve">　公</w:t>
      </w:r>
      <w:r w:rsidRPr="001E7804">
        <w:t>式</w:t>
      </w:r>
      <w:r>
        <w:t>(</w:t>
      </w:r>
      <w:r>
        <w:rPr>
          <w:rFonts w:hint="eastAsia"/>
        </w:rPr>
        <w:t>5</w:t>
      </w:r>
      <w:r w:rsidRPr="001E7804">
        <w:t>-</w:t>
      </w:r>
      <w:r w:rsidRPr="001E7804">
        <w:fldChar w:fldCharType="begin"/>
      </w:r>
      <w:r w:rsidRPr="001E7804">
        <w:instrText xml:space="preserve"> SEQ </w:instrText>
      </w:r>
      <w:r w:rsidRPr="001E7804">
        <w:instrText>公式</w:instrText>
      </w:r>
      <w:r w:rsidRPr="001E7804">
        <w:instrText xml:space="preserve"> \* ARABIC </w:instrText>
      </w:r>
      <w:r w:rsidRPr="001E7804">
        <w:fldChar w:fldCharType="separate"/>
      </w:r>
      <w:r w:rsidR="00AB3D39">
        <w:rPr>
          <w:noProof/>
        </w:rPr>
        <w:t>2</w:t>
      </w:r>
      <w:r w:rsidRPr="001E7804">
        <w:fldChar w:fldCharType="end"/>
      </w:r>
      <w:r w:rsidRPr="001E7804">
        <w:t>)</w:t>
      </w:r>
    </w:p>
    <w:p w:rsidR="002E118D" w:rsidRPr="002E118D" w:rsidRDefault="002E118D" w:rsidP="002E118D">
      <w:pPr>
        <w:ind w:firstLine="480"/>
        <w:rPr>
          <w:rFonts w:hint="eastAsia"/>
        </w:rPr>
      </w:pPr>
    </w:p>
    <w:p w:rsidR="006E191F" w:rsidRDefault="006E191F" w:rsidP="006E191F">
      <w:pPr>
        <w:pStyle w:val="3"/>
        <w:rPr>
          <w:rFonts w:hint="eastAsia"/>
        </w:rPr>
      </w:pPr>
      <w:bookmarkStart w:id="412" w:name="_Toc484864157"/>
      <w:bookmarkStart w:id="413" w:name="_Toc485140140"/>
      <w:r w:rsidRPr="00050313">
        <w:rPr>
          <w:rFonts w:hint="eastAsia"/>
        </w:rPr>
        <w:t>服務往返時間</w:t>
      </w:r>
      <w:r w:rsidRPr="00050313">
        <w:rPr>
          <w:rFonts w:hint="eastAsia"/>
        </w:rPr>
        <w:t>(Round</w:t>
      </w:r>
      <w:r w:rsidRPr="00050313">
        <w:t>-Trip Time</w:t>
      </w:r>
      <w:r w:rsidRPr="00050313">
        <w:rPr>
          <w:rFonts w:hint="eastAsia"/>
        </w:rPr>
        <w:t>)</w:t>
      </w:r>
      <w:bookmarkEnd w:id="412"/>
      <w:bookmarkEnd w:id="413"/>
    </w:p>
    <w:p w:rsidR="00AB3D39" w:rsidRDefault="002E118D" w:rsidP="002E118D">
      <w:pPr>
        <w:pStyle w:val="a4"/>
        <w:rPr>
          <w:rFonts w:hint="eastAsia"/>
        </w:rPr>
      </w:pPr>
      <w:r w:rsidRPr="001E7804">
        <w:t>此部分將</w:t>
      </w:r>
      <w:bookmarkStart w:id="414" w:name="OLE_LINK82"/>
      <w:bookmarkStart w:id="415" w:name="OLE_LINK83"/>
      <w:bookmarkStart w:id="416" w:name="OLE_LINK84"/>
      <w:r w:rsidRPr="001E7804">
        <w:t>針對</w:t>
      </w:r>
      <w:r w:rsidRPr="001E7804">
        <w:t>oneM2M</w:t>
      </w:r>
      <w:r w:rsidRPr="001E7804">
        <w:t>標準中所規範的</w:t>
      </w:r>
      <w:r w:rsidRPr="001E7804">
        <w:t>MQTT</w:t>
      </w:r>
      <w:r w:rsidRPr="001E7804">
        <w:t>、</w:t>
      </w:r>
      <w:r w:rsidRPr="001E7804">
        <w:t>CoAP</w:t>
      </w:r>
      <w:r w:rsidRPr="001E7804">
        <w:t>、</w:t>
      </w:r>
      <w:r w:rsidRPr="001E7804">
        <w:t>HTTP</w:t>
      </w:r>
      <w:r w:rsidRPr="001E7804">
        <w:t>來進行傳輸效率之評估，</w:t>
      </w:r>
      <w:bookmarkEnd w:id="414"/>
      <w:bookmarkEnd w:id="415"/>
      <w:bookmarkEnd w:id="416"/>
      <w:r>
        <w:t>本實驗之測試環境如下</w:t>
      </w:r>
      <w:r w:rsidRPr="001E7804">
        <w:rPr>
          <w:rFonts w:hint="eastAsia"/>
        </w:rPr>
        <w:t>8</w:t>
      </w:r>
      <w:r w:rsidRPr="001E7804">
        <w:t>說明，網路環境分為</w:t>
      </w:r>
      <w:r w:rsidRPr="001E7804">
        <w:t>Local</w:t>
      </w:r>
      <w:r w:rsidRPr="001E7804">
        <w:t>、</w:t>
      </w:r>
      <w:r w:rsidRPr="001E7804">
        <w:t>Intranet</w:t>
      </w:r>
      <w:r w:rsidRPr="001E7804">
        <w:t>、</w:t>
      </w:r>
      <w:r w:rsidRPr="001E7804">
        <w:t>Internet</w:t>
      </w:r>
      <w:r w:rsidRPr="001E7804">
        <w:t>三種狀況，</w:t>
      </w:r>
      <w:bookmarkStart w:id="417" w:name="OLE_LINK85"/>
      <w:bookmarkStart w:id="418" w:name="OLE_LINK86"/>
      <w:bookmarkStart w:id="419" w:name="OLE_LINK87"/>
      <w:r>
        <w:t>測試三種傳輸協</w:t>
      </w:r>
      <w:r>
        <w:fldChar w:fldCharType="begin"/>
      </w:r>
      <w:r>
        <w:instrText xml:space="preserve"> REF _Ref484290637 \h </w:instrText>
      </w:r>
      <w:r>
        <w:fldChar w:fldCharType="separate"/>
      </w:r>
      <w:r w:rsidR="00AB3D39" w:rsidRPr="00CD4B28">
        <w:t>表</w:t>
      </w:r>
      <w:r w:rsidR="00AB3D39" w:rsidRPr="00CD4B28">
        <w:t xml:space="preserve"> </w:t>
      </w:r>
      <w:r w:rsidR="00AB3D39">
        <w:rPr>
          <w:noProof/>
        </w:rPr>
        <w:t>5</w:t>
      </w:r>
      <w:r w:rsidR="00AB3D39">
        <w:noBreakHyphen/>
      </w:r>
      <w:r w:rsidR="00AB3D39">
        <w:rPr>
          <w:noProof/>
        </w:rPr>
        <w:t>7</w:t>
      </w:r>
      <w:r w:rsidR="00AB3D39" w:rsidRPr="00CD4B28">
        <w:t>分析情境說明</w:t>
      </w:r>
      <w:r>
        <w:fldChar w:fldCharType="end"/>
      </w:r>
      <w:r w:rsidRPr="001E7804">
        <w:rPr>
          <w:rFonts w:hint="eastAsia"/>
        </w:rPr>
        <w:t>於</w:t>
      </w:r>
      <w:r w:rsidRPr="001E7804">
        <w:t>不同網路環境下的服務往返</w:t>
      </w:r>
      <w:r w:rsidRPr="001E7804">
        <w:t>(Round-Trip)</w:t>
      </w:r>
      <w:r w:rsidRPr="001E7804">
        <w:t>時間效能</w:t>
      </w:r>
      <w:bookmarkEnd w:id="417"/>
      <w:bookmarkEnd w:id="418"/>
      <w:bookmarkEnd w:id="419"/>
      <w:r w:rsidRPr="001E7804">
        <w:t>，為了提高效能比較的正確性與數據的可用性，將測試</w:t>
      </w:r>
      <w:r w:rsidRPr="001E7804">
        <w:t>100</w:t>
      </w:r>
      <w:r w:rsidRPr="001E7804">
        <w:t>次完整的資料傳送服務，藉此觀察三種協定的平均服務往返時間與服務穩定度。</w:t>
      </w:r>
      <w:r>
        <w:rPr>
          <w:rFonts w:hint="eastAsia"/>
        </w:rPr>
        <w:t>將以實際網路進行測試，因此服務往返時間的振福會較大</w:t>
      </w:r>
      <w:r w:rsidRPr="001E7804">
        <w:t>，其中將測試傳送</w:t>
      </w:r>
      <w:r w:rsidRPr="001E7804">
        <w:t>(1)</w:t>
      </w:r>
      <w:r w:rsidRPr="001E7804">
        <w:t>字串事件</w:t>
      </w:r>
      <w:r w:rsidRPr="001E7804">
        <w:t>(String Event)</w:t>
      </w:r>
      <w:r w:rsidRPr="001E7804">
        <w:t>、</w:t>
      </w:r>
      <w:r w:rsidRPr="001E7804">
        <w:t>(2)</w:t>
      </w:r>
      <w:r w:rsidRPr="001E7804">
        <w:t>影像事件</w:t>
      </w:r>
      <w:r w:rsidRPr="001E7804">
        <w:t>(Image Event)</w:t>
      </w:r>
      <w:r>
        <w:t>，如</w:t>
      </w:r>
      <w:r>
        <w:fldChar w:fldCharType="begin"/>
      </w:r>
      <w:r>
        <w:instrText xml:space="preserve"> REF _Ref484290645 \h </w:instrText>
      </w:r>
      <w:r>
        <w:fldChar w:fldCharType="separate"/>
      </w:r>
    </w:p>
    <w:p w:rsidR="002E118D" w:rsidRDefault="00AB3D39" w:rsidP="002E118D">
      <w:pPr>
        <w:ind w:firstLine="480"/>
        <w:rPr>
          <w:rFonts w:hint="eastAsia"/>
        </w:rPr>
      </w:pPr>
      <w:r w:rsidRPr="00CD4B28">
        <w:t>表</w:t>
      </w:r>
      <w:r w:rsidRPr="00CD4B28">
        <w:t xml:space="preserve"> </w:t>
      </w:r>
      <w:r>
        <w:rPr>
          <w:noProof/>
        </w:rPr>
        <w:t>5</w:t>
      </w:r>
      <w:r>
        <w:noBreakHyphen/>
      </w:r>
      <w:r>
        <w:rPr>
          <w:noProof/>
        </w:rPr>
        <w:t>8</w:t>
      </w:r>
      <w:r w:rsidRPr="00CD4B28">
        <w:t>系統測試參數說明表</w:t>
      </w:r>
      <w:r w:rsidR="002E118D">
        <w:fldChar w:fldCharType="end"/>
      </w:r>
      <w:r w:rsidR="002E118D" w:rsidRPr="001E7804">
        <w:t>系統測試參數表。</w:t>
      </w:r>
    </w:p>
    <w:p w:rsidR="002E118D" w:rsidRPr="00CD4B28" w:rsidRDefault="002E118D" w:rsidP="002E118D">
      <w:pPr>
        <w:pStyle w:val="a4"/>
      </w:pPr>
      <w:bookmarkStart w:id="420" w:name="_Toc426537881"/>
      <w:bookmarkStart w:id="421" w:name="_Toc456606834"/>
      <w:bookmarkStart w:id="422" w:name="_Ref484290637"/>
      <w:r w:rsidRPr="00CD4B28">
        <w:t>表</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sidR="00AB3D39">
        <w:rPr>
          <w:noProof/>
        </w:rPr>
        <w:t>7</w:t>
      </w:r>
      <w:r>
        <w:fldChar w:fldCharType="end"/>
      </w:r>
      <w:r w:rsidRPr="00CD4B28">
        <w:t>分析情境說明</w:t>
      </w:r>
      <w:bookmarkEnd w:id="420"/>
      <w:bookmarkEnd w:id="421"/>
      <w:bookmarkEnd w:id="4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5"/>
        <w:gridCol w:w="6001"/>
      </w:tblGrid>
      <w:tr w:rsidR="002E118D" w:rsidRPr="001E7804" w:rsidTr="002E118D">
        <w:trPr>
          <w:jc w:val="center"/>
        </w:trPr>
        <w:tc>
          <w:tcPr>
            <w:tcW w:w="1392" w:type="pct"/>
            <w:shd w:val="clear" w:color="auto" w:fill="BFBFBF" w:themeFill="background1" w:themeFillShade="BF"/>
            <w:vAlign w:val="center"/>
          </w:tcPr>
          <w:p w:rsidR="002E118D" w:rsidRPr="002E118D" w:rsidRDefault="002E118D" w:rsidP="002E118D">
            <w:pPr>
              <w:pStyle w:val="a4"/>
              <w:rPr>
                <w:b/>
              </w:rPr>
            </w:pPr>
            <w:r w:rsidRPr="002E118D">
              <w:rPr>
                <w:b/>
              </w:rPr>
              <w:t>網路環境</w:t>
            </w:r>
          </w:p>
        </w:tc>
        <w:tc>
          <w:tcPr>
            <w:tcW w:w="3608" w:type="pct"/>
            <w:shd w:val="clear" w:color="auto" w:fill="BFBFBF" w:themeFill="background1" w:themeFillShade="BF"/>
            <w:vAlign w:val="center"/>
          </w:tcPr>
          <w:p w:rsidR="002E118D" w:rsidRPr="002E118D" w:rsidRDefault="002E118D" w:rsidP="002E118D">
            <w:pPr>
              <w:pStyle w:val="a4"/>
              <w:rPr>
                <w:b/>
              </w:rPr>
            </w:pPr>
            <w:r w:rsidRPr="002E118D">
              <w:rPr>
                <w:b/>
              </w:rPr>
              <w:t>情境說明</w:t>
            </w:r>
          </w:p>
        </w:tc>
      </w:tr>
      <w:tr w:rsidR="002E118D" w:rsidRPr="001E7804" w:rsidTr="002E118D">
        <w:trPr>
          <w:jc w:val="center"/>
        </w:trPr>
        <w:tc>
          <w:tcPr>
            <w:tcW w:w="1392" w:type="pct"/>
            <w:shd w:val="clear" w:color="auto" w:fill="auto"/>
            <w:vAlign w:val="center"/>
          </w:tcPr>
          <w:p w:rsidR="002E118D" w:rsidRPr="001E7804" w:rsidRDefault="002E118D" w:rsidP="002E118D">
            <w:pPr>
              <w:pStyle w:val="a4"/>
            </w:pPr>
            <w:r w:rsidRPr="001E7804">
              <w:t>本機端</w:t>
            </w:r>
            <w:r w:rsidRPr="001E7804">
              <w:t>(Local)</w:t>
            </w:r>
          </w:p>
        </w:tc>
        <w:tc>
          <w:tcPr>
            <w:tcW w:w="3608" w:type="pct"/>
            <w:shd w:val="clear" w:color="auto" w:fill="auto"/>
            <w:vAlign w:val="center"/>
          </w:tcPr>
          <w:p w:rsidR="002E118D" w:rsidRPr="001E7804" w:rsidRDefault="002E118D" w:rsidP="002E118D">
            <w:pPr>
              <w:pStyle w:val="a4"/>
            </w:pPr>
            <w:r w:rsidRPr="001E7804">
              <w:t>Server</w:t>
            </w:r>
            <w:r w:rsidRPr="001E7804">
              <w:t>與</w:t>
            </w:r>
            <w:r w:rsidRPr="001E7804">
              <w:t>Client</w:t>
            </w:r>
            <w:r w:rsidRPr="001E7804">
              <w:t>同一台電腦</w:t>
            </w:r>
            <w:r w:rsidRPr="001E7804">
              <w:t>)</w:t>
            </w:r>
            <w:r w:rsidRPr="001E7804">
              <w:t>。</w:t>
            </w:r>
          </w:p>
        </w:tc>
      </w:tr>
      <w:tr w:rsidR="002E118D" w:rsidRPr="001E7804" w:rsidTr="002E118D">
        <w:trPr>
          <w:jc w:val="center"/>
        </w:trPr>
        <w:tc>
          <w:tcPr>
            <w:tcW w:w="1392" w:type="pct"/>
            <w:shd w:val="clear" w:color="auto" w:fill="auto"/>
            <w:vAlign w:val="center"/>
          </w:tcPr>
          <w:p w:rsidR="002E118D" w:rsidRPr="001E7804" w:rsidRDefault="002E118D" w:rsidP="002E118D">
            <w:pPr>
              <w:pStyle w:val="a4"/>
            </w:pPr>
            <w:r w:rsidRPr="001E7804">
              <w:t>內部網路</w:t>
            </w:r>
            <w:r w:rsidRPr="001E7804">
              <w:t>(Intranet)</w:t>
            </w:r>
          </w:p>
        </w:tc>
        <w:tc>
          <w:tcPr>
            <w:tcW w:w="3608" w:type="pct"/>
            <w:shd w:val="clear" w:color="auto" w:fill="auto"/>
            <w:vAlign w:val="center"/>
          </w:tcPr>
          <w:p w:rsidR="002E118D" w:rsidRPr="001E7804" w:rsidRDefault="002E118D" w:rsidP="002E118D">
            <w:pPr>
              <w:pStyle w:val="a4"/>
            </w:pPr>
            <w:r w:rsidRPr="001E7804">
              <w:t>Server</w:t>
            </w:r>
            <w:r w:rsidRPr="001E7804">
              <w:t>與</w:t>
            </w:r>
            <w:r w:rsidRPr="001E7804">
              <w:t>Client</w:t>
            </w:r>
            <w:r w:rsidRPr="001E7804">
              <w:t>不同台電腦，但屬於對內網路。</w:t>
            </w:r>
          </w:p>
        </w:tc>
      </w:tr>
      <w:tr w:rsidR="002E118D" w:rsidRPr="001E7804" w:rsidTr="002E118D">
        <w:trPr>
          <w:jc w:val="center"/>
        </w:trPr>
        <w:tc>
          <w:tcPr>
            <w:tcW w:w="1392" w:type="pct"/>
            <w:shd w:val="clear" w:color="auto" w:fill="auto"/>
            <w:vAlign w:val="center"/>
          </w:tcPr>
          <w:p w:rsidR="002E118D" w:rsidRPr="001E7804" w:rsidRDefault="002E118D" w:rsidP="002E118D">
            <w:pPr>
              <w:pStyle w:val="a4"/>
            </w:pPr>
            <w:r w:rsidRPr="001E7804">
              <w:t>網際網路</w:t>
            </w:r>
            <w:r w:rsidRPr="001E7804">
              <w:t>(Internet)</w:t>
            </w:r>
          </w:p>
        </w:tc>
        <w:tc>
          <w:tcPr>
            <w:tcW w:w="3608" w:type="pct"/>
            <w:shd w:val="clear" w:color="auto" w:fill="auto"/>
            <w:vAlign w:val="center"/>
          </w:tcPr>
          <w:p w:rsidR="002E118D" w:rsidRPr="001E7804" w:rsidRDefault="002E118D" w:rsidP="002E118D">
            <w:pPr>
              <w:pStyle w:val="a4"/>
            </w:pPr>
            <w:r w:rsidRPr="001E7804">
              <w:t>Server</w:t>
            </w:r>
            <w:r w:rsidRPr="001E7804">
              <w:t>與</w:t>
            </w:r>
            <w:r w:rsidRPr="001E7804">
              <w:t>Client</w:t>
            </w:r>
            <w:r w:rsidRPr="001E7804">
              <w:t>不同台電腦，但屬於對外網路。</w:t>
            </w:r>
          </w:p>
        </w:tc>
      </w:tr>
    </w:tbl>
    <w:p w:rsidR="002E118D" w:rsidRDefault="002E118D" w:rsidP="002E118D">
      <w:pPr>
        <w:pStyle w:val="a4"/>
        <w:rPr>
          <w:rFonts w:hint="eastAsia"/>
        </w:rPr>
      </w:pPr>
      <w:bookmarkStart w:id="423" w:name="_Toc426537882"/>
      <w:bookmarkStart w:id="424" w:name="_Toc456606835"/>
      <w:bookmarkStart w:id="425" w:name="_Ref484290645"/>
    </w:p>
    <w:p w:rsidR="002E118D" w:rsidRPr="00CD4B28" w:rsidRDefault="002E118D" w:rsidP="002E118D">
      <w:pPr>
        <w:pStyle w:val="a4"/>
      </w:pPr>
      <w:r w:rsidRPr="00CD4B28">
        <w:t>表</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sidR="00AB3D39">
        <w:rPr>
          <w:noProof/>
        </w:rPr>
        <w:t>8</w:t>
      </w:r>
      <w:r>
        <w:fldChar w:fldCharType="end"/>
      </w:r>
      <w:r w:rsidRPr="00CD4B28">
        <w:t>系統測試參數說明表</w:t>
      </w:r>
      <w:bookmarkEnd w:id="423"/>
      <w:bookmarkEnd w:id="424"/>
      <w:bookmarkEnd w:id="42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6580"/>
        <w:gridCol w:w="1756"/>
      </w:tblGrid>
      <w:tr w:rsidR="002E118D" w:rsidRPr="002E118D" w:rsidTr="002E118D">
        <w:trPr>
          <w:trHeight w:val="552"/>
        </w:trPr>
        <w:tc>
          <w:tcPr>
            <w:tcW w:w="3947" w:type="pct"/>
            <w:shd w:val="clear" w:color="auto" w:fill="BFBFBF" w:themeFill="background1" w:themeFillShade="BF"/>
            <w:tcMar>
              <w:top w:w="15" w:type="dxa"/>
              <w:left w:w="15" w:type="dxa"/>
              <w:bottom w:w="0" w:type="dxa"/>
              <w:right w:w="15" w:type="dxa"/>
            </w:tcMar>
            <w:vAlign w:val="center"/>
            <w:hideMark/>
          </w:tcPr>
          <w:p w:rsidR="002E118D" w:rsidRPr="002E118D" w:rsidRDefault="002E118D" w:rsidP="002E118D">
            <w:pPr>
              <w:pStyle w:val="a4"/>
              <w:rPr>
                <w:b/>
              </w:rPr>
            </w:pPr>
            <w:r w:rsidRPr="002E118D">
              <w:rPr>
                <w:b/>
              </w:rPr>
              <w:t>比較項目</w:t>
            </w:r>
          </w:p>
        </w:tc>
        <w:tc>
          <w:tcPr>
            <w:tcW w:w="1053" w:type="pct"/>
            <w:shd w:val="clear" w:color="auto" w:fill="BFBFBF" w:themeFill="background1" w:themeFillShade="BF"/>
            <w:tcMar>
              <w:top w:w="15" w:type="dxa"/>
              <w:left w:w="15" w:type="dxa"/>
              <w:bottom w:w="0" w:type="dxa"/>
              <w:right w:w="15" w:type="dxa"/>
            </w:tcMar>
            <w:vAlign w:val="center"/>
            <w:hideMark/>
          </w:tcPr>
          <w:p w:rsidR="002E118D" w:rsidRPr="002E118D" w:rsidRDefault="002E118D" w:rsidP="002E118D">
            <w:pPr>
              <w:pStyle w:val="a4"/>
              <w:rPr>
                <w:b/>
              </w:rPr>
            </w:pPr>
            <w:r w:rsidRPr="002E118D">
              <w:rPr>
                <w:b/>
              </w:rPr>
              <w:t>實驗樣本數</w:t>
            </w:r>
          </w:p>
        </w:tc>
      </w:tr>
      <w:tr w:rsidR="002E118D" w:rsidRPr="002E118D" w:rsidTr="000235D9">
        <w:trPr>
          <w:trHeight w:val="1177"/>
        </w:trPr>
        <w:tc>
          <w:tcPr>
            <w:tcW w:w="3947" w:type="pct"/>
            <w:shd w:val="clear" w:color="auto" w:fill="FFFFFF" w:themeFill="background1"/>
            <w:tcMar>
              <w:top w:w="15" w:type="dxa"/>
              <w:left w:w="15" w:type="dxa"/>
              <w:bottom w:w="0" w:type="dxa"/>
              <w:right w:w="15" w:type="dxa"/>
            </w:tcMar>
            <w:vAlign w:val="center"/>
            <w:hideMark/>
          </w:tcPr>
          <w:p w:rsidR="002E118D" w:rsidRPr="002E118D" w:rsidRDefault="002E118D" w:rsidP="002E118D">
            <w:pPr>
              <w:pStyle w:val="a4"/>
            </w:pPr>
            <w:proofErr w:type="gramStart"/>
            <w:r w:rsidRPr="002E118D">
              <w:t>建立物聯網</w:t>
            </w:r>
            <w:proofErr w:type="gramEnd"/>
            <w:r w:rsidRPr="002E118D">
              <w:t>環境感測事件時間效能分析比較</w:t>
            </w:r>
          </w:p>
          <w:p w:rsidR="002E118D" w:rsidRPr="002E118D" w:rsidRDefault="002E118D" w:rsidP="002E118D">
            <w:pPr>
              <w:pStyle w:val="a4"/>
            </w:pPr>
            <w:r w:rsidRPr="002E118D">
              <w:t>(Local</w:t>
            </w:r>
            <w:r w:rsidRPr="002E118D">
              <w:t>、</w:t>
            </w:r>
            <w:r w:rsidRPr="002E118D">
              <w:t>Intranet</w:t>
            </w:r>
            <w:r w:rsidRPr="002E118D">
              <w:t>、</w:t>
            </w:r>
            <w:r w:rsidRPr="002E118D">
              <w:t>Internet)</w:t>
            </w:r>
          </w:p>
          <w:p w:rsidR="002E118D" w:rsidRPr="002E118D" w:rsidRDefault="002E118D" w:rsidP="002E118D">
            <w:pPr>
              <w:pStyle w:val="a4"/>
            </w:pPr>
            <w:proofErr w:type="gramStart"/>
            <w:r w:rsidRPr="002E118D">
              <w:lastRenderedPageBreak/>
              <w:t>感</w:t>
            </w:r>
            <w:proofErr w:type="gramEnd"/>
            <w:r w:rsidRPr="002E118D">
              <w:t>測事件內容大小：</w:t>
            </w:r>
            <w:r w:rsidRPr="002E118D">
              <w:t>312 Bytes</w:t>
            </w:r>
          </w:p>
        </w:tc>
        <w:tc>
          <w:tcPr>
            <w:tcW w:w="1053" w:type="pct"/>
            <w:shd w:val="clear" w:color="auto" w:fill="FFFFFF" w:themeFill="background1"/>
            <w:tcMar>
              <w:top w:w="15" w:type="dxa"/>
              <w:left w:w="15" w:type="dxa"/>
              <w:bottom w:w="0" w:type="dxa"/>
              <w:right w:w="15" w:type="dxa"/>
            </w:tcMar>
            <w:vAlign w:val="center"/>
            <w:hideMark/>
          </w:tcPr>
          <w:p w:rsidR="002E118D" w:rsidRPr="002E118D" w:rsidRDefault="002E118D" w:rsidP="002E118D">
            <w:pPr>
              <w:pStyle w:val="a4"/>
            </w:pPr>
            <w:r w:rsidRPr="002E118D">
              <w:lastRenderedPageBreak/>
              <w:t>各</w:t>
            </w:r>
            <w:r w:rsidRPr="002E118D">
              <w:t>100</w:t>
            </w:r>
            <w:r w:rsidRPr="002E118D">
              <w:t>次</w:t>
            </w:r>
          </w:p>
        </w:tc>
      </w:tr>
      <w:tr w:rsidR="002E118D" w:rsidRPr="002E118D" w:rsidTr="000235D9">
        <w:trPr>
          <w:trHeight w:val="1177"/>
        </w:trPr>
        <w:tc>
          <w:tcPr>
            <w:tcW w:w="3947" w:type="pct"/>
            <w:shd w:val="clear" w:color="auto" w:fill="FFFFFF" w:themeFill="background1"/>
            <w:tcMar>
              <w:top w:w="15" w:type="dxa"/>
              <w:left w:w="15" w:type="dxa"/>
              <w:bottom w:w="0" w:type="dxa"/>
              <w:right w:w="15" w:type="dxa"/>
            </w:tcMar>
            <w:vAlign w:val="center"/>
            <w:hideMark/>
          </w:tcPr>
          <w:p w:rsidR="002E118D" w:rsidRPr="002E118D" w:rsidRDefault="002E118D" w:rsidP="002E118D">
            <w:pPr>
              <w:pStyle w:val="a4"/>
            </w:pPr>
            <w:proofErr w:type="gramStart"/>
            <w:r w:rsidRPr="002E118D">
              <w:lastRenderedPageBreak/>
              <w:t>建立物聯網</w:t>
            </w:r>
            <w:proofErr w:type="gramEnd"/>
            <w:r w:rsidRPr="002E118D">
              <w:t>影像事件時間效能分析比較</w:t>
            </w:r>
          </w:p>
          <w:p w:rsidR="002E118D" w:rsidRPr="002E118D" w:rsidRDefault="002E118D" w:rsidP="002E118D">
            <w:pPr>
              <w:pStyle w:val="a4"/>
            </w:pPr>
            <w:r w:rsidRPr="002E118D">
              <w:t>(Local</w:t>
            </w:r>
            <w:r w:rsidRPr="002E118D">
              <w:t>、</w:t>
            </w:r>
            <w:r w:rsidRPr="002E118D">
              <w:t>Intranet</w:t>
            </w:r>
            <w:r w:rsidRPr="002E118D">
              <w:t>、</w:t>
            </w:r>
            <w:r w:rsidRPr="002E118D">
              <w:t>Internet)</w:t>
            </w:r>
          </w:p>
          <w:p w:rsidR="002E118D" w:rsidRPr="002E118D" w:rsidRDefault="002E118D" w:rsidP="002E118D">
            <w:pPr>
              <w:pStyle w:val="a4"/>
            </w:pPr>
            <w:r w:rsidRPr="002E118D">
              <w:t>影像大小：</w:t>
            </w:r>
            <w:r w:rsidRPr="002E118D">
              <w:t>1,145K (1,172,480 Bytes)</w:t>
            </w:r>
          </w:p>
        </w:tc>
        <w:tc>
          <w:tcPr>
            <w:tcW w:w="1053" w:type="pct"/>
            <w:shd w:val="clear" w:color="auto" w:fill="FFFFFF" w:themeFill="background1"/>
            <w:tcMar>
              <w:top w:w="15" w:type="dxa"/>
              <w:left w:w="15" w:type="dxa"/>
              <w:bottom w:w="0" w:type="dxa"/>
              <w:right w:w="15" w:type="dxa"/>
            </w:tcMar>
            <w:vAlign w:val="center"/>
            <w:hideMark/>
          </w:tcPr>
          <w:p w:rsidR="002E118D" w:rsidRPr="002E118D" w:rsidRDefault="002E118D" w:rsidP="002E118D">
            <w:pPr>
              <w:pStyle w:val="a4"/>
            </w:pPr>
            <w:r w:rsidRPr="002E118D">
              <w:t>各</w:t>
            </w:r>
            <w:r w:rsidRPr="002E118D">
              <w:t>100</w:t>
            </w:r>
            <w:r w:rsidRPr="002E118D">
              <w:t>次</w:t>
            </w:r>
          </w:p>
        </w:tc>
      </w:tr>
    </w:tbl>
    <w:p w:rsidR="002E118D" w:rsidRPr="002E118D" w:rsidRDefault="002E118D" w:rsidP="002E118D">
      <w:pPr>
        <w:ind w:firstLine="480"/>
        <w:rPr>
          <w:rFonts w:hint="eastAsia"/>
        </w:rPr>
      </w:pPr>
    </w:p>
    <w:p w:rsidR="002E118D" w:rsidRDefault="002E118D" w:rsidP="00ED53F2">
      <w:pPr>
        <w:pStyle w:val="a7"/>
        <w:numPr>
          <w:ilvl w:val="0"/>
          <w:numId w:val="45"/>
        </w:numPr>
        <w:ind w:leftChars="0" w:firstLineChars="0"/>
        <w:rPr>
          <w:rFonts w:hint="eastAsia"/>
          <w:b/>
        </w:rPr>
      </w:pPr>
      <w:r w:rsidRPr="002E118D">
        <w:rPr>
          <w:b/>
        </w:rPr>
        <w:t>字串事件</w:t>
      </w:r>
      <w:r w:rsidRPr="002E118D">
        <w:rPr>
          <w:b/>
        </w:rPr>
        <w:t>(String Event)</w:t>
      </w:r>
    </w:p>
    <w:p w:rsidR="002E118D" w:rsidRDefault="002E118D" w:rsidP="002E118D">
      <w:pPr>
        <w:ind w:firstLine="480"/>
      </w:pPr>
      <w:r w:rsidRPr="001E7804">
        <w:t>字串事件</w:t>
      </w:r>
      <w:r w:rsidRPr="001E7804">
        <w:t>(312Byets)</w:t>
      </w:r>
      <w:r w:rsidRPr="001E7804">
        <w:t>的分析結果如表</w:t>
      </w:r>
      <w:r w:rsidRPr="001E7804">
        <w:t>4-</w:t>
      </w:r>
      <w:r w:rsidRPr="001E7804">
        <w:rPr>
          <w:rFonts w:hint="eastAsia"/>
        </w:rPr>
        <w:t>10</w:t>
      </w:r>
      <w:r w:rsidRPr="001E7804">
        <w:t xml:space="preserve"> MQTT</w:t>
      </w:r>
      <w:r w:rsidRPr="001E7804">
        <w:t>、</w:t>
      </w:r>
      <w:r w:rsidRPr="001E7804">
        <w:t>CoAP</w:t>
      </w:r>
      <w:r w:rsidRPr="001E7804">
        <w:t>、</w:t>
      </w:r>
      <w:r w:rsidRPr="001E7804">
        <w:t>HTTP</w:t>
      </w:r>
      <w:r w:rsidRPr="001E7804">
        <w:t>於字串事件時間效能比較</w:t>
      </w:r>
      <w:r>
        <w:fldChar w:fldCharType="begin"/>
      </w:r>
      <w:r>
        <w:instrText xml:space="preserve"> REF _Ref484290721 \h </w:instrText>
      </w:r>
      <w:r>
        <w:fldChar w:fldCharType="separate"/>
      </w:r>
      <w:r w:rsidR="00AB3D39" w:rsidRPr="00CD4B28">
        <w:t>圖</w:t>
      </w:r>
      <w:r w:rsidR="00AB3D39" w:rsidRPr="00CD4B28">
        <w:t xml:space="preserve"> </w:t>
      </w:r>
      <w:r w:rsidR="00AB3D39">
        <w:rPr>
          <w:noProof/>
        </w:rPr>
        <w:t>5</w:t>
      </w:r>
      <w:r w:rsidR="00AB3D39">
        <w:noBreakHyphen/>
      </w:r>
      <w:r w:rsidR="00AB3D39">
        <w:rPr>
          <w:noProof/>
        </w:rPr>
        <w:t>10</w:t>
      </w:r>
      <w:r w:rsidR="00AB3D39" w:rsidRPr="00CD4B28">
        <w:t xml:space="preserve"> </w:t>
      </w:r>
      <w:r w:rsidR="00AB3D39" w:rsidRPr="00CD4B28">
        <w:t>三種傳輸協定於字串事件之服務往返時間分析</w:t>
      </w:r>
      <w:r w:rsidR="00AB3D39" w:rsidRPr="00CD4B28">
        <w:t>(Local)</w:t>
      </w:r>
      <w:r>
        <w:fldChar w:fldCharType="end"/>
      </w:r>
      <w:r w:rsidRPr="001E7804">
        <w:rPr>
          <w:color w:val="000000"/>
        </w:rPr>
        <w:t>於字串事件之服務往返時間分析</w:t>
      </w:r>
      <w:r w:rsidRPr="001E7804">
        <w:rPr>
          <w:color w:val="000000"/>
        </w:rPr>
        <w:t>(Local)</w:t>
      </w:r>
      <w:r w:rsidRPr="001E7804">
        <w:t xml:space="preserve"> </w:t>
      </w:r>
      <w:r w:rsidRPr="001E7804">
        <w:t>、</w:t>
      </w:r>
      <w:r>
        <w:fldChar w:fldCharType="begin"/>
      </w:r>
      <w:r>
        <w:instrText xml:space="preserve"> REF _Ref484290743 \h </w:instrText>
      </w:r>
      <w:r>
        <w:fldChar w:fldCharType="separate"/>
      </w:r>
      <w:r w:rsidR="00AB3D39" w:rsidRPr="00CD4B28">
        <w:t>圖</w:t>
      </w:r>
      <w:r w:rsidR="00AB3D39" w:rsidRPr="00CD4B28">
        <w:t xml:space="preserve"> </w:t>
      </w:r>
      <w:r w:rsidR="00AB3D39">
        <w:rPr>
          <w:noProof/>
        </w:rPr>
        <w:t>5</w:t>
      </w:r>
      <w:r w:rsidR="00AB3D39">
        <w:noBreakHyphen/>
      </w:r>
      <w:r w:rsidR="00AB3D39">
        <w:rPr>
          <w:noProof/>
        </w:rPr>
        <w:t>11</w:t>
      </w:r>
      <w:r w:rsidR="00AB3D39" w:rsidRPr="00CD4B28">
        <w:t xml:space="preserve"> </w:t>
      </w:r>
      <w:r w:rsidR="00AB3D39" w:rsidRPr="00CD4B28">
        <w:t>三種傳輸協定於字串事件之服務往返時間分析</w:t>
      </w:r>
      <w:r w:rsidR="00AB3D39" w:rsidRPr="00CD4B28">
        <w:t>(Intranet)</w:t>
      </w:r>
      <w:r>
        <w:fldChar w:fldCharType="end"/>
      </w:r>
      <w:r w:rsidRPr="001E7804">
        <w:t xml:space="preserve"> </w:t>
      </w:r>
      <w:r w:rsidRPr="001E7804">
        <w:t>、</w:t>
      </w:r>
      <w:r>
        <w:fldChar w:fldCharType="begin"/>
      </w:r>
      <w:r>
        <w:instrText xml:space="preserve"> REF _Ref484290754 \h </w:instrText>
      </w:r>
      <w:r>
        <w:fldChar w:fldCharType="separate"/>
      </w:r>
      <w:r w:rsidR="00AB3D39" w:rsidRPr="00CD4B28">
        <w:t>圖</w:t>
      </w:r>
      <w:r w:rsidR="00AB3D39" w:rsidRPr="00CD4B28">
        <w:t xml:space="preserve"> </w:t>
      </w:r>
      <w:r w:rsidR="00AB3D39">
        <w:rPr>
          <w:noProof/>
        </w:rPr>
        <w:t>5</w:t>
      </w:r>
      <w:r w:rsidR="00AB3D39">
        <w:noBreakHyphen/>
      </w:r>
      <w:r w:rsidR="00AB3D39">
        <w:rPr>
          <w:noProof/>
        </w:rPr>
        <w:t>12</w:t>
      </w:r>
      <w:r w:rsidR="00AB3D39" w:rsidRPr="00CD4B28">
        <w:t xml:space="preserve"> </w:t>
      </w:r>
      <w:r w:rsidR="00AB3D39" w:rsidRPr="00CD4B28">
        <w:t>三種傳輸協定於字串事件之服務往返時間分析</w:t>
      </w:r>
      <w:r w:rsidR="00AB3D39" w:rsidRPr="00CD4B28">
        <w:t>(Internet)</w:t>
      </w:r>
      <w:r>
        <w:fldChar w:fldCharType="end"/>
      </w:r>
      <w:r w:rsidRPr="001E7804">
        <w:rPr>
          <w:color w:val="000000"/>
        </w:rPr>
        <w:t>。藉由公式</w:t>
      </w:r>
      <w:r>
        <w:rPr>
          <w:color w:val="000000"/>
        </w:rPr>
        <w:t>(</w:t>
      </w:r>
      <w:r>
        <w:rPr>
          <w:rFonts w:hint="eastAsia"/>
          <w:color w:val="000000"/>
        </w:rPr>
        <w:t>5</w:t>
      </w:r>
      <w:r w:rsidRPr="001E7804">
        <w:rPr>
          <w:color w:val="000000"/>
        </w:rPr>
        <w:t>-</w:t>
      </w:r>
      <w:r>
        <w:rPr>
          <w:rFonts w:hint="eastAsia"/>
          <w:color w:val="000000"/>
        </w:rPr>
        <w:t>3)</w:t>
      </w:r>
      <w:r w:rsidRPr="001E7804">
        <w:rPr>
          <w:color w:val="000000"/>
        </w:rPr>
        <w:t>、公式</w:t>
      </w:r>
      <w:r>
        <w:rPr>
          <w:color w:val="000000"/>
        </w:rPr>
        <w:t>(</w:t>
      </w:r>
      <w:r>
        <w:rPr>
          <w:rFonts w:hint="eastAsia"/>
          <w:color w:val="000000"/>
        </w:rPr>
        <w:t>5-4</w:t>
      </w:r>
      <w:r w:rsidRPr="001E7804">
        <w:rPr>
          <w:color w:val="000000"/>
        </w:rPr>
        <w:t>)</w:t>
      </w:r>
      <w:r w:rsidRPr="001E7804">
        <w:rPr>
          <w:color w:val="000000"/>
        </w:rPr>
        <w:t>進行傳輸性能的評估，在</w:t>
      </w:r>
      <w:r w:rsidRPr="001E7804">
        <w:rPr>
          <w:color w:val="000000"/>
        </w:rPr>
        <w:t>Local</w:t>
      </w:r>
      <w:r w:rsidRPr="001E7804">
        <w:rPr>
          <w:color w:val="000000"/>
        </w:rPr>
        <w:t>的網路環境中，</w:t>
      </w:r>
      <w:r w:rsidRPr="001E7804">
        <w:rPr>
          <w:color w:val="000000"/>
        </w:rPr>
        <w:t>HTTP</w:t>
      </w:r>
      <w:r w:rsidRPr="001E7804">
        <w:rPr>
          <w:color w:val="000000"/>
        </w:rPr>
        <w:t>協定的服務往返時間</w:t>
      </w:r>
      <w:r w:rsidRPr="001E7804">
        <w:rPr>
          <w:color w:val="000000"/>
        </w:rPr>
        <w:t>(12.9508 ms)</w:t>
      </w:r>
      <w:r w:rsidRPr="001E7804">
        <w:rPr>
          <w:color w:val="000000"/>
        </w:rPr>
        <w:t>快於</w:t>
      </w:r>
      <w:r w:rsidRPr="001E7804">
        <w:rPr>
          <w:color w:val="000000"/>
        </w:rPr>
        <w:t>CoAP</w:t>
      </w:r>
      <w:r w:rsidRPr="001E7804">
        <w:rPr>
          <w:color w:val="000000"/>
        </w:rPr>
        <w:t>協定約</w:t>
      </w:r>
      <w:r w:rsidRPr="001E7804">
        <w:rPr>
          <w:color w:val="000000"/>
        </w:rPr>
        <w:t>0.11% (13.0938 ms)</w:t>
      </w:r>
      <w:r w:rsidRPr="001E7804">
        <w:rPr>
          <w:color w:val="000000"/>
        </w:rPr>
        <w:t>、快於</w:t>
      </w:r>
      <w:r w:rsidRPr="001E7804">
        <w:rPr>
          <w:color w:val="000000"/>
        </w:rPr>
        <w:t>MQTT</w:t>
      </w:r>
      <w:r w:rsidRPr="001E7804">
        <w:rPr>
          <w:color w:val="000000"/>
        </w:rPr>
        <w:t>協定</w:t>
      </w:r>
      <w:r w:rsidRPr="001E7804">
        <w:rPr>
          <w:color w:val="000000"/>
        </w:rPr>
        <w:t>68.26% (21</w:t>
      </w:r>
      <w:r w:rsidRPr="001E7804">
        <w:rPr>
          <w:rFonts w:hint="eastAsia"/>
          <w:color w:val="000000"/>
        </w:rPr>
        <w:t>.</w:t>
      </w:r>
      <w:r w:rsidRPr="001E7804">
        <w:rPr>
          <w:color w:val="000000"/>
        </w:rPr>
        <w:t>7912 ms)</w:t>
      </w:r>
      <w:r w:rsidRPr="001E7804">
        <w:rPr>
          <w:color w:val="000000"/>
        </w:rPr>
        <w:t>。在</w:t>
      </w:r>
      <w:r w:rsidRPr="001E7804">
        <w:rPr>
          <w:color w:val="000000"/>
        </w:rPr>
        <w:t>Intranet</w:t>
      </w:r>
      <w:r w:rsidRPr="001E7804">
        <w:rPr>
          <w:color w:val="000000"/>
        </w:rPr>
        <w:t>的網路環境中，</w:t>
      </w:r>
      <w:r w:rsidRPr="001E7804">
        <w:rPr>
          <w:color w:val="000000"/>
        </w:rPr>
        <w:t>MQTT</w:t>
      </w:r>
      <w:r w:rsidRPr="001E7804">
        <w:rPr>
          <w:color w:val="000000"/>
        </w:rPr>
        <w:t>協定的服務往返時間</w:t>
      </w:r>
      <w:r w:rsidRPr="001E7804">
        <w:rPr>
          <w:color w:val="000000"/>
        </w:rPr>
        <w:t>(23.3751 ms)</w:t>
      </w:r>
      <w:r w:rsidRPr="001E7804">
        <w:rPr>
          <w:color w:val="000000"/>
        </w:rPr>
        <w:t>快於</w:t>
      </w:r>
      <w:r>
        <w:rPr>
          <w:rFonts w:hint="eastAsia"/>
          <w:color w:val="000000"/>
        </w:rPr>
        <w:t>CoAP</w:t>
      </w:r>
      <w:r w:rsidRPr="001E7804">
        <w:rPr>
          <w:color w:val="000000"/>
        </w:rPr>
        <w:t>協定</w:t>
      </w:r>
      <w:r w:rsidRPr="001E7804">
        <w:rPr>
          <w:color w:val="000000"/>
        </w:rPr>
        <w:t>53.78% (35.946 ms)</w:t>
      </w:r>
      <w:r>
        <w:rPr>
          <w:rFonts w:hint="eastAsia"/>
          <w:color w:val="000000"/>
        </w:rPr>
        <w:t>、</w:t>
      </w:r>
      <w:r w:rsidRPr="001E7804">
        <w:rPr>
          <w:color w:val="000000"/>
        </w:rPr>
        <w:t>快於</w:t>
      </w:r>
      <w:r>
        <w:rPr>
          <w:rFonts w:hint="eastAsia"/>
          <w:color w:val="000000"/>
        </w:rPr>
        <w:t>HTTP</w:t>
      </w:r>
      <w:r w:rsidRPr="001E7804">
        <w:rPr>
          <w:color w:val="000000"/>
        </w:rPr>
        <w:t>協定約</w:t>
      </w:r>
      <w:r w:rsidRPr="001E7804">
        <w:rPr>
          <w:color w:val="000000"/>
        </w:rPr>
        <w:t>70.34% (39.8182 ms)</w:t>
      </w:r>
      <w:r w:rsidRPr="001E7804">
        <w:rPr>
          <w:color w:val="000000"/>
        </w:rPr>
        <w:t>。在</w:t>
      </w:r>
      <w:r w:rsidRPr="001E7804">
        <w:rPr>
          <w:color w:val="000000"/>
        </w:rPr>
        <w:t>Internet</w:t>
      </w:r>
      <w:r w:rsidRPr="001E7804">
        <w:rPr>
          <w:color w:val="000000"/>
        </w:rPr>
        <w:t>的網路環境中，</w:t>
      </w:r>
      <w:r w:rsidRPr="001E7804">
        <w:rPr>
          <w:color w:val="000000"/>
        </w:rPr>
        <w:t>MQTT</w:t>
      </w:r>
      <w:r w:rsidRPr="001E7804">
        <w:rPr>
          <w:color w:val="000000"/>
        </w:rPr>
        <w:t>協定的服務往返時間</w:t>
      </w:r>
      <w:r w:rsidRPr="001E7804">
        <w:rPr>
          <w:color w:val="000000"/>
        </w:rPr>
        <w:t>(37.0145 ms)</w:t>
      </w:r>
      <w:r w:rsidRPr="001E7804">
        <w:rPr>
          <w:color w:val="000000"/>
        </w:rPr>
        <w:t>快於</w:t>
      </w:r>
      <w:r w:rsidRPr="001E7804">
        <w:rPr>
          <w:color w:val="000000"/>
        </w:rPr>
        <w:t>CoAP</w:t>
      </w:r>
      <w:r w:rsidRPr="001E7804">
        <w:rPr>
          <w:color w:val="000000"/>
        </w:rPr>
        <w:t>協定約</w:t>
      </w:r>
      <w:r w:rsidRPr="001E7804">
        <w:rPr>
          <w:color w:val="000000"/>
        </w:rPr>
        <w:t>32.26% (48.9835 ms)</w:t>
      </w:r>
      <w:r w:rsidRPr="001E7804">
        <w:rPr>
          <w:color w:val="000000"/>
        </w:rPr>
        <w:t>、快於</w:t>
      </w:r>
      <w:r w:rsidRPr="001E7804">
        <w:rPr>
          <w:color w:val="000000"/>
        </w:rPr>
        <w:t>HTTP</w:t>
      </w:r>
      <w:r w:rsidRPr="001E7804">
        <w:rPr>
          <w:color w:val="000000"/>
        </w:rPr>
        <w:t>協定</w:t>
      </w:r>
      <w:r w:rsidRPr="001E7804">
        <w:rPr>
          <w:color w:val="000000"/>
        </w:rPr>
        <w:t>46.02% (54.052 ms)</w:t>
      </w:r>
      <w:r w:rsidRPr="001E7804">
        <w:rPr>
          <w:color w:val="000000"/>
        </w:rPr>
        <w:t>。</w:t>
      </w:r>
      <w:r>
        <w:rPr>
          <w:rFonts w:hint="eastAsia"/>
          <w:color w:val="000000"/>
        </w:rPr>
        <w:t>在</w:t>
      </w:r>
      <w:r>
        <w:rPr>
          <w:rFonts w:hint="eastAsia"/>
          <w:color w:val="000000"/>
        </w:rPr>
        <w:t>Loacl</w:t>
      </w:r>
      <w:r>
        <w:rPr>
          <w:rFonts w:hint="eastAsia"/>
          <w:color w:val="000000"/>
        </w:rPr>
        <w:t>環境中，雖然</w:t>
      </w:r>
      <w:r>
        <w:rPr>
          <w:rFonts w:hint="eastAsia"/>
          <w:color w:val="000000"/>
        </w:rPr>
        <w:t>HTTP</w:t>
      </w:r>
      <w:r>
        <w:rPr>
          <w:rFonts w:hint="eastAsia"/>
          <w:color w:val="000000"/>
        </w:rPr>
        <w:t>的速度最快，但</w:t>
      </w:r>
      <w:r>
        <w:rPr>
          <w:rFonts w:hint="eastAsia"/>
          <w:color w:val="000000"/>
        </w:rPr>
        <w:t>HTTP</w:t>
      </w:r>
      <w:r>
        <w:rPr>
          <w:rFonts w:hint="eastAsia"/>
          <w:color w:val="000000"/>
        </w:rPr>
        <w:t>的傳輸</w:t>
      </w:r>
      <w:proofErr w:type="gramStart"/>
      <w:r>
        <w:rPr>
          <w:rFonts w:hint="eastAsia"/>
          <w:color w:val="000000"/>
        </w:rPr>
        <w:t>封包量</w:t>
      </w:r>
      <w:proofErr w:type="gramEnd"/>
      <w:r>
        <w:rPr>
          <w:rFonts w:hint="eastAsia"/>
          <w:color w:val="000000"/>
        </w:rPr>
        <w:t>(2,024Bytes)</w:t>
      </w:r>
      <w:r>
        <w:rPr>
          <w:rFonts w:hint="eastAsia"/>
          <w:color w:val="000000"/>
        </w:rPr>
        <w:t>大於</w:t>
      </w:r>
      <w:r>
        <w:rPr>
          <w:rFonts w:hint="eastAsia"/>
          <w:color w:val="000000"/>
        </w:rPr>
        <w:t>MQTT (702Bytes)</w:t>
      </w:r>
      <w:r>
        <w:rPr>
          <w:rFonts w:hint="eastAsia"/>
          <w:color w:val="000000"/>
        </w:rPr>
        <w:t>、</w:t>
      </w:r>
      <w:r>
        <w:rPr>
          <w:rFonts w:hint="eastAsia"/>
          <w:color w:val="000000"/>
        </w:rPr>
        <w:t>CoAP (513Bytes)</w:t>
      </w:r>
      <w:r>
        <w:rPr>
          <w:rFonts w:hint="eastAsia"/>
          <w:color w:val="000000"/>
        </w:rPr>
        <w:t>，如下表</w:t>
      </w:r>
      <w:r>
        <w:rPr>
          <w:rFonts w:hint="eastAsia"/>
          <w:color w:val="000000"/>
        </w:rPr>
        <w:t>4-11</w:t>
      </w:r>
      <w:r>
        <w:rPr>
          <w:rFonts w:hint="eastAsia"/>
          <w:color w:val="000000"/>
        </w:rPr>
        <w:t>所示。因此，如果是記憶體較小的感測設備而言，</w:t>
      </w:r>
      <w:r>
        <w:rPr>
          <w:rFonts w:hint="eastAsia"/>
          <w:color w:val="000000"/>
        </w:rPr>
        <w:t>CoAP</w:t>
      </w:r>
      <w:r>
        <w:rPr>
          <w:rFonts w:hint="eastAsia"/>
          <w:color w:val="000000"/>
        </w:rPr>
        <w:t>傳輸協定較為適合。</w:t>
      </w:r>
      <w:r w:rsidRPr="001E7804">
        <w:rPr>
          <w:color w:val="000000"/>
        </w:rPr>
        <w:t>由於在</w:t>
      </w:r>
      <w:r>
        <w:rPr>
          <w:color w:val="000000"/>
        </w:rPr>
        <w:t>Inter</w:t>
      </w:r>
      <w:r>
        <w:rPr>
          <w:rFonts w:hint="eastAsia"/>
          <w:color w:val="000000"/>
        </w:rPr>
        <w:t>n</w:t>
      </w:r>
      <w:r w:rsidRPr="001E7804">
        <w:rPr>
          <w:color w:val="000000"/>
        </w:rPr>
        <w:t>et</w:t>
      </w:r>
      <w:r w:rsidRPr="001E7804">
        <w:rPr>
          <w:color w:val="000000"/>
        </w:rPr>
        <w:t>情境中經過的路由器路徑很多，各應用層傳輸協定的底層效能將在</w:t>
      </w:r>
      <w:r>
        <w:rPr>
          <w:color w:val="000000"/>
        </w:rPr>
        <w:t>Inter</w:t>
      </w:r>
      <w:r>
        <w:rPr>
          <w:rFonts w:hint="eastAsia"/>
          <w:color w:val="000000"/>
        </w:rPr>
        <w:t>n</w:t>
      </w:r>
      <w:r w:rsidRPr="001E7804">
        <w:rPr>
          <w:color w:val="000000"/>
        </w:rPr>
        <w:t>et</w:t>
      </w:r>
      <w:r w:rsidRPr="001E7804">
        <w:rPr>
          <w:color w:val="000000"/>
        </w:rPr>
        <w:t>情境中顯現出來，由</w:t>
      </w:r>
      <w:proofErr w:type="gramStart"/>
      <w:r w:rsidRPr="001E7804">
        <w:rPr>
          <w:color w:val="000000"/>
        </w:rPr>
        <w:t>標頭封包</w:t>
      </w:r>
      <w:proofErr w:type="gramEnd"/>
      <w:r w:rsidRPr="001E7804">
        <w:rPr>
          <w:color w:val="000000"/>
        </w:rPr>
        <w:t>較小的</w:t>
      </w:r>
      <w:r w:rsidRPr="001E7804">
        <w:rPr>
          <w:color w:val="000000"/>
        </w:rPr>
        <w:t>MQTT</w:t>
      </w:r>
      <w:r w:rsidRPr="001E7804">
        <w:rPr>
          <w:color w:val="000000"/>
        </w:rPr>
        <w:t>傳輸速率最為快速</w:t>
      </w:r>
      <w:r>
        <w:rPr>
          <w:rFonts w:hint="eastAsia"/>
          <w:color w:val="000000"/>
        </w:rPr>
        <w:t>，而</w:t>
      </w:r>
      <w:r>
        <w:rPr>
          <w:rFonts w:hint="eastAsia"/>
          <w:color w:val="000000"/>
        </w:rPr>
        <w:t>CoAP</w:t>
      </w:r>
      <w:r>
        <w:rPr>
          <w:rFonts w:hint="eastAsia"/>
          <w:color w:val="000000"/>
        </w:rPr>
        <w:t>的時間較為穩定。雖然，</w:t>
      </w:r>
      <w:r>
        <w:rPr>
          <w:rFonts w:hint="eastAsia"/>
          <w:color w:val="000000"/>
        </w:rPr>
        <w:t>CoAP</w:t>
      </w:r>
      <w:r>
        <w:rPr>
          <w:rFonts w:hint="eastAsia"/>
          <w:color w:val="000000"/>
        </w:rPr>
        <w:t>傳輸協定是</w:t>
      </w:r>
      <w:r w:rsidRPr="001E7804">
        <w:rPr>
          <w:color w:val="000000"/>
        </w:rPr>
        <w:t>由</w:t>
      </w:r>
      <w:r w:rsidRPr="001E7804">
        <w:rPr>
          <w:color w:val="000000"/>
        </w:rPr>
        <w:t>UDP</w:t>
      </w:r>
      <w:r w:rsidRPr="001E7804">
        <w:rPr>
          <w:color w:val="000000"/>
        </w:rPr>
        <w:t>設計而成的</w:t>
      </w:r>
      <w:r>
        <w:rPr>
          <w:rFonts w:hint="eastAsia"/>
          <w:color w:val="000000"/>
        </w:rPr>
        <w:t>，但是，</w:t>
      </w:r>
      <w:r>
        <w:rPr>
          <w:rFonts w:hint="eastAsia"/>
          <w:color w:val="000000"/>
        </w:rPr>
        <w:t>CoAP</w:t>
      </w:r>
      <w:r>
        <w:rPr>
          <w:rFonts w:hint="eastAsia"/>
          <w:color w:val="000000"/>
        </w:rPr>
        <w:t>預設</w:t>
      </w:r>
      <w:r w:rsidRPr="00BE7225">
        <w:rPr>
          <w:rFonts w:hint="eastAsia"/>
          <w:color w:val="000000"/>
        </w:rPr>
        <w:t>的定時器和指數增長的重傳間隔時間實現</w:t>
      </w:r>
      <w:r w:rsidRPr="00BE7225">
        <w:rPr>
          <w:color w:val="000000"/>
        </w:rPr>
        <w:t>CON(Confirmable)</w:t>
      </w:r>
      <w:r w:rsidRPr="00BE7225">
        <w:rPr>
          <w:rFonts w:hint="eastAsia"/>
          <w:color w:val="000000"/>
        </w:rPr>
        <w:t>消息的重傳，直到接收方發出確認消息</w:t>
      </w:r>
      <w:r>
        <w:rPr>
          <w:rFonts w:hint="eastAsia"/>
          <w:color w:val="000000"/>
        </w:rPr>
        <w:t>，造成了額外的等待時間</w:t>
      </w:r>
      <w:r w:rsidRPr="001E7804">
        <w:rPr>
          <w:color w:val="000000"/>
        </w:rPr>
        <w:t>。</w:t>
      </w:r>
      <w:r>
        <w:br w:type="page"/>
      </w:r>
    </w:p>
    <w:p w:rsidR="00CA7E15" w:rsidRPr="001E7804" w:rsidRDefault="00CA7E15" w:rsidP="00DD520C">
      <w:pPr>
        <w:ind w:firstLineChars="0" w:firstLine="0"/>
      </w:pPr>
      <m:oMath>
        <m:r>
          <w:rPr>
            <w:rFonts w:ascii="Cambria Math" w:hAnsi="Cambria Math"/>
          </w:rPr>
          <w:lastRenderedPageBreak/>
          <m:t>erformance</m:t>
        </m:r>
        <m:r>
          <m:rPr>
            <m:sty m:val="p"/>
          </m:rPr>
          <w:rPr>
            <w:rFonts w:ascii="Cambria Math" w:hAnsi="Cambria Math"/>
          </w:rPr>
          <m:t xml:space="preserve"> </m:t>
        </m:r>
        <m:r>
          <w:rPr>
            <w:rFonts w:ascii="Cambria Math" w:hAnsi="Cambria Math"/>
          </w:rPr>
          <m:t>Evaluation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HTTP</m:t>
                </m:r>
              </m:e>
              <m:sub>
                <m:r>
                  <w:rPr>
                    <w:rFonts w:ascii="Cambria Math" w:hAnsi="Cambria Math"/>
                  </w:rPr>
                  <m:t>Average</m:t>
                </m:r>
                <m:r>
                  <m:rPr>
                    <m:sty m:val="p"/>
                  </m:rPr>
                  <w:rPr>
                    <w:rFonts w:ascii="Cambria Math" w:hAnsi="Cambria Math"/>
                  </w:rPr>
                  <m:t xml:space="preserve"> </m:t>
                </m:r>
                <m:r>
                  <w:rPr>
                    <w:rFonts w:ascii="Cambria Math" w:hAnsi="Cambria Math"/>
                  </w:rPr>
                  <m:t>RTT</m:t>
                </m:r>
              </m:sub>
            </m:sSub>
            <m:r>
              <m:rPr>
                <m:sty m:val="p"/>
              </m:rPr>
              <w:rPr>
                <w:rFonts w:ascii="Cambria Math" w:hAnsi="Cambria Math"/>
              </w:rPr>
              <m:t>-</m:t>
            </m:r>
            <m:sSub>
              <m:sSubPr>
                <m:ctrlPr>
                  <w:rPr>
                    <w:rFonts w:ascii="Cambria Math" w:hAnsi="Cambria Math"/>
                  </w:rPr>
                </m:ctrlPr>
              </m:sSubPr>
              <m:e>
                <m:r>
                  <w:rPr>
                    <w:rFonts w:ascii="Cambria Math" w:hAnsi="Cambria Math"/>
                  </w:rPr>
                  <m:t>MQTT</m:t>
                </m:r>
              </m:e>
              <m:sub>
                <m:r>
                  <w:rPr>
                    <w:rFonts w:ascii="Cambria Math" w:hAnsi="Cambria Math"/>
                  </w:rPr>
                  <m:t>Average</m:t>
                </m:r>
                <m:r>
                  <m:rPr>
                    <m:sty m:val="p"/>
                  </m:rPr>
                  <w:rPr>
                    <w:rFonts w:ascii="Cambria Math" w:hAnsi="Cambria Math"/>
                  </w:rPr>
                  <m:t xml:space="preserve"> </m:t>
                </m:r>
                <m:r>
                  <w:rPr>
                    <w:rFonts w:ascii="Cambria Math" w:hAnsi="Cambria Math"/>
                  </w:rPr>
                  <m:t>RTT</m:t>
                </m:r>
              </m:sub>
            </m:sSub>
          </m:num>
          <m:den>
            <m:sSub>
              <m:sSubPr>
                <m:ctrlPr>
                  <w:rPr>
                    <w:rFonts w:ascii="Cambria Math" w:hAnsi="Cambria Math"/>
                  </w:rPr>
                </m:ctrlPr>
              </m:sSubPr>
              <m:e>
                <m:r>
                  <w:rPr>
                    <w:rFonts w:ascii="Cambria Math" w:hAnsi="Cambria Math"/>
                  </w:rPr>
                  <m:t>HTTP</m:t>
                </m:r>
              </m:e>
              <m:sub>
                <m:r>
                  <w:rPr>
                    <w:rFonts w:ascii="Cambria Math" w:hAnsi="Cambria Math"/>
                  </w:rPr>
                  <m:t>Average</m:t>
                </m:r>
                <m:r>
                  <m:rPr>
                    <m:sty m:val="p"/>
                  </m:rPr>
                  <w:rPr>
                    <w:rFonts w:ascii="Cambria Math" w:hAnsi="Cambria Math"/>
                  </w:rPr>
                  <m:t xml:space="preserve"> </m:t>
                </m:r>
                <m:r>
                  <w:rPr>
                    <w:rFonts w:ascii="Cambria Math" w:hAnsi="Cambria Math"/>
                  </w:rPr>
                  <m:t>RTT</m:t>
                </m:r>
              </m:sub>
            </m:sSub>
          </m:den>
        </m:f>
        <m:r>
          <m:rPr>
            <m:sty m:val="p"/>
          </m:rPr>
          <w:rPr>
            <w:rFonts w:ascii="Cambria Math" w:hAnsi="Cambria Math"/>
          </w:rPr>
          <m:t>×100%</m:t>
        </m:r>
      </m:oMath>
      <w:r>
        <w:t xml:space="preserve"> </w:t>
      </w:r>
      <w:r w:rsidR="00DD520C">
        <w:rPr>
          <w:rFonts w:hint="eastAsia"/>
        </w:rPr>
        <w:t xml:space="preserve">　　</w:t>
      </w:r>
      <w:r w:rsidRPr="001E7804">
        <w:t>公式</w:t>
      </w:r>
      <w:r>
        <w:t>(</w:t>
      </w:r>
      <w:r>
        <w:rPr>
          <w:rFonts w:hint="eastAsia"/>
        </w:rPr>
        <w:t>5-3</w:t>
      </w:r>
      <w:r w:rsidRPr="001E7804">
        <w:t>)</w:t>
      </w:r>
    </w:p>
    <w:p w:rsidR="00CA7E15" w:rsidRPr="001E7804" w:rsidRDefault="00CA7E15" w:rsidP="00CA7E15">
      <w:pPr>
        <w:ind w:firstLineChars="0" w:firstLine="0"/>
        <w:rPr>
          <w:color w:val="000000"/>
          <w:szCs w:val="28"/>
        </w:rPr>
      </w:pPr>
    </w:p>
    <w:p w:rsidR="002E118D" w:rsidRDefault="00CA7E15" w:rsidP="00DD520C">
      <w:pPr>
        <w:ind w:firstLineChars="0" w:firstLine="0"/>
        <w:rPr>
          <w:rFonts w:hint="eastAsia"/>
        </w:rPr>
      </w:pPr>
      <m:oMath>
        <m:r>
          <w:rPr>
            <w:rFonts w:ascii="Cambria Math" w:hAnsi="Cambria Math"/>
          </w:rPr>
          <m:t>Performance</m:t>
        </m:r>
        <m:r>
          <m:rPr>
            <m:sty m:val="p"/>
          </m:rPr>
          <w:rPr>
            <w:rFonts w:ascii="Cambria Math" w:hAnsi="Cambria Math"/>
          </w:rPr>
          <m:t xml:space="preserve"> </m:t>
        </m:r>
        <m:r>
          <w:rPr>
            <w:rFonts w:ascii="Cambria Math" w:hAnsi="Cambria Math"/>
          </w:rPr>
          <m:t>Evaluation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CoAP</m:t>
                </m:r>
              </m:e>
              <m:sub>
                <m:r>
                  <w:rPr>
                    <w:rFonts w:ascii="Cambria Math" w:hAnsi="Cambria Math"/>
                  </w:rPr>
                  <m:t>Average</m:t>
                </m:r>
                <m:r>
                  <m:rPr>
                    <m:sty m:val="p"/>
                  </m:rPr>
                  <w:rPr>
                    <w:rFonts w:ascii="Cambria Math" w:hAnsi="Cambria Math"/>
                  </w:rPr>
                  <m:t xml:space="preserve"> </m:t>
                </m:r>
                <m:r>
                  <w:rPr>
                    <w:rFonts w:ascii="Cambria Math" w:hAnsi="Cambria Math"/>
                  </w:rPr>
                  <m:t>RTT</m:t>
                </m:r>
              </m:sub>
            </m:sSub>
            <m:r>
              <m:rPr>
                <m:sty m:val="p"/>
              </m:rPr>
              <w:rPr>
                <w:rFonts w:ascii="Cambria Math" w:hAnsi="Cambria Math"/>
              </w:rPr>
              <m:t>-</m:t>
            </m:r>
            <m:sSub>
              <m:sSubPr>
                <m:ctrlPr>
                  <w:rPr>
                    <w:rFonts w:ascii="Cambria Math" w:hAnsi="Cambria Math"/>
                  </w:rPr>
                </m:ctrlPr>
              </m:sSubPr>
              <m:e>
                <m:r>
                  <w:rPr>
                    <w:rFonts w:ascii="Cambria Math" w:hAnsi="Cambria Math"/>
                  </w:rPr>
                  <m:t>MQTT</m:t>
                </m:r>
              </m:e>
              <m:sub>
                <m:r>
                  <w:rPr>
                    <w:rFonts w:ascii="Cambria Math" w:hAnsi="Cambria Math"/>
                  </w:rPr>
                  <m:t>Average</m:t>
                </m:r>
                <m:r>
                  <m:rPr>
                    <m:sty m:val="p"/>
                  </m:rPr>
                  <w:rPr>
                    <w:rFonts w:ascii="Cambria Math" w:hAnsi="Cambria Math"/>
                  </w:rPr>
                  <m:t xml:space="preserve"> </m:t>
                </m:r>
                <m:r>
                  <w:rPr>
                    <w:rFonts w:ascii="Cambria Math" w:hAnsi="Cambria Math"/>
                  </w:rPr>
                  <m:t>RTT</m:t>
                </m:r>
              </m:sub>
            </m:sSub>
          </m:num>
          <m:den>
            <m:sSub>
              <m:sSubPr>
                <m:ctrlPr>
                  <w:rPr>
                    <w:rFonts w:ascii="Cambria Math" w:hAnsi="Cambria Math"/>
                  </w:rPr>
                </m:ctrlPr>
              </m:sSubPr>
              <m:e>
                <m:r>
                  <w:rPr>
                    <w:rFonts w:ascii="Cambria Math" w:hAnsi="Cambria Math"/>
                  </w:rPr>
                  <m:t>CoAP</m:t>
                </m:r>
              </m:e>
              <m:sub>
                <m:r>
                  <w:rPr>
                    <w:rFonts w:ascii="Cambria Math" w:hAnsi="Cambria Math"/>
                  </w:rPr>
                  <m:t>Average</m:t>
                </m:r>
                <m:r>
                  <m:rPr>
                    <m:sty m:val="p"/>
                  </m:rPr>
                  <w:rPr>
                    <w:rFonts w:ascii="Cambria Math" w:hAnsi="Cambria Math"/>
                  </w:rPr>
                  <m:t xml:space="preserve"> </m:t>
                </m:r>
                <m:r>
                  <w:rPr>
                    <w:rFonts w:ascii="Cambria Math" w:hAnsi="Cambria Math"/>
                  </w:rPr>
                  <m:t>RTT</m:t>
                </m:r>
              </m:sub>
            </m:sSub>
          </m:den>
        </m:f>
        <m:r>
          <m:rPr>
            <m:sty m:val="p"/>
          </m:rPr>
          <w:rPr>
            <w:rFonts w:ascii="Cambria Math" w:hAnsi="Cambria Math"/>
          </w:rPr>
          <m:t>×100%</m:t>
        </m:r>
      </m:oMath>
      <w:r w:rsidR="00DD520C">
        <w:rPr>
          <w:rFonts w:hint="eastAsia"/>
        </w:rPr>
        <w:t xml:space="preserve">　　</w:t>
      </w:r>
      <w:r w:rsidRPr="001E7804">
        <w:t>公式</w:t>
      </w:r>
      <w:r>
        <w:t>(</w:t>
      </w:r>
      <w:r>
        <w:rPr>
          <w:rFonts w:hint="eastAsia"/>
        </w:rPr>
        <w:t>5-4</w:t>
      </w:r>
      <w:r w:rsidRPr="001E7804">
        <w:t>)</w:t>
      </w:r>
    </w:p>
    <w:p w:rsidR="00393331" w:rsidRDefault="00393331" w:rsidP="00393331">
      <w:pPr>
        <w:ind w:firstLine="480"/>
        <w:rPr>
          <w:rFonts w:hint="eastAsia"/>
        </w:rPr>
      </w:pPr>
    </w:p>
    <w:p w:rsidR="00F20910" w:rsidRPr="00CD4B28" w:rsidRDefault="00F20910" w:rsidP="00393331">
      <w:pPr>
        <w:pStyle w:val="a4"/>
      </w:pPr>
      <w:bookmarkStart w:id="426" w:name="_Toc456606836"/>
      <w:r w:rsidRPr="00CD4B28">
        <w:t>表</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sidR="00AB3D39">
        <w:rPr>
          <w:noProof/>
        </w:rPr>
        <w:t>9</w:t>
      </w:r>
      <w:r>
        <w:fldChar w:fldCharType="end"/>
      </w:r>
      <w:r w:rsidRPr="00CD4B28">
        <w:t xml:space="preserve"> </w:t>
      </w:r>
      <w:r w:rsidRPr="00CD4B28">
        <w:t>三種傳輸協定於字串事件時間效能比較表</w:t>
      </w:r>
      <w:bookmarkEnd w:id="4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203"/>
        <w:gridCol w:w="2049"/>
        <w:gridCol w:w="2049"/>
        <w:gridCol w:w="2049"/>
      </w:tblGrid>
      <w:tr w:rsidR="00F20910" w:rsidRPr="00380613" w:rsidTr="00393331">
        <w:trPr>
          <w:trHeight w:val="680"/>
          <w:jc w:val="center"/>
        </w:trPr>
        <w:tc>
          <w:tcPr>
            <w:tcW w:w="1393" w:type="pct"/>
            <w:gridSpan w:val="2"/>
            <w:shd w:val="clear" w:color="auto" w:fill="BFBFBF" w:themeFill="background1" w:themeFillShade="BF"/>
            <w:vAlign w:val="center"/>
            <w:hideMark/>
          </w:tcPr>
          <w:p w:rsidR="00F20910" w:rsidRPr="00393331" w:rsidRDefault="00F20910" w:rsidP="00393331">
            <w:pPr>
              <w:pStyle w:val="a4"/>
              <w:rPr>
                <w:b/>
              </w:rPr>
            </w:pPr>
          </w:p>
        </w:tc>
        <w:tc>
          <w:tcPr>
            <w:tcW w:w="1202" w:type="pct"/>
            <w:shd w:val="clear" w:color="auto" w:fill="BFBFBF" w:themeFill="background1" w:themeFillShade="BF"/>
            <w:vAlign w:val="center"/>
            <w:hideMark/>
          </w:tcPr>
          <w:p w:rsidR="00F20910" w:rsidRPr="00393331" w:rsidRDefault="00F20910" w:rsidP="00393331">
            <w:pPr>
              <w:pStyle w:val="a4"/>
              <w:rPr>
                <w:b/>
              </w:rPr>
            </w:pPr>
            <w:r w:rsidRPr="00393331">
              <w:rPr>
                <w:b/>
                <w:bCs/>
              </w:rPr>
              <w:t>MQTT</w:t>
            </w:r>
          </w:p>
        </w:tc>
        <w:tc>
          <w:tcPr>
            <w:tcW w:w="1202" w:type="pct"/>
            <w:shd w:val="clear" w:color="auto" w:fill="BFBFBF" w:themeFill="background1" w:themeFillShade="BF"/>
            <w:vAlign w:val="center"/>
            <w:hideMark/>
          </w:tcPr>
          <w:p w:rsidR="00F20910" w:rsidRPr="00393331" w:rsidRDefault="00F20910" w:rsidP="00393331">
            <w:pPr>
              <w:pStyle w:val="a4"/>
              <w:rPr>
                <w:b/>
              </w:rPr>
            </w:pPr>
            <w:r w:rsidRPr="00393331">
              <w:rPr>
                <w:b/>
                <w:bCs/>
              </w:rPr>
              <w:t>CoAP</w:t>
            </w:r>
          </w:p>
        </w:tc>
        <w:tc>
          <w:tcPr>
            <w:tcW w:w="1202" w:type="pct"/>
            <w:shd w:val="clear" w:color="auto" w:fill="BFBFBF" w:themeFill="background1" w:themeFillShade="BF"/>
            <w:vAlign w:val="center"/>
            <w:hideMark/>
          </w:tcPr>
          <w:p w:rsidR="00F20910" w:rsidRPr="00393331" w:rsidRDefault="00F20910" w:rsidP="00393331">
            <w:pPr>
              <w:pStyle w:val="a4"/>
              <w:rPr>
                <w:b/>
              </w:rPr>
            </w:pPr>
            <w:r w:rsidRPr="00393331">
              <w:rPr>
                <w:b/>
                <w:bCs/>
              </w:rPr>
              <w:t>HTTP</w:t>
            </w:r>
          </w:p>
        </w:tc>
      </w:tr>
      <w:tr w:rsidR="00393331" w:rsidRPr="00380613" w:rsidTr="00393331">
        <w:trPr>
          <w:trHeight w:val="510"/>
          <w:jc w:val="center"/>
        </w:trPr>
        <w:tc>
          <w:tcPr>
            <w:tcW w:w="688" w:type="pct"/>
            <w:vMerge w:val="restart"/>
            <w:vAlign w:val="center"/>
            <w:hideMark/>
          </w:tcPr>
          <w:p w:rsidR="00F20910" w:rsidRPr="00380613" w:rsidRDefault="00F20910" w:rsidP="00393331">
            <w:pPr>
              <w:pStyle w:val="a4"/>
            </w:pPr>
            <w:r w:rsidRPr="00380613">
              <w:rPr>
                <w:bCs/>
              </w:rPr>
              <w:t>Local</w:t>
            </w:r>
          </w:p>
        </w:tc>
        <w:tc>
          <w:tcPr>
            <w:tcW w:w="706" w:type="pct"/>
            <w:vAlign w:val="center"/>
            <w:hideMark/>
          </w:tcPr>
          <w:p w:rsidR="00F20910" w:rsidRPr="00A96962" w:rsidRDefault="00F20910" w:rsidP="00393331">
            <w:pPr>
              <w:pStyle w:val="a4"/>
            </w:pPr>
            <w:r w:rsidRPr="00A96962">
              <w:t>Average</w:t>
            </w:r>
          </w:p>
        </w:tc>
        <w:tc>
          <w:tcPr>
            <w:tcW w:w="1202" w:type="pct"/>
            <w:vAlign w:val="center"/>
            <w:hideMark/>
          </w:tcPr>
          <w:p w:rsidR="00F20910" w:rsidRPr="00BE7225" w:rsidRDefault="00F20910" w:rsidP="00393331">
            <w:pPr>
              <w:pStyle w:val="a4"/>
            </w:pPr>
            <w:r w:rsidRPr="00BE7225">
              <w:t>21.7912 ms</w:t>
            </w:r>
          </w:p>
        </w:tc>
        <w:tc>
          <w:tcPr>
            <w:tcW w:w="1202" w:type="pct"/>
            <w:vAlign w:val="center"/>
            <w:hideMark/>
          </w:tcPr>
          <w:p w:rsidR="00F20910" w:rsidRPr="00BE7225" w:rsidRDefault="00F20910" w:rsidP="00393331">
            <w:pPr>
              <w:pStyle w:val="a4"/>
            </w:pPr>
            <w:r w:rsidRPr="00BE7225">
              <w:t>13.0938 ms</w:t>
            </w:r>
          </w:p>
        </w:tc>
        <w:tc>
          <w:tcPr>
            <w:tcW w:w="1202" w:type="pct"/>
            <w:vAlign w:val="center"/>
            <w:hideMark/>
          </w:tcPr>
          <w:p w:rsidR="00F20910" w:rsidRPr="00BE7225" w:rsidRDefault="00F20910" w:rsidP="00393331">
            <w:pPr>
              <w:pStyle w:val="a4"/>
            </w:pPr>
            <w:r w:rsidRPr="00BE7225">
              <w:t>12.9508 ms</w:t>
            </w:r>
          </w:p>
        </w:tc>
      </w:tr>
      <w:tr w:rsidR="00393331" w:rsidRPr="00380613" w:rsidTr="00393331">
        <w:trPr>
          <w:trHeight w:val="510"/>
          <w:jc w:val="center"/>
        </w:trPr>
        <w:tc>
          <w:tcPr>
            <w:tcW w:w="688" w:type="pct"/>
            <w:vMerge/>
            <w:vAlign w:val="center"/>
            <w:hideMark/>
          </w:tcPr>
          <w:p w:rsidR="00F20910" w:rsidRPr="00380613" w:rsidRDefault="00F20910" w:rsidP="00393331">
            <w:pPr>
              <w:pStyle w:val="a4"/>
            </w:pPr>
          </w:p>
        </w:tc>
        <w:tc>
          <w:tcPr>
            <w:tcW w:w="706" w:type="pct"/>
            <w:vAlign w:val="center"/>
            <w:hideMark/>
          </w:tcPr>
          <w:p w:rsidR="00F20910" w:rsidRPr="00A96962" w:rsidRDefault="00F20910" w:rsidP="00393331">
            <w:pPr>
              <w:pStyle w:val="a4"/>
            </w:pPr>
            <w:r w:rsidRPr="00A96962">
              <w:t>Max</w:t>
            </w:r>
          </w:p>
        </w:tc>
        <w:tc>
          <w:tcPr>
            <w:tcW w:w="1202" w:type="pct"/>
            <w:vAlign w:val="center"/>
            <w:hideMark/>
          </w:tcPr>
          <w:p w:rsidR="00F20910" w:rsidRPr="00BE7225" w:rsidRDefault="00F20910" w:rsidP="00393331">
            <w:pPr>
              <w:pStyle w:val="a4"/>
            </w:pPr>
            <w:r w:rsidRPr="00BE7225">
              <w:t>63.004 ms</w:t>
            </w:r>
          </w:p>
        </w:tc>
        <w:tc>
          <w:tcPr>
            <w:tcW w:w="1202" w:type="pct"/>
            <w:vAlign w:val="center"/>
            <w:hideMark/>
          </w:tcPr>
          <w:p w:rsidR="00F20910" w:rsidRPr="00BE7225" w:rsidRDefault="00F20910" w:rsidP="00393331">
            <w:pPr>
              <w:pStyle w:val="a4"/>
            </w:pPr>
            <w:r w:rsidRPr="00BE7225">
              <w:t>33.002 ms</w:t>
            </w:r>
          </w:p>
        </w:tc>
        <w:tc>
          <w:tcPr>
            <w:tcW w:w="1202" w:type="pct"/>
            <w:vAlign w:val="center"/>
            <w:hideMark/>
          </w:tcPr>
          <w:p w:rsidR="00F20910" w:rsidRPr="00BE7225" w:rsidRDefault="00F20910" w:rsidP="00393331">
            <w:pPr>
              <w:pStyle w:val="a4"/>
            </w:pPr>
            <w:r w:rsidRPr="00BE7225">
              <w:t>34.002 ms</w:t>
            </w:r>
          </w:p>
        </w:tc>
      </w:tr>
      <w:tr w:rsidR="00393331" w:rsidRPr="00380613" w:rsidTr="00393331">
        <w:trPr>
          <w:trHeight w:val="510"/>
          <w:jc w:val="center"/>
        </w:trPr>
        <w:tc>
          <w:tcPr>
            <w:tcW w:w="688" w:type="pct"/>
            <w:vMerge/>
            <w:vAlign w:val="center"/>
            <w:hideMark/>
          </w:tcPr>
          <w:p w:rsidR="00F20910" w:rsidRPr="00380613" w:rsidRDefault="00F20910" w:rsidP="00393331">
            <w:pPr>
              <w:pStyle w:val="a4"/>
            </w:pPr>
          </w:p>
        </w:tc>
        <w:tc>
          <w:tcPr>
            <w:tcW w:w="706" w:type="pct"/>
            <w:vAlign w:val="center"/>
            <w:hideMark/>
          </w:tcPr>
          <w:p w:rsidR="00F20910" w:rsidRPr="00A96962" w:rsidRDefault="00F20910" w:rsidP="00393331">
            <w:pPr>
              <w:pStyle w:val="a4"/>
            </w:pPr>
            <w:r w:rsidRPr="00A96962">
              <w:t>Min</w:t>
            </w:r>
          </w:p>
        </w:tc>
        <w:tc>
          <w:tcPr>
            <w:tcW w:w="1202" w:type="pct"/>
            <w:vAlign w:val="center"/>
            <w:hideMark/>
          </w:tcPr>
          <w:p w:rsidR="00F20910" w:rsidRPr="00BE7225" w:rsidRDefault="00F20910" w:rsidP="00393331">
            <w:pPr>
              <w:pStyle w:val="a4"/>
            </w:pPr>
            <w:r w:rsidRPr="00BE7225">
              <w:t>5 ms</w:t>
            </w:r>
          </w:p>
        </w:tc>
        <w:tc>
          <w:tcPr>
            <w:tcW w:w="1202" w:type="pct"/>
            <w:vAlign w:val="center"/>
            <w:hideMark/>
          </w:tcPr>
          <w:p w:rsidR="00F20910" w:rsidRPr="00BE7225" w:rsidRDefault="00F20910" w:rsidP="00393331">
            <w:pPr>
              <w:pStyle w:val="a4"/>
            </w:pPr>
            <w:r w:rsidRPr="00BE7225">
              <w:t>7 ms</w:t>
            </w:r>
          </w:p>
        </w:tc>
        <w:tc>
          <w:tcPr>
            <w:tcW w:w="1202" w:type="pct"/>
            <w:vAlign w:val="center"/>
            <w:hideMark/>
          </w:tcPr>
          <w:p w:rsidR="00F20910" w:rsidRPr="00BE7225" w:rsidRDefault="00F20910" w:rsidP="00393331">
            <w:pPr>
              <w:pStyle w:val="a4"/>
            </w:pPr>
            <w:r w:rsidRPr="00BE7225">
              <w:t>6 ms</w:t>
            </w:r>
          </w:p>
        </w:tc>
      </w:tr>
      <w:tr w:rsidR="00393331" w:rsidRPr="00380613" w:rsidTr="00393331">
        <w:trPr>
          <w:trHeight w:val="510"/>
          <w:jc w:val="center"/>
        </w:trPr>
        <w:tc>
          <w:tcPr>
            <w:tcW w:w="688" w:type="pct"/>
            <w:vMerge w:val="restart"/>
            <w:vAlign w:val="center"/>
            <w:hideMark/>
          </w:tcPr>
          <w:p w:rsidR="00F20910" w:rsidRPr="00380613" w:rsidRDefault="00F20910" w:rsidP="00393331">
            <w:pPr>
              <w:pStyle w:val="a4"/>
            </w:pPr>
            <w:r w:rsidRPr="00380613">
              <w:rPr>
                <w:bCs/>
              </w:rPr>
              <w:t>Intranet</w:t>
            </w:r>
          </w:p>
        </w:tc>
        <w:tc>
          <w:tcPr>
            <w:tcW w:w="706" w:type="pct"/>
            <w:vAlign w:val="center"/>
            <w:hideMark/>
          </w:tcPr>
          <w:p w:rsidR="00F20910" w:rsidRPr="00A96962" w:rsidRDefault="00F20910" w:rsidP="00393331">
            <w:pPr>
              <w:pStyle w:val="a4"/>
            </w:pPr>
            <w:r w:rsidRPr="00A96962">
              <w:t>Average</w:t>
            </w:r>
          </w:p>
        </w:tc>
        <w:tc>
          <w:tcPr>
            <w:tcW w:w="1202" w:type="pct"/>
            <w:vAlign w:val="center"/>
            <w:hideMark/>
          </w:tcPr>
          <w:p w:rsidR="00F20910" w:rsidRPr="00BE7225" w:rsidRDefault="00F20910" w:rsidP="00393331">
            <w:pPr>
              <w:pStyle w:val="a4"/>
            </w:pPr>
            <w:r w:rsidRPr="00BE7225">
              <w:t>23.3751 ms</w:t>
            </w:r>
          </w:p>
        </w:tc>
        <w:tc>
          <w:tcPr>
            <w:tcW w:w="1202" w:type="pct"/>
            <w:vAlign w:val="center"/>
            <w:hideMark/>
          </w:tcPr>
          <w:p w:rsidR="00F20910" w:rsidRPr="00EC6CF1" w:rsidRDefault="00F20910" w:rsidP="00393331">
            <w:pPr>
              <w:pStyle w:val="a4"/>
            </w:pPr>
            <w:r w:rsidRPr="00EC6CF1">
              <w:t>35.946 ms</w:t>
            </w:r>
          </w:p>
        </w:tc>
        <w:tc>
          <w:tcPr>
            <w:tcW w:w="1202" w:type="pct"/>
            <w:vAlign w:val="center"/>
            <w:hideMark/>
          </w:tcPr>
          <w:p w:rsidR="00F20910" w:rsidRPr="00BE7225" w:rsidRDefault="00F20910" w:rsidP="00393331">
            <w:pPr>
              <w:pStyle w:val="a4"/>
            </w:pPr>
            <w:r w:rsidRPr="00BE7225">
              <w:t>39.8182 ms</w:t>
            </w:r>
          </w:p>
        </w:tc>
      </w:tr>
      <w:tr w:rsidR="00393331" w:rsidRPr="00380613" w:rsidTr="00393331">
        <w:trPr>
          <w:trHeight w:val="510"/>
          <w:jc w:val="center"/>
        </w:trPr>
        <w:tc>
          <w:tcPr>
            <w:tcW w:w="688" w:type="pct"/>
            <w:vMerge/>
            <w:vAlign w:val="center"/>
            <w:hideMark/>
          </w:tcPr>
          <w:p w:rsidR="00F20910" w:rsidRPr="00380613" w:rsidRDefault="00F20910" w:rsidP="00393331">
            <w:pPr>
              <w:pStyle w:val="a4"/>
            </w:pPr>
          </w:p>
        </w:tc>
        <w:tc>
          <w:tcPr>
            <w:tcW w:w="706" w:type="pct"/>
            <w:vAlign w:val="center"/>
            <w:hideMark/>
          </w:tcPr>
          <w:p w:rsidR="00F20910" w:rsidRPr="00A96962" w:rsidRDefault="00F20910" w:rsidP="00393331">
            <w:pPr>
              <w:pStyle w:val="a4"/>
            </w:pPr>
            <w:r w:rsidRPr="00A96962">
              <w:t>Max</w:t>
            </w:r>
          </w:p>
        </w:tc>
        <w:tc>
          <w:tcPr>
            <w:tcW w:w="1202" w:type="pct"/>
            <w:vAlign w:val="center"/>
            <w:hideMark/>
          </w:tcPr>
          <w:p w:rsidR="00F20910" w:rsidRPr="00BE7225" w:rsidRDefault="00F20910" w:rsidP="00393331">
            <w:pPr>
              <w:pStyle w:val="a4"/>
            </w:pPr>
            <w:r w:rsidRPr="00BE7225">
              <w:t>91.2154 ms</w:t>
            </w:r>
          </w:p>
        </w:tc>
        <w:tc>
          <w:tcPr>
            <w:tcW w:w="1202" w:type="pct"/>
            <w:vAlign w:val="center"/>
            <w:hideMark/>
          </w:tcPr>
          <w:p w:rsidR="00F20910" w:rsidRPr="00EC6CF1" w:rsidRDefault="00F20910" w:rsidP="00393331">
            <w:pPr>
              <w:pStyle w:val="a4"/>
            </w:pPr>
            <w:r w:rsidRPr="00EC6CF1">
              <w:t>53.013 ms</w:t>
            </w:r>
          </w:p>
        </w:tc>
        <w:tc>
          <w:tcPr>
            <w:tcW w:w="1202" w:type="pct"/>
            <w:vAlign w:val="center"/>
            <w:hideMark/>
          </w:tcPr>
          <w:p w:rsidR="00F20910" w:rsidRPr="00BE7225" w:rsidRDefault="00F20910" w:rsidP="00393331">
            <w:pPr>
              <w:pStyle w:val="a4"/>
            </w:pPr>
            <w:r w:rsidRPr="00BE7225">
              <w:t>68.659  ms</w:t>
            </w:r>
          </w:p>
        </w:tc>
      </w:tr>
      <w:tr w:rsidR="00393331" w:rsidRPr="00380613" w:rsidTr="00393331">
        <w:trPr>
          <w:trHeight w:val="510"/>
          <w:jc w:val="center"/>
        </w:trPr>
        <w:tc>
          <w:tcPr>
            <w:tcW w:w="688" w:type="pct"/>
            <w:vMerge/>
            <w:vAlign w:val="center"/>
            <w:hideMark/>
          </w:tcPr>
          <w:p w:rsidR="00F20910" w:rsidRPr="00380613" w:rsidRDefault="00F20910" w:rsidP="00393331">
            <w:pPr>
              <w:pStyle w:val="a4"/>
            </w:pPr>
          </w:p>
        </w:tc>
        <w:tc>
          <w:tcPr>
            <w:tcW w:w="706" w:type="pct"/>
            <w:vAlign w:val="center"/>
            <w:hideMark/>
          </w:tcPr>
          <w:p w:rsidR="00F20910" w:rsidRPr="00A96962" w:rsidRDefault="00F20910" w:rsidP="00393331">
            <w:pPr>
              <w:pStyle w:val="a4"/>
            </w:pPr>
            <w:r w:rsidRPr="00A96962">
              <w:t>Min</w:t>
            </w:r>
          </w:p>
        </w:tc>
        <w:tc>
          <w:tcPr>
            <w:tcW w:w="1202" w:type="pct"/>
            <w:vAlign w:val="center"/>
            <w:hideMark/>
          </w:tcPr>
          <w:p w:rsidR="00F20910" w:rsidRPr="00BE7225" w:rsidRDefault="00F20910" w:rsidP="00393331">
            <w:pPr>
              <w:pStyle w:val="a4"/>
            </w:pPr>
            <w:r w:rsidRPr="00BE7225">
              <w:t>5.6147 ms</w:t>
            </w:r>
          </w:p>
        </w:tc>
        <w:tc>
          <w:tcPr>
            <w:tcW w:w="1202" w:type="pct"/>
            <w:vAlign w:val="center"/>
            <w:hideMark/>
          </w:tcPr>
          <w:p w:rsidR="00F20910" w:rsidRPr="00EC6CF1" w:rsidRDefault="00F20910" w:rsidP="00393331">
            <w:pPr>
              <w:pStyle w:val="a4"/>
            </w:pPr>
            <w:r w:rsidRPr="00EC6CF1">
              <w:t>11.071 ms</w:t>
            </w:r>
          </w:p>
        </w:tc>
        <w:tc>
          <w:tcPr>
            <w:tcW w:w="1202" w:type="pct"/>
            <w:vAlign w:val="center"/>
            <w:hideMark/>
          </w:tcPr>
          <w:p w:rsidR="00F20910" w:rsidRPr="00BE7225" w:rsidRDefault="00F20910" w:rsidP="00393331">
            <w:pPr>
              <w:pStyle w:val="a4"/>
            </w:pPr>
            <w:r w:rsidRPr="00BE7225">
              <w:t>18.9779  ms</w:t>
            </w:r>
          </w:p>
        </w:tc>
      </w:tr>
      <w:tr w:rsidR="00393331" w:rsidRPr="00380613" w:rsidTr="00393331">
        <w:trPr>
          <w:trHeight w:val="510"/>
          <w:jc w:val="center"/>
        </w:trPr>
        <w:tc>
          <w:tcPr>
            <w:tcW w:w="688" w:type="pct"/>
            <w:vMerge w:val="restart"/>
            <w:vAlign w:val="center"/>
            <w:hideMark/>
          </w:tcPr>
          <w:p w:rsidR="00F20910" w:rsidRPr="00380613" w:rsidRDefault="00F20910" w:rsidP="00393331">
            <w:pPr>
              <w:pStyle w:val="a4"/>
            </w:pPr>
            <w:r w:rsidRPr="00380613">
              <w:rPr>
                <w:bCs/>
              </w:rPr>
              <w:t>Internet</w:t>
            </w:r>
          </w:p>
        </w:tc>
        <w:tc>
          <w:tcPr>
            <w:tcW w:w="706" w:type="pct"/>
            <w:vAlign w:val="center"/>
            <w:hideMark/>
          </w:tcPr>
          <w:p w:rsidR="00F20910" w:rsidRPr="00A96962" w:rsidRDefault="00F20910" w:rsidP="00393331">
            <w:pPr>
              <w:pStyle w:val="a4"/>
            </w:pPr>
            <w:r w:rsidRPr="00A96962">
              <w:t>Average</w:t>
            </w:r>
          </w:p>
        </w:tc>
        <w:tc>
          <w:tcPr>
            <w:tcW w:w="1202" w:type="pct"/>
            <w:vAlign w:val="center"/>
            <w:hideMark/>
          </w:tcPr>
          <w:p w:rsidR="00F20910" w:rsidRPr="00BE7225" w:rsidRDefault="00F20910" w:rsidP="00393331">
            <w:pPr>
              <w:pStyle w:val="a4"/>
            </w:pPr>
            <w:r w:rsidRPr="00BE7225">
              <w:t>37.0145 ms</w:t>
            </w:r>
          </w:p>
        </w:tc>
        <w:tc>
          <w:tcPr>
            <w:tcW w:w="1202" w:type="pct"/>
            <w:vAlign w:val="center"/>
            <w:hideMark/>
          </w:tcPr>
          <w:p w:rsidR="00F20910" w:rsidRPr="00BE7225" w:rsidRDefault="00F20910" w:rsidP="00393331">
            <w:pPr>
              <w:pStyle w:val="a4"/>
            </w:pPr>
            <w:r w:rsidRPr="00BE7225">
              <w:t>48.9835 ms</w:t>
            </w:r>
          </w:p>
        </w:tc>
        <w:tc>
          <w:tcPr>
            <w:tcW w:w="1202" w:type="pct"/>
            <w:vAlign w:val="center"/>
            <w:hideMark/>
          </w:tcPr>
          <w:p w:rsidR="00F20910" w:rsidRPr="00BE7225" w:rsidRDefault="00F20910" w:rsidP="00393331">
            <w:pPr>
              <w:pStyle w:val="a4"/>
            </w:pPr>
            <w:r w:rsidRPr="00BE7225">
              <w:t>54.052 ms</w:t>
            </w:r>
          </w:p>
        </w:tc>
      </w:tr>
      <w:tr w:rsidR="00393331" w:rsidRPr="00380613" w:rsidTr="00393331">
        <w:trPr>
          <w:trHeight w:val="510"/>
          <w:jc w:val="center"/>
        </w:trPr>
        <w:tc>
          <w:tcPr>
            <w:tcW w:w="688" w:type="pct"/>
            <w:vMerge/>
            <w:vAlign w:val="center"/>
            <w:hideMark/>
          </w:tcPr>
          <w:p w:rsidR="00F20910" w:rsidRPr="00380613" w:rsidRDefault="00F20910" w:rsidP="00393331">
            <w:pPr>
              <w:pStyle w:val="a4"/>
            </w:pPr>
          </w:p>
        </w:tc>
        <w:tc>
          <w:tcPr>
            <w:tcW w:w="706" w:type="pct"/>
            <w:vAlign w:val="center"/>
            <w:hideMark/>
          </w:tcPr>
          <w:p w:rsidR="00F20910" w:rsidRPr="00A96962" w:rsidRDefault="00F20910" w:rsidP="00393331">
            <w:pPr>
              <w:pStyle w:val="a4"/>
            </w:pPr>
            <w:r w:rsidRPr="00A96962">
              <w:t>Max</w:t>
            </w:r>
          </w:p>
        </w:tc>
        <w:tc>
          <w:tcPr>
            <w:tcW w:w="1202" w:type="pct"/>
            <w:vAlign w:val="center"/>
            <w:hideMark/>
          </w:tcPr>
          <w:p w:rsidR="00F20910" w:rsidRPr="00BE7225" w:rsidRDefault="00F20910" w:rsidP="00393331">
            <w:pPr>
              <w:pStyle w:val="a4"/>
            </w:pPr>
            <w:r w:rsidRPr="00BE7225">
              <w:t>279.4552 ms</w:t>
            </w:r>
          </w:p>
        </w:tc>
        <w:tc>
          <w:tcPr>
            <w:tcW w:w="1202" w:type="pct"/>
            <w:vAlign w:val="center"/>
            <w:hideMark/>
          </w:tcPr>
          <w:p w:rsidR="00F20910" w:rsidRPr="00BE7225" w:rsidRDefault="00F20910" w:rsidP="00393331">
            <w:pPr>
              <w:pStyle w:val="a4"/>
            </w:pPr>
            <w:r w:rsidRPr="00BE7225">
              <w:t>92.6838ms</w:t>
            </w:r>
          </w:p>
        </w:tc>
        <w:tc>
          <w:tcPr>
            <w:tcW w:w="1202" w:type="pct"/>
            <w:vAlign w:val="center"/>
            <w:hideMark/>
          </w:tcPr>
          <w:p w:rsidR="00F20910" w:rsidRPr="00BE7225" w:rsidRDefault="00F20910" w:rsidP="00393331">
            <w:pPr>
              <w:pStyle w:val="a4"/>
            </w:pPr>
            <w:r w:rsidRPr="00BE7225">
              <w:t>261.48 ms</w:t>
            </w:r>
          </w:p>
        </w:tc>
      </w:tr>
      <w:tr w:rsidR="00393331" w:rsidRPr="00380613" w:rsidTr="00393331">
        <w:trPr>
          <w:trHeight w:val="510"/>
          <w:jc w:val="center"/>
        </w:trPr>
        <w:tc>
          <w:tcPr>
            <w:tcW w:w="688" w:type="pct"/>
            <w:vMerge/>
            <w:vAlign w:val="center"/>
            <w:hideMark/>
          </w:tcPr>
          <w:p w:rsidR="00F20910" w:rsidRPr="00380613" w:rsidRDefault="00F20910" w:rsidP="00393331">
            <w:pPr>
              <w:pStyle w:val="a4"/>
            </w:pPr>
          </w:p>
        </w:tc>
        <w:tc>
          <w:tcPr>
            <w:tcW w:w="706" w:type="pct"/>
            <w:vAlign w:val="center"/>
            <w:hideMark/>
          </w:tcPr>
          <w:p w:rsidR="00F20910" w:rsidRPr="00A96962" w:rsidRDefault="00F20910" w:rsidP="00393331">
            <w:pPr>
              <w:pStyle w:val="a4"/>
            </w:pPr>
            <w:r w:rsidRPr="00A96962">
              <w:t>Min</w:t>
            </w:r>
          </w:p>
        </w:tc>
        <w:tc>
          <w:tcPr>
            <w:tcW w:w="1202" w:type="pct"/>
            <w:vAlign w:val="center"/>
            <w:hideMark/>
          </w:tcPr>
          <w:p w:rsidR="00F20910" w:rsidRPr="00BE7225" w:rsidRDefault="00F20910" w:rsidP="00393331">
            <w:pPr>
              <w:pStyle w:val="a4"/>
            </w:pPr>
            <w:r w:rsidRPr="00BE7225">
              <w:t>15.911 ms</w:t>
            </w:r>
          </w:p>
        </w:tc>
        <w:tc>
          <w:tcPr>
            <w:tcW w:w="1202" w:type="pct"/>
            <w:vAlign w:val="center"/>
            <w:hideMark/>
          </w:tcPr>
          <w:p w:rsidR="00F20910" w:rsidRPr="00BE7225" w:rsidRDefault="00F20910" w:rsidP="00393331">
            <w:pPr>
              <w:pStyle w:val="a4"/>
            </w:pPr>
            <w:r w:rsidRPr="00BE7225">
              <w:t>42.3039 ms</w:t>
            </w:r>
          </w:p>
        </w:tc>
        <w:tc>
          <w:tcPr>
            <w:tcW w:w="1202" w:type="pct"/>
            <w:vAlign w:val="center"/>
            <w:hideMark/>
          </w:tcPr>
          <w:p w:rsidR="00F20910" w:rsidRPr="00BE7225" w:rsidRDefault="00F20910" w:rsidP="00393331">
            <w:pPr>
              <w:pStyle w:val="a4"/>
            </w:pPr>
            <w:r w:rsidRPr="00BE7225">
              <w:t>35.284 ms</w:t>
            </w:r>
          </w:p>
        </w:tc>
      </w:tr>
    </w:tbl>
    <w:p w:rsidR="00F20910" w:rsidRDefault="00F20910" w:rsidP="00F20910">
      <w:pPr>
        <w:overflowPunct w:val="0"/>
        <w:ind w:firstLine="480"/>
        <w:rPr>
          <w:szCs w:val="28"/>
        </w:rPr>
      </w:pPr>
    </w:p>
    <w:p w:rsidR="00F20910" w:rsidRPr="00CD4B28" w:rsidRDefault="00F20910" w:rsidP="00393331">
      <w:pPr>
        <w:pStyle w:val="a4"/>
      </w:pPr>
      <w:bookmarkStart w:id="427" w:name="_Toc456606837"/>
      <w:r w:rsidRPr="00CD4B28">
        <w:t>表</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sidR="00AB3D39">
        <w:rPr>
          <w:noProof/>
        </w:rPr>
        <w:t>10</w:t>
      </w:r>
      <w:r>
        <w:fldChar w:fldCharType="end"/>
      </w:r>
      <w:r w:rsidRPr="00CD4B28">
        <w:t>字串事件</w:t>
      </w:r>
      <w:r w:rsidRPr="00CD4B28">
        <w:rPr>
          <w:rFonts w:hint="eastAsia"/>
        </w:rPr>
        <w:t>服務往返之產生封包</w:t>
      </w:r>
      <w:r w:rsidRPr="00CD4B28">
        <w:t>表</w:t>
      </w:r>
      <w:bookmarkEnd w:id="427"/>
    </w:p>
    <w:tbl>
      <w:tblPr>
        <w:tblW w:w="50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1764"/>
        <w:gridCol w:w="5602"/>
      </w:tblGrid>
      <w:tr w:rsidR="00F20910" w:rsidRPr="00BE7225" w:rsidTr="00393331">
        <w:trPr>
          <w:trHeight w:val="57"/>
        </w:trPr>
        <w:tc>
          <w:tcPr>
            <w:tcW w:w="729" w:type="pct"/>
            <w:shd w:val="clear" w:color="auto" w:fill="BFBFBF" w:themeFill="background1" w:themeFillShade="BF"/>
            <w:vAlign w:val="center"/>
            <w:hideMark/>
          </w:tcPr>
          <w:p w:rsidR="00F20910" w:rsidRPr="00393331" w:rsidRDefault="00F20910" w:rsidP="00393331">
            <w:pPr>
              <w:pStyle w:val="a4"/>
              <w:rPr>
                <w:b/>
              </w:rPr>
            </w:pPr>
            <w:r w:rsidRPr="00393331">
              <w:rPr>
                <w:b/>
              </w:rPr>
              <w:t>Protocol</w:t>
            </w:r>
          </w:p>
        </w:tc>
        <w:tc>
          <w:tcPr>
            <w:tcW w:w="1023" w:type="pct"/>
            <w:shd w:val="clear" w:color="auto" w:fill="BFBFBF" w:themeFill="background1" w:themeFillShade="BF"/>
            <w:vAlign w:val="center"/>
            <w:hideMark/>
          </w:tcPr>
          <w:p w:rsidR="00F20910" w:rsidRPr="00393331" w:rsidRDefault="00F20910" w:rsidP="00393331">
            <w:pPr>
              <w:pStyle w:val="a4"/>
              <w:rPr>
                <w:b/>
              </w:rPr>
            </w:pPr>
            <w:r w:rsidRPr="00393331">
              <w:rPr>
                <w:b/>
              </w:rPr>
              <w:t>Length</w:t>
            </w:r>
          </w:p>
        </w:tc>
        <w:tc>
          <w:tcPr>
            <w:tcW w:w="3248" w:type="pct"/>
            <w:shd w:val="clear" w:color="auto" w:fill="BFBFBF" w:themeFill="background1" w:themeFillShade="BF"/>
            <w:vAlign w:val="center"/>
            <w:hideMark/>
          </w:tcPr>
          <w:p w:rsidR="00F20910" w:rsidRPr="00393331" w:rsidRDefault="00F20910" w:rsidP="00393331">
            <w:pPr>
              <w:pStyle w:val="a4"/>
              <w:rPr>
                <w:b/>
              </w:rPr>
            </w:pPr>
            <w:r w:rsidRPr="00393331">
              <w:rPr>
                <w:b/>
              </w:rPr>
              <w:t>Info</w:t>
            </w:r>
          </w:p>
        </w:tc>
      </w:tr>
      <w:tr w:rsidR="00F20910" w:rsidRPr="00BE7225" w:rsidTr="00393331">
        <w:trPr>
          <w:trHeight w:val="57"/>
        </w:trPr>
        <w:tc>
          <w:tcPr>
            <w:tcW w:w="729" w:type="pct"/>
            <w:vAlign w:val="center"/>
            <w:hideMark/>
          </w:tcPr>
          <w:p w:rsidR="00F20910" w:rsidRPr="00BE7225" w:rsidRDefault="00F20910" w:rsidP="00393331">
            <w:pPr>
              <w:pStyle w:val="a4"/>
            </w:pPr>
            <w:r w:rsidRPr="00BE7225">
              <w:t>MQTT</w:t>
            </w:r>
          </w:p>
        </w:tc>
        <w:tc>
          <w:tcPr>
            <w:tcW w:w="1023" w:type="pct"/>
            <w:vAlign w:val="center"/>
            <w:hideMark/>
          </w:tcPr>
          <w:p w:rsidR="00F20910" w:rsidRPr="00BE7225" w:rsidRDefault="00F20910" w:rsidP="00393331">
            <w:pPr>
              <w:pStyle w:val="a4"/>
            </w:pPr>
            <w:r w:rsidRPr="00BE7225">
              <w:t>702 Bytes</w:t>
            </w:r>
          </w:p>
        </w:tc>
        <w:tc>
          <w:tcPr>
            <w:tcW w:w="3248" w:type="pct"/>
            <w:vAlign w:val="center"/>
            <w:hideMark/>
          </w:tcPr>
          <w:p w:rsidR="00F20910" w:rsidRDefault="00F20910" w:rsidP="00393331">
            <w:pPr>
              <w:pStyle w:val="a4"/>
            </w:pPr>
            <w:r w:rsidRPr="00BE7225">
              <w:t>60(ACK)+71(PSH,ACK)+58(PSH,ACK)+</w:t>
            </w:r>
          </w:p>
          <w:p w:rsidR="00F20910" w:rsidRPr="00BE7225" w:rsidRDefault="00F20910" w:rsidP="00393331">
            <w:pPr>
              <w:pStyle w:val="a4"/>
            </w:pPr>
            <w:r w:rsidRPr="00BE7225">
              <w:t>395(PSH,ACK)+58(PSH,ACK)+60(ACK)</w:t>
            </w:r>
          </w:p>
        </w:tc>
      </w:tr>
      <w:tr w:rsidR="00F20910" w:rsidRPr="00BE7225" w:rsidTr="00393331">
        <w:trPr>
          <w:trHeight w:val="57"/>
        </w:trPr>
        <w:tc>
          <w:tcPr>
            <w:tcW w:w="729" w:type="pct"/>
            <w:vAlign w:val="center"/>
            <w:hideMark/>
          </w:tcPr>
          <w:p w:rsidR="00F20910" w:rsidRPr="00BE7225" w:rsidRDefault="00F20910" w:rsidP="00393331">
            <w:pPr>
              <w:pStyle w:val="a4"/>
            </w:pPr>
            <w:r w:rsidRPr="00BE7225">
              <w:t>CoAP</w:t>
            </w:r>
          </w:p>
        </w:tc>
        <w:tc>
          <w:tcPr>
            <w:tcW w:w="1023" w:type="pct"/>
            <w:vAlign w:val="center"/>
            <w:hideMark/>
          </w:tcPr>
          <w:p w:rsidR="00F20910" w:rsidRPr="00BE7225" w:rsidRDefault="00F20910" w:rsidP="00393331">
            <w:pPr>
              <w:pStyle w:val="a4"/>
            </w:pPr>
            <w:r w:rsidRPr="00BE7225">
              <w:t>513 Bytes</w:t>
            </w:r>
          </w:p>
        </w:tc>
        <w:tc>
          <w:tcPr>
            <w:tcW w:w="3248" w:type="pct"/>
            <w:vAlign w:val="center"/>
            <w:hideMark/>
          </w:tcPr>
          <w:p w:rsidR="00F20910" w:rsidRPr="00BE7225" w:rsidRDefault="00F20910" w:rsidP="00393331">
            <w:pPr>
              <w:pStyle w:val="a4"/>
            </w:pPr>
            <w:r w:rsidRPr="00BE7225">
              <w:t>463(CON)+50(ACK)</w:t>
            </w:r>
          </w:p>
        </w:tc>
      </w:tr>
      <w:tr w:rsidR="00F20910" w:rsidRPr="00BE7225" w:rsidTr="00393331">
        <w:trPr>
          <w:trHeight w:val="57"/>
        </w:trPr>
        <w:tc>
          <w:tcPr>
            <w:tcW w:w="729" w:type="pct"/>
            <w:vAlign w:val="center"/>
            <w:hideMark/>
          </w:tcPr>
          <w:p w:rsidR="00F20910" w:rsidRPr="00BE7225" w:rsidRDefault="00F20910" w:rsidP="00393331">
            <w:pPr>
              <w:pStyle w:val="a4"/>
            </w:pPr>
            <w:r w:rsidRPr="00BE7225">
              <w:t>HTTP</w:t>
            </w:r>
          </w:p>
        </w:tc>
        <w:tc>
          <w:tcPr>
            <w:tcW w:w="1023" w:type="pct"/>
            <w:vAlign w:val="center"/>
            <w:hideMark/>
          </w:tcPr>
          <w:p w:rsidR="00F20910" w:rsidRPr="00BE7225" w:rsidRDefault="00F20910" w:rsidP="00393331">
            <w:pPr>
              <w:pStyle w:val="a4"/>
            </w:pPr>
            <w:r w:rsidRPr="00BE7225">
              <w:t>2024 Bytes</w:t>
            </w:r>
          </w:p>
        </w:tc>
        <w:tc>
          <w:tcPr>
            <w:tcW w:w="3248" w:type="pct"/>
            <w:vAlign w:val="center"/>
            <w:hideMark/>
          </w:tcPr>
          <w:p w:rsidR="00F20910" w:rsidRDefault="00F20910" w:rsidP="00393331">
            <w:pPr>
              <w:pStyle w:val="a4"/>
            </w:pPr>
            <w:r w:rsidRPr="00BE7225">
              <w:t>79(Continus)+40(ACK)+411(POST)+40(ACK)</w:t>
            </w:r>
          </w:p>
          <w:p w:rsidR="00F20910" w:rsidRPr="00BE7225" w:rsidRDefault="00F20910" w:rsidP="00393331">
            <w:pPr>
              <w:pStyle w:val="a4"/>
            </w:pPr>
            <w:r w:rsidRPr="00BE7225">
              <w:t>+1394(Created)+60(ACK)</w:t>
            </w:r>
          </w:p>
        </w:tc>
      </w:tr>
    </w:tbl>
    <w:p w:rsidR="00F20910" w:rsidRPr="001E7804" w:rsidRDefault="00F20910" w:rsidP="00F20910">
      <w:pPr>
        <w:overflowPunct w:val="0"/>
        <w:ind w:firstLine="480"/>
        <w:rPr>
          <w:szCs w:val="28"/>
        </w:rPr>
      </w:pPr>
    </w:p>
    <w:p w:rsidR="00F20910" w:rsidRPr="00C911F4" w:rsidRDefault="00F20910" w:rsidP="00F20910">
      <w:pPr>
        <w:overflowPunct w:val="0"/>
        <w:ind w:firstLine="480"/>
        <w:rPr>
          <w:szCs w:val="28"/>
        </w:rPr>
      </w:pPr>
    </w:p>
    <w:p w:rsidR="00F20910" w:rsidRPr="001E7804" w:rsidRDefault="00F20910" w:rsidP="00393331">
      <w:pPr>
        <w:pStyle w:val="a4"/>
      </w:pPr>
      <w:r w:rsidRPr="001E7804">
        <w:rPr>
          <w:noProof/>
        </w:rPr>
        <w:drawing>
          <wp:inline distT="0" distB="0" distL="0" distR="0" wp14:anchorId="438F96F8" wp14:editId="769F9184">
            <wp:extent cx="5486400" cy="3236400"/>
            <wp:effectExtent l="0" t="0" r="19050" b="21590"/>
            <wp:docPr id="39" name="圖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20910" w:rsidRPr="00CD4B28" w:rsidRDefault="00F20910" w:rsidP="00393331">
      <w:pPr>
        <w:pStyle w:val="a4"/>
      </w:pPr>
      <w:bookmarkStart w:id="428" w:name="_Toc456606809"/>
      <w:bookmarkStart w:id="429" w:name="_Ref484290721"/>
      <w:r w:rsidRPr="00CD4B28">
        <w:t>圖</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10</w:t>
      </w:r>
      <w:r>
        <w:fldChar w:fldCharType="end"/>
      </w:r>
      <w:r w:rsidRPr="00CD4B28">
        <w:t xml:space="preserve"> </w:t>
      </w:r>
      <w:r w:rsidRPr="00CD4B28">
        <w:t>三種傳輸協定於字串事件之服務往返時間分析</w:t>
      </w:r>
      <w:r w:rsidRPr="00CD4B28">
        <w:t>(Local)</w:t>
      </w:r>
      <w:bookmarkEnd w:id="428"/>
      <w:bookmarkEnd w:id="429"/>
    </w:p>
    <w:p w:rsidR="00F20910" w:rsidRPr="001E7804" w:rsidRDefault="00F20910" w:rsidP="00F20910">
      <w:pPr>
        <w:overflowPunct w:val="0"/>
        <w:ind w:firstLine="480"/>
        <w:rPr>
          <w:szCs w:val="28"/>
        </w:rPr>
      </w:pPr>
    </w:p>
    <w:p w:rsidR="00F20910" w:rsidRPr="001E7804" w:rsidRDefault="00F20910" w:rsidP="00393331">
      <w:pPr>
        <w:pStyle w:val="a4"/>
      </w:pPr>
      <w:r w:rsidRPr="00393331">
        <w:drawing>
          <wp:inline distT="0" distB="0" distL="0" distR="0" wp14:anchorId="629E6498" wp14:editId="71860DC8">
            <wp:extent cx="5486400" cy="3235325"/>
            <wp:effectExtent l="0" t="0" r="19050" b="22225"/>
            <wp:docPr id="40" name="圖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20910" w:rsidRPr="00CD4B28" w:rsidRDefault="00F20910" w:rsidP="00393331">
      <w:pPr>
        <w:pStyle w:val="a4"/>
      </w:pPr>
      <w:bookmarkStart w:id="430" w:name="_Toc456606810"/>
      <w:bookmarkStart w:id="431" w:name="_Ref484290743"/>
      <w:r w:rsidRPr="00CD4B28">
        <w:t>圖</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11</w:t>
      </w:r>
      <w:r>
        <w:fldChar w:fldCharType="end"/>
      </w:r>
      <w:r w:rsidRPr="00CD4B28">
        <w:t xml:space="preserve"> </w:t>
      </w:r>
      <w:r w:rsidRPr="00CD4B28">
        <w:t>三種傳輸協定於字串事件之服務往返時間分析</w:t>
      </w:r>
      <w:r w:rsidRPr="00CD4B28">
        <w:t>(Intranet)</w:t>
      </w:r>
      <w:bookmarkEnd w:id="430"/>
      <w:bookmarkEnd w:id="431"/>
    </w:p>
    <w:p w:rsidR="00F20910" w:rsidRPr="001E7804" w:rsidRDefault="00F20910" w:rsidP="00F20910">
      <w:pPr>
        <w:ind w:firstLine="480"/>
        <w:jc w:val="center"/>
        <w:rPr>
          <w:color w:val="000000"/>
          <w:szCs w:val="28"/>
        </w:rPr>
      </w:pPr>
    </w:p>
    <w:p w:rsidR="00F20910" w:rsidRPr="001E7804" w:rsidRDefault="00F20910" w:rsidP="00393331">
      <w:pPr>
        <w:pStyle w:val="a4"/>
      </w:pPr>
      <w:r w:rsidRPr="001E7804">
        <w:rPr>
          <w:noProof/>
        </w:rPr>
        <w:lastRenderedPageBreak/>
        <w:drawing>
          <wp:inline distT="0" distB="0" distL="0" distR="0" wp14:anchorId="3ECBA772" wp14:editId="25E38892">
            <wp:extent cx="5486400" cy="3235325"/>
            <wp:effectExtent l="0" t="0" r="19050" b="22225"/>
            <wp:docPr id="42" name="圖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F20910" w:rsidRDefault="00F20910" w:rsidP="00393331">
      <w:pPr>
        <w:pStyle w:val="a4"/>
        <w:rPr>
          <w:rFonts w:hint="eastAsia"/>
        </w:rPr>
      </w:pPr>
      <w:bookmarkStart w:id="432" w:name="_Toc456606811"/>
      <w:bookmarkStart w:id="433" w:name="_Ref484290754"/>
      <w:r w:rsidRPr="00CD4B28">
        <w:t>圖</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12</w:t>
      </w:r>
      <w:r>
        <w:fldChar w:fldCharType="end"/>
      </w:r>
      <w:r w:rsidRPr="00CD4B28">
        <w:t xml:space="preserve"> </w:t>
      </w:r>
      <w:r w:rsidRPr="00CD4B28">
        <w:t>三種傳輸協定於字串事件之服務往返時間分析</w:t>
      </w:r>
      <w:r w:rsidRPr="00CD4B28">
        <w:t>(Internet)</w:t>
      </w:r>
      <w:bookmarkEnd w:id="432"/>
      <w:bookmarkEnd w:id="433"/>
    </w:p>
    <w:p w:rsidR="00393331" w:rsidRPr="002E118D" w:rsidRDefault="00393331" w:rsidP="00393331">
      <w:pPr>
        <w:ind w:firstLine="480"/>
        <w:rPr>
          <w:rFonts w:hint="eastAsia"/>
        </w:rPr>
      </w:pPr>
    </w:p>
    <w:p w:rsidR="002E118D" w:rsidRDefault="002E118D" w:rsidP="00ED53F2">
      <w:pPr>
        <w:pStyle w:val="a7"/>
        <w:numPr>
          <w:ilvl w:val="0"/>
          <w:numId w:val="45"/>
        </w:numPr>
        <w:ind w:leftChars="0" w:firstLineChars="0"/>
        <w:rPr>
          <w:rFonts w:hint="eastAsia"/>
          <w:b/>
        </w:rPr>
      </w:pPr>
      <w:r w:rsidRPr="002E118D">
        <w:rPr>
          <w:b/>
        </w:rPr>
        <w:t>影像事件</w:t>
      </w:r>
      <w:r w:rsidRPr="002E118D">
        <w:rPr>
          <w:b/>
        </w:rPr>
        <w:t>(Image Event)</w:t>
      </w:r>
    </w:p>
    <w:p w:rsidR="00393331" w:rsidRDefault="00393331" w:rsidP="00393331">
      <w:pPr>
        <w:ind w:firstLine="480"/>
      </w:pPr>
      <w:r w:rsidRPr="001E7804">
        <w:rPr>
          <w:rFonts w:hint="eastAsia"/>
        </w:rPr>
        <w:t>雖然，感測設備中有許多是屬於小型封包的傳輸，但未來勢必會與影像進行結合，有鑑於此，將針對</w:t>
      </w:r>
      <w:proofErr w:type="gramStart"/>
      <w:r w:rsidRPr="001E7804">
        <w:rPr>
          <w:rFonts w:hint="eastAsia"/>
        </w:rPr>
        <w:t>封包量較</w:t>
      </w:r>
      <w:proofErr w:type="gramEnd"/>
      <w:r w:rsidRPr="001E7804">
        <w:rPr>
          <w:rFonts w:hint="eastAsia"/>
        </w:rPr>
        <w:t>大的影像進行效能分析，藉此了解</w:t>
      </w:r>
      <w:proofErr w:type="gramStart"/>
      <w:r w:rsidRPr="001E7804">
        <w:rPr>
          <w:rFonts w:hint="eastAsia"/>
        </w:rPr>
        <w:t>未來物聯網</w:t>
      </w:r>
      <w:proofErr w:type="gramEnd"/>
      <w:r w:rsidRPr="001E7804">
        <w:rPr>
          <w:rFonts w:hint="eastAsia"/>
        </w:rPr>
        <w:t>環境中的影像資訊傳輸適合用哪種協定。</w:t>
      </w:r>
      <w:r w:rsidRPr="001E7804">
        <w:t>影像</w:t>
      </w:r>
      <w:r w:rsidRPr="001E7804">
        <w:t>(Image)</w:t>
      </w:r>
      <w:r w:rsidRPr="001E7804">
        <w:t>事件是利用</w:t>
      </w:r>
      <w:r w:rsidRPr="001E7804">
        <w:t>Base64</w:t>
      </w:r>
      <w:proofErr w:type="gramStart"/>
      <w:r w:rsidRPr="001E7804">
        <w:t>轉置法將</w:t>
      </w:r>
      <w:proofErr w:type="gramEnd"/>
      <w:r w:rsidRPr="001E7804">
        <w:t>影像轉為字串進行傳輸，轉換後字串</w:t>
      </w:r>
      <w:r w:rsidRPr="001E7804">
        <w:t>(1,145KBytes)</w:t>
      </w:r>
      <w:r w:rsidRPr="001E7804">
        <w:t>的分析結果如表</w:t>
      </w:r>
      <w:r w:rsidRPr="001E7804">
        <w:t>4-</w:t>
      </w:r>
      <w:r>
        <w:rPr>
          <w:rFonts w:hint="eastAsia"/>
        </w:rPr>
        <w:t>12</w:t>
      </w:r>
      <w:r w:rsidRPr="001E7804">
        <w:t xml:space="preserve"> MQTT</w:t>
      </w:r>
      <w:r w:rsidRPr="001E7804">
        <w:t>、</w:t>
      </w:r>
      <w:r w:rsidRPr="001E7804">
        <w:t>CoAP</w:t>
      </w:r>
      <w:r w:rsidRPr="001E7804">
        <w:t>、</w:t>
      </w:r>
      <w:r w:rsidRPr="001E7804">
        <w:t>HTTP</w:t>
      </w:r>
      <w:r w:rsidRPr="001E7804">
        <w:t>於影像事件時間效能比較表、圖</w:t>
      </w:r>
      <w:r w:rsidRPr="001E7804">
        <w:t>4-</w:t>
      </w:r>
      <w:r w:rsidRPr="001E7804">
        <w:rPr>
          <w:rFonts w:hint="eastAsia"/>
        </w:rPr>
        <w:t>23</w:t>
      </w:r>
      <w:r w:rsidRPr="001E7804">
        <w:t xml:space="preserve"> MQTT</w:t>
      </w:r>
      <w:r w:rsidRPr="001E7804">
        <w:t>、</w:t>
      </w:r>
      <w:r w:rsidRPr="001E7804">
        <w:t>CoAP</w:t>
      </w:r>
      <w:r w:rsidRPr="001E7804">
        <w:t>、</w:t>
      </w:r>
      <w:r w:rsidRPr="001E7804">
        <w:t>HTTP</w:t>
      </w:r>
      <w:r w:rsidRPr="001E7804">
        <w:t>於影像事件之服務往返時間分析</w:t>
      </w:r>
      <w:r w:rsidRPr="001E7804">
        <w:t xml:space="preserve">(Local) </w:t>
      </w:r>
      <w:r w:rsidRPr="001E7804">
        <w:t>、圖</w:t>
      </w:r>
      <w:r w:rsidRPr="001E7804">
        <w:t>4-</w:t>
      </w:r>
      <w:r w:rsidRPr="001E7804">
        <w:rPr>
          <w:rFonts w:hint="eastAsia"/>
        </w:rPr>
        <w:t>24</w:t>
      </w:r>
      <w:r w:rsidRPr="001E7804">
        <w:t xml:space="preserve"> MQTT</w:t>
      </w:r>
      <w:r w:rsidRPr="001E7804">
        <w:t>、</w:t>
      </w:r>
      <w:r w:rsidRPr="001E7804">
        <w:t>CoAP</w:t>
      </w:r>
      <w:r w:rsidRPr="001E7804">
        <w:t>、</w:t>
      </w:r>
      <w:r w:rsidRPr="001E7804">
        <w:t>HTTP</w:t>
      </w:r>
      <w:r w:rsidRPr="001E7804">
        <w:t>於影像事件之服務往返時間分析</w:t>
      </w:r>
      <w:r w:rsidRPr="001E7804">
        <w:t xml:space="preserve">(Intranet) </w:t>
      </w:r>
      <w:r w:rsidRPr="001E7804">
        <w:t>、圖</w:t>
      </w:r>
      <w:r w:rsidRPr="001E7804">
        <w:t>4-</w:t>
      </w:r>
      <w:r w:rsidRPr="001E7804">
        <w:rPr>
          <w:rFonts w:hint="eastAsia"/>
        </w:rPr>
        <w:t>25</w:t>
      </w:r>
      <w:r w:rsidRPr="001E7804">
        <w:t xml:space="preserve"> MQTT</w:t>
      </w:r>
      <w:r w:rsidRPr="001E7804">
        <w:t>、</w:t>
      </w:r>
      <w:r w:rsidRPr="001E7804">
        <w:t>CoAP</w:t>
      </w:r>
      <w:r w:rsidRPr="001E7804">
        <w:t>、</w:t>
      </w:r>
      <w:r w:rsidRPr="001E7804">
        <w:t>HTTP</w:t>
      </w:r>
      <w:r w:rsidRPr="001E7804">
        <w:t>於影像事件之服務往返時間分析</w:t>
      </w:r>
      <w:r w:rsidRPr="001E7804">
        <w:t>(Internet)</w:t>
      </w:r>
      <w:r w:rsidRPr="001E7804">
        <w:t>。</w:t>
      </w:r>
    </w:p>
    <w:p w:rsidR="00393331" w:rsidRDefault="00393331" w:rsidP="00393331">
      <w:pPr>
        <w:ind w:firstLine="480"/>
        <w:rPr>
          <w:color w:val="000000"/>
          <w:szCs w:val="28"/>
        </w:rPr>
      </w:pPr>
      <w:r w:rsidRPr="001E7804">
        <w:rPr>
          <w:color w:val="000000"/>
          <w:szCs w:val="28"/>
        </w:rPr>
        <w:t>藉由傳輸性能的評估，在</w:t>
      </w:r>
      <w:r w:rsidRPr="001E7804">
        <w:rPr>
          <w:color w:val="000000"/>
          <w:szCs w:val="28"/>
        </w:rPr>
        <w:t>Local</w:t>
      </w:r>
      <w:r w:rsidRPr="001E7804">
        <w:rPr>
          <w:color w:val="000000"/>
          <w:szCs w:val="28"/>
        </w:rPr>
        <w:t>的網路環境中，</w:t>
      </w:r>
      <w:r w:rsidRPr="001E7804">
        <w:rPr>
          <w:color w:val="000000"/>
          <w:szCs w:val="28"/>
        </w:rPr>
        <w:t>MQTT</w:t>
      </w:r>
      <w:r w:rsidRPr="001E7804">
        <w:rPr>
          <w:color w:val="000000"/>
          <w:szCs w:val="28"/>
        </w:rPr>
        <w:t>協定的服務往返時間</w:t>
      </w:r>
      <w:r w:rsidRPr="001E7804">
        <w:rPr>
          <w:color w:val="000000"/>
          <w:szCs w:val="28"/>
        </w:rPr>
        <w:t>(46.3316 ms)</w:t>
      </w:r>
      <w:r w:rsidRPr="001E7804">
        <w:rPr>
          <w:color w:val="000000"/>
          <w:szCs w:val="28"/>
        </w:rPr>
        <w:t>快於</w:t>
      </w:r>
      <w:r w:rsidRPr="001E7804">
        <w:rPr>
          <w:color w:val="000000"/>
          <w:szCs w:val="28"/>
        </w:rPr>
        <w:t>CoAP</w:t>
      </w:r>
      <w:r w:rsidRPr="001E7804">
        <w:rPr>
          <w:color w:val="000000"/>
          <w:szCs w:val="28"/>
        </w:rPr>
        <w:t>協定約</w:t>
      </w:r>
      <w:r w:rsidRPr="001E7804">
        <w:rPr>
          <w:color w:val="000000"/>
          <w:szCs w:val="28"/>
        </w:rPr>
        <w:t>5186% (2,449.152 ms)</w:t>
      </w:r>
      <w:r w:rsidRPr="001E7804">
        <w:rPr>
          <w:color w:val="000000"/>
          <w:szCs w:val="28"/>
        </w:rPr>
        <w:t>、快於</w:t>
      </w:r>
      <w:r w:rsidRPr="001E7804">
        <w:rPr>
          <w:color w:val="000000"/>
          <w:szCs w:val="28"/>
        </w:rPr>
        <w:t>HTTP</w:t>
      </w:r>
      <w:r w:rsidRPr="001E7804">
        <w:rPr>
          <w:color w:val="000000"/>
          <w:szCs w:val="28"/>
        </w:rPr>
        <w:t>協定</w:t>
      </w:r>
      <w:r w:rsidRPr="001E7804">
        <w:rPr>
          <w:color w:val="000000"/>
          <w:szCs w:val="28"/>
        </w:rPr>
        <w:t>293.2% (135.8825 ms)</w:t>
      </w:r>
      <w:r w:rsidRPr="001E7804">
        <w:rPr>
          <w:color w:val="000000"/>
          <w:szCs w:val="28"/>
        </w:rPr>
        <w:t>。在</w:t>
      </w:r>
      <w:r w:rsidRPr="001E7804">
        <w:rPr>
          <w:color w:val="000000"/>
          <w:szCs w:val="28"/>
        </w:rPr>
        <w:t>Intranet</w:t>
      </w:r>
      <w:r w:rsidRPr="001E7804">
        <w:rPr>
          <w:color w:val="000000"/>
          <w:szCs w:val="28"/>
        </w:rPr>
        <w:t>的網路環境中，</w:t>
      </w:r>
      <w:r w:rsidRPr="001E7804">
        <w:rPr>
          <w:color w:val="000000"/>
          <w:szCs w:val="28"/>
        </w:rPr>
        <w:t>MQTT</w:t>
      </w:r>
      <w:r w:rsidRPr="001E7804">
        <w:rPr>
          <w:color w:val="000000"/>
          <w:szCs w:val="28"/>
        </w:rPr>
        <w:t>協定的服務往返時間</w:t>
      </w:r>
      <w:r w:rsidRPr="001E7804">
        <w:rPr>
          <w:color w:val="000000"/>
          <w:szCs w:val="28"/>
        </w:rPr>
        <w:t>(118.0038 ms)</w:t>
      </w:r>
      <w:r w:rsidRPr="001E7804">
        <w:rPr>
          <w:color w:val="000000"/>
          <w:szCs w:val="28"/>
        </w:rPr>
        <w:t>快於</w:t>
      </w:r>
      <w:r w:rsidRPr="001E7804">
        <w:rPr>
          <w:color w:val="000000"/>
          <w:szCs w:val="28"/>
        </w:rPr>
        <w:t>CoAP</w:t>
      </w:r>
      <w:r w:rsidRPr="001E7804">
        <w:rPr>
          <w:color w:val="000000"/>
          <w:szCs w:val="28"/>
        </w:rPr>
        <w:t>協定約</w:t>
      </w:r>
      <w:r w:rsidRPr="001E7804">
        <w:rPr>
          <w:color w:val="000000"/>
          <w:szCs w:val="28"/>
        </w:rPr>
        <w:t>521.9% (6,276.441 ms)</w:t>
      </w:r>
      <w:r w:rsidRPr="001E7804">
        <w:rPr>
          <w:color w:val="000000"/>
          <w:szCs w:val="28"/>
        </w:rPr>
        <w:t>、快於</w:t>
      </w:r>
      <w:r w:rsidRPr="001E7804">
        <w:rPr>
          <w:color w:val="000000"/>
          <w:szCs w:val="28"/>
        </w:rPr>
        <w:t>HTTP</w:t>
      </w:r>
      <w:r w:rsidRPr="001E7804">
        <w:rPr>
          <w:color w:val="000000"/>
          <w:szCs w:val="28"/>
        </w:rPr>
        <w:t>協定</w:t>
      </w:r>
      <w:r w:rsidRPr="001E7804">
        <w:rPr>
          <w:color w:val="000000"/>
          <w:szCs w:val="28"/>
        </w:rPr>
        <w:t xml:space="preserve">188.3% (2,340.554 </w:t>
      </w:r>
      <w:r w:rsidRPr="001E7804">
        <w:rPr>
          <w:color w:val="000000"/>
          <w:szCs w:val="28"/>
        </w:rPr>
        <w:lastRenderedPageBreak/>
        <w:t>ms)</w:t>
      </w:r>
      <w:r w:rsidRPr="001E7804">
        <w:rPr>
          <w:color w:val="000000"/>
          <w:szCs w:val="28"/>
        </w:rPr>
        <w:t>。在</w:t>
      </w:r>
      <w:r w:rsidRPr="001E7804">
        <w:rPr>
          <w:color w:val="000000"/>
          <w:szCs w:val="28"/>
        </w:rPr>
        <w:t>Internet</w:t>
      </w:r>
      <w:r w:rsidRPr="001E7804">
        <w:rPr>
          <w:color w:val="000000"/>
          <w:szCs w:val="28"/>
        </w:rPr>
        <w:t>的網路環境中，</w:t>
      </w:r>
      <w:r w:rsidRPr="001E7804">
        <w:rPr>
          <w:color w:val="000000"/>
          <w:szCs w:val="28"/>
        </w:rPr>
        <w:t>MQTT</w:t>
      </w:r>
      <w:r w:rsidRPr="001E7804">
        <w:rPr>
          <w:color w:val="000000"/>
          <w:szCs w:val="28"/>
        </w:rPr>
        <w:t>協定的服務往返時間</w:t>
      </w:r>
      <w:r w:rsidRPr="001E7804">
        <w:rPr>
          <w:color w:val="000000"/>
          <w:szCs w:val="28"/>
        </w:rPr>
        <w:t>(1107.628 ms)</w:t>
      </w:r>
      <w:r w:rsidRPr="001E7804">
        <w:rPr>
          <w:color w:val="000000"/>
          <w:szCs w:val="28"/>
        </w:rPr>
        <w:t>快於</w:t>
      </w:r>
      <w:r w:rsidRPr="001E7804">
        <w:rPr>
          <w:color w:val="000000"/>
          <w:szCs w:val="28"/>
        </w:rPr>
        <w:t>CoAP</w:t>
      </w:r>
      <w:r w:rsidRPr="001E7804">
        <w:rPr>
          <w:color w:val="000000"/>
          <w:szCs w:val="28"/>
        </w:rPr>
        <w:t>協定約</w:t>
      </w:r>
      <w:r w:rsidRPr="001E7804">
        <w:rPr>
          <w:color w:val="000000"/>
          <w:szCs w:val="28"/>
        </w:rPr>
        <w:t>175.1% (20,503.99 ms)</w:t>
      </w:r>
      <w:r w:rsidRPr="001E7804">
        <w:rPr>
          <w:color w:val="000000"/>
          <w:szCs w:val="28"/>
        </w:rPr>
        <w:t>、快於</w:t>
      </w:r>
      <w:r w:rsidRPr="001E7804">
        <w:rPr>
          <w:color w:val="000000"/>
          <w:szCs w:val="28"/>
        </w:rPr>
        <w:t>HTTP</w:t>
      </w:r>
      <w:r w:rsidRPr="001E7804">
        <w:rPr>
          <w:color w:val="000000"/>
          <w:szCs w:val="28"/>
        </w:rPr>
        <w:t>協定</w:t>
      </w:r>
      <w:r w:rsidRPr="001E7804">
        <w:rPr>
          <w:color w:val="000000"/>
          <w:szCs w:val="28"/>
        </w:rPr>
        <w:t>127.8% (15,265.79 ms)</w:t>
      </w:r>
      <w:r w:rsidRPr="001E7804">
        <w:rPr>
          <w:color w:val="000000"/>
          <w:szCs w:val="28"/>
        </w:rPr>
        <w:t>。</w:t>
      </w:r>
    </w:p>
    <w:p w:rsidR="00393331" w:rsidRDefault="00393331" w:rsidP="00393331">
      <w:pPr>
        <w:ind w:firstLine="480"/>
        <w:rPr>
          <w:rFonts w:hint="eastAsia"/>
          <w:color w:val="000000"/>
          <w:szCs w:val="28"/>
        </w:rPr>
      </w:pPr>
      <w:r>
        <w:rPr>
          <w:rFonts w:hint="eastAsia"/>
          <w:color w:val="000000"/>
          <w:szCs w:val="28"/>
        </w:rPr>
        <w:t>由於影像事件的</w:t>
      </w:r>
      <w:proofErr w:type="gramStart"/>
      <w:r>
        <w:rPr>
          <w:rFonts w:hint="eastAsia"/>
          <w:color w:val="000000"/>
          <w:szCs w:val="28"/>
        </w:rPr>
        <w:t>封包量較</w:t>
      </w:r>
      <w:proofErr w:type="gramEnd"/>
      <w:r>
        <w:rPr>
          <w:rFonts w:hint="eastAsia"/>
          <w:color w:val="000000"/>
          <w:szCs w:val="28"/>
        </w:rPr>
        <w:t>大，</w:t>
      </w:r>
      <w:r>
        <w:rPr>
          <w:rFonts w:hint="eastAsia"/>
          <w:color w:val="000000"/>
          <w:szCs w:val="28"/>
        </w:rPr>
        <w:t>MQTT</w:t>
      </w:r>
      <w:r>
        <w:rPr>
          <w:rFonts w:hint="eastAsia"/>
          <w:color w:val="000000"/>
          <w:szCs w:val="28"/>
        </w:rPr>
        <w:t>、</w:t>
      </w:r>
      <w:r>
        <w:rPr>
          <w:rFonts w:hint="eastAsia"/>
          <w:color w:val="000000"/>
          <w:szCs w:val="28"/>
        </w:rPr>
        <w:t>CoAP</w:t>
      </w:r>
      <w:r>
        <w:rPr>
          <w:rFonts w:hint="eastAsia"/>
          <w:color w:val="000000"/>
          <w:szCs w:val="28"/>
        </w:rPr>
        <w:t>、</w:t>
      </w:r>
      <w:r>
        <w:rPr>
          <w:rFonts w:hint="eastAsia"/>
          <w:color w:val="000000"/>
          <w:szCs w:val="28"/>
        </w:rPr>
        <w:t>HTTP</w:t>
      </w:r>
      <w:r>
        <w:rPr>
          <w:rFonts w:hint="eastAsia"/>
          <w:color w:val="000000"/>
          <w:szCs w:val="28"/>
        </w:rPr>
        <w:t>協定在傳輸影像事件時，都會分成多個</w:t>
      </w:r>
      <w:r>
        <w:rPr>
          <w:rFonts w:hint="eastAsia"/>
          <w:color w:val="000000"/>
          <w:szCs w:val="28"/>
        </w:rPr>
        <w:t>Block</w:t>
      </w:r>
      <w:r>
        <w:rPr>
          <w:rFonts w:hint="eastAsia"/>
          <w:color w:val="000000"/>
          <w:szCs w:val="28"/>
        </w:rPr>
        <w:t>進行傳送。而</w:t>
      </w:r>
      <w:r>
        <w:rPr>
          <w:rFonts w:hint="eastAsia"/>
          <w:color w:val="000000"/>
          <w:szCs w:val="28"/>
        </w:rPr>
        <w:t>CoAP</w:t>
      </w:r>
      <w:r>
        <w:rPr>
          <w:rFonts w:hint="eastAsia"/>
          <w:color w:val="000000"/>
          <w:szCs w:val="28"/>
        </w:rPr>
        <w:t>傳輸協定屬於小封包的傳送，在創建屬於大封包的影像資訊時，傳輸次數較為多次，導致服務往返時間較慢。</w:t>
      </w:r>
      <w:r>
        <w:rPr>
          <w:rFonts w:hint="eastAsia"/>
          <w:color w:val="000000"/>
          <w:szCs w:val="28"/>
        </w:rPr>
        <w:t>HTTP</w:t>
      </w:r>
      <w:r>
        <w:rPr>
          <w:rFonts w:hint="eastAsia"/>
          <w:color w:val="000000"/>
          <w:szCs w:val="28"/>
        </w:rPr>
        <w:t>傳輸協定的三</w:t>
      </w:r>
      <w:proofErr w:type="gramStart"/>
      <w:r>
        <w:rPr>
          <w:rFonts w:hint="eastAsia"/>
          <w:color w:val="000000"/>
          <w:szCs w:val="28"/>
        </w:rPr>
        <w:t>向交握</w:t>
      </w:r>
      <w:proofErr w:type="gramEnd"/>
      <w:r>
        <w:rPr>
          <w:rFonts w:hint="eastAsia"/>
          <w:color w:val="000000"/>
          <w:szCs w:val="28"/>
        </w:rPr>
        <w:t>造成了服務網往返時間中的步驟較多，在多次傳送的情況下，服務往返時間明顯增加，然而，</w:t>
      </w:r>
      <w:r>
        <w:rPr>
          <w:rFonts w:hint="eastAsia"/>
          <w:color w:val="000000"/>
          <w:szCs w:val="28"/>
        </w:rPr>
        <w:t>MQTT</w:t>
      </w:r>
      <w:r>
        <w:rPr>
          <w:rFonts w:hint="eastAsia"/>
          <w:color w:val="000000"/>
          <w:szCs w:val="28"/>
        </w:rPr>
        <w:t>僅在第一次連線時，需要建立溝通的連線</w:t>
      </w:r>
      <w:r>
        <w:rPr>
          <w:rFonts w:hint="eastAsia"/>
          <w:color w:val="000000"/>
          <w:szCs w:val="28"/>
        </w:rPr>
        <w:t>(ACK)</w:t>
      </w:r>
      <w:r>
        <w:rPr>
          <w:rFonts w:hint="eastAsia"/>
          <w:color w:val="000000"/>
          <w:szCs w:val="28"/>
        </w:rPr>
        <w:t>，單次傳送的</w:t>
      </w:r>
      <w:proofErr w:type="gramStart"/>
      <w:r>
        <w:rPr>
          <w:rFonts w:hint="eastAsia"/>
          <w:color w:val="000000"/>
          <w:szCs w:val="28"/>
        </w:rPr>
        <w:t>封包量也</w:t>
      </w:r>
      <w:proofErr w:type="gramEnd"/>
      <w:r>
        <w:rPr>
          <w:rFonts w:hint="eastAsia"/>
          <w:color w:val="000000"/>
          <w:szCs w:val="28"/>
        </w:rPr>
        <w:t>較大。所以，在影像事件上，</w:t>
      </w:r>
      <w:r>
        <w:rPr>
          <w:rFonts w:hint="eastAsia"/>
          <w:color w:val="000000"/>
          <w:szCs w:val="28"/>
        </w:rPr>
        <w:t>MQTT</w:t>
      </w:r>
      <w:r>
        <w:rPr>
          <w:rFonts w:hint="eastAsia"/>
          <w:color w:val="000000"/>
          <w:szCs w:val="28"/>
        </w:rPr>
        <w:t>優於</w:t>
      </w:r>
      <w:r>
        <w:rPr>
          <w:rFonts w:hint="eastAsia"/>
          <w:color w:val="000000"/>
          <w:szCs w:val="28"/>
        </w:rPr>
        <w:t>CoAp</w:t>
      </w:r>
      <w:r>
        <w:rPr>
          <w:rFonts w:hint="eastAsia"/>
          <w:color w:val="000000"/>
          <w:szCs w:val="28"/>
        </w:rPr>
        <w:t>與</w:t>
      </w:r>
      <w:r>
        <w:rPr>
          <w:rFonts w:hint="eastAsia"/>
          <w:color w:val="000000"/>
          <w:szCs w:val="28"/>
        </w:rPr>
        <w:t>HTTP</w:t>
      </w:r>
      <w:r>
        <w:rPr>
          <w:rFonts w:hint="eastAsia"/>
          <w:color w:val="000000"/>
          <w:szCs w:val="28"/>
        </w:rPr>
        <w:t>傳輸協定。</w:t>
      </w:r>
    </w:p>
    <w:p w:rsidR="00393331" w:rsidRPr="00CD4B28" w:rsidRDefault="00393331" w:rsidP="00393331">
      <w:pPr>
        <w:pStyle w:val="a4"/>
      </w:pPr>
      <w:bookmarkStart w:id="434" w:name="_Toc456606838"/>
      <w:r w:rsidRPr="00CD4B28">
        <w:t>表</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sidR="00AB3D39">
        <w:rPr>
          <w:noProof/>
        </w:rPr>
        <w:t>11</w:t>
      </w:r>
      <w:r>
        <w:fldChar w:fldCharType="end"/>
      </w:r>
      <w:r w:rsidRPr="00CD4B28">
        <w:t xml:space="preserve"> MQTT</w:t>
      </w:r>
      <w:r w:rsidRPr="00CD4B28">
        <w:t>、</w:t>
      </w:r>
      <w:r w:rsidRPr="00CD4B28">
        <w:t>CoAP</w:t>
      </w:r>
      <w:r w:rsidRPr="00CD4B28">
        <w:t>、</w:t>
      </w:r>
      <w:r w:rsidRPr="00CD4B28">
        <w:t>HTTP</w:t>
      </w:r>
      <w:r w:rsidRPr="00CD4B28">
        <w:t>於影像事件時間效能比較表</w:t>
      </w:r>
      <w:bookmarkEnd w:id="4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203"/>
        <w:gridCol w:w="2049"/>
        <w:gridCol w:w="2049"/>
        <w:gridCol w:w="2049"/>
      </w:tblGrid>
      <w:tr w:rsidR="00393331" w:rsidRPr="001E7804" w:rsidTr="00393331">
        <w:trPr>
          <w:trHeight w:val="680"/>
        </w:trPr>
        <w:tc>
          <w:tcPr>
            <w:tcW w:w="1393" w:type="pct"/>
            <w:gridSpan w:val="2"/>
            <w:shd w:val="clear" w:color="auto" w:fill="BFBFBF" w:themeFill="background1" w:themeFillShade="BF"/>
            <w:vAlign w:val="center"/>
            <w:hideMark/>
          </w:tcPr>
          <w:p w:rsidR="00393331" w:rsidRPr="001E7804" w:rsidRDefault="00393331" w:rsidP="00393331">
            <w:pPr>
              <w:pStyle w:val="a4"/>
            </w:pPr>
          </w:p>
        </w:tc>
        <w:tc>
          <w:tcPr>
            <w:tcW w:w="1202" w:type="pct"/>
            <w:shd w:val="clear" w:color="auto" w:fill="BFBFBF" w:themeFill="background1" w:themeFillShade="BF"/>
            <w:vAlign w:val="center"/>
            <w:hideMark/>
          </w:tcPr>
          <w:p w:rsidR="00393331" w:rsidRPr="001E7804" w:rsidRDefault="00393331" w:rsidP="00393331">
            <w:pPr>
              <w:pStyle w:val="a4"/>
            </w:pPr>
            <w:r w:rsidRPr="001E7804">
              <w:rPr>
                <w:b/>
                <w:bCs/>
              </w:rPr>
              <w:t>MQTT</w:t>
            </w:r>
          </w:p>
        </w:tc>
        <w:tc>
          <w:tcPr>
            <w:tcW w:w="1202" w:type="pct"/>
            <w:shd w:val="clear" w:color="auto" w:fill="BFBFBF" w:themeFill="background1" w:themeFillShade="BF"/>
            <w:vAlign w:val="center"/>
            <w:hideMark/>
          </w:tcPr>
          <w:p w:rsidR="00393331" w:rsidRPr="001E7804" w:rsidRDefault="00393331" w:rsidP="00393331">
            <w:pPr>
              <w:pStyle w:val="a4"/>
            </w:pPr>
            <w:r w:rsidRPr="001E7804">
              <w:rPr>
                <w:b/>
                <w:bCs/>
              </w:rPr>
              <w:t>CoAP</w:t>
            </w:r>
          </w:p>
        </w:tc>
        <w:tc>
          <w:tcPr>
            <w:tcW w:w="1202" w:type="pct"/>
            <w:shd w:val="clear" w:color="auto" w:fill="BFBFBF" w:themeFill="background1" w:themeFillShade="BF"/>
            <w:vAlign w:val="center"/>
            <w:hideMark/>
          </w:tcPr>
          <w:p w:rsidR="00393331" w:rsidRPr="001E7804" w:rsidRDefault="00393331" w:rsidP="00393331">
            <w:pPr>
              <w:pStyle w:val="a4"/>
            </w:pPr>
            <w:r w:rsidRPr="001E7804">
              <w:rPr>
                <w:b/>
                <w:bCs/>
              </w:rPr>
              <w:t>HTTP</w:t>
            </w:r>
          </w:p>
        </w:tc>
      </w:tr>
      <w:tr w:rsidR="00393331" w:rsidRPr="001E7804" w:rsidTr="00393331">
        <w:trPr>
          <w:trHeight w:val="510"/>
        </w:trPr>
        <w:tc>
          <w:tcPr>
            <w:tcW w:w="688" w:type="pct"/>
            <w:vMerge w:val="restart"/>
            <w:vAlign w:val="center"/>
            <w:hideMark/>
          </w:tcPr>
          <w:p w:rsidR="00393331" w:rsidRPr="001E7804" w:rsidRDefault="00393331" w:rsidP="00393331">
            <w:pPr>
              <w:pStyle w:val="a4"/>
            </w:pPr>
            <w:r w:rsidRPr="001E7804">
              <w:rPr>
                <w:b/>
                <w:bCs/>
              </w:rPr>
              <w:t>Local</w:t>
            </w:r>
          </w:p>
        </w:tc>
        <w:tc>
          <w:tcPr>
            <w:tcW w:w="706" w:type="pct"/>
            <w:vAlign w:val="center"/>
            <w:hideMark/>
          </w:tcPr>
          <w:p w:rsidR="00393331" w:rsidRPr="001E7804" w:rsidRDefault="00393331" w:rsidP="00393331">
            <w:pPr>
              <w:pStyle w:val="a4"/>
            </w:pPr>
            <w:r w:rsidRPr="001E7804">
              <w:t>Average</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46.33157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2449.152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135.8825 ms</w:t>
            </w:r>
          </w:p>
        </w:tc>
      </w:tr>
      <w:tr w:rsidR="00393331" w:rsidRPr="001E7804" w:rsidTr="00393331">
        <w:trPr>
          <w:trHeight w:val="510"/>
        </w:trPr>
        <w:tc>
          <w:tcPr>
            <w:tcW w:w="688" w:type="pct"/>
            <w:vMerge/>
            <w:vAlign w:val="center"/>
            <w:hideMark/>
          </w:tcPr>
          <w:p w:rsidR="00393331" w:rsidRPr="001E7804" w:rsidRDefault="00393331" w:rsidP="00393331">
            <w:pPr>
              <w:pStyle w:val="a4"/>
            </w:pPr>
          </w:p>
        </w:tc>
        <w:tc>
          <w:tcPr>
            <w:tcW w:w="706" w:type="pct"/>
            <w:vAlign w:val="center"/>
            <w:hideMark/>
          </w:tcPr>
          <w:p w:rsidR="00393331" w:rsidRPr="001E7804" w:rsidRDefault="00393331" w:rsidP="00393331">
            <w:pPr>
              <w:pStyle w:val="a4"/>
            </w:pPr>
            <w:r w:rsidRPr="001E7804">
              <w:t>Max</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117.7459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6569.842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479.312 ms</w:t>
            </w:r>
          </w:p>
        </w:tc>
      </w:tr>
      <w:tr w:rsidR="00393331" w:rsidRPr="001E7804" w:rsidTr="00393331">
        <w:trPr>
          <w:trHeight w:val="510"/>
        </w:trPr>
        <w:tc>
          <w:tcPr>
            <w:tcW w:w="688" w:type="pct"/>
            <w:vMerge/>
            <w:vAlign w:val="center"/>
            <w:hideMark/>
          </w:tcPr>
          <w:p w:rsidR="00393331" w:rsidRPr="001E7804" w:rsidRDefault="00393331" w:rsidP="00393331">
            <w:pPr>
              <w:pStyle w:val="a4"/>
            </w:pPr>
          </w:p>
        </w:tc>
        <w:tc>
          <w:tcPr>
            <w:tcW w:w="706" w:type="pct"/>
            <w:vAlign w:val="center"/>
            <w:hideMark/>
          </w:tcPr>
          <w:p w:rsidR="00393331" w:rsidRPr="001E7804" w:rsidRDefault="00393331" w:rsidP="00393331">
            <w:pPr>
              <w:pStyle w:val="a4"/>
            </w:pPr>
            <w:r w:rsidRPr="001E7804">
              <w:t>Min</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11.9972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556.032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103.577 ms</w:t>
            </w:r>
          </w:p>
        </w:tc>
      </w:tr>
      <w:tr w:rsidR="00393331" w:rsidRPr="001E7804" w:rsidTr="00393331">
        <w:trPr>
          <w:trHeight w:val="510"/>
        </w:trPr>
        <w:tc>
          <w:tcPr>
            <w:tcW w:w="688" w:type="pct"/>
            <w:vMerge w:val="restart"/>
            <w:vAlign w:val="center"/>
            <w:hideMark/>
          </w:tcPr>
          <w:p w:rsidR="00393331" w:rsidRPr="001E7804" w:rsidRDefault="00393331" w:rsidP="00393331">
            <w:pPr>
              <w:pStyle w:val="a4"/>
            </w:pPr>
            <w:r w:rsidRPr="001E7804">
              <w:rPr>
                <w:b/>
                <w:bCs/>
              </w:rPr>
              <w:t>Intranet</w:t>
            </w:r>
          </w:p>
        </w:tc>
        <w:tc>
          <w:tcPr>
            <w:tcW w:w="706" w:type="pct"/>
            <w:vAlign w:val="center"/>
            <w:hideMark/>
          </w:tcPr>
          <w:p w:rsidR="00393331" w:rsidRPr="001E7804" w:rsidRDefault="00393331" w:rsidP="00393331">
            <w:pPr>
              <w:pStyle w:val="a4"/>
            </w:pPr>
            <w:r w:rsidRPr="001E7804">
              <w:t>Average</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118.0038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6276.441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2340.554 ms</w:t>
            </w:r>
          </w:p>
        </w:tc>
      </w:tr>
      <w:tr w:rsidR="00393331" w:rsidRPr="001E7804" w:rsidTr="00393331">
        <w:trPr>
          <w:trHeight w:val="510"/>
        </w:trPr>
        <w:tc>
          <w:tcPr>
            <w:tcW w:w="688" w:type="pct"/>
            <w:vMerge/>
            <w:vAlign w:val="center"/>
            <w:hideMark/>
          </w:tcPr>
          <w:p w:rsidR="00393331" w:rsidRPr="001E7804" w:rsidRDefault="00393331" w:rsidP="00393331">
            <w:pPr>
              <w:pStyle w:val="a4"/>
            </w:pPr>
          </w:p>
        </w:tc>
        <w:tc>
          <w:tcPr>
            <w:tcW w:w="706" w:type="pct"/>
            <w:vAlign w:val="center"/>
            <w:hideMark/>
          </w:tcPr>
          <w:p w:rsidR="00393331" w:rsidRPr="001E7804" w:rsidRDefault="00393331" w:rsidP="00393331">
            <w:pPr>
              <w:pStyle w:val="a4"/>
            </w:pPr>
            <w:r w:rsidRPr="001E7804">
              <w:t>Max</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418.347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7061.909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9495.96 ms</w:t>
            </w:r>
          </w:p>
        </w:tc>
      </w:tr>
      <w:tr w:rsidR="00393331" w:rsidRPr="001E7804" w:rsidTr="00393331">
        <w:trPr>
          <w:trHeight w:val="510"/>
        </w:trPr>
        <w:tc>
          <w:tcPr>
            <w:tcW w:w="688" w:type="pct"/>
            <w:vMerge/>
            <w:vAlign w:val="center"/>
            <w:hideMark/>
          </w:tcPr>
          <w:p w:rsidR="00393331" w:rsidRPr="001E7804" w:rsidRDefault="00393331" w:rsidP="00393331">
            <w:pPr>
              <w:pStyle w:val="a4"/>
            </w:pPr>
          </w:p>
        </w:tc>
        <w:tc>
          <w:tcPr>
            <w:tcW w:w="706" w:type="pct"/>
            <w:vAlign w:val="center"/>
            <w:hideMark/>
          </w:tcPr>
          <w:p w:rsidR="00393331" w:rsidRPr="001E7804" w:rsidRDefault="00393331" w:rsidP="00393331">
            <w:pPr>
              <w:pStyle w:val="a4"/>
            </w:pPr>
            <w:r w:rsidRPr="001E7804">
              <w:t>Min</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99.998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6020.939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598.4106 ms</w:t>
            </w:r>
          </w:p>
        </w:tc>
      </w:tr>
      <w:tr w:rsidR="00393331" w:rsidRPr="001E7804" w:rsidTr="00393331">
        <w:trPr>
          <w:trHeight w:val="510"/>
        </w:trPr>
        <w:tc>
          <w:tcPr>
            <w:tcW w:w="688" w:type="pct"/>
            <w:vMerge w:val="restart"/>
            <w:vAlign w:val="center"/>
            <w:hideMark/>
          </w:tcPr>
          <w:p w:rsidR="00393331" w:rsidRPr="001E7804" w:rsidRDefault="00393331" w:rsidP="00393331">
            <w:pPr>
              <w:pStyle w:val="a4"/>
            </w:pPr>
            <w:r w:rsidRPr="001E7804">
              <w:rPr>
                <w:b/>
                <w:bCs/>
              </w:rPr>
              <w:t>Internet</w:t>
            </w:r>
          </w:p>
        </w:tc>
        <w:tc>
          <w:tcPr>
            <w:tcW w:w="706" w:type="pct"/>
            <w:vAlign w:val="center"/>
            <w:hideMark/>
          </w:tcPr>
          <w:p w:rsidR="00393331" w:rsidRPr="001E7804" w:rsidRDefault="00393331" w:rsidP="00393331">
            <w:pPr>
              <w:pStyle w:val="a4"/>
            </w:pPr>
            <w:r w:rsidRPr="001E7804">
              <w:t>Average</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1107.628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20503.99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15265.79 ms</w:t>
            </w:r>
          </w:p>
        </w:tc>
      </w:tr>
      <w:tr w:rsidR="00393331" w:rsidRPr="001E7804" w:rsidTr="00393331">
        <w:trPr>
          <w:trHeight w:val="510"/>
        </w:trPr>
        <w:tc>
          <w:tcPr>
            <w:tcW w:w="688" w:type="pct"/>
            <w:vMerge/>
            <w:vAlign w:val="center"/>
            <w:hideMark/>
          </w:tcPr>
          <w:p w:rsidR="00393331" w:rsidRPr="001E7804" w:rsidRDefault="00393331" w:rsidP="00393331">
            <w:pPr>
              <w:pStyle w:val="a4"/>
            </w:pPr>
          </w:p>
        </w:tc>
        <w:tc>
          <w:tcPr>
            <w:tcW w:w="706" w:type="pct"/>
            <w:vAlign w:val="center"/>
            <w:hideMark/>
          </w:tcPr>
          <w:p w:rsidR="00393331" w:rsidRPr="001E7804" w:rsidRDefault="00393331" w:rsidP="00393331">
            <w:pPr>
              <w:pStyle w:val="a4"/>
            </w:pPr>
            <w:r w:rsidRPr="001E7804">
              <w:t>Max</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1197.598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27269.07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21894.5 ms</w:t>
            </w:r>
          </w:p>
        </w:tc>
      </w:tr>
      <w:tr w:rsidR="00393331" w:rsidRPr="001E7804" w:rsidTr="00393331">
        <w:trPr>
          <w:trHeight w:val="510"/>
        </w:trPr>
        <w:tc>
          <w:tcPr>
            <w:tcW w:w="688" w:type="pct"/>
            <w:vMerge/>
            <w:vAlign w:val="center"/>
            <w:hideMark/>
          </w:tcPr>
          <w:p w:rsidR="00393331" w:rsidRPr="001E7804" w:rsidRDefault="00393331" w:rsidP="00393331">
            <w:pPr>
              <w:pStyle w:val="a4"/>
            </w:pPr>
          </w:p>
        </w:tc>
        <w:tc>
          <w:tcPr>
            <w:tcW w:w="706" w:type="pct"/>
            <w:vAlign w:val="center"/>
            <w:hideMark/>
          </w:tcPr>
          <w:p w:rsidR="00393331" w:rsidRPr="001E7804" w:rsidRDefault="00393331" w:rsidP="00393331">
            <w:pPr>
              <w:pStyle w:val="a4"/>
            </w:pPr>
            <w:r w:rsidRPr="001E7804">
              <w:t>Min</w:t>
            </w:r>
          </w:p>
        </w:tc>
        <w:tc>
          <w:tcPr>
            <w:tcW w:w="1202" w:type="pct"/>
            <w:vAlign w:val="center"/>
            <w:hideMark/>
          </w:tcPr>
          <w:p w:rsidR="00393331" w:rsidRPr="001E7804" w:rsidRDefault="00393331" w:rsidP="00393331">
            <w:pPr>
              <w:pStyle w:val="a4"/>
              <w:rPr>
                <w:rFonts w:cs="Times New Roman"/>
                <w:sz w:val="28"/>
              </w:rPr>
            </w:pPr>
            <w:r w:rsidRPr="001E7804">
              <w:rPr>
                <w:rFonts w:cs="Times New Roman"/>
                <w:bCs/>
                <w:sz w:val="28"/>
              </w:rPr>
              <w:t>1025.598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12491.7 ms</w:t>
            </w:r>
          </w:p>
        </w:tc>
        <w:tc>
          <w:tcPr>
            <w:tcW w:w="1202" w:type="pct"/>
            <w:vAlign w:val="center"/>
            <w:hideMark/>
          </w:tcPr>
          <w:p w:rsidR="00393331" w:rsidRPr="001E7804" w:rsidRDefault="00393331" w:rsidP="00393331">
            <w:pPr>
              <w:pStyle w:val="a4"/>
              <w:rPr>
                <w:rFonts w:cs="Times New Roman"/>
                <w:sz w:val="28"/>
              </w:rPr>
            </w:pPr>
            <w:r w:rsidRPr="001E7804">
              <w:rPr>
                <w:rFonts w:cs="Times New Roman"/>
                <w:sz w:val="28"/>
              </w:rPr>
              <w:t>2044.785 ms</w:t>
            </w:r>
          </w:p>
        </w:tc>
      </w:tr>
    </w:tbl>
    <w:p w:rsidR="00393331" w:rsidRPr="001E7804" w:rsidRDefault="00393331" w:rsidP="00393331">
      <w:pPr>
        <w:overflowPunct w:val="0"/>
        <w:ind w:firstLine="480"/>
        <w:rPr>
          <w:szCs w:val="28"/>
        </w:rPr>
      </w:pPr>
    </w:p>
    <w:p w:rsidR="00393331" w:rsidRPr="001E7804" w:rsidRDefault="00393331" w:rsidP="00771EA0">
      <w:pPr>
        <w:pStyle w:val="a4"/>
      </w:pPr>
      <w:r w:rsidRPr="001E7804">
        <w:rPr>
          <w:noProof/>
        </w:rPr>
        <w:lastRenderedPageBreak/>
        <w:drawing>
          <wp:inline distT="0" distB="0" distL="0" distR="0" wp14:anchorId="24FB1FCF" wp14:editId="510008B6">
            <wp:extent cx="5486400" cy="3235325"/>
            <wp:effectExtent l="0" t="0" r="19050" b="22225"/>
            <wp:docPr id="43" name="圖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93331" w:rsidRPr="00CD4B28" w:rsidRDefault="00393331" w:rsidP="00771EA0">
      <w:pPr>
        <w:pStyle w:val="a4"/>
      </w:pPr>
      <w:bookmarkStart w:id="435" w:name="_Toc456606812"/>
      <w:r w:rsidRPr="00CD4B28">
        <w:t>圖</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13</w:t>
      </w:r>
      <w:r>
        <w:fldChar w:fldCharType="end"/>
      </w:r>
      <w:r w:rsidRPr="00CD4B28">
        <w:t xml:space="preserve"> </w:t>
      </w:r>
      <w:r w:rsidRPr="00CD4B28">
        <w:t>三種傳輸協定於影像事件之服務往返時間分析</w:t>
      </w:r>
      <w:r w:rsidRPr="00CD4B28">
        <w:t>(Local)</w:t>
      </w:r>
      <w:bookmarkEnd w:id="435"/>
    </w:p>
    <w:p w:rsidR="00393331" w:rsidRPr="001E7804" w:rsidRDefault="00393331" w:rsidP="00393331">
      <w:pPr>
        <w:overflowPunct w:val="0"/>
        <w:ind w:firstLine="480"/>
        <w:rPr>
          <w:szCs w:val="28"/>
        </w:rPr>
      </w:pPr>
    </w:p>
    <w:p w:rsidR="00393331" w:rsidRPr="001E7804" w:rsidRDefault="00393331" w:rsidP="00771EA0">
      <w:pPr>
        <w:pStyle w:val="a4"/>
      </w:pPr>
      <w:r w:rsidRPr="001E7804">
        <w:rPr>
          <w:noProof/>
        </w:rPr>
        <w:drawing>
          <wp:inline distT="0" distB="0" distL="0" distR="0" wp14:anchorId="095B1705" wp14:editId="068ED9AF">
            <wp:extent cx="5486400" cy="3235325"/>
            <wp:effectExtent l="0" t="0" r="19050" b="22225"/>
            <wp:docPr id="45" name="圖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93331" w:rsidRPr="00CD4B28" w:rsidRDefault="00393331" w:rsidP="00771EA0">
      <w:pPr>
        <w:pStyle w:val="a4"/>
      </w:pPr>
      <w:bookmarkStart w:id="436" w:name="_Toc456606813"/>
      <w:r w:rsidRPr="00CD4B28">
        <w:t>圖</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14</w:t>
      </w:r>
      <w:r>
        <w:fldChar w:fldCharType="end"/>
      </w:r>
      <w:r w:rsidRPr="00CD4B28">
        <w:t xml:space="preserve"> </w:t>
      </w:r>
      <w:r w:rsidRPr="00CD4B28">
        <w:t>三種傳輸協定於影像事件之服務往返時間分析</w:t>
      </w:r>
      <w:r w:rsidRPr="00CD4B28">
        <w:t>(Intranet)</w:t>
      </w:r>
      <w:bookmarkEnd w:id="436"/>
    </w:p>
    <w:p w:rsidR="00393331" w:rsidRPr="001E7804" w:rsidRDefault="00393331" w:rsidP="00393331">
      <w:pPr>
        <w:ind w:firstLine="480"/>
        <w:jc w:val="center"/>
        <w:rPr>
          <w:color w:val="000000"/>
          <w:szCs w:val="28"/>
        </w:rPr>
      </w:pPr>
    </w:p>
    <w:p w:rsidR="00393331" w:rsidRPr="001E7804" w:rsidRDefault="00393331" w:rsidP="00771EA0">
      <w:pPr>
        <w:pStyle w:val="a4"/>
      </w:pPr>
      <w:r w:rsidRPr="001E7804">
        <w:rPr>
          <w:noProof/>
        </w:rPr>
        <w:lastRenderedPageBreak/>
        <w:drawing>
          <wp:inline distT="0" distB="0" distL="0" distR="0" wp14:anchorId="3141D143" wp14:editId="4505C424">
            <wp:extent cx="5486400" cy="3235325"/>
            <wp:effectExtent l="0" t="0" r="19050" b="22225"/>
            <wp:docPr id="46" name="圖表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393331" w:rsidRDefault="00393331" w:rsidP="00771EA0">
      <w:pPr>
        <w:pStyle w:val="a4"/>
        <w:rPr>
          <w:rFonts w:hint="eastAsia"/>
        </w:rPr>
      </w:pPr>
      <w:bookmarkStart w:id="437" w:name="_Toc456606814"/>
      <w:r w:rsidRPr="00CD4B28">
        <w:t>圖</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15</w:t>
      </w:r>
      <w:r>
        <w:fldChar w:fldCharType="end"/>
      </w:r>
      <w:r w:rsidRPr="00CD4B28">
        <w:t xml:space="preserve"> </w:t>
      </w:r>
      <w:r w:rsidRPr="00CD4B28">
        <w:t>三種傳輸協定於影像事件之服務往返時間分析</w:t>
      </w:r>
      <w:r w:rsidRPr="00CD4B28">
        <w:t>(Internet)</w:t>
      </w:r>
      <w:bookmarkEnd w:id="437"/>
    </w:p>
    <w:p w:rsidR="00771EA0" w:rsidRPr="00771EA0" w:rsidRDefault="00771EA0" w:rsidP="00771EA0">
      <w:pPr>
        <w:ind w:firstLine="480"/>
        <w:rPr>
          <w:rFonts w:hint="eastAsia"/>
        </w:rPr>
      </w:pPr>
    </w:p>
    <w:p w:rsidR="002E118D" w:rsidRPr="00771EA0" w:rsidRDefault="002E118D" w:rsidP="00ED53F2">
      <w:pPr>
        <w:pStyle w:val="a7"/>
        <w:numPr>
          <w:ilvl w:val="0"/>
          <w:numId w:val="45"/>
        </w:numPr>
        <w:ind w:leftChars="0" w:firstLineChars="0"/>
        <w:rPr>
          <w:rFonts w:hint="eastAsia"/>
        </w:rPr>
      </w:pPr>
      <w:r w:rsidRPr="002E118D">
        <w:rPr>
          <w:rFonts w:hint="eastAsia"/>
          <w:b/>
        </w:rPr>
        <w:t>網路封包量</w:t>
      </w:r>
    </w:p>
    <w:p w:rsidR="00771EA0" w:rsidRDefault="00771EA0" w:rsidP="00771EA0">
      <w:pPr>
        <w:ind w:firstLine="480"/>
      </w:pPr>
      <w:r>
        <w:rPr>
          <w:rFonts w:hint="eastAsia"/>
        </w:rPr>
        <w:t>此部分我們將模擬</w:t>
      </w:r>
      <w:r w:rsidRPr="001E7804">
        <w:rPr>
          <w:rFonts w:hint="eastAsia"/>
        </w:rPr>
        <w:t>避免</w:t>
      </w:r>
      <w:r>
        <w:rPr>
          <w:rFonts w:hint="eastAsia"/>
        </w:rPr>
        <w:t>重覆</w:t>
      </w:r>
      <w:r w:rsidRPr="001E7804">
        <w:rPr>
          <w:rFonts w:hint="eastAsia"/>
        </w:rPr>
        <w:t>傳送控制機制</w:t>
      </w:r>
      <w:r>
        <w:rPr>
          <w:rFonts w:hint="eastAsia"/>
        </w:rPr>
        <w:t>(</w:t>
      </w:r>
      <m:oMath>
        <m:sSup>
          <m:sSupPr>
            <m:ctrlPr>
              <w:rPr>
                <w:rFonts w:ascii="Cambria Math" w:hAnsi="Cambria Math"/>
                <w:i/>
                <w:iCs/>
              </w:rPr>
            </m:ctrlPr>
          </m:sSupPr>
          <m:e>
            <m:r>
              <w:rPr>
                <w:rFonts w:ascii="Cambria Math" w:hAnsi="Cambria Math"/>
              </w:rPr>
              <m:t>D</m:t>
            </m:r>
          </m:e>
          <m:sup>
            <m:r>
              <w:rPr>
                <w:rFonts w:ascii="Cambria Math" w:hAnsi="Cambria Math"/>
              </w:rPr>
              <m:t>2</m:t>
            </m:r>
          </m:sup>
        </m:sSup>
        <m:r>
          <w:rPr>
            <w:rFonts w:ascii="Cambria Math" w:hAnsi="Cambria Math"/>
          </w:rPr>
          <m:t>ATC</m:t>
        </m:r>
      </m:oMath>
      <w:r w:rsidRPr="001E7804">
        <w:t>)</w:t>
      </w:r>
      <w:r>
        <w:rPr>
          <w:rFonts w:hint="eastAsia"/>
        </w:rPr>
        <w:t>，希望分析使用</w:t>
      </w:r>
      <m:oMath>
        <m:sSup>
          <m:sSupPr>
            <m:ctrlPr>
              <w:rPr>
                <w:rFonts w:ascii="Cambria Math" w:hAnsi="Cambria Math"/>
                <w:i/>
                <w:iCs/>
              </w:rPr>
            </m:ctrlPr>
          </m:sSupPr>
          <m:e>
            <m:r>
              <w:rPr>
                <w:rFonts w:ascii="Cambria Math" w:hAnsi="Cambria Math"/>
              </w:rPr>
              <m:t>D</m:t>
            </m:r>
          </m:e>
          <m:sup>
            <m:r>
              <w:rPr>
                <w:rFonts w:ascii="Cambria Math" w:hAnsi="Cambria Math"/>
              </w:rPr>
              <m:t>2</m:t>
            </m:r>
          </m:sup>
        </m:sSup>
        <m:r>
          <w:rPr>
            <w:rFonts w:ascii="Cambria Math" w:hAnsi="Cambria Math"/>
          </w:rPr>
          <m:t>ATC</m:t>
        </m:r>
      </m:oMath>
      <w:r w:rsidRPr="001E7804">
        <w:rPr>
          <w:rFonts w:hint="eastAsia"/>
        </w:rPr>
        <w:t>機制</w:t>
      </w:r>
      <w:r>
        <w:rPr>
          <w:rFonts w:hint="eastAsia"/>
        </w:rPr>
        <w:t>所能有效減少的網路</w:t>
      </w:r>
      <w:proofErr w:type="gramStart"/>
      <w:r>
        <w:rPr>
          <w:rFonts w:hint="eastAsia"/>
        </w:rPr>
        <w:t>封包量</w:t>
      </w:r>
      <w:proofErr w:type="gramEnd"/>
      <w:r>
        <w:rPr>
          <w:rFonts w:hint="eastAsia"/>
        </w:rPr>
        <w:t>。以本論文的</w:t>
      </w:r>
      <w:r w:rsidRPr="001E7804">
        <w:rPr>
          <w:rFonts w:hint="eastAsia"/>
        </w:rPr>
        <w:t>動態電力調適機制</w:t>
      </w:r>
      <w:r>
        <w:rPr>
          <w:rFonts w:hint="eastAsia"/>
        </w:rPr>
        <w:t>所演算出的睡眠時間與固定</w:t>
      </w:r>
      <w:r>
        <w:rPr>
          <w:rFonts w:hint="eastAsia"/>
        </w:rPr>
        <w:t>30</w:t>
      </w:r>
      <w:r>
        <w:rPr>
          <w:rFonts w:hint="eastAsia"/>
        </w:rPr>
        <w:t>分鐘定期回傳資料的時間，分別有使用</w:t>
      </w:r>
      <m:oMath>
        <m:sSup>
          <m:sSupPr>
            <m:ctrlPr>
              <w:rPr>
                <w:rFonts w:ascii="Cambria Math" w:hAnsi="Cambria Math"/>
                <w:i/>
                <w:iCs/>
              </w:rPr>
            </m:ctrlPr>
          </m:sSupPr>
          <m:e>
            <m:r>
              <w:rPr>
                <w:rFonts w:ascii="Cambria Math" w:hAnsi="Cambria Math"/>
              </w:rPr>
              <m:t>D</m:t>
            </m:r>
          </m:e>
          <m:sup>
            <m:r>
              <w:rPr>
                <w:rFonts w:ascii="Cambria Math" w:hAnsi="Cambria Math"/>
              </w:rPr>
              <m:t>2</m:t>
            </m:r>
          </m:sup>
        </m:sSup>
        <m:r>
          <w:rPr>
            <w:rFonts w:ascii="Cambria Math" w:hAnsi="Cambria Math"/>
          </w:rPr>
          <m:t>ATC</m:t>
        </m:r>
      </m:oMath>
      <w:r w:rsidRPr="001E7804">
        <w:rPr>
          <w:rFonts w:hint="eastAsia"/>
        </w:rPr>
        <w:t>機制</w:t>
      </w:r>
      <w:r>
        <w:rPr>
          <w:rFonts w:hint="eastAsia"/>
        </w:rPr>
        <w:t>、沒有使用</w:t>
      </w:r>
      <m:oMath>
        <m:sSup>
          <m:sSupPr>
            <m:ctrlPr>
              <w:rPr>
                <w:rFonts w:ascii="Cambria Math" w:hAnsi="Cambria Math"/>
                <w:i/>
                <w:iCs/>
              </w:rPr>
            </m:ctrlPr>
          </m:sSupPr>
          <m:e>
            <m:r>
              <w:rPr>
                <w:rFonts w:ascii="Cambria Math" w:hAnsi="Cambria Math"/>
              </w:rPr>
              <m:t>D</m:t>
            </m:r>
          </m:e>
          <m:sup>
            <m:r>
              <w:rPr>
                <w:rFonts w:ascii="Cambria Math" w:hAnsi="Cambria Math"/>
              </w:rPr>
              <m:t>2</m:t>
            </m:r>
          </m:sup>
        </m:sSup>
        <m:r>
          <w:rPr>
            <w:rFonts w:ascii="Cambria Math" w:hAnsi="Cambria Math"/>
          </w:rPr>
          <m:t>ATC</m:t>
        </m:r>
      </m:oMath>
      <w:r w:rsidRPr="001E7804">
        <w:rPr>
          <w:rFonts w:hint="eastAsia"/>
        </w:rPr>
        <w:t>機制</w:t>
      </w:r>
      <w:r>
        <w:rPr>
          <w:rFonts w:hint="eastAsia"/>
        </w:rPr>
        <w:t>來進行網路</w:t>
      </w:r>
      <w:proofErr w:type="gramStart"/>
      <w:r>
        <w:rPr>
          <w:rFonts w:hint="eastAsia"/>
        </w:rPr>
        <w:t>封包量的</w:t>
      </w:r>
      <w:proofErr w:type="gramEnd"/>
      <w:r>
        <w:rPr>
          <w:rFonts w:hint="eastAsia"/>
        </w:rPr>
        <w:t>效能分析。</w:t>
      </w:r>
    </w:p>
    <w:p w:rsidR="00771EA0" w:rsidRDefault="00771EA0" w:rsidP="00771EA0">
      <w:pPr>
        <w:ind w:firstLine="480"/>
        <w:rPr>
          <w:szCs w:val="28"/>
        </w:rPr>
      </w:pPr>
      <w:r>
        <w:rPr>
          <w:rFonts w:hint="eastAsia"/>
          <w:szCs w:val="28"/>
        </w:rPr>
        <w:t>於感測器生命週期時間內所產生的網路</w:t>
      </w:r>
      <w:proofErr w:type="gramStart"/>
      <w:r>
        <w:rPr>
          <w:rFonts w:hint="eastAsia"/>
          <w:szCs w:val="28"/>
        </w:rPr>
        <w:t>封包量</w:t>
      </w:r>
      <w:proofErr w:type="gramEnd"/>
      <w:r>
        <w:rPr>
          <w:rFonts w:hint="eastAsia"/>
          <w:szCs w:val="28"/>
        </w:rPr>
        <w:t>，分析以下三個部分：</w:t>
      </w:r>
      <w:r>
        <w:rPr>
          <w:rFonts w:hint="eastAsia"/>
          <w:szCs w:val="28"/>
        </w:rPr>
        <w:t>(1)</w:t>
      </w:r>
      <w:r>
        <w:rPr>
          <w:rFonts w:hint="eastAsia"/>
          <w:szCs w:val="28"/>
        </w:rPr>
        <w:t>總傳輸</w:t>
      </w:r>
      <w:proofErr w:type="gramStart"/>
      <w:r>
        <w:rPr>
          <w:rFonts w:hint="eastAsia"/>
          <w:szCs w:val="28"/>
        </w:rPr>
        <w:t>封包量</w:t>
      </w:r>
      <w:proofErr w:type="gramEnd"/>
      <w:r>
        <w:rPr>
          <w:rFonts w:hint="eastAsia"/>
          <w:szCs w:val="28"/>
        </w:rPr>
        <w:t>、</w:t>
      </w:r>
      <w:r>
        <w:rPr>
          <w:rFonts w:hint="eastAsia"/>
          <w:szCs w:val="28"/>
        </w:rPr>
        <w:t>(2)</w:t>
      </w:r>
      <w:r w:rsidRPr="007D1C3B">
        <w:rPr>
          <w:rFonts w:hint="eastAsia"/>
          <w:szCs w:val="28"/>
        </w:rPr>
        <w:t>主動式情況下的</w:t>
      </w:r>
      <w:r>
        <w:rPr>
          <w:rFonts w:hint="eastAsia"/>
          <w:szCs w:val="28"/>
        </w:rPr>
        <w:t>網路</w:t>
      </w:r>
      <w:proofErr w:type="gramStart"/>
      <w:r>
        <w:rPr>
          <w:rFonts w:hint="eastAsia"/>
          <w:szCs w:val="28"/>
        </w:rPr>
        <w:t>封包量</w:t>
      </w:r>
      <w:proofErr w:type="gramEnd"/>
      <w:r>
        <w:rPr>
          <w:rFonts w:hint="eastAsia"/>
          <w:szCs w:val="28"/>
        </w:rPr>
        <w:t>、及</w:t>
      </w:r>
      <w:r>
        <w:rPr>
          <w:rFonts w:hint="eastAsia"/>
          <w:szCs w:val="28"/>
        </w:rPr>
        <w:t>(3)</w:t>
      </w:r>
      <w:r>
        <w:rPr>
          <w:rFonts w:hint="eastAsia"/>
          <w:szCs w:val="28"/>
        </w:rPr>
        <w:t>被</w:t>
      </w:r>
      <w:r w:rsidRPr="007D1C3B">
        <w:rPr>
          <w:rFonts w:hint="eastAsia"/>
          <w:szCs w:val="28"/>
        </w:rPr>
        <w:t>動式情況下的</w:t>
      </w:r>
      <w:r>
        <w:rPr>
          <w:rFonts w:hint="eastAsia"/>
          <w:szCs w:val="28"/>
        </w:rPr>
        <w:t>網路</w:t>
      </w:r>
      <w:proofErr w:type="gramStart"/>
      <w:r>
        <w:rPr>
          <w:rFonts w:hint="eastAsia"/>
          <w:szCs w:val="28"/>
        </w:rPr>
        <w:t>封包量</w:t>
      </w:r>
      <w:proofErr w:type="gramEnd"/>
      <w:r>
        <w:rPr>
          <w:rFonts w:hint="eastAsia"/>
          <w:szCs w:val="28"/>
        </w:rPr>
        <w:t>，模擬的感測資料將由校內</w:t>
      </w:r>
      <w:r>
        <w:rPr>
          <w:rFonts w:hint="eastAsia"/>
          <w:szCs w:val="28"/>
        </w:rPr>
        <w:t>-</w:t>
      </w:r>
      <w:r>
        <w:rPr>
          <w:rFonts w:hint="eastAsia"/>
          <w:szCs w:val="28"/>
        </w:rPr>
        <w:t>番茄為實際所測量的溫度值進行模擬。藉此觀察分別所造成的網路</w:t>
      </w:r>
      <w:proofErr w:type="gramStart"/>
      <w:r>
        <w:rPr>
          <w:rFonts w:hint="eastAsia"/>
          <w:szCs w:val="28"/>
        </w:rPr>
        <w:t>總封包量</w:t>
      </w:r>
      <w:proofErr w:type="gramEnd"/>
      <w:r>
        <w:rPr>
          <w:rFonts w:hint="eastAsia"/>
          <w:szCs w:val="28"/>
        </w:rPr>
        <w:t>，其中分為有效</w:t>
      </w:r>
      <w:proofErr w:type="gramStart"/>
      <w:r>
        <w:rPr>
          <w:rFonts w:hint="eastAsia"/>
          <w:szCs w:val="28"/>
        </w:rPr>
        <w:t>封包量</w:t>
      </w:r>
      <w:proofErr w:type="gramEnd"/>
      <w:r>
        <w:rPr>
          <w:rFonts w:hint="eastAsia"/>
          <w:szCs w:val="28"/>
        </w:rPr>
        <w:t>、重覆</w:t>
      </w:r>
      <w:proofErr w:type="gramStart"/>
      <w:r>
        <w:rPr>
          <w:rFonts w:hint="eastAsia"/>
          <w:szCs w:val="28"/>
        </w:rPr>
        <w:t>封包量</w:t>
      </w:r>
      <w:proofErr w:type="gramEnd"/>
      <w:r>
        <w:rPr>
          <w:rFonts w:hint="eastAsia"/>
          <w:szCs w:val="28"/>
        </w:rPr>
        <w:t>，有效的</w:t>
      </w:r>
      <w:proofErr w:type="gramStart"/>
      <w:r>
        <w:rPr>
          <w:rFonts w:hint="eastAsia"/>
          <w:szCs w:val="28"/>
        </w:rPr>
        <w:t>封包量即</w:t>
      </w:r>
      <w:proofErr w:type="gramEnd"/>
      <w:r>
        <w:rPr>
          <w:rFonts w:hint="eastAsia"/>
          <w:szCs w:val="28"/>
        </w:rPr>
        <w:t>為感測器更新後，使用者第一次要求服務所產生</w:t>
      </w:r>
      <w:proofErr w:type="gramStart"/>
      <w:r>
        <w:rPr>
          <w:rFonts w:hint="eastAsia"/>
          <w:szCs w:val="28"/>
        </w:rPr>
        <w:t>封包量</w:t>
      </w:r>
      <w:proofErr w:type="gramEnd"/>
      <w:r>
        <w:rPr>
          <w:rFonts w:hint="eastAsia"/>
          <w:szCs w:val="28"/>
        </w:rPr>
        <w:t>；重覆</w:t>
      </w:r>
      <w:r w:rsidRPr="00D261FA">
        <w:rPr>
          <w:rFonts w:hint="eastAsia"/>
          <w:szCs w:val="28"/>
        </w:rPr>
        <w:t>封包為</w:t>
      </w:r>
      <w:r w:rsidRPr="00D261FA">
        <w:rPr>
          <w:szCs w:val="28"/>
        </w:rPr>
        <w:t>(</w:t>
      </w:r>
      <w:r w:rsidRPr="00D261FA">
        <w:rPr>
          <w:rFonts w:hint="eastAsia"/>
          <w:szCs w:val="28"/>
        </w:rPr>
        <w:t>主動式</w:t>
      </w:r>
      <w:r w:rsidRPr="00D261FA">
        <w:rPr>
          <w:szCs w:val="28"/>
        </w:rPr>
        <w:t>)</w:t>
      </w:r>
      <w:r w:rsidRPr="00D261FA">
        <w:rPr>
          <w:rFonts w:hint="eastAsia"/>
          <w:szCs w:val="28"/>
        </w:rPr>
        <w:t>該次測量值與上次測量值相同、</w:t>
      </w:r>
      <w:r w:rsidRPr="00D261FA">
        <w:rPr>
          <w:szCs w:val="28"/>
        </w:rPr>
        <w:t>(</w:t>
      </w:r>
      <w:r w:rsidRPr="00D261FA">
        <w:rPr>
          <w:rFonts w:hint="eastAsia"/>
          <w:szCs w:val="28"/>
        </w:rPr>
        <w:t>被動式</w:t>
      </w:r>
      <w:r w:rsidRPr="00D261FA">
        <w:rPr>
          <w:szCs w:val="28"/>
        </w:rPr>
        <w:t>)</w:t>
      </w:r>
      <w:r>
        <w:rPr>
          <w:rFonts w:hint="eastAsia"/>
          <w:szCs w:val="28"/>
        </w:rPr>
        <w:t>使用者在感測器尚未更新時，</w:t>
      </w:r>
      <w:r>
        <w:rPr>
          <w:rFonts w:hint="eastAsia"/>
          <w:szCs w:val="28"/>
        </w:rPr>
        <w:t>2</w:t>
      </w:r>
      <w:r>
        <w:rPr>
          <w:rFonts w:hint="eastAsia"/>
          <w:szCs w:val="28"/>
        </w:rPr>
        <w:t>次</w:t>
      </w:r>
      <w:r>
        <w:rPr>
          <w:rFonts w:hint="eastAsia"/>
          <w:szCs w:val="28"/>
        </w:rPr>
        <w:t>(</w:t>
      </w:r>
      <w:r>
        <w:rPr>
          <w:rFonts w:hint="eastAsia"/>
          <w:szCs w:val="28"/>
        </w:rPr>
        <w:t>含</w:t>
      </w:r>
      <w:r>
        <w:rPr>
          <w:rFonts w:hint="eastAsia"/>
          <w:szCs w:val="28"/>
        </w:rPr>
        <w:t>)</w:t>
      </w:r>
      <w:r>
        <w:rPr>
          <w:rFonts w:hint="eastAsia"/>
          <w:szCs w:val="28"/>
        </w:rPr>
        <w:t>以上的</w:t>
      </w:r>
      <w:r w:rsidRPr="00D261FA">
        <w:rPr>
          <w:rFonts w:hint="eastAsia"/>
          <w:szCs w:val="28"/>
        </w:rPr>
        <w:t>要求該服務</w:t>
      </w:r>
      <w:r>
        <w:rPr>
          <w:rFonts w:hint="eastAsia"/>
          <w:szCs w:val="28"/>
        </w:rPr>
        <w:t>，將會造成多餘的</w:t>
      </w:r>
      <w:proofErr w:type="gramStart"/>
      <w:r>
        <w:rPr>
          <w:rFonts w:hint="eastAsia"/>
          <w:szCs w:val="28"/>
        </w:rPr>
        <w:t>封包量</w:t>
      </w:r>
      <w:proofErr w:type="gramEnd"/>
      <w:r>
        <w:rPr>
          <w:rFonts w:hint="eastAsia"/>
          <w:szCs w:val="28"/>
        </w:rPr>
        <w:t>。雖然，本研究的</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sidRPr="001E7804">
        <w:rPr>
          <w:rFonts w:hint="eastAsia"/>
          <w:szCs w:val="28"/>
        </w:rPr>
        <w:t>機制</w:t>
      </w:r>
      <w:r>
        <w:rPr>
          <w:rFonts w:hint="eastAsia"/>
          <w:szCs w:val="28"/>
        </w:rPr>
        <w:t>可以判斷出使用者的要求是否為初次，但是，還是會回傳</w:t>
      </w:r>
      <w:r w:rsidRPr="001E7804">
        <w:rPr>
          <w:szCs w:val="28"/>
        </w:rPr>
        <w:t xml:space="preserve">304 Not Modified </w:t>
      </w:r>
      <w:r w:rsidRPr="001E7804">
        <w:rPr>
          <w:szCs w:val="28"/>
        </w:rPr>
        <w:t>的</w:t>
      </w:r>
      <w:r w:rsidRPr="001E7804">
        <w:rPr>
          <w:szCs w:val="28"/>
        </w:rPr>
        <w:t xml:space="preserve"> header</w:t>
      </w:r>
      <w:r w:rsidRPr="001E7804">
        <w:rPr>
          <w:szCs w:val="28"/>
        </w:rPr>
        <w:t>以及空</w:t>
      </w:r>
      <w:r w:rsidRPr="001E7804">
        <w:rPr>
          <w:szCs w:val="28"/>
        </w:rPr>
        <w:lastRenderedPageBreak/>
        <w:t>的本體</w:t>
      </w:r>
      <w:r w:rsidRPr="001E7804">
        <w:rPr>
          <w:szCs w:val="28"/>
        </w:rPr>
        <w:t>(body)</w:t>
      </w:r>
      <w:r>
        <w:rPr>
          <w:rFonts w:hint="eastAsia"/>
          <w:szCs w:val="28"/>
        </w:rPr>
        <w:t>，因此，會將</w:t>
      </w:r>
      <w:proofErr w:type="gramStart"/>
      <w:r>
        <w:rPr>
          <w:rFonts w:hint="eastAsia"/>
          <w:szCs w:val="28"/>
        </w:rPr>
        <w:t>此封包量</w:t>
      </w:r>
      <w:proofErr w:type="gramEnd"/>
      <w:r>
        <w:rPr>
          <w:rFonts w:hint="eastAsia"/>
          <w:szCs w:val="28"/>
        </w:rPr>
        <w:t>進行計算。</w:t>
      </w:r>
    </w:p>
    <w:p w:rsidR="00771EA0" w:rsidRDefault="00771EA0" w:rsidP="00771EA0">
      <w:pPr>
        <w:ind w:firstLine="480"/>
        <w:rPr>
          <w:rFonts w:hint="eastAsia"/>
          <w:szCs w:val="28"/>
        </w:rPr>
      </w:pPr>
      <w:r>
        <w:rPr>
          <w:rFonts w:hint="eastAsia"/>
          <w:szCs w:val="28"/>
        </w:rPr>
        <w:t>下圖</w:t>
      </w:r>
      <w:r>
        <w:rPr>
          <w:rFonts w:hint="eastAsia"/>
          <w:szCs w:val="28"/>
        </w:rPr>
        <w:t>4-26</w:t>
      </w:r>
      <w:r>
        <w:rPr>
          <w:rFonts w:hint="eastAsia"/>
          <w:szCs w:val="28"/>
        </w:rPr>
        <w:t>為</w:t>
      </w:r>
      <w:r w:rsidRPr="00D261FA">
        <w:rPr>
          <w:rFonts w:hint="eastAsia"/>
          <w:szCs w:val="28"/>
        </w:rPr>
        <w:t>主動式</w:t>
      </w:r>
      <w:r w:rsidRPr="00D261FA">
        <w:rPr>
          <w:szCs w:val="28"/>
        </w:rPr>
        <w:t>(</w:t>
      </w:r>
      <w:r w:rsidRPr="00D261FA">
        <w:rPr>
          <w:rFonts w:hint="eastAsia"/>
          <w:szCs w:val="28"/>
        </w:rPr>
        <w:t>伺服器主動派送資料</w:t>
      </w:r>
      <w:r w:rsidRPr="00D261FA">
        <w:rPr>
          <w:szCs w:val="28"/>
        </w:rPr>
        <w:t>)</w:t>
      </w:r>
      <w:r w:rsidRPr="00D261FA">
        <w:rPr>
          <w:rFonts w:hint="eastAsia"/>
          <w:szCs w:val="28"/>
        </w:rPr>
        <w:t>中有使用</w:t>
      </w:r>
      <m:oMath>
        <m:sSup>
          <m:sSupPr>
            <m:ctrlPr>
              <w:rPr>
                <w:rFonts w:ascii="Cambria Math" w:hAnsi="Cambria Math" w:cs="Cambria Math"/>
                <w:i/>
                <w:iCs/>
                <w:szCs w:val="28"/>
              </w:rPr>
            </m:ctrlPr>
          </m:sSupPr>
          <m:e>
            <m:r>
              <w:rPr>
                <w:rFonts w:ascii="Cambria Math" w:hAnsi="Cambria Math" w:cs="Cambria Math"/>
                <w:szCs w:val="28"/>
              </w:rPr>
              <m:t>D</m:t>
            </m:r>
          </m:e>
          <m:sup>
            <m:r>
              <m:rPr>
                <m:sty m:val="p"/>
              </m:rPr>
              <w:rPr>
                <w:rFonts w:ascii="Cambria Math" w:hAnsi="Cambria Math" w:cs="Cambria Math"/>
                <w:szCs w:val="28"/>
              </w:rPr>
              <m:t>2</m:t>
            </m:r>
          </m:sup>
        </m:sSup>
        <m:r>
          <w:rPr>
            <w:rFonts w:ascii="Cambria Math" w:hAnsi="Cambria Math" w:cs="Cambria Math"/>
            <w:szCs w:val="28"/>
          </w:rPr>
          <m:t>ATControl</m:t>
        </m:r>
      </m:oMath>
      <w:r w:rsidRPr="00D261FA">
        <w:rPr>
          <w:rFonts w:hint="eastAsia"/>
          <w:szCs w:val="28"/>
        </w:rPr>
        <w:t>機制的總傳輸</w:t>
      </w:r>
      <w:proofErr w:type="gramStart"/>
      <w:r w:rsidRPr="00D261FA">
        <w:rPr>
          <w:rFonts w:hint="eastAsia"/>
          <w:szCs w:val="28"/>
        </w:rPr>
        <w:t>封包量</w:t>
      </w:r>
      <w:proofErr w:type="gramEnd"/>
      <w:r w:rsidRPr="00D261FA">
        <w:rPr>
          <w:rFonts w:hint="eastAsia"/>
          <w:szCs w:val="28"/>
        </w:rPr>
        <w:t>、</w:t>
      </w:r>
      <w:r>
        <w:rPr>
          <w:rFonts w:hint="eastAsia"/>
          <w:szCs w:val="28"/>
        </w:rPr>
        <w:t>重覆</w:t>
      </w:r>
      <w:proofErr w:type="gramStart"/>
      <w:r w:rsidRPr="00D261FA">
        <w:rPr>
          <w:rFonts w:hint="eastAsia"/>
          <w:szCs w:val="28"/>
        </w:rPr>
        <w:t>封包量</w:t>
      </w:r>
      <w:proofErr w:type="gramEnd"/>
      <w:r>
        <w:rPr>
          <w:rFonts w:hint="eastAsia"/>
          <w:szCs w:val="28"/>
        </w:rPr>
        <w:t>。</w:t>
      </w:r>
      <w:r w:rsidRPr="00C305D7">
        <w:rPr>
          <w:rFonts w:hint="eastAsia"/>
        </w:rPr>
        <w:t>表</w:t>
      </w:r>
      <w:r w:rsidRPr="00C305D7">
        <w:rPr>
          <w:rFonts w:hint="eastAsia"/>
        </w:rPr>
        <w:t>4-1</w:t>
      </w:r>
      <w:r>
        <w:rPr>
          <w:rFonts w:hint="eastAsia"/>
        </w:rPr>
        <w:t>3</w:t>
      </w:r>
      <w:r>
        <w:rPr>
          <w:rFonts w:hint="eastAsia"/>
        </w:rPr>
        <w:t>為</w:t>
      </w:r>
      <w:r w:rsidRPr="00C305D7">
        <w:rPr>
          <w:rFonts w:hint="eastAsia"/>
        </w:rPr>
        <w:t>分</w:t>
      </w:r>
      <w:r w:rsidRPr="00C305D7">
        <w:rPr>
          <w:rFonts w:hint="eastAsia"/>
          <w:szCs w:val="28"/>
        </w:rPr>
        <w:t>析結果</w:t>
      </w:r>
      <w:r>
        <w:rPr>
          <w:rFonts w:hint="eastAsia"/>
        </w:rPr>
        <w:t>。根據分析結果顯示，</w:t>
      </w:r>
      <w:r w:rsidRPr="001E7804">
        <w:rPr>
          <w:rFonts w:hint="eastAsia"/>
          <w:szCs w:val="28"/>
        </w:rPr>
        <w:t>動態電力調適機制</w:t>
      </w:r>
      <w:r>
        <w:rPr>
          <w:rFonts w:hint="eastAsia"/>
          <w:szCs w:val="28"/>
        </w:rPr>
        <w:t>的睡眠時間的情況，有使用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150,228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0 Bytes</w:t>
      </w:r>
      <w:r>
        <w:rPr>
          <w:rFonts w:hint="eastAsia"/>
        </w:rPr>
        <w:t>，重覆封</w:t>
      </w:r>
      <w:proofErr w:type="gramStart"/>
      <w:r>
        <w:rPr>
          <w:rFonts w:hint="eastAsia"/>
        </w:rPr>
        <w:t>包量占總封包量</w:t>
      </w:r>
      <w:proofErr w:type="gramEnd"/>
      <w:r>
        <w:rPr>
          <w:rFonts w:hint="eastAsia"/>
        </w:rPr>
        <w:t>0%</w:t>
      </w:r>
      <w:r>
        <w:rPr>
          <w:rFonts w:hint="eastAsia"/>
        </w:rPr>
        <w:t>。未使用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Pr>
          <w:rFonts w:hint="eastAsia"/>
        </w:rPr>
        <w:t>的情況，</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445,068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294,840 Bytes</w:t>
      </w:r>
      <w:r>
        <w:rPr>
          <w:rFonts w:hint="eastAsia"/>
        </w:rPr>
        <w:t>，重覆封</w:t>
      </w:r>
      <w:proofErr w:type="gramStart"/>
      <w:r>
        <w:rPr>
          <w:rFonts w:hint="eastAsia"/>
        </w:rPr>
        <w:t>包量占總封包量</w:t>
      </w:r>
      <w:proofErr w:type="gramEnd"/>
      <w:r>
        <w:rPr>
          <w:rFonts w:hint="eastAsia"/>
        </w:rPr>
        <w:t>66.24%</w:t>
      </w:r>
      <w:r w:rsidRPr="00401C42">
        <w:rPr>
          <w:rFonts w:hint="eastAsia"/>
        </w:rPr>
        <w:t>。而固定</w:t>
      </w:r>
      <w:r w:rsidRPr="00401C42">
        <w:rPr>
          <w:rFonts w:hint="eastAsia"/>
        </w:rPr>
        <w:t>30</w:t>
      </w:r>
      <w:r>
        <w:rPr>
          <w:rFonts w:hint="eastAsia"/>
        </w:rPr>
        <w:t>分鐘定期回傳資料的</w:t>
      </w:r>
      <w:proofErr w:type="gramStart"/>
      <w:r>
        <w:rPr>
          <w:rFonts w:hint="eastAsia"/>
        </w:rPr>
        <w:t>的</w:t>
      </w:r>
      <w:proofErr w:type="gramEnd"/>
      <w:r>
        <w:rPr>
          <w:rFonts w:hint="eastAsia"/>
        </w:rPr>
        <w:t>情境中，</w:t>
      </w:r>
      <w:r>
        <w:rPr>
          <w:rFonts w:hint="eastAsia"/>
          <w:szCs w:val="28"/>
        </w:rPr>
        <w:t>有使用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91,962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0 Bytes</w:t>
      </w:r>
      <w:r>
        <w:rPr>
          <w:rFonts w:hint="eastAsia"/>
        </w:rPr>
        <w:t>，重覆封</w:t>
      </w:r>
      <w:proofErr w:type="gramStart"/>
      <w:r>
        <w:rPr>
          <w:rFonts w:hint="eastAsia"/>
        </w:rPr>
        <w:t>包量占總封包量</w:t>
      </w:r>
      <w:proofErr w:type="gramEnd"/>
      <w:r>
        <w:rPr>
          <w:rFonts w:hint="eastAsia"/>
        </w:rPr>
        <w:t>0%</w:t>
      </w:r>
      <w:r>
        <w:rPr>
          <w:rFonts w:hint="eastAsia"/>
        </w:rPr>
        <w:t>。未使用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Pr>
          <w:rFonts w:hint="eastAsia"/>
        </w:rPr>
        <w:t>的情況，</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344,682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252,720 Bytes</w:t>
      </w:r>
      <w:r>
        <w:rPr>
          <w:rFonts w:hint="eastAsia"/>
        </w:rPr>
        <w:t>，重覆封</w:t>
      </w:r>
      <w:proofErr w:type="gramStart"/>
      <w:r>
        <w:rPr>
          <w:rFonts w:hint="eastAsia"/>
        </w:rPr>
        <w:t>包量占總封包量</w:t>
      </w:r>
      <w:proofErr w:type="gramEnd"/>
      <w:r>
        <w:rPr>
          <w:rFonts w:hint="eastAsia"/>
        </w:rPr>
        <w:t>73.32%</w:t>
      </w:r>
      <w:r w:rsidRPr="00401C42">
        <w:rPr>
          <w:rFonts w:hint="eastAsia"/>
        </w:rPr>
        <w:t>。</w:t>
      </w:r>
      <w:r>
        <w:rPr>
          <w:rFonts w:hint="eastAsia"/>
        </w:rPr>
        <w:t>綜合以上，動態調適睡眠的情境中，總共重覆了</w:t>
      </w:r>
      <w:r>
        <w:rPr>
          <w:rFonts w:hint="eastAsia"/>
        </w:rPr>
        <w:t>420</w:t>
      </w:r>
      <w:r>
        <w:rPr>
          <w:rFonts w:hint="eastAsia"/>
        </w:rPr>
        <w:t>次的傳送次數，</w:t>
      </w:r>
      <w:r w:rsidRPr="00B871F8">
        <w:rPr>
          <w:rFonts w:hint="eastAsia"/>
        </w:rPr>
        <w:t>使用本研究的</w:t>
      </w:r>
      <m:oMath>
        <m:sSup>
          <m:sSupPr>
            <m:ctrlPr>
              <w:rPr>
                <w:rFonts w:ascii="Cambria Math" w:hAnsi="Cambria Math"/>
                <w:i/>
                <w:iCs/>
              </w:rPr>
            </m:ctrlPr>
          </m:sSupPr>
          <m:e>
            <m:r>
              <w:rPr>
                <w:rFonts w:ascii="Cambria Math" w:hAnsi="Cambria Math"/>
              </w:rPr>
              <m:t>D</m:t>
            </m:r>
          </m:e>
          <m:sup>
            <m:r>
              <m:rPr>
                <m:sty m:val="p"/>
              </m:rPr>
              <w:rPr>
                <w:rFonts w:ascii="Cambria Math" w:hAnsi="Cambria Math"/>
              </w:rPr>
              <m:t>2</m:t>
            </m:r>
          </m:sup>
        </m:sSup>
        <m:r>
          <w:rPr>
            <w:rFonts w:ascii="Cambria Math" w:hAnsi="Cambria Math"/>
          </w:rPr>
          <m:t>ATC</m:t>
        </m:r>
      </m:oMath>
      <w:r w:rsidRPr="00B871F8">
        <w:rPr>
          <w:rFonts w:hint="eastAsia"/>
        </w:rPr>
        <w:t>機制將可省下約</w:t>
      </w:r>
      <w:r w:rsidRPr="00B871F8">
        <w:t>66.25%</w:t>
      </w:r>
      <w:r w:rsidRPr="00B871F8">
        <w:rPr>
          <w:rFonts w:hint="eastAsia"/>
        </w:rPr>
        <w:t>的網路</w:t>
      </w:r>
      <w:proofErr w:type="gramStart"/>
      <w:r w:rsidRPr="00B871F8">
        <w:rPr>
          <w:rFonts w:hint="eastAsia"/>
        </w:rPr>
        <w:t>封包量</w:t>
      </w:r>
      <w:proofErr w:type="gramEnd"/>
      <w:r>
        <w:rPr>
          <w:rFonts w:hint="eastAsia"/>
        </w:rPr>
        <w:t>；固定</w:t>
      </w:r>
      <w:r>
        <w:rPr>
          <w:rFonts w:hint="eastAsia"/>
        </w:rPr>
        <w:t>30</w:t>
      </w:r>
      <w:r>
        <w:rPr>
          <w:rFonts w:hint="eastAsia"/>
        </w:rPr>
        <w:t>分鐘的情境中，總共重覆了</w:t>
      </w:r>
      <w:r>
        <w:rPr>
          <w:rFonts w:hint="eastAsia"/>
        </w:rPr>
        <w:t>360</w:t>
      </w:r>
      <w:r>
        <w:rPr>
          <w:rFonts w:hint="eastAsia"/>
        </w:rPr>
        <w:t>次的傳送次數，</w:t>
      </w:r>
      <w:r w:rsidRPr="00B871F8">
        <w:rPr>
          <w:rFonts w:hint="eastAsia"/>
        </w:rPr>
        <w:t>使用本研究的</w:t>
      </w:r>
      <m:oMath>
        <m:sSup>
          <m:sSupPr>
            <m:ctrlPr>
              <w:rPr>
                <w:rFonts w:ascii="Cambria Math" w:hAnsi="Cambria Math"/>
                <w:i/>
                <w:iCs/>
              </w:rPr>
            </m:ctrlPr>
          </m:sSupPr>
          <m:e>
            <m:r>
              <w:rPr>
                <w:rFonts w:ascii="Cambria Math" w:hAnsi="Cambria Math"/>
              </w:rPr>
              <m:t>D</m:t>
            </m:r>
          </m:e>
          <m:sup>
            <m:r>
              <m:rPr>
                <m:sty m:val="p"/>
              </m:rPr>
              <w:rPr>
                <w:rFonts w:ascii="Cambria Math" w:hAnsi="Cambria Math"/>
              </w:rPr>
              <m:t>2</m:t>
            </m:r>
          </m:sup>
        </m:sSup>
        <m:r>
          <w:rPr>
            <w:rFonts w:ascii="Cambria Math" w:hAnsi="Cambria Math"/>
          </w:rPr>
          <m:t>ATC</m:t>
        </m:r>
      </m:oMath>
      <w:r w:rsidRPr="00B871F8">
        <w:rPr>
          <w:rFonts w:hint="eastAsia"/>
        </w:rPr>
        <w:t>機制將可省下約</w:t>
      </w:r>
      <w:r w:rsidRPr="00B871F8">
        <w:t>56.78%</w:t>
      </w:r>
      <w:r w:rsidRPr="00B871F8">
        <w:rPr>
          <w:rFonts w:hint="eastAsia"/>
        </w:rPr>
        <w:t>的網路</w:t>
      </w:r>
      <w:proofErr w:type="gramStart"/>
      <w:r w:rsidRPr="00B871F8">
        <w:rPr>
          <w:rFonts w:hint="eastAsia"/>
        </w:rPr>
        <w:t>封包量</w:t>
      </w:r>
      <w:proofErr w:type="gramEnd"/>
      <w:r>
        <w:rPr>
          <w:rFonts w:hint="eastAsia"/>
        </w:rPr>
        <w:t>。</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sidRPr="00C305D7">
        <w:rPr>
          <w:rFonts w:hint="eastAsia"/>
          <w:szCs w:val="28"/>
        </w:rPr>
        <w:t>機制</w:t>
      </w:r>
      <w:r>
        <w:rPr>
          <w:rFonts w:hint="eastAsia"/>
          <w:szCs w:val="28"/>
        </w:rPr>
        <w:t>會判斷資料是否與上次相同，因此，</w:t>
      </w:r>
      <w:r w:rsidRPr="00C305D7">
        <w:rPr>
          <w:rFonts w:hint="eastAsia"/>
          <w:szCs w:val="28"/>
        </w:rPr>
        <w:t>可以</w:t>
      </w:r>
      <w:r>
        <w:rPr>
          <w:rFonts w:hint="eastAsia"/>
          <w:szCs w:val="28"/>
        </w:rPr>
        <w:t>避免重覆封包的產生</w:t>
      </w:r>
      <w:r w:rsidRPr="00C305D7">
        <w:rPr>
          <w:rFonts w:hint="eastAsia"/>
          <w:szCs w:val="28"/>
        </w:rPr>
        <w:t>。</w:t>
      </w:r>
    </w:p>
    <w:p w:rsidR="00771EA0" w:rsidRPr="00D261FA" w:rsidRDefault="00771EA0" w:rsidP="00771EA0">
      <w:pPr>
        <w:overflowPunct w:val="0"/>
        <w:ind w:firstLineChars="71" w:firstLine="170"/>
      </w:pPr>
    </w:p>
    <w:p w:rsidR="00771EA0" w:rsidRPr="008D46BD" w:rsidRDefault="00771EA0" w:rsidP="00771EA0">
      <w:pPr>
        <w:pStyle w:val="a4"/>
      </w:pPr>
      <w:r>
        <w:rPr>
          <w:noProof/>
        </w:rPr>
        <w:drawing>
          <wp:inline distT="0" distB="0" distL="0" distR="0" wp14:anchorId="094279E4" wp14:editId="564AC704">
            <wp:extent cx="5006372" cy="2921330"/>
            <wp:effectExtent l="19050" t="19050" r="22860" b="1270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3750" cy="2966482"/>
                    </a:xfrm>
                    <a:prstGeom prst="rect">
                      <a:avLst/>
                    </a:prstGeom>
                    <a:noFill/>
                    <a:ln>
                      <a:solidFill>
                        <a:schemeClr val="tx1"/>
                      </a:solidFill>
                    </a:ln>
                  </pic:spPr>
                </pic:pic>
              </a:graphicData>
            </a:graphic>
          </wp:inline>
        </w:drawing>
      </w:r>
    </w:p>
    <w:p w:rsidR="00771EA0" w:rsidRPr="00CD4B28" w:rsidRDefault="00771EA0" w:rsidP="00771EA0">
      <w:pPr>
        <w:pStyle w:val="a4"/>
      </w:pPr>
      <w:bookmarkStart w:id="438" w:name="_Toc456606815"/>
      <w:r w:rsidRPr="00CD4B28">
        <w:t>圖</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16</w:t>
      </w:r>
      <w:r>
        <w:fldChar w:fldCharType="end"/>
      </w:r>
      <w:r w:rsidRPr="00CD4B28">
        <w:rPr>
          <w:rFonts w:hint="eastAsia"/>
        </w:rPr>
        <w:t>主動式情況下網路的封包量</w:t>
      </w:r>
      <w:bookmarkEnd w:id="438"/>
    </w:p>
    <w:p w:rsidR="00771EA0" w:rsidRDefault="00771EA0">
      <w:pPr>
        <w:widowControl/>
        <w:spacing w:line="240" w:lineRule="auto"/>
        <w:ind w:firstLineChars="0" w:firstLine="0"/>
        <w:jc w:val="left"/>
        <w:rPr>
          <w:rFonts w:cs="Times New Roman"/>
          <w:bCs/>
          <w:szCs w:val="20"/>
        </w:rPr>
      </w:pPr>
      <w:bookmarkStart w:id="439" w:name="_Toc456606839"/>
      <w:r>
        <w:rPr>
          <w:bCs/>
        </w:rPr>
        <w:br w:type="page"/>
      </w:r>
    </w:p>
    <w:p w:rsidR="00771EA0" w:rsidRPr="00CD4B28" w:rsidRDefault="00771EA0" w:rsidP="00771EA0">
      <w:pPr>
        <w:pStyle w:val="aa"/>
        <w:ind w:firstLine="480"/>
        <w:rPr>
          <w:bCs/>
        </w:rPr>
      </w:pPr>
      <w:r w:rsidRPr="00CD4B28">
        <w:rPr>
          <w:bCs/>
        </w:rPr>
        <w:lastRenderedPageBreak/>
        <w:t>表</w:t>
      </w:r>
      <w:r w:rsidRPr="00CD4B28">
        <w:rPr>
          <w:bCs/>
        </w:rPr>
        <w:t xml:space="preserve"> </w:t>
      </w:r>
      <w:r>
        <w:rPr>
          <w:bCs/>
        </w:rPr>
        <w:fldChar w:fldCharType="begin"/>
      </w:r>
      <w:r>
        <w:rPr>
          <w:bCs/>
        </w:rPr>
        <w:instrText xml:space="preserve"> STYLEREF 1 \s </w:instrText>
      </w:r>
      <w:r>
        <w:rPr>
          <w:bCs/>
        </w:rPr>
        <w:fldChar w:fldCharType="separate"/>
      </w:r>
      <w:r w:rsidR="00AB3D39">
        <w:rPr>
          <w:bCs/>
          <w:noProof/>
        </w:rPr>
        <w:t>5</w:t>
      </w:r>
      <w:r>
        <w:rPr>
          <w:bCs/>
        </w:rPr>
        <w:fldChar w:fldCharType="end"/>
      </w:r>
      <w:r>
        <w:rPr>
          <w:bCs/>
        </w:rPr>
        <w:noBreakHyphen/>
      </w:r>
      <w:r>
        <w:rPr>
          <w:bCs/>
        </w:rPr>
        <w:fldChar w:fldCharType="begin"/>
      </w:r>
      <w:r>
        <w:rPr>
          <w:bCs/>
        </w:rPr>
        <w:instrText xml:space="preserve"> SEQ </w:instrText>
      </w:r>
      <w:r>
        <w:rPr>
          <w:bCs/>
        </w:rPr>
        <w:instrText>表</w:instrText>
      </w:r>
      <w:r>
        <w:rPr>
          <w:bCs/>
        </w:rPr>
        <w:instrText xml:space="preserve"> \* ARABIC \s 1 </w:instrText>
      </w:r>
      <w:r>
        <w:rPr>
          <w:bCs/>
        </w:rPr>
        <w:fldChar w:fldCharType="separate"/>
      </w:r>
      <w:r w:rsidR="00AB3D39">
        <w:rPr>
          <w:bCs/>
          <w:noProof/>
        </w:rPr>
        <w:t>12</w:t>
      </w:r>
      <w:r>
        <w:rPr>
          <w:bCs/>
        </w:rPr>
        <w:fldChar w:fldCharType="end"/>
      </w:r>
      <w:r w:rsidRPr="00CD4B28">
        <w:rPr>
          <w:rFonts w:hint="eastAsia"/>
          <w:bCs/>
        </w:rPr>
        <w:t>主動式情況下網路的封包量</w:t>
      </w:r>
      <w:r w:rsidRPr="00CD4B28">
        <w:rPr>
          <w:bCs/>
        </w:rPr>
        <w:t>效能</w:t>
      </w:r>
      <w:r w:rsidRPr="00CD4B28">
        <w:rPr>
          <w:rFonts w:hint="eastAsia"/>
          <w:bCs/>
        </w:rPr>
        <w:t>分析</w:t>
      </w:r>
      <w:r w:rsidRPr="00CD4B28">
        <w:rPr>
          <w:bCs/>
        </w:rPr>
        <w:t>表</w:t>
      </w:r>
      <w:bookmarkEnd w:id="4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7"/>
        <w:gridCol w:w="1743"/>
        <w:gridCol w:w="1744"/>
        <w:gridCol w:w="1744"/>
        <w:gridCol w:w="1744"/>
      </w:tblGrid>
      <w:tr w:rsidR="00771EA0" w:rsidRPr="001E7804" w:rsidTr="00771EA0">
        <w:trPr>
          <w:trHeight w:val="680"/>
          <w:jc w:val="center"/>
        </w:trPr>
        <w:tc>
          <w:tcPr>
            <w:tcW w:w="908" w:type="pct"/>
            <w:shd w:val="clear" w:color="auto" w:fill="BFBFBF" w:themeFill="background1" w:themeFillShade="BF"/>
            <w:vAlign w:val="center"/>
            <w:hideMark/>
          </w:tcPr>
          <w:p w:rsidR="00771EA0" w:rsidRPr="00771EA0" w:rsidRDefault="00771EA0" w:rsidP="00771EA0">
            <w:pPr>
              <w:pStyle w:val="a4"/>
              <w:rPr>
                <w:b/>
              </w:rPr>
            </w:pPr>
            <w:r w:rsidRPr="00771EA0">
              <w:rPr>
                <w:rFonts w:hint="eastAsia"/>
                <w:b/>
              </w:rPr>
              <w:t>單位</w:t>
            </w:r>
            <w:r w:rsidRPr="00771EA0">
              <w:rPr>
                <w:rFonts w:hint="eastAsia"/>
                <w:b/>
              </w:rPr>
              <w:t>:bytes</w:t>
            </w:r>
          </w:p>
        </w:tc>
        <w:tc>
          <w:tcPr>
            <w:tcW w:w="1023" w:type="pct"/>
            <w:shd w:val="clear" w:color="auto" w:fill="BFBFBF" w:themeFill="background1" w:themeFillShade="BF"/>
            <w:vAlign w:val="center"/>
            <w:hideMark/>
          </w:tcPr>
          <w:p w:rsidR="00771EA0" w:rsidRPr="00771EA0" w:rsidRDefault="00771EA0" w:rsidP="00771EA0">
            <w:pPr>
              <w:pStyle w:val="a4"/>
              <w:rPr>
                <w:rFonts w:ascii="Arial" w:hAnsi="Arial" w:cs="Arial"/>
                <w:b/>
                <w:szCs w:val="36"/>
              </w:rPr>
            </w:pPr>
            <w:r w:rsidRPr="00771EA0">
              <w:rPr>
                <w:rFonts w:hAnsi="標楷體" w:cs="Times New Roman" w:hint="eastAsia"/>
                <w:b/>
                <w:bCs/>
                <w:szCs w:val="28"/>
              </w:rPr>
              <w:t>動態調適睡眠</w:t>
            </w:r>
          </w:p>
          <w:p w:rsidR="00771EA0" w:rsidRPr="00771EA0" w:rsidRDefault="00771EA0" w:rsidP="00771EA0">
            <w:pPr>
              <w:pStyle w:val="a4"/>
              <w:rPr>
                <w:rFonts w:ascii="Arial" w:hAnsi="Arial" w:cs="Arial"/>
                <w:b/>
                <w:szCs w:val="36"/>
              </w:rPr>
            </w:pPr>
            <w:r w:rsidRPr="00771EA0">
              <w:rPr>
                <w:rFonts w:cs="Times New Roman"/>
                <w:b/>
                <w:bCs/>
                <w:szCs w:val="28"/>
              </w:rPr>
              <w:t>(</w:t>
            </w:r>
            <w:r w:rsidRPr="00771EA0">
              <w:rPr>
                <w:rFonts w:hAnsi="標楷體" w:cs="Times New Roman" w:hint="eastAsia"/>
                <w:b/>
                <w:bCs/>
                <w:szCs w:val="28"/>
              </w:rPr>
              <w:t>有</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771EA0">
              <w:rPr>
                <w:rFonts w:cs="Times New Roman"/>
                <w:b/>
                <w:bCs/>
                <w:szCs w:val="28"/>
              </w:rPr>
              <w:t>)-</w:t>
            </w:r>
            <w:r w:rsidRPr="00771EA0">
              <w:rPr>
                <w:rFonts w:hAnsi="標楷體" w:cs="Times New Roman" w:hint="eastAsia"/>
                <w:b/>
                <w:bCs/>
                <w:szCs w:val="28"/>
              </w:rPr>
              <w:t>主動式</w:t>
            </w:r>
          </w:p>
        </w:tc>
        <w:tc>
          <w:tcPr>
            <w:tcW w:w="1023" w:type="pct"/>
            <w:shd w:val="clear" w:color="auto" w:fill="BFBFBF" w:themeFill="background1" w:themeFillShade="BF"/>
            <w:vAlign w:val="center"/>
            <w:hideMark/>
          </w:tcPr>
          <w:p w:rsidR="00771EA0" w:rsidRPr="00771EA0" w:rsidRDefault="00771EA0" w:rsidP="00771EA0">
            <w:pPr>
              <w:pStyle w:val="a4"/>
              <w:rPr>
                <w:rFonts w:ascii="Arial" w:hAnsi="Arial" w:cs="Arial"/>
                <w:b/>
                <w:szCs w:val="36"/>
              </w:rPr>
            </w:pPr>
            <w:r w:rsidRPr="00771EA0">
              <w:rPr>
                <w:rFonts w:hAnsi="標楷體" w:cs="Times New Roman" w:hint="eastAsia"/>
                <w:b/>
                <w:bCs/>
                <w:szCs w:val="28"/>
              </w:rPr>
              <w:t>動態調適睡眠</w:t>
            </w:r>
          </w:p>
          <w:p w:rsidR="00771EA0" w:rsidRPr="00771EA0" w:rsidRDefault="00771EA0" w:rsidP="00771EA0">
            <w:pPr>
              <w:pStyle w:val="a4"/>
              <w:rPr>
                <w:rFonts w:ascii="Arial" w:hAnsi="Arial" w:cs="Arial"/>
                <w:b/>
                <w:szCs w:val="36"/>
              </w:rPr>
            </w:pPr>
            <w:r w:rsidRPr="00771EA0">
              <w:rPr>
                <w:rFonts w:cs="Times New Roman"/>
                <w:b/>
                <w:bCs/>
                <w:szCs w:val="28"/>
              </w:rPr>
              <w:t>(</w:t>
            </w:r>
            <w:r w:rsidRPr="00771EA0">
              <w:rPr>
                <w:rFonts w:hAnsi="標楷體" w:cs="Times New Roman" w:hint="eastAsia"/>
                <w:b/>
                <w:bCs/>
                <w:szCs w:val="28"/>
              </w:rPr>
              <w:t>無</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771EA0">
              <w:rPr>
                <w:rFonts w:cs="Times New Roman"/>
                <w:b/>
                <w:bCs/>
                <w:szCs w:val="28"/>
              </w:rPr>
              <w:t>)-</w:t>
            </w:r>
            <w:r w:rsidRPr="00771EA0">
              <w:rPr>
                <w:rFonts w:hAnsi="標楷體" w:cs="Times New Roman" w:hint="eastAsia"/>
                <w:b/>
                <w:bCs/>
                <w:szCs w:val="28"/>
              </w:rPr>
              <w:t>主動式</w:t>
            </w:r>
          </w:p>
        </w:tc>
        <w:tc>
          <w:tcPr>
            <w:tcW w:w="1023" w:type="pct"/>
            <w:shd w:val="clear" w:color="auto" w:fill="BFBFBF" w:themeFill="background1" w:themeFillShade="BF"/>
            <w:vAlign w:val="center"/>
            <w:hideMark/>
          </w:tcPr>
          <w:p w:rsidR="00771EA0" w:rsidRPr="00771EA0" w:rsidRDefault="00771EA0" w:rsidP="00771EA0">
            <w:pPr>
              <w:pStyle w:val="a4"/>
              <w:rPr>
                <w:rFonts w:ascii="Arial" w:hAnsi="Arial" w:cs="Arial"/>
                <w:b/>
                <w:szCs w:val="36"/>
              </w:rPr>
            </w:pPr>
            <w:r w:rsidRPr="00771EA0">
              <w:rPr>
                <w:rFonts w:hAnsi="標楷體" w:cs="Times New Roman" w:hint="eastAsia"/>
                <w:b/>
                <w:bCs/>
                <w:szCs w:val="28"/>
              </w:rPr>
              <w:t>固定</w:t>
            </w:r>
            <w:r w:rsidRPr="00771EA0">
              <w:rPr>
                <w:rFonts w:cs="Times New Roman"/>
                <w:b/>
                <w:bCs/>
                <w:szCs w:val="28"/>
              </w:rPr>
              <w:t>30</w:t>
            </w:r>
            <w:r w:rsidRPr="00771EA0">
              <w:rPr>
                <w:rFonts w:hAnsi="標楷體" w:cs="Times New Roman" w:hint="eastAsia"/>
                <w:b/>
                <w:bCs/>
                <w:szCs w:val="28"/>
              </w:rPr>
              <w:t>分鐘</w:t>
            </w:r>
          </w:p>
          <w:p w:rsidR="00771EA0" w:rsidRPr="00771EA0" w:rsidRDefault="00771EA0" w:rsidP="00771EA0">
            <w:pPr>
              <w:pStyle w:val="a4"/>
              <w:rPr>
                <w:rFonts w:ascii="Arial" w:hAnsi="Arial" w:cs="Arial"/>
                <w:b/>
                <w:szCs w:val="36"/>
              </w:rPr>
            </w:pPr>
            <w:r w:rsidRPr="00771EA0">
              <w:rPr>
                <w:rFonts w:cs="Times New Roman"/>
                <w:b/>
                <w:bCs/>
                <w:szCs w:val="28"/>
              </w:rPr>
              <w:t>(</w:t>
            </w:r>
            <w:r w:rsidRPr="00771EA0">
              <w:rPr>
                <w:rFonts w:hAnsi="標楷體" w:cs="Times New Roman" w:hint="eastAsia"/>
                <w:b/>
                <w:bCs/>
                <w:szCs w:val="28"/>
              </w:rPr>
              <w:t>無</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771EA0">
              <w:rPr>
                <w:rFonts w:cs="Times New Roman"/>
                <w:b/>
                <w:bCs/>
                <w:szCs w:val="28"/>
              </w:rPr>
              <w:t>)-</w:t>
            </w:r>
            <w:r w:rsidRPr="00771EA0">
              <w:rPr>
                <w:rFonts w:hAnsi="標楷體" w:cs="Times New Roman" w:hint="eastAsia"/>
                <w:b/>
                <w:bCs/>
                <w:szCs w:val="28"/>
              </w:rPr>
              <w:t>被動式</w:t>
            </w:r>
          </w:p>
        </w:tc>
        <w:tc>
          <w:tcPr>
            <w:tcW w:w="1023" w:type="pct"/>
            <w:shd w:val="clear" w:color="auto" w:fill="BFBFBF" w:themeFill="background1" w:themeFillShade="BF"/>
            <w:vAlign w:val="center"/>
          </w:tcPr>
          <w:p w:rsidR="00771EA0" w:rsidRPr="00771EA0" w:rsidRDefault="00771EA0" w:rsidP="00771EA0">
            <w:pPr>
              <w:pStyle w:val="a4"/>
              <w:rPr>
                <w:rFonts w:ascii="Arial" w:hAnsi="Arial" w:cs="Arial"/>
                <w:b/>
                <w:szCs w:val="36"/>
              </w:rPr>
            </w:pPr>
            <w:r w:rsidRPr="00771EA0">
              <w:rPr>
                <w:rFonts w:hAnsi="標楷體" w:cs="Times New Roman" w:hint="eastAsia"/>
                <w:b/>
                <w:bCs/>
                <w:szCs w:val="28"/>
              </w:rPr>
              <w:t>固定</w:t>
            </w:r>
            <w:r w:rsidRPr="00771EA0">
              <w:rPr>
                <w:rFonts w:cs="Times New Roman"/>
                <w:b/>
                <w:bCs/>
                <w:szCs w:val="28"/>
              </w:rPr>
              <w:t>30</w:t>
            </w:r>
            <w:r w:rsidRPr="00771EA0">
              <w:rPr>
                <w:rFonts w:hAnsi="標楷體" w:cs="Times New Roman" w:hint="eastAsia"/>
                <w:b/>
                <w:bCs/>
                <w:szCs w:val="28"/>
              </w:rPr>
              <w:t>分鐘</w:t>
            </w:r>
          </w:p>
          <w:p w:rsidR="00771EA0" w:rsidRPr="00771EA0" w:rsidRDefault="00771EA0" w:rsidP="00771EA0">
            <w:pPr>
              <w:pStyle w:val="a4"/>
              <w:rPr>
                <w:rFonts w:ascii="Arial" w:hAnsi="Arial" w:cs="Arial"/>
                <w:b/>
                <w:szCs w:val="36"/>
              </w:rPr>
            </w:pPr>
            <w:r w:rsidRPr="00771EA0">
              <w:rPr>
                <w:rFonts w:cs="Times New Roman"/>
                <w:b/>
                <w:bCs/>
                <w:szCs w:val="28"/>
              </w:rPr>
              <w:t>(</w:t>
            </w:r>
            <w:r w:rsidRPr="00771EA0">
              <w:rPr>
                <w:rFonts w:hAnsi="標楷體" w:cs="Times New Roman" w:hint="eastAsia"/>
                <w:b/>
                <w:bCs/>
                <w:szCs w:val="28"/>
              </w:rPr>
              <w:t>無</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771EA0">
              <w:rPr>
                <w:rFonts w:cs="Times New Roman"/>
                <w:b/>
                <w:bCs/>
                <w:szCs w:val="28"/>
              </w:rPr>
              <w:t>)-</w:t>
            </w:r>
            <w:r w:rsidRPr="00771EA0">
              <w:rPr>
                <w:rFonts w:hAnsi="標楷體" w:cs="Times New Roman" w:hint="eastAsia"/>
                <w:b/>
                <w:bCs/>
                <w:szCs w:val="28"/>
              </w:rPr>
              <w:t>被動式</w:t>
            </w:r>
          </w:p>
        </w:tc>
      </w:tr>
      <w:tr w:rsidR="00771EA0" w:rsidRPr="001E7804" w:rsidTr="00771EA0">
        <w:trPr>
          <w:trHeight w:val="680"/>
          <w:jc w:val="center"/>
        </w:trPr>
        <w:tc>
          <w:tcPr>
            <w:tcW w:w="908" w:type="pct"/>
            <w:vAlign w:val="center"/>
          </w:tcPr>
          <w:p w:rsidR="00771EA0" w:rsidRPr="00B871F8" w:rsidRDefault="00771EA0" w:rsidP="00771EA0">
            <w:pPr>
              <w:pStyle w:val="a4"/>
              <w:rPr>
                <w:rFonts w:ascii="Arial" w:hAnsi="Arial" w:cs="Arial"/>
              </w:rPr>
            </w:pPr>
            <w:proofErr w:type="gramStart"/>
            <w:r w:rsidRPr="00B871F8">
              <w:rPr>
                <w:rFonts w:hAnsi="標楷體" w:cs="Times New Roman" w:hint="eastAsia"/>
                <w:bCs/>
              </w:rPr>
              <w:t>總封包量</w:t>
            </w:r>
            <w:proofErr w:type="gramEnd"/>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bCs/>
                <w:sz w:val="28"/>
                <w:szCs w:val="28"/>
              </w:rPr>
              <w:t>150,228</w:t>
            </w:r>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bCs/>
                <w:sz w:val="28"/>
                <w:szCs w:val="28"/>
              </w:rPr>
              <w:t>445,068</w:t>
            </w:r>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bCs/>
                <w:sz w:val="28"/>
                <w:szCs w:val="28"/>
              </w:rPr>
              <w:t>91,962</w:t>
            </w:r>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bCs/>
                <w:sz w:val="28"/>
                <w:szCs w:val="28"/>
              </w:rPr>
              <w:t>344,682</w:t>
            </w:r>
          </w:p>
        </w:tc>
      </w:tr>
      <w:tr w:rsidR="00771EA0" w:rsidRPr="001E7804" w:rsidTr="00771EA0">
        <w:trPr>
          <w:trHeight w:val="680"/>
          <w:jc w:val="center"/>
        </w:trPr>
        <w:tc>
          <w:tcPr>
            <w:tcW w:w="908" w:type="pct"/>
            <w:vAlign w:val="center"/>
          </w:tcPr>
          <w:p w:rsidR="00771EA0" w:rsidRPr="00B871F8" w:rsidRDefault="00771EA0" w:rsidP="00771EA0">
            <w:pPr>
              <w:pStyle w:val="a4"/>
              <w:rPr>
                <w:rFonts w:ascii="Arial" w:hAnsi="Arial" w:cs="Arial"/>
              </w:rPr>
            </w:pPr>
            <w:r>
              <w:rPr>
                <w:rFonts w:hAnsi="標楷體" w:cs="Times New Roman" w:hint="eastAsia"/>
                <w:bCs/>
              </w:rPr>
              <w:t>重覆</w:t>
            </w:r>
            <w:proofErr w:type="gramStart"/>
            <w:r w:rsidRPr="00B871F8">
              <w:rPr>
                <w:rFonts w:hAnsi="標楷體" w:cs="Times New Roman" w:hint="eastAsia"/>
                <w:bCs/>
              </w:rPr>
              <w:t>封包量</w:t>
            </w:r>
            <w:proofErr w:type="gramEnd"/>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bCs/>
                <w:sz w:val="28"/>
                <w:szCs w:val="28"/>
              </w:rPr>
              <w:t>0</w:t>
            </w:r>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sz w:val="28"/>
                <w:szCs w:val="28"/>
              </w:rPr>
              <w:t>294,840</w:t>
            </w:r>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sz w:val="28"/>
                <w:szCs w:val="28"/>
              </w:rPr>
              <w:t>0</w:t>
            </w:r>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sz w:val="28"/>
                <w:szCs w:val="28"/>
              </w:rPr>
              <w:t>252,720</w:t>
            </w:r>
          </w:p>
        </w:tc>
      </w:tr>
      <w:tr w:rsidR="00771EA0" w:rsidRPr="001E7804" w:rsidTr="00771EA0">
        <w:trPr>
          <w:trHeight w:val="680"/>
          <w:jc w:val="center"/>
        </w:trPr>
        <w:tc>
          <w:tcPr>
            <w:tcW w:w="908" w:type="pct"/>
            <w:vAlign w:val="center"/>
          </w:tcPr>
          <w:p w:rsidR="00771EA0" w:rsidRPr="00B871F8" w:rsidRDefault="00771EA0" w:rsidP="00771EA0">
            <w:pPr>
              <w:pStyle w:val="a4"/>
              <w:rPr>
                <w:rFonts w:ascii="Arial" w:hAnsi="Arial" w:cs="Arial"/>
              </w:rPr>
            </w:pPr>
            <w:r>
              <w:rPr>
                <w:rFonts w:hAnsi="標楷體" w:cs="Times New Roman" w:hint="eastAsia"/>
                <w:bCs/>
              </w:rPr>
              <w:t>重覆</w:t>
            </w:r>
            <w:r w:rsidRPr="00B871F8">
              <w:rPr>
                <w:rFonts w:hAnsi="標楷體" w:cs="Times New Roman" w:hint="eastAsia"/>
                <w:bCs/>
              </w:rPr>
              <w:t>封</w:t>
            </w:r>
            <w:proofErr w:type="gramStart"/>
            <w:r w:rsidRPr="00B871F8">
              <w:rPr>
                <w:rFonts w:hAnsi="標楷體" w:cs="Times New Roman" w:hint="eastAsia"/>
                <w:bCs/>
              </w:rPr>
              <w:t>包量占總封包量</w:t>
            </w:r>
            <w:proofErr w:type="gramEnd"/>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bCs/>
                <w:sz w:val="28"/>
                <w:szCs w:val="28"/>
              </w:rPr>
              <w:t>0%</w:t>
            </w:r>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sz w:val="28"/>
                <w:szCs w:val="28"/>
              </w:rPr>
              <w:t>66.24%</w:t>
            </w:r>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sz w:val="28"/>
                <w:szCs w:val="28"/>
              </w:rPr>
              <w:t>0%</w:t>
            </w:r>
          </w:p>
        </w:tc>
        <w:tc>
          <w:tcPr>
            <w:tcW w:w="1023" w:type="pct"/>
            <w:vAlign w:val="center"/>
          </w:tcPr>
          <w:p w:rsidR="00771EA0" w:rsidRPr="00B871F8" w:rsidRDefault="00771EA0" w:rsidP="00771EA0">
            <w:pPr>
              <w:pStyle w:val="a4"/>
              <w:rPr>
                <w:rFonts w:ascii="Arial" w:hAnsi="Arial" w:cs="Arial"/>
                <w:sz w:val="28"/>
                <w:szCs w:val="28"/>
              </w:rPr>
            </w:pPr>
            <w:r w:rsidRPr="00B871F8">
              <w:rPr>
                <w:rFonts w:cs="Times New Roman"/>
                <w:sz w:val="28"/>
                <w:szCs w:val="28"/>
              </w:rPr>
              <w:t>73.32%</w:t>
            </w:r>
          </w:p>
        </w:tc>
      </w:tr>
    </w:tbl>
    <w:p w:rsidR="00771EA0" w:rsidRDefault="00771EA0" w:rsidP="00771EA0">
      <w:pPr>
        <w:ind w:firstLine="480"/>
        <w:rPr>
          <w:rFonts w:hint="eastAsia"/>
        </w:rPr>
      </w:pPr>
    </w:p>
    <w:p w:rsidR="00771EA0" w:rsidRDefault="00771EA0" w:rsidP="00771EA0">
      <w:pPr>
        <w:ind w:firstLine="480"/>
        <w:rPr>
          <w:rFonts w:hint="eastAsia"/>
        </w:rPr>
      </w:pPr>
      <w:r>
        <w:rPr>
          <w:rFonts w:hint="eastAsia"/>
          <w:szCs w:val="28"/>
        </w:rPr>
        <w:t>下圖</w:t>
      </w:r>
      <w:r>
        <w:rPr>
          <w:rFonts w:hint="eastAsia"/>
          <w:szCs w:val="28"/>
        </w:rPr>
        <w:t>4-27</w:t>
      </w:r>
      <w:r>
        <w:rPr>
          <w:rFonts w:hint="eastAsia"/>
          <w:szCs w:val="28"/>
        </w:rPr>
        <w:t>為</w:t>
      </w:r>
      <w:r w:rsidRPr="00B871F8">
        <w:rPr>
          <w:szCs w:val="28"/>
        </w:rPr>
        <w:t>1000</w:t>
      </w:r>
      <w:r w:rsidRPr="00B871F8">
        <w:rPr>
          <w:rFonts w:hint="eastAsia"/>
          <w:szCs w:val="28"/>
        </w:rPr>
        <w:t>次隨機使用者要求於被動式</w:t>
      </w:r>
      <w:r w:rsidRPr="00B871F8">
        <w:rPr>
          <w:szCs w:val="28"/>
        </w:rPr>
        <w:t>(</w:t>
      </w:r>
      <w:r w:rsidRPr="00B871F8">
        <w:rPr>
          <w:rFonts w:hint="eastAsia"/>
          <w:szCs w:val="28"/>
        </w:rPr>
        <w:t>伺服器被動等待要求</w:t>
      </w:r>
      <w:r w:rsidRPr="00B871F8">
        <w:rPr>
          <w:szCs w:val="28"/>
        </w:rPr>
        <w:t>)</w:t>
      </w:r>
      <w:r w:rsidRPr="00B871F8">
        <w:rPr>
          <w:rFonts w:hint="eastAsia"/>
          <w:szCs w:val="28"/>
        </w:rPr>
        <w:t>情況中的</w:t>
      </w:r>
      <w:proofErr w:type="gramStart"/>
      <w:r w:rsidRPr="00B871F8">
        <w:rPr>
          <w:rFonts w:hint="eastAsia"/>
          <w:szCs w:val="28"/>
        </w:rPr>
        <w:t>總封包量</w:t>
      </w:r>
      <w:proofErr w:type="gramEnd"/>
      <w:r w:rsidRPr="00B871F8">
        <w:rPr>
          <w:rFonts w:hint="eastAsia"/>
          <w:szCs w:val="28"/>
        </w:rPr>
        <w:t>、</w:t>
      </w:r>
      <w:r>
        <w:rPr>
          <w:rFonts w:hint="eastAsia"/>
          <w:szCs w:val="28"/>
        </w:rPr>
        <w:t>重覆</w:t>
      </w:r>
      <w:proofErr w:type="gramStart"/>
      <w:r w:rsidRPr="00B871F8">
        <w:rPr>
          <w:rFonts w:hint="eastAsia"/>
          <w:szCs w:val="28"/>
        </w:rPr>
        <w:t>封包量</w:t>
      </w:r>
      <w:proofErr w:type="gramEnd"/>
      <w:r>
        <w:rPr>
          <w:rFonts w:hint="eastAsia"/>
          <w:szCs w:val="28"/>
        </w:rPr>
        <w:t>。</w:t>
      </w:r>
      <w:r w:rsidRPr="00C305D7">
        <w:rPr>
          <w:rFonts w:hint="eastAsia"/>
        </w:rPr>
        <w:t>表</w:t>
      </w:r>
      <w:r w:rsidRPr="00C305D7">
        <w:rPr>
          <w:rFonts w:hint="eastAsia"/>
        </w:rPr>
        <w:t>4-1</w:t>
      </w:r>
      <w:r>
        <w:rPr>
          <w:rFonts w:hint="eastAsia"/>
        </w:rPr>
        <w:t>4</w:t>
      </w:r>
      <w:r>
        <w:rPr>
          <w:rFonts w:hint="eastAsia"/>
        </w:rPr>
        <w:t>為</w:t>
      </w:r>
      <w:r w:rsidRPr="00C305D7">
        <w:rPr>
          <w:rFonts w:hint="eastAsia"/>
        </w:rPr>
        <w:t>分</w:t>
      </w:r>
      <w:r w:rsidRPr="00C305D7">
        <w:rPr>
          <w:rFonts w:hint="eastAsia"/>
          <w:szCs w:val="28"/>
        </w:rPr>
        <w:t>析結果</w:t>
      </w:r>
      <w:r>
        <w:rPr>
          <w:rFonts w:hint="eastAsia"/>
        </w:rPr>
        <w:t>。根據分析結果顯示，</w:t>
      </w:r>
      <w:r w:rsidRPr="001E7804">
        <w:rPr>
          <w:rFonts w:hint="eastAsia"/>
          <w:szCs w:val="28"/>
        </w:rPr>
        <w:t>動態電力調適機制</w:t>
      </w:r>
      <w:r>
        <w:rPr>
          <w:rFonts w:hint="eastAsia"/>
          <w:szCs w:val="28"/>
        </w:rPr>
        <w:t>的睡眠時間的情況，有使用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121,462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8,224 Bytes</w:t>
      </w:r>
      <w:r>
        <w:rPr>
          <w:rFonts w:hint="eastAsia"/>
        </w:rPr>
        <w:t>，重覆封</w:t>
      </w:r>
      <w:proofErr w:type="gramStart"/>
      <w:r>
        <w:rPr>
          <w:rFonts w:hint="eastAsia"/>
        </w:rPr>
        <w:t>包量占總封包量</w:t>
      </w:r>
      <w:proofErr w:type="gramEnd"/>
      <w:r>
        <w:rPr>
          <w:rFonts w:hint="eastAsia"/>
        </w:rPr>
        <w:t>0.0677%</w:t>
      </w:r>
      <w:r>
        <w:rPr>
          <w:rFonts w:hint="eastAsia"/>
        </w:rPr>
        <w:t>。未使用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Pr>
          <w:rFonts w:hint="eastAsia"/>
        </w:rPr>
        <w:t>的情況，</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233,000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119,762 Bytes</w:t>
      </w:r>
      <w:r>
        <w:rPr>
          <w:rFonts w:hint="eastAsia"/>
        </w:rPr>
        <w:t>，重覆封</w:t>
      </w:r>
      <w:proofErr w:type="gramStart"/>
      <w:r>
        <w:rPr>
          <w:rFonts w:hint="eastAsia"/>
        </w:rPr>
        <w:t>包量占總封包量</w:t>
      </w:r>
      <w:proofErr w:type="gramEnd"/>
      <w:r>
        <w:rPr>
          <w:rFonts w:hint="eastAsia"/>
        </w:rPr>
        <w:t>51.4%</w:t>
      </w:r>
      <w:r w:rsidRPr="00401C42">
        <w:rPr>
          <w:rFonts w:hint="eastAsia"/>
        </w:rPr>
        <w:t>。而固定</w:t>
      </w:r>
      <w:r w:rsidRPr="00401C42">
        <w:rPr>
          <w:rFonts w:hint="eastAsia"/>
        </w:rPr>
        <w:t>30</w:t>
      </w:r>
      <w:r>
        <w:rPr>
          <w:rFonts w:hint="eastAsia"/>
        </w:rPr>
        <w:t>分鐘定期回傳資料的</w:t>
      </w:r>
      <w:proofErr w:type="gramStart"/>
      <w:r>
        <w:rPr>
          <w:rFonts w:hint="eastAsia"/>
        </w:rPr>
        <w:t>的</w:t>
      </w:r>
      <w:proofErr w:type="gramEnd"/>
      <w:r>
        <w:rPr>
          <w:rFonts w:hint="eastAsia"/>
        </w:rPr>
        <w:t>情境中，</w:t>
      </w:r>
      <w:r>
        <w:rPr>
          <w:rFonts w:hint="eastAsia"/>
          <w:szCs w:val="28"/>
        </w:rPr>
        <w:t>有使用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104,178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3,056 Bytes</w:t>
      </w:r>
      <w:r>
        <w:rPr>
          <w:rFonts w:hint="eastAsia"/>
        </w:rPr>
        <w:t>，重覆封</w:t>
      </w:r>
      <w:proofErr w:type="gramStart"/>
      <w:r>
        <w:rPr>
          <w:rFonts w:hint="eastAsia"/>
        </w:rPr>
        <w:t>包量占總封包量</w:t>
      </w:r>
      <w:proofErr w:type="gramEnd"/>
      <w:r>
        <w:rPr>
          <w:rFonts w:hint="eastAsia"/>
        </w:rPr>
        <w:t>2.9333%</w:t>
      </w:r>
      <w:r>
        <w:rPr>
          <w:rFonts w:hint="eastAsia"/>
        </w:rPr>
        <w:t>。未使用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Pr>
          <w:rFonts w:hint="eastAsia"/>
        </w:rPr>
        <w:t>的情況，</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145,625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44,503 Bytes</w:t>
      </w:r>
      <w:r>
        <w:rPr>
          <w:rFonts w:hint="eastAsia"/>
        </w:rPr>
        <w:t>，重覆封</w:t>
      </w:r>
      <w:proofErr w:type="gramStart"/>
      <w:r>
        <w:rPr>
          <w:rFonts w:hint="eastAsia"/>
        </w:rPr>
        <w:t>包量占總封包量</w:t>
      </w:r>
      <w:proofErr w:type="gramEnd"/>
      <w:r>
        <w:rPr>
          <w:rFonts w:hint="eastAsia"/>
        </w:rPr>
        <w:t>30.56%</w:t>
      </w:r>
      <w:r w:rsidRPr="00401C42">
        <w:rPr>
          <w:rFonts w:hint="eastAsia"/>
        </w:rPr>
        <w:t>。</w:t>
      </w:r>
      <w:r>
        <w:rPr>
          <w:rFonts w:hint="eastAsia"/>
        </w:rPr>
        <w:t>綜合以上，動態調適睡眠的情境中，總共重覆了</w:t>
      </w:r>
      <w:r>
        <w:rPr>
          <w:rFonts w:hint="eastAsia"/>
        </w:rPr>
        <w:t>514</w:t>
      </w:r>
      <w:r>
        <w:rPr>
          <w:rFonts w:hint="eastAsia"/>
        </w:rPr>
        <w:t>次的傳送次數，</w:t>
      </w:r>
      <w:r w:rsidRPr="00B871F8">
        <w:rPr>
          <w:rFonts w:hint="eastAsia"/>
        </w:rPr>
        <w:t>使用本研究的</w:t>
      </w:r>
      <m:oMath>
        <m:sSup>
          <m:sSupPr>
            <m:ctrlPr>
              <w:rPr>
                <w:rFonts w:ascii="Cambria Math" w:hAnsi="Cambria Math"/>
                <w:i/>
                <w:iCs/>
              </w:rPr>
            </m:ctrlPr>
          </m:sSupPr>
          <m:e>
            <m:r>
              <w:rPr>
                <w:rFonts w:ascii="Cambria Math" w:hAnsi="Cambria Math"/>
              </w:rPr>
              <m:t>D</m:t>
            </m:r>
          </m:e>
          <m:sup>
            <m:r>
              <m:rPr>
                <m:sty m:val="p"/>
              </m:rPr>
              <w:rPr>
                <w:rFonts w:ascii="Cambria Math" w:hAnsi="Cambria Math"/>
              </w:rPr>
              <m:t>2</m:t>
            </m:r>
          </m:sup>
        </m:sSup>
        <m:r>
          <w:rPr>
            <w:rFonts w:ascii="Cambria Math" w:hAnsi="Cambria Math"/>
          </w:rPr>
          <m:t>ATC</m:t>
        </m:r>
      </m:oMath>
      <w:r w:rsidRPr="00B871F8">
        <w:rPr>
          <w:rFonts w:hint="eastAsia"/>
        </w:rPr>
        <w:t>機制將可省下約</w:t>
      </w:r>
      <w:r>
        <w:rPr>
          <w:rFonts w:hint="eastAsia"/>
        </w:rPr>
        <w:t>47.87</w:t>
      </w:r>
      <w:r w:rsidRPr="00B871F8">
        <w:t>%</w:t>
      </w:r>
      <w:r w:rsidRPr="00B871F8">
        <w:rPr>
          <w:rFonts w:hint="eastAsia"/>
        </w:rPr>
        <w:t>的網路</w:t>
      </w:r>
      <w:proofErr w:type="gramStart"/>
      <w:r w:rsidRPr="00B871F8">
        <w:rPr>
          <w:rFonts w:hint="eastAsia"/>
        </w:rPr>
        <w:t>封包量</w:t>
      </w:r>
      <w:proofErr w:type="gramEnd"/>
      <w:r>
        <w:rPr>
          <w:rFonts w:hint="eastAsia"/>
        </w:rPr>
        <w:t>；固定</w:t>
      </w:r>
      <w:r>
        <w:rPr>
          <w:rFonts w:hint="eastAsia"/>
        </w:rPr>
        <w:t>30</w:t>
      </w:r>
      <w:r>
        <w:rPr>
          <w:rFonts w:hint="eastAsia"/>
        </w:rPr>
        <w:t>分鐘的情境中，總共重覆了</w:t>
      </w:r>
      <w:r>
        <w:rPr>
          <w:rFonts w:hint="eastAsia"/>
        </w:rPr>
        <w:t>191</w:t>
      </w:r>
      <w:r>
        <w:rPr>
          <w:rFonts w:hint="eastAsia"/>
        </w:rPr>
        <w:t>次的傳送次數，</w:t>
      </w:r>
      <w:r w:rsidRPr="00B871F8">
        <w:rPr>
          <w:rFonts w:hint="eastAsia"/>
        </w:rPr>
        <w:t>使用本研究的</w:t>
      </w:r>
      <m:oMath>
        <m:sSup>
          <m:sSupPr>
            <m:ctrlPr>
              <w:rPr>
                <w:rFonts w:ascii="Cambria Math" w:hAnsi="Cambria Math"/>
                <w:i/>
                <w:iCs/>
              </w:rPr>
            </m:ctrlPr>
          </m:sSupPr>
          <m:e>
            <m:r>
              <w:rPr>
                <w:rFonts w:ascii="Cambria Math" w:hAnsi="Cambria Math"/>
              </w:rPr>
              <m:t>D</m:t>
            </m:r>
          </m:e>
          <m:sup>
            <m:r>
              <m:rPr>
                <m:sty m:val="p"/>
              </m:rPr>
              <w:rPr>
                <w:rFonts w:ascii="Cambria Math" w:hAnsi="Cambria Math"/>
              </w:rPr>
              <m:t>2</m:t>
            </m:r>
          </m:sup>
        </m:sSup>
        <m:r>
          <w:rPr>
            <w:rFonts w:ascii="Cambria Math" w:hAnsi="Cambria Math"/>
          </w:rPr>
          <m:t>ATC</m:t>
        </m:r>
      </m:oMath>
      <w:r w:rsidRPr="00B871F8">
        <w:rPr>
          <w:rFonts w:hint="eastAsia"/>
        </w:rPr>
        <w:t>機制將可省下約</w:t>
      </w:r>
      <w:r>
        <w:rPr>
          <w:rFonts w:hint="eastAsia"/>
        </w:rPr>
        <w:t>28.46</w:t>
      </w:r>
      <w:r w:rsidRPr="00B871F8">
        <w:t>%</w:t>
      </w:r>
      <w:r w:rsidRPr="00B871F8">
        <w:rPr>
          <w:rFonts w:hint="eastAsia"/>
        </w:rPr>
        <w:t>的網路</w:t>
      </w:r>
      <w:proofErr w:type="gramStart"/>
      <w:r w:rsidRPr="00B871F8">
        <w:rPr>
          <w:rFonts w:hint="eastAsia"/>
        </w:rPr>
        <w:t>封包量</w:t>
      </w:r>
      <w:proofErr w:type="gramEnd"/>
      <w:r>
        <w:rPr>
          <w:rFonts w:hint="eastAsia"/>
        </w:rPr>
        <w:t>。</w:t>
      </w:r>
    </w:p>
    <w:p w:rsidR="00771EA0" w:rsidRPr="008D46BD" w:rsidRDefault="00771EA0" w:rsidP="00771EA0">
      <w:pPr>
        <w:pStyle w:val="a4"/>
      </w:pPr>
      <w:r>
        <w:rPr>
          <w:noProof/>
        </w:rPr>
        <w:lastRenderedPageBreak/>
        <w:drawing>
          <wp:inline distT="0" distB="0" distL="0" distR="0" wp14:anchorId="0DC1BE38" wp14:editId="5CAB350C">
            <wp:extent cx="4993223" cy="2919600"/>
            <wp:effectExtent l="19050" t="19050" r="17145" b="146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93223" cy="2919600"/>
                    </a:xfrm>
                    <a:prstGeom prst="rect">
                      <a:avLst/>
                    </a:prstGeom>
                    <a:noFill/>
                    <a:ln>
                      <a:solidFill>
                        <a:schemeClr val="tx1"/>
                      </a:solidFill>
                    </a:ln>
                  </pic:spPr>
                </pic:pic>
              </a:graphicData>
            </a:graphic>
          </wp:inline>
        </w:drawing>
      </w:r>
    </w:p>
    <w:p w:rsidR="00771EA0" w:rsidRPr="00CD4B28" w:rsidRDefault="00771EA0" w:rsidP="00771EA0">
      <w:pPr>
        <w:pStyle w:val="a4"/>
      </w:pPr>
      <w:bookmarkStart w:id="440" w:name="_Toc456606816"/>
      <w:r w:rsidRPr="00CD4B28">
        <w:t>圖</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17</w:t>
      </w:r>
      <w:r>
        <w:fldChar w:fldCharType="end"/>
      </w:r>
      <w:r w:rsidRPr="00CD4B28">
        <w:rPr>
          <w:rFonts w:hint="eastAsia"/>
        </w:rPr>
        <w:t>被動式情況下網路的封包量</w:t>
      </w:r>
      <w:bookmarkEnd w:id="440"/>
    </w:p>
    <w:p w:rsidR="00771EA0" w:rsidRPr="00CD4B28" w:rsidRDefault="00771EA0" w:rsidP="00771EA0">
      <w:pPr>
        <w:pStyle w:val="aa"/>
        <w:ind w:firstLine="480"/>
        <w:rPr>
          <w:bCs/>
        </w:rPr>
      </w:pPr>
    </w:p>
    <w:p w:rsidR="00771EA0" w:rsidRPr="00CD4B28" w:rsidRDefault="00771EA0" w:rsidP="00771EA0">
      <w:pPr>
        <w:pStyle w:val="a4"/>
      </w:pPr>
      <w:bookmarkStart w:id="441" w:name="_Toc456606840"/>
      <w:r w:rsidRPr="00CD4B28">
        <w:t>表</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sidR="00AB3D39">
        <w:rPr>
          <w:noProof/>
        </w:rPr>
        <w:t>13</w:t>
      </w:r>
      <w:r>
        <w:fldChar w:fldCharType="end"/>
      </w:r>
      <w:r w:rsidRPr="00CD4B28">
        <w:rPr>
          <w:rFonts w:hint="eastAsia"/>
        </w:rPr>
        <w:t>被動式情況中的效能分析</w:t>
      </w:r>
      <w:r w:rsidRPr="00CD4B28">
        <w:t>表</w:t>
      </w:r>
      <w:bookmarkEnd w:id="44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7"/>
        <w:gridCol w:w="1743"/>
        <w:gridCol w:w="1744"/>
        <w:gridCol w:w="1744"/>
        <w:gridCol w:w="1744"/>
      </w:tblGrid>
      <w:tr w:rsidR="00771EA0" w:rsidRPr="001E7804" w:rsidTr="00771EA0">
        <w:trPr>
          <w:trHeight w:val="680"/>
          <w:jc w:val="center"/>
        </w:trPr>
        <w:tc>
          <w:tcPr>
            <w:tcW w:w="908" w:type="pct"/>
            <w:shd w:val="clear" w:color="auto" w:fill="BFBFBF" w:themeFill="background1" w:themeFillShade="BF"/>
            <w:vAlign w:val="center"/>
            <w:hideMark/>
          </w:tcPr>
          <w:p w:rsidR="00771EA0" w:rsidRPr="00771EA0" w:rsidRDefault="00771EA0" w:rsidP="00771EA0">
            <w:pPr>
              <w:pStyle w:val="a4"/>
              <w:rPr>
                <w:b/>
              </w:rPr>
            </w:pPr>
            <w:r w:rsidRPr="00771EA0">
              <w:rPr>
                <w:rFonts w:hint="eastAsia"/>
                <w:b/>
              </w:rPr>
              <w:t>單位</w:t>
            </w:r>
            <w:r w:rsidRPr="00771EA0">
              <w:rPr>
                <w:rFonts w:hint="eastAsia"/>
                <w:b/>
              </w:rPr>
              <w:t>:bytes</w:t>
            </w:r>
          </w:p>
        </w:tc>
        <w:tc>
          <w:tcPr>
            <w:tcW w:w="1023" w:type="pct"/>
            <w:shd w:val="clear" w:color="auto" w:fill="BFBFBF" w:themeFill="background1" w:themeFillShade="BF"/>
            <w:vAlign w:val="center"/>
            <w:hideMark/>
          </w:tcPr>
          <w:p w:rsidR="00771EA0" w:rsidRPr="00771EA0" w:rsidRDefault="00771EA0" w:rsidP="00771EA0">
            <w:pPr>
              <w:pStyle w:val="a4"/>
              <w:rPr>
                <w:rFonts w:ascii="Arial" w:hAnsi="Arial" w:cs="Arial"/>
                <w:b/>
                <w:szCs w:val="36"/>
              </w:rPr>
            </w:pPr>
            <w:r w:rsidRPr="00771EA0">
              <w:rPr>
                <w:rFonts w:hAnsi="標楷體" w:cs="Times New Roman" w:hint="eastAsia"/>
                <w:b/>
                <w:bCs/>
                <w:szCs w:val="28"/>
              </w:rPr>
              <w:t>動態調適睡眠</w:t>
            </w:r>
          </w:p>
          <w:p w:rsidR="00771EA0" w:rsidRPr="00771EA0" w:rsidRDefault="00771EA0" w:rsidP="00771EA0">
            <w:pPr>
              <w:pStyle w:val="a4"/>
              <w:rPr>
                <w:rFonts w:ascii="Arial" w:hAnsi="Arial" w:cs="Arial"/>
                <w:b/>
                <w:szCs w:val="36"/>
              </w:rPr>
            </w:pPr>
            <w:r w:rsidRPr="00771EA0">
              <w:rPr>
                <w:rFonts w:cs="Times New Roman"/>
                <w:b/>
                <w:bCs/>
                <w:szCs w:val="28"/>
              </w:rPr>
              <w:t>(</w:t>
            </w:r>
            <w:r w:rsidRPr="00771EA0">
              <w:rPr>
                <w:rFonts w:hAnsi="標楷體" w:cs="Times New Roman" w:hint="eastAsia"/>
                <w:b/>
                <w:bCs/>
                <w:szCs w:val="28"/>
              </w:rPr>
              <w:t>有</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771EA0">
              <w:rPr>
                <w:rFonts w:cs="Times New Roman"/>
                <w:b/>
                <w:bCs/>
                <w:szCs w:val="28"/>
              </w:rPr>
              <w:t>)-</w:t>
            </w:r>
            <w:r w:rsidRPr="00771EA0">
              <w:rPr>
                <w:rFonts w:hAnsi="標楷體" w:cs="Times New Roman" w:hint="eastAsia"/>
                <w:b/>
                <w:bCs/>
                <w:szCs w:val="28"/>
              </w:rPr>
              <w:t>主動式</w:t>
            </w:r>
          </w:p>
        </w:tc>
        <w:tc>
          <w:tcPr>
            <w:tcW w:w="1023" w:type="pct"/>
            <w:shd w:val="clear" w:color="auto" w:fill="BFBFBF" w:themeFill="background1" w:themeFillShade="BF"/>
            <w:vAlign w:val="center"/>
            <w:hideMark/>
          </w:tcPr>
          <w:p w:rsidR="00771EA0" w:rsidRPr="00771EA0" w:rsidRDefault="00771EA0" w:rsidP="00771EA0">
            <w:pPr>
              <w:pStyle w:val="a4"/>
              <w:rPr>
                <w:rFonts w:ascii="Arial" w:hAnsi="Arial" w:cs="Arial"/>
                <w:b/>
                <w:szCs w:val="36"/>
              </w:rPr>
            </w:pPr>
            <w:r w:rsidRPr="00771EA0">
              <w:rPr>
                <w:rFonts w:hAnsi="標楷體" w:cs="Times New Roman" w:hint="eastAsia"/>
                <w:b/>
                <w:bCs/>
                <w:szCs w:val="28"/>
              </w:rPr>
              <w:t>動態調適睡眠</w:t>
            </w:r>
          </w:p>
          <w:p w:rsidR="00771EA0" w:rsidRPr="00771EA0" w:rsidRDefault="00771EA0" w:rsidP="00771EA0">
            <w:pPr>
              <w:pStyle w:val="a4"/>
              <w:rPr>
                <w:rFonts w:ascii="Arial" w:hAnsi="Arial" w:cs="Arial"/>
                <w:b/>
                <w:szCs w:val="36"/>
              </w:rPr>
            </w:pPr>
            <w:r w:rsidRPr="00771EA0">
              <w:rPr>
                <w:rFonts w:cs="Times New Roman"/>
                <w:b/>
                <w:bCs/>
                <w:szCs w:val="28"/>
              </w:rPr>
              <w:t>(</w:t>
            </w:r>
            <w:r w:rsidRPr="00771EA0">
              <w:rPr>
                <w:rFonts w:hAnsi="標楷體" w:cs="Times New Roman" w:hint="eastAsia"/>
                <w:b/>
                <w:bCs/>
                <w:szCs w:val="28"/>
              </w:rPr>
              <w:t>無</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771EA0">
              <w:rPr>
                <w:rFonts w:cs="Times New Roman"/>
                <w:b/>
                <w:bCs/>
                <w:szCs w:val="28"/>
              </w:rPr>
              <w:t>)-</w:t>
            </w:r>
            <w:r w:rsidRPr="00771EA0">
              <w:rPr>
                <w:rFonts w:hAnsi="標楷體" w:cs="Times New Roman" w:hint="eastAsia"/>
                <w:b/>
                <w:bCs/>
                <w:szCs w:val="28"/>
              </w:rPr>
              <w:t>主動式</w:t>
            </w:r>
          </w:p>
        </w:tc>
        <w:tc>
          <w:tcPr>
            <w:tcW w:w="1023" w:type="pct"/>
            <w:shd w:val="clear" w:color="auto" w:fill="BFBFBF" w:themeFill="background1" w:themeFillShade="BF"/>
            <w:vAlign w:val="center"/>
            <w:hideMark/>
          </w:tcPr>
          <w:p w:rsidR="00771EA0" w:rsidRPr="00771EA0" w:rsidRDefault="00771EA0" w:rsidP="00771EA0">
            <w:pPr>
              <w:pStyle w:val="a4"/>
              <w:rPr>
                <w:rFonts w:ascii="Arial" w:hAnsi="Arial" w:cs="Arial"/>
                <w:b/>
                <w:szCs w:val="36"/>
              </w:rPr>
            </w:pPr>
            <w:r w:rsidRPr="00771EA0">
              <w:rPr>
                <w:rFonts w:hAnsi="標楷體" w:cs="Times New Roman" w:hint="eastAsia"/>
                <w:b/>
                <w:bCs/>
                <w:szCs w:val="28"/>
              </w:rPr>
              <w:t>固定</w:t>
            </w:r>
            <w:r w:rsidRPr="00771EA0">
              <w:rPr>
                <w:rFonts w:cs="Times New Roman"/>
                <w:b/>
                <w:bCs/>
                <w:szCs w:val="28"/>
              </w:rPr>
              <w:t>30</w:t>
            </w:r>
            <w:r w:rsidRPr="00771EA0">
              <w:rPr>
                <w:rFonts w:hAnsi="標楷體" w:cs="Times New Roman" w:hint="eastAsia"/>
                <w:b/>
                <w:bCs/>
                <w:szCs w:val="28"/>
              </w:rPr>
              <w:t>分鐘</w:t>
            </w:r>
          </w:p>
          <w:p w:rsidR="00771EA0" w:rsidRPr="00771EA0" w:rsidRDefault="00771EA0" w:rsidP="00771EA0">
            <w:pPr>
              <w:pStyle w:val="a4"/>
              <w:rPr>
                <w:rFonts w:ascii="Arial" w:hAnsi="Arial" w:cs="Arial"/>
                <w:b/>
                <w:szCs w:val="36"/>
              </w:rPr>
            </w:pPr>
            <w:r w:rsidRPr="00771EA0">
              <w:rPr>
                <w:rFonts w:cs="Times New Roman"/>
                <w:b/>
                <w:bCs/>
                <w:szCs w:val="28"/>
              </w:rPr>
              <w:t>(</w:t>
            </w:r>
            <w:r w:rsidRPr="00771EA0">
              <w:rPr>
                <w:rFonts w:hAnsi="標楷體" w:cs="Times New Roman" w:hint="eastAsia"/>
                <w:b/>
                <w:bCs/>
                <w:szCs w:val="28"/>
              </w:rPr>
              <w:t>無</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771EA0">
              <w:rPr>
                <w:rFonts w:cs="Times New Roman"/>
                <w:b/>
                <w:bCs/>
                <w:szCs w:val="28"/>
              </w:rPr>
              <w:t>)-</w:t>
            </w:r>
            <w:r w:rsidRPr="00771EA0">
              <w:rPr>
                <w:rFonts w:hAnsi="標楷體" w:cs="Times New Roman" w:hint="eastAsia"/>
                <w:b/>
                <w:bCs/>
                <w:szCs w:val="28"/>
              </w:rPr>
              <w:t>被動式</w:t>
            </w:r>
          </w:p>
        </w:tc>
        <w:tc>
          <w:tcPr>
            <w:tcW w:w="1023" w:type="pct"/>
            <w:shd w:val="clear" w:color="auto" w:fill="BFBFBF" w:themeFill="background1" w:themeFillShade="BF"/>
            <w:vAlign w:val="center"/>
          </w:tcPr>
          <w:p w:rsidR="00771EA0" w:rsidRPr="00771EA0" w:rsidRDefault="00771EA0" w:rsidP="00771EA0">
            <w:pPr>
              <w:pStyle w:val="a4"/>
              <w:rPr>
                <w:rFonts w:ascii="Arial" w:hAnsi="Arial" w:cs="Arial"/>
                <w:b/>
                <w:szCs w:val="36"/>
              </w:rPr>
            </w:pPr>
            <w:r w:rsidRPr="00771EA0">
              <w:rPr>
                <w:rFonts w:hAnsi="標楷體" w:cs="Times New Roman" w:hint="eastAsia"/>
                <w:b/>
                <w:bCs/>
                <w:szCs w:val="28"/>
              </w:rPr>
              <w:t>固定</w:t>
            </w:r>
            <w:r w:rsidRPr="00771EA0">
              <w:rPr>
                <w:rFonts w:cs="Times New Roman"/>
                <w:b/>
                <w:bCs/>
                <w:szCs w:val="28"/>
              </w:rPr>
              <w:t>30</w:t>
            </w:r>
            <w:r w:rsidRPr="00771EA0">
              <w:rPr>
                <w:rFonts w:hAnsi="標楷體" w:cs="Times New Roman" w:hint="eastAsia"/>
                <w:b/>
                <w:bCs/>
                <w:szCs w:val="28"/>
              </w:rPr>
              <w:t>分鐘</w:t>
            </w:r>
          </w:p>
          <w:p w:rsidR="00771EA0" w:rsidRPr="00771EA0" w:rsidRDefault="00771EA0" w:rsidP="00771EA0">
            <w:pPr>
              <w:pStyle w:val="a4"/>
              <w:rPr>
                <w:rFonts w:ascii="Arial" w:hAnsi="Arial" w:cs="Arial"/>
                <w:b/>
                <w:szCs w:val="36"/>
              </w:rPr>
            </w:pPr>
            <w:r w:rsidRPr="00771EA0">
              <w:rPr>
                <w:rFonts w:cs="Times New Roman"/>
                <w:b/>
                <w:bCs/>
                <w:szCs w:val="28"/>
              </w:rPr>
              <w:t>(</w:t>
            </w:r>
            <w:r w:rsidRPr="00771EA0">
              <w:rPr>
                <w:rFonts w:hAnsi="標楷體" w:cs="Times New Roman" w:hint="eastAsia"/>
                <w:b/>
                <w:bCs/>
                <w:szCs w:val="28"/>
              </w:rPr>
              <w:t>無</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771EA0">
              <w:rPr>
                <w:rFonts w:cs="Times New Roman"/>
                <w:b/>
                <w:bCs/>
                <w:szCs w:val="28"/>
              </w:rPr>
              <w:t>)-</w:t>
            </w:r>
            <w:r w:rsidRPr="00771EA0">
              <w:rPr>
                <w:rFonts w:hAnsi="標楷體" w:cs="Times New Roman" w:hint="eastAsia"/>
                <w:b/>
                <w:bCs/>
                <w:szCs w:val="28"/>
              </w:rPr>
              <w:t>被動式</w:t>
            </w:r>
          </w:p>
        </w:tc>
      </w:tr>
      <w:tr w:rsidR="00771EA0" w:rsidRPr="001E7804" w:rsidTr="00771EA0">
        <w:trPr>
          <w:trHeight w:val="680"/>
          <w:jc w:val="center"/>
        </w:trPr>
        <w:tc>
          <w:tcPr>
            <w:tcW w:w="908" w:type="pct"/>
            <w:vAlign w:val="center"/>
          </w:tcPr>
          <w:p w:rsidR="00771EA0" w:rsidRPr="00B871F8" w:rsidRDefault="00771EA0" w:rsidP="00771EA0">
            <w:pPr>
              <w:pStyle w:val="a4"/>
              <w:rPr>
                <w:rFonts w:ascii="Arial" w:hAnsi="Arial" w:cs="Arial"/>
              </w:rPr>
            </w:pPr>
            <w:proofErr w:type="gramStart"/>
            <w:r w:rsidRPr="00B871F8">
              <w:rPr>
                <w:rFonts w:hAnsi="標楷體" w:cs="Times New Roman" w:hint="eastAsia"/>
                <w:bCs/>
              </w:rPr>
              <w:t>總封包量</w:t>
            </w:r>
            <w:proofErr w:type="gramEnd"/>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bCs/>
                <w:sz w:val="28"/>
                <w:szCs w:val="32"/>
              </w:rPr>
              <w:t>121,462</w:t>
            </w:r>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bCs/>
                <w:sz w:val="28"/>
                <w:szCs w:val="32"/>
              </w:rPr>
              <w:t>233,000</w:t>
            </w:r>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bCs/>
                <w:sz w:val="28"/>
                <w:szCs w:val="32"/>
              </w:rPr>
              <w:t>104,178</w:t>
            </w:r>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bCs/>
                <w:sz w:val="28"/>
                <w:szCs w:val="32"/>
              </w:rPr>
              <w:t>145,625</w:t>
            </w:r>
          </w:p>
        </w:tc>
      </w:tr>
      <w:tr w:rsidR="00771EA0" w:rsidRPr="001E7804" w:rsidTr="00771EA0">
        <w:trPr>
          <w:trHeight w:val="680"/>
          <w:jc w:val="center"/>
        </w:trPr>
        <w:tc>
          <w:tcPr>
            <w:tcW w:w="908" w:type="pct"/>
            <w:vAlign w:val="center"/>
          </w:tcPr>
          <w:p w:rsidR="00771EA0" w:rsidRPr="00B871F8" w:rsidRDefault="00771EA0" w:rsidP="00771EA0">
            <w:pPr>
              <w:pStyle w:val="a4"/>
              <w:rPr>
                <w:rFonts w:ascii="Arial" w:hAnsi="Arial" w:cs="Arial"/>
              </w:rPr>
            </w:pPr>
            <w:r>
              <w:rPr>
                <w:rFonts w:hAnsi="標楷體" w:cs="Times New Roman" w:hint="eastAsia"/>
                <w:bCs/>
              </w:rPr>
              <w:t>重覆</w:t>
            </w:r>
            <w:proofErr w:type="gramStart"/>
            <w:r w:rsidRPr="00B871F8">
              <w:rPr>
                <w:rFonts w:hAnsi="標楷體" w:cs="Times New Roman" w:hint="eastAsia"/>
                <w:bCs/>
              </w:rPr>
              <w:t>封包量</w:t>
            </w:r>
            <w:proofErr w:type="gramEnd"/>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bCs/>
                <w:sz w:val="28"/>
                <w:szCs w:val="32"/>
              </w:rPr>
              <w:t>8,224</w:t>
            </w:r>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sz w:val="28"/>
                <w:szCs w:val="32"/>
              </w:rPr>
              <w:t>119,762</w:t>
            </w:r>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sz w:val="28"/>
                <w:szCs w:val="32"/>
              </w:rPr>
              <w:t>3,056</w:t>
            </w:r>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sz w:val="28"/>
                <w:szCs w:val="32"/>
              </w:rPr>
              <w:t>44,503</w:t>
            </w:r>
          </w:p>
        </w:tc>
      </w:tr>
      <w:tr w:rsidR="00771EA0" w:rsidRPr="001E7804" w:rsidTr="00771EA0">
        <w:trPr>
          <w:trHeight w:val="680"/>
          <w:jc w:val="center"/>
        </w:trPr>
        <w:tc>
          <w:tcPr>
            <w:tcW w:w="908" w:type="pct"/>
            <w:vAlign w:val="center"/>
          </w:tcPr>
          <w:p w:rsidR="00771EA0" w:rsidRPr="00B871F8" w:rsidRDefault="00771EA0" w:rsidP="00771EA0">
            <w:pPr>
              <w:pStyle w:val="a4"/>
              <w:rPr>
                <w:rFonts w:ascii="Arial" w:hAnsi="Arial" w:cs="Arial"/>
              </w:rPr>
            </w:pPr>
            <w:r>
              <w:rPr>
                <w:rFonts w:hAnsi="標楷體" w:cs="Times New Roman" w:hint="eastAsia"/>
                <w:bCs/>
              </w:rPr>
              <w:t>重覆</w:t>
            </w:r>
            <w:r w:rsidRPr="00B871F8">
              <w:rPr>
                <w:rFonts w:hAnsi="標楷體" w:cs="Times New Roman" w:hint="eastAsia"/>
                <w:bCs/>
              </w:rPr>
              <w:t>封</w:t>
            </w:r>
            <w:proofErr w:type="gramStart"/>
            <w:r w:rsidRPr="00B871F8">
              <w:rPr>
                <w:rFonts w:hAnsi="標楷體" w:cs="Times New Roman" w:hint="eastAsia"/>
                <w:bCs/>
              </w:rPr>
              <w:t>包量占總封包量</w:t>
            </w:r>
            <w:proofErr w:type="gramEnd"/>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bCs/>
                <w:sz w:val="28"/>
                <w:szCs w:val="32"/>
              </w:rPr>
              <w:t>0.0677%</w:t>
            </w:r>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sz w:val="28"/>
                <w:szCs w:val="32"/>
              </w:rPr>
              <w:t>51.4%</w:t>
            </w:r>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sz w:val="28"/>
                <w:szCs w:val="32"/>
              </w:rPr>
              <w:t>2.9333%</w:t>
            </w:r>
          </w:p>
        </w:tc>
        <w:tc>
          <w:tcPr>
            <w:tcW w:w="1023" w:type="pct"/>
            <w:vAlign w:val="center"/>
          </w:tcPr>
          <w:p w:rsidR="00771EA0" w:rsidRPr="00B871F8" w:rsidRDefault="00771EA0" w:rsidP="00771EA0">
            <w:pPr>
              <w:pStyle w:val="a4"/>
              <w:rPr>
                <w:rFonts w:ascii="Arial" w:hAnsi="Arial" w:cs="Arial"/>
                <w:sz w:val="28"/>
                <w:szCs w:val="36"/>
              </w:rPr>
            </w:pPr>
            <w:r w:rsidRPr="00B871F8">
              <w:rPr>
                <w:rFonts w:cs="Times New Roman"/>
                <w:sz w:val="28"/>
                <w:szCs w:val="32"/>
              </w:rPr>
              <w:t>30.56%</w:t>
            </w:r>
          </w:p>
        </w:tc>
      </w:tr>
    </w:tbl>
    <w:p w:rsidR="00771EA0" w:rsidRDefault="00771EA0" w:rsidP="00771EA0">
      <w:pPr>
        <w:ind w:firstLine="480"/>
        <w:rPr>
          <w:rFonts w:hint="eastAsia"/>
        </w:rPr>
      </w:pPr>
    </w:p>
    <w:p w:rsidR="00771EA0" w:rsidRDefault="00771EA0" w:rsidP="00771EA0">
      <w:pPr>
        <w:ind w:firstLine="480"/>
        <w:rPr>
          <w:rFonts w:hint="eastAsia"/>
        </w:rPr>
      </w:pPr>
      <w:r>
        <w:rPr>
          <w:rFonts w:hint="eastAsia"/>
          <w:szCs w:val="28"/>
        </w:rPr>
        <w:t>下圖</w:t>
      </w:r>
      <w:r>
        <w:rPr>
          <w:rFonts w:hint="eastAsia"/>
          <w:szCs w:val="28"/>
        </w:rPr>
        <w:t>4-28</w:t>
      </w:r>
      <w:r>
        <w:rPr>
          <w:rFonts w:hint="eastAsia"/>
          <w:szCs w:val="28"/>
        </w:rPr>
        <w:t>為</w:t>
      </w:r>
      <w:r>
        <w:rPr>
          <w:rFonts w:hint="eastAsia"/>
          <w:bCs/>
          <w:szCs w:val="28"/>
        </w:rPr>
        <w:t>整體的</w:t>
      </w:r>
      <w:proofErr w:type="gramStart"/>
      <w:r w:rsidRPr="00B014EB">
        <w:rPr>
          <w:rFonts w:hint="eastAsia"/>
          <w:bCs/>
          <w:szCs w:val="28"/>
        </w:rPr>
        <w:t>總封包量</w:t>
      </w:r>
      <w:r>
        <w:rPr>
          <w:rFonts w:hint="eastAsia"/>
          <w:bCs/>
          <w:szCs w:val="28"/>
        </w:rPr>
        <w:t>圖</w:t>
      </w:r>
      <w:proofErr w:type="gramEnd"/>
      <w:r>
        <w:rPr>
          <w:rFonts w:hint="eastAsia"/>
          <w:szCs w:val="28"/>
        </w:rPr>
        <w:t>。</w:t>
      </w:r>
      <w:r w:rsidRPr="00C305D7">
        <w:rPr>
          <w:rFonts w:hint="eastAsia"/>
        </w:rPr>
        <w:t>表</w:t>
      </w:r>
      <w:r w:rsidRPr="00C305D7">
        <w:rPr>
          <w:rFonts w:hint="eastAsia"/>
        </w:rPr>
        <w:t>4-1</w:t>
      </w:r>
      <w:r>
        <w:rPr>
          <w:rFonts w:hint="eastAsia"/>
        </w:rPr>
        <w:t>5</w:t>
      </w:r>
      <w:r>
        <w:rPr>
          <w:rFonts w:hint="eastAsia"/>
        </w:rPr>
        <w:t>為整體</w:t>
      </w:r>
      <w:r w:rsidRPr="00C305D7">
        <w:rPr>
          <w:rFonts w:hint="eastAsia"/>
        </w:rPr>
        <w:t>分</w:t>
      </w:r>
      <w:r w:rsidRPr="00C305D7">
        <w:rPr>
          <w:rFonts w:hint="eastAsia"/>
          <w:szCs w:val="28"/>
        </w:rPr>
        <w:t>析結果</w:t>
      </w:r>
      <w:r>
        <w:rPr>
          <w:rFonts w:hint="eastAsia"/>
        </w:rPr>
        <w:t>。根據分析結果顯示，</w:t>
      </w:r>
      <w:r w:rsidRPr="001E7804">
        <w:rPr>
          <w:rFonts w:hint="eastAsia"/>
          <w:szCs w:val="28"/>
        </w:rPr>
        <w:t>動態電力調適機制</w:t>
      </w:r>
      <w:r>
        <w:rPr>
          <w:rFonts w:hint="eastAsia"/>
          <w:szCs w:val="28"/>
        </w:rPr>
        <w:t>的睡眠時間的情況，有使用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271,690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8,224 Bytes</w:t>
      </w:r>
      <w:r>
        <w:rPr>
          <w:rFonts w:hint="eastAsia"/>
        </w:rPr>
        <w:t>，重覆封</w:t>
      </w:r>
      <w:proofErr w:type="gramStart"/>
      <w:r>
        <w:rPr>
          <w:rFonts w:hint="eastAsia"/>
        </w:rPr>
        <w:t>包量占總封包量</w:t>
      </w:r>
      <w:proofErr w:type="gramEnd"/>
      <w:r>
        <w:rPr>
          <w:rFonts w:hint="eastAsia"/>
        </w:rPr>
        <w:t>3.027%</w:t>
      </w:r>
      <w:r>
        <w:rPr>
          <w:rFonts w:hint="eastAsia"/>
        </w:rPr>
        <w:t>。未使用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Pr>
          <w:rFonts w:hint="eastAsia"/>
        </w:rPr>
        <w:t>的情況，</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678,068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414,602 Bytes</w:t>
      </w:r>
      <w:r>
        <w:rPr>
          <w:rFonts w:hint="eastAsia"/>
        </w:rPr>
        <w:t>，重覆封</w:t>
      </w:r>
      <w:proofErr w:type="gramStart"/>
      <w:r>
        <w:rPr>
          <w:rFonts w:hint="eastAsia"/>
        </w:rPr>
        <w:t>包量占總封包量</w:t>
      </w:r>
      <w:proofErr w:type="gramEnd"/>
      <w:r>
        <w:rPr>
          <w:rFonts w:hint="eastAsia"/>
        </w:rPr>
        <w:t>61.14%</w:t>
      </w:r>
      <w:r w:rsidRPr="00401C42">
        <w:rPr>
          <w:rFonts w:hint="eastAsia"/>
        </w:rPr>
        <w:t>。而固定</w:t>
      </w:r>
      <w:r w:rsidRPr="00401C42">
        <w:rPr>
          <w:rFonts w:hint="eastAsia"/>
        </w:rPr>
        <w:t>30</w:t>
      </w:r>
      <w:r>
        <w:rPr>
          <w:rFonts w:hint="eastAsia"/>
        </w:rPr>
        <w:t>分鐘定期回傳資料的</w:t>
      </w:r>
      <w:proofErr w:type="gramStart"/>
      <w:r>
        <w:rPr>
          <w:rFonts w:hint="eastAsia"/>
        </w:rPr>
        <w:lastRenderedPageBreak/>
        <w:t>的</w:t>
      </w:r>
      <w:proofErr w:type="gramEnd"/>
      <w:r>
        <w:rPr>
          <w:rFonts w:hint="eastAsia"/>
        </w:rPr>
        <w:t>情境中，</w:t>
      </w:r>
      <w:r>
        <w:rPr>
          <w:rFonts w:hint="eastAsia"/>
          <w:szCs w:val="28"/>
        </w:rPr>
        <w:t>有使用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196,140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3,056 Bytes</w:t>
      </w:r>
      <w:r>
        <w:rPr>
          <w:rFonts w:hint="eastAsia"/>
        </w:rPr>
        <w:t>，重覆封</w:t>
      </w:r>
      <w:proofErr w:type="gramStart"/>
      <w:r>
        <w:rPr>
          <w:rFonts w:hint="eastAsia"/>
        </w:rPr>
        <w:t>包量占總封包量</w:t>
      </w:r>
      <w:proofErr w:type="gramEnd"/>
      <w:r>
        <w:rPr>
          <w:rFonts w:hint="eastAsia"/>
        </w:rPr>
        <w:t>1.558%</w:t>
      </w:r>
      <w:r>
        <w:rPr>
          <w:rFonts w:hint="eastAsia"/>
        </w:rPr>
        <w:t>。未使用</w:t>
      </w:r>
      <m:oMath>
        <m:sSup>
          <m:sSupPr>
            <m:ctrlPr>
              <w:rPr>
                <w:rFonts w:ascii="Cambria Math" w:hAnsi="Cambria Math"/>
                <w:i/>
                <w:iCs/>
                <w:szCs w:val="28"/>
              </w:rPr>
            </m:ctrlPr>
          </m:sSupPr>
          <m:e>
            <m:r>
              <w:rPr>
                <w:rFonts w:ascii="Cambria Math" w:hAnsi="Cambria Math"/>
                <w:szCs w:val="28"/>
              </w:rPr>
              <m:t>D</m:t>
            </m:r>
          </m:e>
          <m:sup>
            <m:r>
              <w:rPr>
                <w:rFonts w:ascii="Cambria Math" w:hAnsi="Cambria Math"/>
                <w:szCs w:val="28"/>
              </w:rPr>
              <m:t>2</m:t>
            </m:r>
          </m:sup>
        </m:sSup>
        <m:r>
          <w:rPr>
            <w:rFonts w:ascii="Cambria Math" w:hAnsi="Cambria Math"/>
            <w:szCs w:val="28"/>
          </w:rPr>
          <m:t>ATC</m:t>
        </m:r>
      </m:oMath>
      <w:r>
        <w:rPr>
          <w:rFonts w:hint="eastAsia"/>
          <w:szCs w:val="28"/>
        </w:rPr>
        <w:t>機制</w:t>
      </w:r>
      <w:r>
        <w:rPr>
          <w:rFonts w:hint="eastAsia"/>
        </w:rPr>
        <w:t>的情況，</w:t>
      </w:r>
      <w:r w:rsidRPr="00401C42">
        <w:rPr>
          <w:rFonts w:hint="eastAsia"/>
        </w:rPr>
        <w:t>所產生的</w:t>
      </w:r>
      <w:proofErr w:type="gramStart"/>
      <w:r>
        <w:rPr>
          <w:rFonts w:hint="eastAsia"/>
        </w:rPr>
        <w:t>總</w:t>
      </w:r>
      <w:r w:rsidRPr="00401C42">
        <w:rPr>
          <w:rFonts w:hint="eastAsia"/>
        </w:rPr>
        <w:t>封包量</w:t>
      </w:r>
      <w:proofErr w:type="gramEnd"/>
      <w:r w:rsidRPr="00401C42">
        <w:rPr>
          <w:rFonts w:hint="eastAsia"/>
        </w:rPr>
        <w:t>為</w:t>
      </w:r>
      <w:r>
        <w:rPr>
          <w:rFonts w:hint="eastAsia"/>
        </w:rPr>
        <w:t xml:space="preserve">490,307 </w:t>
      </w:r>
      <w:r w:rsidRPr="00401C42">
        <w:rPr>
          <w:rFonts w:hint="eastAsia"/>
        </w:rPr>
        <w:t>Bytes</w:t>
      </w:r>
      <w:r w:rsidRPr="00401C42">
        <w:rPr>
          <w:rFonts w:hint="eastAsia"/>
        </w:rPr>
        <w:t>，</w:t>
      </w:r>
      <w:r>
        <w:rPr>
          <w:rFonts w:hint="eastAsia"/>
        </w:rPr>
        <w:t>重覆</w:t>
      </w:r>
      <w:proofErr w:type="gramStart"/>
      <w:r>
        <w:rPr>
          <w:rFonts w:hint="eastAsia"/>
        </w:rPr>
        <w:t>封包量為</w:t>
      </w:r>
      <w:proofErr w:type="gramEnd"/>
      <w:r>
        <w:rPr>
          <w:rFonts w:hint="eastAsia"/>
        </w:rPr>
        <w:t>297,223 Bytes</w:t>
      </w:r>
      <w:r>
        <w:rPr>
          <w:rFonts w:hint="eastAsia"/>
        </w:rPr>
        <w:t>，重覆封</w:t>
      </w:r>
      <w:proofErr w:type="gramStart"/>
      <w:r>
        <w:rPr>
          <w:rFonts w:hint="eastAsia"/>
        </w:rPr>
        <w:t>包量占總封包量</w:t>
      </w:r>
      <w:proofErr w:type="gramEnd"/>
      <w:r>
        <w:rPr>
          <w:rFonts w:hint="eastAsia"/>
        </w:rPr>
        <w:t>60.62%</w:t>
      </w:r>
      <w:r w:rsidRPr="00401C42">
        <w:rPr>
          <w:rFonts w:hint="eastAsia"/>
        </w:rPr>
        <w:t>。</w:t>
      </w:r>
      <w:r>
        <w:rPr>
          <w:rFonts w:hint="eastAsia"/>
        </w:rPr>
        <w:t>綜合以上，動態調適睡眠的情境中，</w:t>
      </w:r>
      <w:r w:rsidRPr="00B014EB">
        <w:rPr>
          <w:rFonts w:hint="eastAsia"/>
        </w:rPr>
        <w:t>使用</w:t>
      </w:r>
      <m:oMath>
        <m:sSup>
          <m:sSupPr>
            <m:ctrlPr>
              <w:rPr>
                <w:rFonts w:ascii="Cambria Math" w:hAnsi="Cambria Math"/>
                <w:i/>
                <w:iCs/>
              </w:rPr>
            </m:ctrlPr>
          </m:sSupPr>
          <m:e>
            <m:r>
              <w:rPr>
                <w:rFonts w:ascii="Cambria Math" w:hAnsi="Cambria Math"/>
              </w:rPr>
              <m:t>D</m:t>
            </m:r>
          </m:e>
          <m:sup>
            <m:r>
              <m:rPr>
                <m:sty m:val="p"/>
              </m:rPr>
              <w:rPr>
                <w:rFonts w:ascii="Cambria Math" w:hAnsi="Cambria Math"/>
              </w:rPr>
              <m:t>2</m:t>
            </m:r>
          </m:sup>
        </m:sSup>
        <m:r>
          <w:rPr>
            <w:rFonts w:ascii="Cambria Math" w:hAnsi="Cambria Math"/>
          </w:rPr>
          <m:t>ATC</m:t>
        </m:r>
      </m:oMath>
      <w:r w:rsidRPr="00B014EB">
        <w:rPr>
          <w:rFonts w:hint="eastAsia"/>
        </w:rPr>
        <w:t>的情況，總共減少了</w:t>
      </w:r>
      <w:r>
        <w:rPr>
          <w:rFonts w:hint="eastAsia"/>
        </w:rPr>
        <w:t>約</w:t>
      </w:r>
      <w:r>
        <w:rPr>
          <w:rFonts w:hint="eastAsia"/>
        </w:rPr>
        <w:t>60%(</w:t>
      </w:r>
      <w:r w:rsidRPr="00B014EB">
        <w:t>406,378Bytes</w:t>
      </w:r>
      <w:r>
        <w:rPr>
          <w:rFonts w:hint="eastAsia"/>
        </w:rPr>
        <w:t>)</w:t>
      </w:r>
      <w:r>
        <w:rPr>
          <w:rFonts w:hint="eastAsia"/>
        </w:rPr>
        <w:t>的</w:t>
      </w:r>
      <w:proofErr w:type="gramStart"/>
      <w:r>
        <w:rPr>
          <w:rFonts w:hint="eastAsia"/>
        </w:rPr>
        <w:t>總封包量</w:t>
      </w:r>
      <w:proofErr w:type="gramEnd"/>
      <w:r>
        <w:rPr>
          <w:rFonts w:hint="eastAsia"/>
        </w:rPr>
        <w:t>；固定</w:t>
      </w:r>
      <w:r>
        <w:rPr>
          <w:rFonts w:hint="eastAsia"/>
        </w:rPr>
        <w:t>30</w:t>
      </w:r>
      <w:r>
        <w:rPr>
          <w:rFonts w:hint="eastAsia"/>
        </w:rPr>
        <w:t>分鐘的情境中，</w:t>
      </w:r>
      <w:r w:rsidRPr="00B014EB">
        <w:rPr>
          <w:rFonts w:hint="eastAsia"/>
        </w:rPr>
        <w:t>使用</w:t>
      </w:r>
      <m:oMath>
        <m:sSup>
          <m:sSupPr>
            <m:ctrlPr>
              <w:rPr>
                <w:rFonts w:ascii="Cambria Math" w:hAnsi="Cambria Math"/>
                <w:i/>
                <w:iCs/>
              </w:rPr>
            </m:ctrlPr>
          </m:sSupPr>
          <m:e>
            <m:r>
              <w:rPr>
                <w:rFonts w:ascii="Cambria Math" w:hAnsi="Cambria Math"/>
              </w:rPr>
              <m:t>D</m:t>
            </m:r>
          </m:e>
          <m:sup>
            <m:r>
              <m:rPr>
                <m:sty m:val="p"/>
              </m:rPr>
              <w:rPr>
                <w:rFonts w:ascii="Cambria Math" w:hAnsi="Cambria Math"/>
              </w:rPr>
              <m:t>2</m:t>
            </m:r>
          </m:sup>
        </m:sSup>
        <m:r>
          <w:rPr>
            <w:rFonts w:ascii="Cambria Math" w:hAnsi="Cambria Math"/>
          </w:rPr>
          <m:t>ATC</m:t>
        </m:r>
      </m:oMath>
      <w:r w:rsidRPr="00B014EB">
        <w:rPr>
          <w:rFonts w:hint="eastAsia"/>
        </w:rPr>
        <w:t>的情況，總共減少了</w:t>
      </w:r>
      <w:r>
        <w:rPr>
          <w:rFonts w:hint="eastAsia"/>
        </w:rPr>
        <w:t>約</w:t>
      </w:r>
      <w:r>
        <w:rPr>
          <w:rFonts w:hint="eastAsia"/>
        </w:rPr>
        <w:t>60%(</w:t>
      </w:r>
      <w:r w:rsidRPr="00B014EB">
        <w:t>294,167Bytes</w:t>
      </w:r>
      <w:r>
        <w:rPr>
          <w:rFonts w:hint="eastAsia"/>
        </w:rPr>
        <w:t>)</w:t>
      </w:r>
      <w:r w:rsidRPr="00B014EB">
        <w:rPr>
          <w:rFonts w:hint="eastAsia"/>
        </w:rPr>
        <w:t>的</w:t>
      </w:r>
      <w:proofErr w:type="gramStart"/>
      <w:r w:rsidRPr="00B014EB">
        <w:rPr>
          <w:rFonts w:hint="eastAsia"/>
        </w:rPr>
        <w:t>總封包量</w:t>
      </w:r>
      <w:proofErr w:type="gramEnd"/>
      <w:r>
        <w:rPr>
          <w:rFonts w:hint="eastAsia"/>
        </w:rPr>
        <w:t>。</w:t>
      </w:r>
    </w:p>
    <w:p w:rsidR="00771EA0" w:rsidRDefault="00771EA0" w:rsidP="00771EA0">
      <w:pPr>
        <w:overflowPunct w:val="0"/>
        <w:ind w:firstLine="480"/>
      </w:pPr>
    </w:p>
    <w:p w:rsidR="00771EA0" w:rsidRPr="008D46BD" w:rsidRDefault="00771EA0" w:rsidP="00771EA0">
      <w:pPr>
        <w:pStyle w:val="a4"/>
      </w:pPr>
      <w:r>
        <w:rPr>
          <w:noProof/>
        </w:rPr>
        <w:drawing>
          <wp:inline distT="0" distB="0" distL="0" distR="0" wp14:anchorId="2F1EEADF" wp14:editId="50253ADD">
            <wp:extent cx="5454099" cy="3182587"/>
            <wp:effectExtent l="19050" t="19050" r="13335" b="1841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63675" cy="3188175"/>
                    </a:xfrm>
                    <a:prstGeom prst="rect">
                      <a:avLst/>
                    </a:prstGeom>
                    <a:noFill/>
                    <a:ln>
                      <a:solidFill>
                        <a:schemeClr val="tx1"/>
                      </a:solidFill>
                    </a:ln>
                  </pic:spPr>
                </pic:pic>
              </a:graphicData>
            </a:graphic>
          </wp:inline>
        </w:drawing>
      </w:r>
    </w:p>
    <w:p w:rsidR="00771EA0" w:rsidRPr="00162A74" w:rsidRDefault="00771EA0" w:rsidP="00771EA0">
      <w:pPr>
        <w:pStyle w:val="a4"/>
      </w:pPr>
      <w:bookmarkStart w:id="442" w:name="_Toc456606817"/>
      <w:r w:rsidRPr="00162A74">
        <w:t>圖</w:t>
      </w:r>
      <w:r w:rsidRPr="00162A74">
        <w:t xml:space="preserve"> </w:t>
      </w:r>
      <w:r>
        <w:fldChar w:fldCharType="begin"/>
      </w:r>
      <w:r>
        <w:instrText xml:space="preserve"> STYLEREF 1 \s </w:instrText>
      </w:r>
      <w:r>
        <w:fldChar w:fldCharType="separate"/>
      </w:r>
      <w:r w:rsidR="00AB3D39">
        <w:rPr>
          <w:noProof/>
        </w:rPr>
        <w:t>5</w:t>
      </w:r>
      <w:r>
        <w:rPr>
          <w:noProof/>
        </w:rPr>
        <w:fldChar w:fldCharType="end"/>
      </w:r>
      <w:r>
        <w:noBreakHyphen/>
      </w:r>
      <w:r>
        <w:fldChar w:fldCharType="begin"/>
      </w:r>
      <w:r>
        <w:instrText xml:space="preserve"> SEQ </w:instrText>
      </w:r>
      <w:r>
        <w:instrText>圖</w:instrText>
      </w:r>
      <w:r>
        <w:instrText xml:space="preserve"> \* ARABIC \s 1 </w:instrText>
      </w:r>
      <w:r>
        <w:fldChar w:fldCharType="separate"/>
      </w:r>
      <w:r w:rsidR="00AB3D39">
        <w:rPr>
          <w:noProof/>
        </w:rPr>
        <w:t>18</w:t>
      </w:r>
      <w:r>
        <w:fldChar w:fldCharType="end"/>
      </w:r>
      <w:r w:rsidRPr="00162A74">
        <w:rPr>
          <w:rFonts w:hint="eastAsia"/>
        </w:rPr>
        <w:t>整體的總封包量圖</w:t>
      </w:r>
      <w:bookmarkEnd w:id="442"/>
    </w:p>
    <w:p w:rsidR="00771EA0" w:rsidRPr="00CD4B28" w:rsidRDefault="00771EA0" w:rsidP="00771EA0">
      <w:pPr>
        <w:pStyle w:val="aa"/>
        <w:ind w:firstLine="480"/>
        <w:rPr>
          <w:bCs/>
        </w:rPr>
      </w:pPr>
    </w:p>
    <w:p w:rsidR="00771EA0" w:rsidRPr="00CD4B28" w:rsidRDefault="00771EA0" w:rsidP="00771EA0">
      <w:pPr>
        <w:pStyle w:val="a4"/>
      </w:pPr>
      <w:bookmarkStart w:id="443" w:name="_Toc456606841"/>
      <w:r w:rsidRPr="00CD4B28">
        <w:t>表</w:t>
      </w:r>
      <w:r w:rsidRPr="00CD4B28">
        <w:t xml:space="preserve"> </w:t>
      </w:r>
      <w:r>
        <w:fldChar w:fldCharType="begin"/>
      </w:r>
      <w:r>
        <w:instrText xml:space="preserve"> STYLEREF 1 \s </w:instrText>
      </w:r>
      <w:r>
        <w:fldChar w:fldCharType="separate"/>
      </w:r>
      <w:r w:rsidR="00AB3D39">
        <w:rPr>
          <w:noProof/>
        </w:rPr>
        <w:t>5</w:t>
      </w:r>
      <w:r>
        <w:fldChar w:fldCharType="end"/>
      </w:r>
      <w:r>
        <w:noBreakHyphen/>
      </w:r>
      <w:r>
        <w:fldChar w:fldCharType="begin"/>
      </w:r>
      <w:r>
        <w:instrText xml:space="preserve"> SEQ </w:instrText>
      </w:r>
      <w:r>
        <w:instrText>表</w:instrText>
      </w:r>
      <w:r>
        <w:instrText xml:space="preserve"> \* ARABIC \s 1 </w:instrText>
      </w:r>
      <w:r>
        <w:fldChar w:fldCharType="separate"/>
      </w:r>
      <w:r w:rsidR="00AB3D39">
        <w:rPr>
          <w:noProof/>
        </w:rPr>
        <w:t>14</w:t>
      </w:r>
      <w:r>
        <w:fldChar w:fldCharType="end"/>
      </w:r>
      <w:r w:rsidRPr="00CD4B28">
        <w:rPr>
          <w:rFonts w:hint="eastAsia"/>
        </w:rPr>
        <w:t>整體的總封包量效能分析</w:t>
      </w:r>
      <w:r w:rsidRPr="00CD4B28">
        <w:t>表</w:t>
      </w:r>
      <w:bookmarkEnd w:id="4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7"/>
        <w:gridCol w:w="1743"/>
        <w:gridCol w:w="1744"/>
        <w:gridCol w:w="1744"/>
        <w:gridCol w:w="1744"/>
      </w:tblGrid>
      <w:tr w:rsidR="00771EA0" w:rsidRPr="001E7804" w:rsidTr="00B23FB0">
        <w:trPr>
          <w:trHeight w:val="680"/>
          <w:jc w:val="center"/>
        </w:trPr>
        <w:tc>
          <w:tcPr>
            <w:tcW w:w="908" w:type="pct"/>
            <w:shd w:val="clear" w:color="auto" w:fill="BFBFBF" w:themeFill="background1" w:themeFillShade="BF"/>
            <w:vAlign w:val="center"/>
            <w:hideMark/>
          </w:tcPr>
          <w:p w:rsidR="00771EA0" w:rsidRPr="00B23FB0" w:rsidRDefault="00771EA0" w:rsidP="00771EA0">
            <w:pPr>
              <w:pStyle w:val="a4"/>
              <w:rPr>
                <w:b/>
              </w:rPr>
            </w:pPr>
            <w:r w:rsidRPr="00B23FB0">
              <w:rPr>
                <w:rFonts w:hint="eastAsia"/>
                <w:b/>
              </w:rPr>
              <w:t>單位</w:t>
            </w:r>
            <w:r w:rsidRPr="00B23FB0">
              <w:rPr>
                <w:rFonts w:hint="eastAsia"/>
                <w:b/>
              </w:rPr>
              <w:t>:bytes</w:t>
            </w:r>
          </w:p>
        </w:tc>
        <w:tc>
          <w:tcPr>
            <w:tcW w:w="1023" w:type="pct"/>
            <w:shd w:val="clear" w:color="auto" w:fill="BFBFBF" w:themeFill="background1" w:themeFillShade="BF"/>
            <w:vAlign w:val="center"/>
            <w:hideMark/>
          </w:tcPr>
          <w:p w:rsidR="00771EA0" w:rsidRPr="00B23FB0" w:rsidRDefault="00771EA0" w:rsidP="00771EA0">
            <w:pPr>
              <w:pStyle w:val="a4"/>
              <w:rPr>
                <w:rFonts w:ascii="Arial" w:hAnsi="Arial" w:cs="Arial"/>
                <w:b/>
                <w:szCs w:val="36"/>
              </w:rPr>
            </w:pPr>
            <w:r w:rsidRPr="00B23FB0">
              <w:rPr>
                <w:rFonts w:hAnsi="標楷體" w:cs="Times New Roman" w:hint="eastAsia"/>
                <w:b/>
                <w:bCs/>
                <w:szCs w:val="28"/>
              </w:rPr>
              <w:t>動態調適睡眠</w:t>
            </w:r>
          </w:p>
          <w:p w:rsidR="00771EA0" w:rsidRPr="00B23FB0" w:rsidRDefault="00771EA0" w:rsidP="00771EA0">
            <w:pPr>
              <w:pStyle w:val="a4"/>
              <w:rPr>
                <w:rFonts w:ascii="Arial" w:hAnsi="Arial" w:cs="Arial"/>
                <w:b/>
                <w:szCs w:val="36"/>
              </w:rPr>
            </w:pPr>
            <w:r w:rsidRPr="00B23FB0">
              <w:rPr>
                <w:rFonts w:cs="Times New Roman"/>
                <w:b/>
                <w:bCs/>
                <w:szCs w:val="28"/>
              </w:rPr>
              <w:t>(</w:t>
            </w:r>
            <w:r w:rsidRPr="00B23FB0">
              <w:rPr>
                <w:rFonts w:hAnsi="標楷體" w:cs="Times New Roman" w:hint="eastAsia"/>
                <w:b/>
                <w:bCs/>
                <w:szCs w:val="28"/>
              </w:rPr>
              <w:t>有</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B23FB0">
              <w:rPr>
                <w:rFonts w:cs="Times New Roman"/>
                <w:b/>
                <w:bCs/>
                <w:szCs w:val="28"/>
              </w:rPr>
              <w:t>)-</w:t>
            </w:r>
            <w:r w:rsidRPr="00B23FB0">
              <w:rPr>
                <w:rFonts w:hAnsi="標楷體" w:cs="Times New Roman" w:hint="eastAsia"/>
                <w:b/>
                <w:bCs/>
                <w:szCs w:val="28"/>
              </w:rPr>
              <w:t>主動式</w:t>
            </w:r>
          </w:p>
        </w:tc>
        <w:tc>
          <w:tcPr>
            <w:tcW w:w="1023" w:type="pct"/>
            <w:shd w:val="clear" w:color="auto" w:fill="BFBFBF" w:themeFill="background1" w:themeFillShade="BF"/>
            <w:vAlign w:val="center"/>
            <w:hideMark/>
          </w:tcPr>
          <w:p w:rsidR="00771EA0" w:rsidRPr="00B23FB0" w:rsidRDefault="00771EA0" w:rsidP="00771EA0">
            <w:pPr>
              <w:pStyle w:val="a4"/>
              <w:rPr>
                <w:rFonts w:ascii="Arial" w:hAnsi="Arial" w:cs="Arial"/>
                <w:b/>
                <w:szCs w:val="36"/>
              </w:rPr>
            </w:pPr>
            <w:r w:rsidRPr="00B23FB0">
              <w:rPr>
                <w:rFonts w:hAnsi="標楷體" w:cs="Times New Roman" w:hint="eastAsia"/>
                <w:b/>
                <w:bCs/>
                <w:szCs w:val="28"/>
              </w:rPr>
              <w:t>動態調適睡眠</w:t>
            </w:r>
          </w:p>
          <w:p w:rsidR="00771EA0" w:rsidRPr="00B23FB0" w:rsidRDefault="00771EA0" w:rsidP="00771EA0">
            <w:pPr>
              <w:pStyle w:val="a4"/>
              <w:rPr>
                <w:rFonts w:ascii="Arial" w:hAnsi="Arial" w:cs="Arial"/>
                <w:b/>
                <w:szCs w:val="36"/>
              </w:rPr>
            </w:pPr>
            <w:r w:rsidRPr="00B23FB0">
              <w:rPr>
                <w:rFonts w:cs="Times New Roman"/>
                <w:b/>
                <w:bCs/>
                <w:szCs w:val="28"/>
              </w:rPr>
              <w:t>(</w:t>
            </w:r>
            <w:r w:rsidRPr="00B23FB0">
              <w:rPr>
                <w:rFonts w:hAnsi="標楷體" w:cs="Times New Roman" w:hint="eastAsia"/>
                <w:b/>
                <w:bCs/>
                <w:szCs w:val="28"/>
              </w:rPr>
              <w:t>無</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B23FB0">
              <w:rPr>
                <w:rFonts w:cs="Times New Roman"/>
                <w:b/>
                <w:bCs/>
                <w:szCs w:val="28"/>
              </w:rPr>
              <w:t>)-</w:t>
            </w:r>
            <w:r w:rsidRPr="00B23FB0">
              <w:rPr>
                <w:rFonts w:hAnsi="標楷體" w:cs="Times New Roman" w:hint="eastAsia"/>
                <w:b/>
                <w:bCs/>
                <w:szCs w:val="28"/>
              </w:rPr>
              <w:t>主動式</w:t>
            </w:r>
          </w:p>
        </w:tc>
        <w:tc>
          <w:tcPr>
            <w:tcW w:w="1023" w:type="pct"/>
            <w:shd w:val="clear" w:color="auto" w:fill="BFBFBF" w:themeFill="background1" w:themeFillShade="BF"/>
            <w:vAlign w:val="center"/>
            <w:hideMark/>
          </w:tcPr>
          <w:p w:rsidR="00771EA0" w:rsidRPr="00B23FB0" w:rsidRDefault="00771EA0" w:rsidP="00771EA0">
            <w:pPr>
              <w:pStyle w:val="a4"/>
              <w:rPr>
                <w:rFonts w:ascii="Arial" w:hAnsi="Arial" w:cs="Arial"/>
                <w:b/>
                <w:szCs w:val="36"/>
              </w:rPr>
            </w:pPr>
            <w:r w:rsidRPr="00B23FB0">
              <w:rPr>
                <w:rFonts w:hAnsi="標楷體" w:cs="Times New Roman" w:hint="eastAsia"/>
                <w:b/>
                <w:bCs/>
                <w:szCs w:val="28"/>
              </w:rPr>
              <w:t>固定</w:t>
            </w:r>
            <w:r w:rsidRPr="00B23FB0">
              <w:rPr>
                <w:rFonts w:cs="Times New Roman"/>
                <w:b/>
                <w:bCs/>
                <w:szCs w:val="28"/>
              </w:rPr>
              <w:t>30</w:t>
            </w:r>
            <w:r w:rsidRPr="00B23FB0">
              <w:rPr>
                <w:rFonts w:hAnsi="標楷體" w:cs="Times New Roman" w:hint="eastAsia"/>
                <w:b/>
                <w:bCs/>
                <w:szCs w:val="28"/>
              </w:rPr>
              <w:t>分鐘</w:t>
            </w:r>
          </w:p>
          <w:p w:rsidR="00771EA0" w:rsidRPr="00B23FB0" w:rsidRDefault="00771EA0" w:rsidP="00771EA0">
            <w:pPr>
              <w:pStyle w:val="a4"/>
              <w:rPr>
                <w:rFonts w:ascii="Arial" w:hAnsi="Arial" w:cs="Arial"/>
                <w:b/>
                <w:szCs w:val="36"/>
              </w:rPr>
            </w:pPr>
            <w:r w:rsidRPr="00B23FB0">
              <w:rPr>
                <w:rFonts w:cs="Times New Roman"/>
                <w:b/>
                <w:bCs/>
                <w:szCs w:val="28"/>
              </w:rPr>
              <w:t>(</w:t>
            </w:r>
            <w:r w:rsidRPr="00B23FB0">
              <w:rPr>
                <w:rFonts w:hAnsi="標楷體" w:cs="Times New Roman" w:hint="eastAsia"/>
                <w:b/>
                <w:bCs/>
                <w:szCs w:val="28"/>
              </w:rPr>
              <w:t>無</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B23FB0">
              <w:rPr>
                <w:rFonts w:cs="Times New Roman"/>
                <w:b/>
                <w:bCs/>
                <w:szCs w:val="28"/>
              </w:rPr>
              <w:t>)-</w:t>
            </w:r>
            <w:r w:rsidRPr="00B23FB0">
              <w:rPr>
                <w:rFonts w:hAnsi="標楷體" w:cs="Times New Roman" w:hint="eastAsia"/>
                <w:b/>
                <w:bCs/>
                <w:szCs w:val="28"/>
              </w:rPr>
              <w:t>被動式</w:t>
            </w:r>
          </w:p>
        </w:tc>
        <w:tc>
          <w:tcPr>
            <w:tcW w:w="1023" w:type="pct"/>
            <w:shd w:val="clear" w:color="auto" w:fill="BFBFBF" w:themeFill="background1" w:themeFillShade="BF"/>
            <w:vAlign w:val="center"/>
          </w:tcPr>
          <w:p w:rsidR="00771EA0" w:rsidRPr="00B23FB0" w:rsidRDefault="00771EA0" w:rsidP="00771EA0">
            <w:pPr>
              <w:pStyle w:val="a4"/>
              <w:rPr>
                <w:rFonts w:ascii="Arial" w:hAnsi="Arial" w:cs="Arial"/>
                <w:b/>
                <w:szCs w:val="36"/>
              </w:rPr>
            </w:pPr>
            <w:r w:rsidRPr="00B23FB0">
              <w:rPr>
                <w:rFonts w:hAnsi="標楷體" w:cs="Times New Roman" w:hint="eastAsia"/>
                <w:b/>
                <w:bCs/>
                <w:szCs w:val="28"/>
              </w:rPr>
              <w:t>固定</w:t>
            </w:r>
            <w:r w:rsidRPr="00B23FB0">
              <w:rPr>
                <w:rFonts w:cs="Times New Roman"/>
                <w:b/>
                <w:bCs/>
                <w:szCs w:val="28"/>
              </w:rPr>
              <w:t>30</w:t>
            </w:r>
            <w:r w:rsidRPr="00B23FB0">
              <w:rPr>
                <w:rFonts w:hAnsi="標楷體" w:cs="Times New Roman" w:hint="eastAsia"/>
                <w:b/>
                <w:bCs/>
                <w:szCs w:val="28"/>
              </w:rPr>
              <w:t>分鐘</w:t>
            </w:r>
          </w:p>
          <w:p w:rsidR="00771EA0" w:rsidRPr="00B23FB0" w:rsidRDefault="00771EA0" w:rsidP="00771EA0">
            <w:pPr>
              <w:pStyle w:val="a4"/>
              <w:rPr>
                <w:rFonts w:ascii="Arial" w:hAnsi="Arial" w:cs="Arial"/>
                <w:b/>
                <w:szCs w:val="36"/>
              </w:rPr>
            </w:pPr>
            <w:r w:rsidRPr="00B23FB0">
              <w:rPr>
                <w:rFonts w:cs="Times New Roman"/>
                <w:b/>
                <w:bCs/>
                <w:szCs w:val="28"/>
              </w:rPr>
              <w:t>(</w:t>
            </w:r>
            <w:r w:rsidRPr="00B23FB0">
              <w:rPr>
                <w:rFonts w:hAnsi="標楷體" w:cs="Times New Roman" w:hint="eastAsia"/>
                <w:b/>
                <w:bCs/>
                <w:szCs w:val="28"/>
              </w:rPr>
              <w:t>無</w:t>
            </w:r>
            <m:oMath>
              <m:sSup>
                <m:sSupPr>
                  <m:ctrlPr>
                    <w:rPr>
                      <w:rFonts w:ascii="Cambria Math" w:hAnsi="Cambria Math" w:cs="Arial"/>
                      <w:b/>
                      <w:bCs/>
                      <w:i/>
                      <w:iCs/>
                      <w:szCs w:val="28"/>
                    </w:rPr>
                  </m:ctrlPr>
                </m:sSupPr>
                <m:e>
                  <m:r>
                    <m:rPr>
                      <m:sty m:val="bi"/>
                    </m:rPr>
                    <w:rPr>
                      <w:rFonts w:ascii="Cambria Math" w:hAnsi="Cambria Math" w:cs="Arial"/>
                      <w:szCs w:val="28"/>
                    </w:rPr>
                    <m:t>D</m:t>
                  </m:r>
                </m:e>
                <m:sup>
                  <m:r>
                    <m:rPr>
                      <m:sty m:val="b"/>
                    </m:rPr>
                    <w:rPr>
                      <w:rFonts w:ascii="Cambria Math" w:hAnsi="Cambria Math" w:cs="Arial"/>
                      <w:szCs w:val="28"/>
                    </w:rPr>
                    <m:t>2</m:t>
                  </m:r>
                </m:sup>
              </m:sSup>
              <m:r>
                <m:rPr>
                  <m:sty m:val="bi"/>
                </m:rPr>
                <w:rPr>
                  <w:rFonts w:ascii="Cambria Math" w:hAnsi="Cambria Math" w:cs="Arial"/>
                  <w:szCs w:val="28"/>
                </w:rPr>
                <m:t>ATC</m:t>
              </m:r>
            </m:oMath>
            <w:r w:rsidRPr="00B23FB0">
              <w:rPr>
                <w:rFonts w:cs="Times New Roman"/>
                <w:b/>
                <w:bCs/>
                <w:szCs w:val="28"/>
              </w:rPr>
              <w:t>)-</w:t>
            </w:r>
            <w:r w:rsidRPr="00B23FB0">
              <w:rPr>
                <w:rFonts w:hAnsi="標楷體" w:cs="Times New Roman" w:hint="eastAsia"/>
                <w:b/>
                <w:bCs/>
                <w:szCs w:val="28"/>
              </w:rPr>
              <w:t>被動式</w:t>
            </w:r>
          </w:p>
        </w:tc>
      </w:tr>
      <w:tr w:rsidR="00771EA0" w:rsidRPr="001E7804" w:rsidTr="00B23FB0">
        <w:trPr>
          <w:trHeight w:val="680"/>
          <w:jc w:val="center"/>
        </w:trPr>
        <w:tc>
          <w:tcPr>
            <w:tcW w:w="908" w:type="pct"/>
            <w:vAlign w:val="center"/>
          </w:tcPr>
          <w:p w:rsidR="00771EA0" w:rsidRPr="00B014EB" w:rsidRDefault="00771EA0" w:rsidP="00771EA0">
            <w:pPr>
              <w:pStyle w:val="a4"/>
              <w:rPr>
                <w:rFonts w:ascii="Arial" w:hAnsi="Arial" w:cs="Arial"/>
              </w:rPr>
            </w:pPr>
            <w:proofErr w:type="gramStart"/>
            <w:r w:rsidRPr="00B014EB">
              <w:rPr>
                <w:rFonts w:hAnsi="標楷體" w:cs="Times New Roman" w:hint="eastAsia"/>
                <w:bCs/>
              </w:rPr>
              <w:t>總封包量</w:t>
            </w:r>
            <w:proofErr w:type="gramEnd"/>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bCs/>
                <w:sz w:val="28"/>
                <w:szCs w:val="28"/>
              </w:rPr>
              <w:t>271,690</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bCs/>
                <w:sz w:val="28"/>
                <w:szCs w:val="28"/>
              </w:rPr>
              <w:t>678,068</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bCs/>
                <w:sz w:val="28"/>
                <w:szCs w:val="28"/>
              </w:rPr>
              <w:t>196,140</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bCs/>
                <w:sz w:val="28"/>
                <w:szCs w:val="28"/>
              </w:rPr>
              <w:t>490,307</w:t>
            </w:r>
          </w:p>
        </w:tc>
      </w:tr>
      <w:tr w:rsidR="00771EA0" w:rsidRPr="001E7804" w:rsidTr="00B23FB0">
        <w:trPr>
          <w:trHeight w:val="680"/>
          <w:jc w:val="center"/>
        </w:trPr>
        <w:tc>
          <w:tcPr>
            <w:tcW w:w="908" w:type="pct"/>
            <w:vAlign w:val="center"/>
          </w:tcPr>
          <w:p w:rsidR="00771EA0" w:rsidRPr="00B014EB" w:rsidRDefault="00771EA0" w:rsidP="00771EA0">
            <w:pPr>
              <w:pStyle w:val="a4"/>
              <w:rPr>
                <w:rFonts w:ascii="Arial" w:hAnsi="Arial" w:cs="Arial"/>
              </w:rPr>
            </w:pPr>
            <w:r w:rsidRPr="00B014EB">
              <w:rPr>
                <w:rFonts w:hAnsi="標楷體" w:cs="Times New Roman" w:hint="eastAsia"/>
                <w:bCs/>
              </w:rPr>
              <w:lastRenderedPageBreak/>
              <w:t>有效</w:t>
            </w:r>
            <w:proofErr w:type="gramStart"/>
            <w:r w:rsidRPr="00B014EB">
              <w:rPr>
                <w:rFonts w:hAnsi="標楷體" w:cs="Times New Roman" w:hint="eastAsia"/>
                <w:bCs/>
              </w:rPr>
              <w:t>封包量</w:t>
            </w:r>
            <w:proofErr w:type="gramEnd"/>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263,466</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263,466</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193,084</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193,084</w:t>
            </w:r>
          </w:p>
        </w:tc>
      </w:tr>
      <w:tr w:rsidR="00771EA0" w:rsidRPr="001E7804" w:rsidTr="00B23FB0">
        <w:trPr>
          <w:trHeight w:val="680"/>
          <w:jc w:val="center"/>
        </w:trPr>
        <w:tc>
          <w:tcPr>
            <w:tcW w:w="908" w:type="pct"/>
            <w:vAlign w:val="center"/>
          </w:tcPr>
          <w:p w:rsidR="00771EA0" w:rsidRPr="00B014EB" w:rsidRDefault="00771EA0" w:rsidP="00771EA0">
            <w:pPr>
              <w:pStyle w:val="a4"/>
              <w:rPr>
                <w:rFonts w:ascii="Arial" w:hAnsi="Arial" w:cs="Arial"/>
              </w:rPr>
            </w:pPr>
            <w:r>
              <w:rPr>
                <w:rFonts w:hAnsi="標楷體" w:cs="Times New Roman" w:hint="eastAsia"/>
                <w:bCs/>
              </w:rPr>
              <w:t>重覆</w:t>
            </w:r>
            <w:proofErr w:type="gramStart"/>
            <w:r w:rsidRPr="00B014EB">
              <w:rPr>
                <w:rFonts w:hAnsi="標楷體" w:cs="Times New Roman" w:hint="eastAsia"/>
                <w:bCs/>
              </w:rPr>
              <w:t>封包量</w:t>
            </w:r>
            <w:proofErr w:type="gramEnd"/>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8,224</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414,602</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3,056</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297,223</w:t>
            </w:r>
          </w:p>
        </w:tc>
      </w:tr>
      <w:tr w:rsidR="00771EA0" w:rsidRPr="001E7804" w:rsidTr="00B23FB0">
        <w:trPr>
          <w:trHeight w:val="680"/>
          <w:jc w:val="center"/>
        </w:trPr>
        <w:tc>
          <w:tcPr>
            <w:tcW w:w="908" w:type="pct"/>
            <w:vAlign w:val="center"/>
          </w:tcPr>
          <w:p w:rsidR="00771EA0" w:rsidRPr="00B014EB" w:rsidRDefault="00771EA0" w:rsidP="00771EA0">
            <w:pPr>
              <w:pStyle w:val="a4"/>
              <w:rPr>
                <w:rFonts w:ascii="Arial" w:hAnsi="Arial" w:cs="Arial"/>
              </w:rPr>
            </w:pPr>
            <w:r>
              <w:rPr>
                <w:rFonts w:hAnsi="標楷體" w:cs="Times New Roman" w:hint="eastAsia"/>
                <w:bCs/>
              </w:rPr>
              <w:t>重覆</w:t>
            </w:r>
            <w:r w:rsidRPr="00B014EB">
              <w:rPr>
                <w:rFonts w:hAnsi="標楷體" w:cs="Times New Roman" w:hint="eastAsia"/>
                <w:bCs/>
              </w:rPr>
              <w:t>封</w:t>
            </w:r>
            <w:proofErr w:type="gramStart"/>
            <w:r w:rsidRPr="00B014EB">
              <w:rPr>
                <w:rFonts w:hAnsi="標楷體" w:cs="Times New Roman" w:hint="eastAsia"/>
                <w:bCs/>
              </w:rPr>
              <w:t>包量占總封包量</w:t>
            </w:r>
            <w:proofErr w:type="gramEnd"/>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3.027%</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61.14%</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1.558%</w:t>
            </w:r>
          </w:p>
        </w:tc>
        <w:tc>
          <w:tcPr>
            <w:tcW w:w="1023" w:type="pct"/>
            <w:vAlign w:val="center"/>
          </w:tcPr>
          <w:p w:rsidR="00771EA0" w:rsidRPr="00B014EB" w:rsidRDefault="00771EA0" w:rsidP="00771EA0">
            <w:pPr>
              <w:pStyle w:val="a4"/>
              <w:rPr>
                <w:rFonts w:ascii="Arial" w:hAnsi="Arial" w:cs="Arial"/>
                <w:sz w:val="28"/>
                <w:szCs w:val="28"/>
              </w:rPr>
            </w:pPr>
            <w:r w:rsidRPr="00B014EB">
              <w:rPr>
                <w:rFonts w:cs="Times New Roman"/>
                <w:sz w:val="28"/>
                <w:szCs w:val="28"/>
              </w:rPr>
              <w:t>60.62%</w:t>
            </w:r>
          </w:p>
        </w:tc>
      </w:tr>
    </w:tbl>
    <w:p w:rsidR="00771EA0" w:rsidRPr="002E118D" w:rsidRDefault="00771EA0" w:rsidP="00771EA0">
      <w:pPr>
        <w:ind w:firstLine="480"/>
        <w:rPr>
          <w:rFonts w:hint="eastAsia"/>
        </w:rPr>
      </w:pPr>
    </w:p>
    <w:p w:rsidR="006E191F" w:rsidRDefault="006E191F" w:rsidP="006E191F">
      <w:pPr>
        <w:pStyle w:val="2"/>
        <w:rPr>
          <w:rFonts w:hint="eastAsia"/>
        </w:rPr>
      </w:pPr>
      <w:bookmarkStart w:id="444" w:name="_Toc484120252"/>
      <w:bookmarkStart w:id="445" w:name="_Toc484864158"/>
      <w:bookmarkStart w:id="446" w:name="_Toc485140141"/>
      <w:proofErr w:type="gramStart"/>
      <w:r w:rsidRPr="00CA68CE">
        <w:rPr>
          <w:rFonts w:hint="eastAsia"/>
        </w:rPr>
        <w:t>物聯網擴增實</w:t>
      </w:r>
      <w:proofErr w:type="gramEnd"/>
      <w:r w:rsidRPr="00CA68CE">
        <w:rPr>
          <w:rFonts w:hint="eastAsia"/>
        </w:rPr>
        <w:t>境互動視頻管理</w:t>
      </w:r>
      <w:r>
        <w:rPr>
          <w:rFonts w:hint="eastAsia"/>
        </w:rPr>
        <w:t>子</w:t>
      </w:r>
      <w:r w:rsidRPr="00CA68CE">
        <w:rPr>
          <w:rFonts w:hint="eastAsia"/>
        </w:rPr>
        <w:t>系統之設計與實作</w:t>
      </w:r>
      <w:r>
        <w:rPr>
          <w:rFonts w:hint="eastAsia"/>
        </w:rPr>
        <w:t>(ARIVMS)</w:t>
      </w:r>
      <w:bookmarkEnd w:id="444"/>
      <w:bookmarkEnd w:id="445"/>
      <w:bookmarkEnd w:id="446"/>
    </w:p>
    <w:p w:rsidR="00B23FB0" w:rsidRPr="00B23FB0" w:rsidRDefault="00B23FB0" w:rsidP="00B23FB0">
      <w:pPr>
        <w:ind w:firstLine="480"/>
        <w:rPr>
          <w:rFonts w:hint="eastAsia"/>
        </w:rPr>
      </w:pPr>
      <w:r w:rsidRPr="0070537C">
        <w:t>本計畫『</w:t>
      </w:r>
      <w:proofErr w:type="gramStart"/>
      <w:r>
        <w:rPr>
          <w:rFonts w:hint="eastAsia"/>
        </w:rPr>
        <w:t>物聯網擴增實</w:t>
      </w:r>
      <w:proofErr w:type="gramEnd"/>
      <w:r>
        <w:rPr>
          <w:rFonts w:hint="eastAsia"/>
        </w:rPr>
        <w:t>境互動視頻管理</w:t>
      </w:r>
      <w:r w:rsidRPr="00F21CE2">
        <w:rPr>
          <w:rFonts w:hint="eastAsia"/>
        </w:rPr>
        <w:t>系統之設計與實作</w:t>
      </w:r>
      <w:r w:rsidRPr="0070537C">
        <w:t>』，本計畫所實現之功能，主要提出</w:t>
      </w:r>
      <w:bookmarkStart w:id="447" w:name="_Toc358992517"/>
      <w:bookmarkStart w:id="448" w:name="_Toc419404049"/>
      <w:bookmarkStart w:id="449" w:name="_Toc419404100"/>
      <w:bookmarkEnd w:id="447"/>
      <w:bookmarkEnd w:id="448"/>
      <w:bookmarkEnd w:id="449"/>
      <w:r w:rsidRPr="00133157">
        <w:t>固定式</w:t>
      </w:r>
      <w:r w:rsidRPr="00133157">
        <w:t>CCD</w:t>
      </w:r>
      <w:r w:rsidRPr="00133157">
        <w:t>調校演算法</w:t>
      </w:r>
      <w:r w:rsidRPr="0070537C">
        <w:t>、</w:t>
      </w:r>
      <w:r w:rsidRPr="00133157">
        <w:t>Multi-CCD 3D</w:t>
      </w:r>
      <w:r w:rsidRPr="00133157">
        <w:t>視覺定位演算法</w:t>
      </w:r>
      <w:r w:rsidRPr="0070537C">
        <w:t>以及</w:t>
      </w:r>
      <w:r w:rsidRPr="00133157">
        <w:t>CCD</w:t>
      </w:r>
      <w:r w:rsidRPr="00133157">
        <w:t>可視</w:t>
      </w:r>
      <w:proofErr w:type="gramStart"/>
      <w:r w:rsidRPr="00133157">
        <w:t>物件呈像演算法</w:t>
      </w:r>
      <w:proofErr w:type="gramEnd"/>
      <w:r w:rsidRPr="0070537C">
        <w:t>，透過</w:t>
      </w:r>
      <w:r w:rsidRPr="00133157">
        <w:t>設備組態管理模組</w:t>
      </w:r>
      <w:r w:rsidRPr="0070537C">
        <w:t>來</w:t>
      </w:r>
      <w:r w:rsidRPr="00133157">
        <w:t>調校</w:t>
      </w:r>
      <w:r>
        <w:rPr>
          <w:rFonts w:hint="eastAsia"/>
        </w:rPr>
        <w:t>CCD</w:t>
      </w:r>
      <w:r>
        <w:rPr>
          <w:rFonts w:hint="eastAsia"/>
        </w:rPr>
        <w:t>相關參數</w:t>
      </w:r>
      <w:r w:rsidRPr="0070537C">
        <w:t>，再</w:t>
      </w:r>
      <w:r>
        <w:rPr>
          <w:rFonts w:hint="eastAsia"/>
        </w:rPr>
        <w:t>由</w:t>
      </w:r>
      <w:r w:rsidRPr="00133157">
        <w:t>座標轉換</w:t>
      </w:r>
      <w:r>
        <w:rPr>
          <w:rFonts w:hint="eastAsia"/>
        </w:rPr>
        <w:t>來進行</w:t>
      </w:r>
      <w:r w:rsidRPr="00133157">
        <w:t>固定式</w:t>
      </w:r>
      <w:r w:rsidRPr="00133157">
        <w:t>CCD 3D</w:t>
      </w:r>
      <w:r w:rsidRPr="00133157">
        <w:t>視覺定位</w:t>
      </w:r>
      <w:r>
        <w:rPr>
          <w:rFonts w:hint="eastAsia"/>
        </w:rPr>
        <w:t>，最後再藉由</w:t>
      </w:r>
      <w:proofErr w:type="gramStart"/>
      <w:r w:rsidRPr="00133157">
        <w:t>可視區物件</w:t>
      </w:r>
      <w:proofErr w:type="gramEnd"/>
      <w:r w:rsidRPr="00133157">
        <w:t>標示</w:t>
      </w:r>
      <w:r>
        <w:rPr>
          <w:rFonts w:hint="eastAsia"/>
        </w:rPr>
        <w:t>來呈現視覺化</w:t>
      </w:r>
      <w:r>
        <w:rPr>
          <w:rFonts w:hint="eastAsia"/>
        </w:rPr>
        <w:t>AR</w:t>
      </w:r>
      <w:r w:rsidRPr="0070537C">
        <w:t>。在效能分析部分主要針對本研究是否</w:t>
      </w:r>
      <w:r>
        <w:rPr>
          <w:rFonts w:hint="eastAsia"/>
        </w:rPr>
        <w:t>校正</w:t>
      </w:r>
      <w:r>
        <w:rPr>
          <w:rFonts w:hint="eastAsia"/>
        </w:rPr>
        <w:t>2D</w:t>
      </w:r>
      <w:r>
        <w:rPr>
          <w:rFonts w:hint="eastAsia"/>
        </w:rPr>
        <w:t>環境與</w:t>
      </w:r>
      <w:r>
        <w:rPr>
          <w:rFonts w:hint="eastAsia"/>
        </w:rPr>
        <w:t>3D</w:t>
      </w:r>
      <w:r>
        <w:rPr>
          <w:rFonts w:hint="eastAsia"/>
        </w:rPr>
        <w:t>定位</w:t>
      </w:r>
      <w:r w:rsidRPr="0070537C">
        <w:t>之正確率進行分析及比較探討。</w:t>
      </w:r>
    </w:p>
    <w:p w:rsidR="006E191F" w:rsidRDefault="006E191F" w:rsidP="006E191F">
      <w:pPr>
        <w:pStyle w:val="3"/>
        <w:rPr>
          <w:rFonts w:hint="eastAsia"/>
          <w:szCs w:val="32"/>
        </w:rPr>
      </w:pPr>
      <w:bookmarkStart w:id="450" w:name="_Toc419490972"/>
      <w:bookmarkStart w:id="451" w:name="_Toc484120253"/>
      <w:bookmarkStart w:id="452" w:name="_Toc484864159"/>
      <w:bookmarkStart w:id="453" w:name="_Toc485140142"/>
      <w:r>
        <w:rPr>
          <w:rFonts w:hint="eastAsia"/>
        </w:rPr>
        <w:t>ARIVMS</w:t>
      </w:r>
      <w:bookmarkEnd w:id="450"/>
      <w:proofErr w:type="gramStart"/>
      <w:r w:rsidRPr="00CA68CE">
        <w:rPr>
          <w:rFonts w:hint="eastAsia"/>
        </w:rPr>
        <w:t>擴增實境</w:t>
      </w:r>
      <w:proofErr w:type="gramEnd"/>
      <w:r w:rsidRPr="00CA68CE">
        <w:rPr>
          <w:rFonts w:hint="eastAsia"/>
        </w:rPr>
        <w:t>互動視頻管理</w:t>
      </w:r>
      <w:r w:rsidRPr="0070537C">
        <w:rPr>
          <w:szCs w:val="32"/>
        </w:rPr>
        <w:t>系統分析</w:t>
      </w:r>
      <w:bookmarkEnd w:id="451"/>
      <w:bookmarkEnd w:id="452"/>
      <w:bookmarkEnd w:id="453"/>
    </w:p>
    <w:p w:rsidR="00B23FB0" w:rsidRDefault="00B23FB0" w:rsidP="00B23FB0">
      <w:pPr>
        <w:ind w:firstLine="480"/>
        <w:rPr>
          <w:rFonts w:hint="eastAsia"/>
        </w:rPr>
      </w:pPr>
      <w:r>
        <w:t>子計畫</w:t>
      </w:r>
      <w:r>
        <w:rPr>
          <w:rFonts w:hint="eastAsia"/>
        </w:rPr>
        <w:t>二</w:t>
      </w:r>
      <w:proofErr w:type="gramStart"/>
      <w:r w:rsidRPr="009B7698">
        <w:rPr>
          <w:rFonts w:hint="eastAsia"/>
        </w:rPr>
        <w:t>物聯網擴增實</w:t>
      </w:r>
      <w:proofErr w:type="gramEnd"/>
      <w:r w:rsidRPr="009B7698">
        <w:rPr>
          <w:rFonts w:hint="eastAsia"/>
        </w:rPr>
        <w:t>境互動視頻管理</w:t>
      </w:r>
      <w:r>
        <w:rPr>
          <w:rFonts w:hint="eastAsia"/>
        </w:rPr>
        <w:t>子</w:t>
      </w:r>
      <w:r w:rsidRPr="009B7698">
        <w:rPr>
          <w:rFonts w:hint="eastAsia"/>
        </w:rPr>
        <w:t>系統設計與實作</w:t>
      </w:r>
      <w:r w:rsidRPr="0070537C">
        <w:t>之</w:t>
      </w:r>
      <w:r>
        <w:rPr>
          <w:rFonts w:hint="eastAsia"/>
        </w:rPr>
        <w:t>系統分析將依下列模組進行分析</w:t>
      </w:r>
      <w:r>
        <w:rPr>
          <w:rFonts w:hint="eastAsia"/>
        </w:rPr>
        <w:t xml:space="preserve"> </w:t>
      </w:r>
      <w:r w:rsidRPr="0070537C">
        <w:t>(1)</w:t>
      </w:r>
      <w:r w:rsidRPr="005C63F3">
        <w:t xml:space="preserve"> </w:t>
      </w:r>
      <w:r w:rsidRPr="003A17B0">
        <w:t>設備組態管理模組</w:t>
      </w:r>
      <w:r w:rsidRPr="003A17B0">
        <w:t xml:space="preserve"> (Device configuration management module</w:t>
      </w:r>
      <w:r>
        <w:rPr>
          <w:rFonts w:hint="eastAsia"/>
        </w:rPr>
        <w:t>, DCM</w:t>
      </w:r>
      <w:r>
        <w:t>M</w:t>
      </w:r>
      <w:r w:rsidRPr="003A17B0">
        <w:t xml:space="preserve"> )</w:t>
      </w:r>
      <w:r>
        <w:t>:</w:t>
      </w:r>
      <w:r>
        <w:rPr>
          <w:rFonts w:hint="eastAsia"/>
        </w:rPr>
        <w:t>分析各部</w:t>
      </w:r>
      <w:r>
        <w:rPr>
          <w:rFonts w:hint="eastAsia"/>
        </w:rPr>
        <w:t>CCD</w:t>
      </w:r>
      <w:r>
        <w:rPr>
          <w:rFonts w:hint="eastAsia"/>
        </w:rPr>
        <w:t>設備參數正確率</w:t>
      </w:r>
      <w:r w:rsidRPr="0070537C">
        <w:t>；</w:t>
      </w:r>
      <w:r w:rsidRPr="0070537C">
        <w:t>(2)</w:t>
      </w:r>
      <w:r w:rsidRPr="0070537C">
        <w:rPr>
          <w:bCs/>
          <w:kern w:val="0"/>
        </w:rPr>
        <w:t xml:space="preserve"> </w:t>
      </w:r>
      <w:r w:rsidRPr="003A17B0">
        <w:t>座標轉換模組</w:t>
      </w:r>
      <w:r w:rsidRPr="003A17B0">
        <w:t>( Coordinate transformation module</w:t>
      </w:r>
      <w:r>
        <w:t>, CTM)</w:t>
      </w:r>
      <w:r>
        <w:rPr>
          <w:rFonts w:hint="eastAsia"/>
        </w:rPr>
        <w:t>:</w:t>
      </w:r>
      <w:r>
        <w:rPr>
          <w:rFonts w:hint="eastAsia"/>
        </w:rPr>
        <w:t>分析</w:t>
      </w:r>
      <w:r>
        <w:rPr>
          <w:rFonts w:hint="eastAsia"/>
        </w:rPr>
        <w:t>3D</w:t>
      </w:r>
      <w:r>
        <w:rPr>
          <w:rFonts w:hint="eastAsia"/>
        </w:rPr>
        <w:t>實體物件轉換</w:t>
      </w:r>
      <w:r>
        <w:rPr>
          <w:rFonts w:hint="eastAsia"/>
        </w:rPr>
        <w:t>2D</w:t>
      </w:r>
      <w:r>
        <w:rPr>
          <w:rFonts w:hint="eastAsia"/>
        </w:rPr>
        <w:t>物件座標的正確率</w:t>
      </w:r>
      <w:r w:rsidRPr="0070537C">
        <w:t>。</w:t>
      </w:r>
      <w:r w:rsidRPr="0070537C">
        <w:t>(3)</w:t>
      </w:r>
      <w:r w:rsidRPr="0070537C">
        <w:rPr>
          <w:bCs/>
          <w:kern w:val="0"/>
        </w:rPr>
        <w:t xml:space="preserve"> </w:t>
      </w:r>
      <w:r w:rsidRPr="008D3011">
        <w:t>3D</w:t>
      </w:r>
      <w:r w:rsidRPr="008D3011">
        <w:t>視覺定位模組</w:t>
      </w:r>
      <w:r w:rsidRPr="008D3011">
        <w:t>(3D vision positioning module, VPM )</w:t>
      </w:r>
      <w:r>
        <w:rPr>
          <w:rFonts w:hint="eastAsia"/>
        </w:rPr>
        <w:t>:</w:t>
      </w:r>
      <w:r>
        <w:rPr>
          <w:rFonts w:hint="eastAsia"/>
        </w:rPr>
        <w:t>分析</w:t>
      </w:r>
      <w:r>
        <w:rPr>
          <w:rFonts w:hint="eastAsia"/>
        </w:rPr>
        <w:t>3D</w:t>
      </w:r>
      <w:r>
        <w:rPr>
          <w:rFonts w:hint="eastAsia"/>
        </w:rPr>
        <w:t>實體物件在</w:t>
      </w:r>
      <w:r>
        <w:rPr>
          <w:rFonts w:hint="eastAsia"/>
        </w:rPr>
        <w:t>3D</w:t>
      </w:r>
      <w:r>
        <w:rPr>
          <w:rFonts w:hint="eastAsia"/>
        </w:rPr>
        <w:t>環境下世界座標與相機距離的正確性。</w:t>
      </w:r>
    </w:p>
    <w:p w:rsidR="00B23FB0" w:rsidRDefault="00B23FB0" w:rsidP="00ED53F2">
      <w:pPr>
        <w:pStyle w:val="a7"/>
        <w:numPr>
          <w:ilvl w:val="0"/>
          <w:numId w:val="46"/>
        </w:numPr>
        <w:ind w:leftChars="0" w:firstLineChars="0"/>
        <w:rPr>
          <w:rFonts w:hint="eastAsia"/>
        </w:rPr>
      </w:pPr>
      <w:r w:rsidRPr="00B23FB0">
        <w:rPr>
          <w:b/>
        </w:rPr>
        <w:t>設備組態管理模組</w:t>
      </w:r>
      <w:r w:rsidRPr="00B23FB0">
        <w:rPr>
          <w:b/>
        </w:rPr>
        <w:t xml:space="preserve"> (Device configuration management module</w:t>
      </w:r>
      <w:r w:rsidRPr="00B23FB0">
        <w:rPr>
          <w:rFonts w:hint="eastAsia"/>
          <w:b/>
        </w:rPr>
        <w:t>, DCM</w:t>
      </w:r>
      <w:r w:rsidRPr="00B23FB0">
        <w:rPr>
          <w:b/>
        </w:rPr>
        <w:t>M )</w:t>
      </w:r>
      <w:r>
        <w:rPr>
          <w:rFonts w:hint="eastAsia"/>
        </w:rPr>
        <w:t>：</w:t>
      </w:r>
    </w:p>
    <w:p w:rsidR="00B23FB0" w:rsidRDefault="00B23FB0" w:rsidP="00B23FB0">
      <w:pPr>
        <w:ind w:firstLine="480"/>
        <w:rPr>
          <w:rFonts w:ascii="標楷體" w:hAnsi="標楷體" w:hint="eastAsia"/>
        </w:rPr>
      </w:pPr>
      <w:r>
        <w:rPr>
          <w:rFonts w:ascii="標楷體" w:hAnsi="標楷體" w:hint="eastAsia"/>
        </w:rPr>
        <w:t>測試參數是否正確前，我們必須經過多次校正，才能使我們的參數得到正確的數值，所以我們</w:t>
      </w:r>
      <w:r w:rsidRPr="00467257">
        <w:rPr>
          <w:rFonts w:ascii="標楷體" w:hAnsi="標楷體" w:hint="eastAsia"/>
        </w:rPr>
        <w:t>使用校準圖案的10到20張圖像。 校準器至少需要三張</w:t>
      </w:r>
      <w:r>
        <w:rPr>
          <w:rFonts w:ascii="標楷體" w:hAnsi="標楷體" w:hint="eastAsia"/>
        </w:rPr>
        <w:t>校準</w:t>
      </w:r>
      <w:r w:rsidRPr="00467257">
        <w:rPr>
          <w:rFonts w:ascii="標楷體" w:hAnsi="標楷體" w:hint="eastAsia"/>
        </w:rPr>
        <w:t>圖像。 使用未壓縮的圖像或無損壓縮格式，如PNG。我們使用棋盤圖案，這是一個方便的校準目標。 棋盤圖案</w:t>
      </w:r>
      <w:r>
        <w:rPr>
          <w:rFonts w:ascii="標楷體" w:hAnsi="標楷體" w:hint="eastAsia"/>
        </w:rPr>
        <w:t xml:space="preserve"> 如</w:t>
      </w:r>
      <w:r>
        <w:rPr>
          <w:rFonts w:ascii="標楷體" w:hAnsi="標楷體"/>
        </w:rPr>
        <w:fldChar w:fldCharType="begin"/>
      </w:r>
      <w:r>
        <w:rPr>
          <w:rFonts w:ascii="標楷體" w:hAnsi="標楷體"/>
        </w:rPr>
        <w:instrText xml:space="preserve"> </w:instrText>
      </w:r>
      <w:r>
        <w:rPr>
          <w:rFonts w:ascii="標楷體" w:hAnsi="標楷體" w:hint="eastAsia"/>
        </w:rPr>
        <w:instrText>REF _Ref484688491 \h</w:instrText>
      </w:r>
      <w:r>
        <w:rPr>
          <w:rFonts w:ascii="標楷體" w:hAnsi="標楷體"/>
        </w:rPr>
        <w:instrText xml:space="preserve">  \* MERGEFORMAT </w:instrText>
      </w:r>
      <w:r>
        <w:rPr>
          <w:rFonts w:ascii="標楷體" w:hAnsi="標楷體"/>
        </w:rPr>
      </w:r>
      <w:r>
        <w:rPr>
          <w:rFonts w:ascii="標楷體" w:hAnsi="標楷體"/>
        </w:rPr>
        <w:fldChar w:fldCharType="separate"/>
      </w:r>
      <w:r w:rsidR="00AB3D39" w:rsidRPr="00D82FFA">
        <w:rPr>
          <w:rFonts w:ascii="標楷體" w:hAnsi="標楷體" w:hint="eastAsia"/>
        </w:rPr>
        <w:t>圖</w:t>
      </w:r>
      <w:r w:rsidR="00AB3D39" w:rsidRPr="00AB3D39">
        <w:rPr>
          <w:rFonts w:ascii="標楷體" w:hAnsi="標楷體" w:hint="eastAsia"/>
        </w:rPr>
        <w:t xml:space="preserve"> </w:t>
      </w:r>
      <w:r w:rsidR="00AB3D39" w:rsidRPr="00AB3D39">
        <w:rPr>
          <w:rFonts w:ascii="標楷體" w:hAnsi="標楷體"/>
          <w:noProof/>
        </w:rPr>
        <w:t>5</w:t>
      </w:r>
      <w:r w:rsidR="00AB3D39" w:rsidRPr="00AB3D39">
        <w:rPr>
          <w:rFonts w:ascii="標楷體" w:hAnsi="標楷體"/>
          <w:noProof/>
        </w:rPr>
        <w:noBreakHyphen/>
        <w:t>19</w:t>
      </w:r>
      <w:r>
        <w:rPr>
          <w:rFonts w:ascii="標楷體" w:hAnsi="標楷體"/>
        </w:rPr>
        <w:fldChar w:fldCharType="end"/>
      </w:r>
      <w:r>
        <w:rPr>
          <w:rFonts w:ascii="標楷體" w:hAnsi="標楷體" w:hint="eastAsia"/>
        </w:rPr>
        <w:t>所示，一邊</w:t>
      </w:r>
      <w:r w:rsidRPr="00467257">
        <w:rPr>
          <w:rFonts w:ascii="標楷體" w:hAnsi="標楷體" w:hint="eastAsia"/>
        </w:rPr>
        <w:t>包含偶數的正方形，另</w:t>
      </w:r>
      <w:r w:rsidRPr="00467257">
        <w:rPr>
          <w:rFonts w:ascii="標楷體" w:hAnsi="標楷體" w:hint="eastAsia"/>
        </w:rPr>
        <w:lastRenderedPageBreak/>
        <w:t>一邊包含奇數的正方形。 因此，圖案沿著一側包含兩個黑色角落，另一側包含兩個白色角落。 該標準使應用程序可以確定模式的方向。 校準器</w:t>
      </w:r>
      <w:proofErr w:type="gramStart"/>
      <w:r w:rsidRPr="00467257">
        <w:rPr>
          <w:rFonts w:ascii="標楷體" w:hAnsi="標楷體" w:hint="eastAsia"/>
        </w:rPr>
        <w:t>將長邊分配</w:t>
      </w:r>
      <w:proofErr w:type="gramEnd"/>
      <w:r w:rsidRPr="00467257">
        <w:rPr>
          <w:rFonts w:ascii="標楷體" w:hAnsi="標楷體" w:hint="eastAsia"/>
        </w:rPr>
        <w:t>為x方向。</w:t>
      </w:r>
    </w:p>
    <w:p w:rsidR="00B23FB0" w:rsidRDefault="00B23FB0" w:rsidP="00B23FB0">
      <w:pPr>
        <w:pStyle w:val="a4"/>
      </w:pPr>
      <w:r>
        <w:rPr>
          <w:noProof/>
        </w:rPr>
        <w:drawing>
          <wp:inline distT="0" distB="0" distL="0" distR="0" wp14:anchorId="3F4FFF8F" wp14:editId="7B0BF187">
            <wp:extent cx="5274310" cy="1719101"/>
            <wp:effectExtent l="0" t="0" r="2540" b="0"/>
            <wp:docPr id="123" name="Picture 2" descr="https://www.mathworks.com/help/vision/ug/cameracalibrator_patter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thworks.com/help/vision/ug/cameracalibrator_patterncorre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719101"/>
                    </a:xfrm>
                    <a:prstGeom prst="rect">
                      <a:avLst/>
                    </a:prstGeom>
                    <a:noFill/>
                    <a:ln>
                      <a:noFill/>
                    </a:ln>
                  </pic:spPr>
                </pic:pic>
              </a:graphicData>
            </a:graphic>
          </wp:inline>
        </w:drawing>
      </w:r>
    </w:p>
    <w:p w:rsidR="00B23FB0" w:rsidRDefault="00B23FB0" w:rsidP="00B23FB0">
      <w:pPr>
        <w:pStyle w:val="a4"/>
        <w:rPr>
          <w:rFonts w:hint="eastAsia"/>
        </w:rPr>
      </w:pPr>
      <w:bookmarkStart w:id="454" w:name="_Ref484688491"/>
      <w:r w:rsidRPr="00D82FFA">
        <w:rPr>
          <w:rFonts w:ascii="標楷體" w:hAnsi="標楷體"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19</w:t>
      </w:r>
      <w:r>
        <w:fldChar w:fldCharType="end"/>
      </w:r>
      <w:bookmarkEnd w:id="454"/>
      <w:r w:rsidRPr="00162A74">
        <w:rPr>
          <w:rFonts w:hint="eastAsia"/>
        </w:rPr>
        <w:t>、供校正的棋盤圖案</w:t>
      </w:r>
    </w:p>
    <w:p w:rsidR="00B23FB0" w:rsidRPr="00467257" w:rsidRDefault="00B23FB0" w:rsidP="00B23FB0">
      <w:pPr>
        <w:pStyle w:val="a4"/>
        <w:rPr>
          <w:rFonts w:ascii="標楷體" w:hAnsi="標楷體"/>
        </w:rPr>
      </w:pPr>
    </w:p>
    <w:p w:rsidR="00B23FB0" w:rsidRPr="004B2B21" w:rsidRDefault="00B23FB0" w:rsidP="00B23FB0">
      <w:pPr>
        <w:ind w:firstLine="480"/>
      </w:pPr>
      <w:r>
        <w:rPr>
          <w:rFonts w:hint="eastAsia"/>
        </w:rPr>
        <w:t>CCD</w:t>
      </w:r>
      <w:r>
        <w:rPr>
          <w:rFonts w:hint="eastAsia"/>
        </w:rPr>
        <w:t>相機的部分為了能</w:t>
      </w:r>
      <w:r w:rsidRPr="00467257">
        <w:rPr>
          <w:rFonts w:hint="eastAsia"/>
        </w:rPr>
        <w:t>正確校準</w:t>
      </w:r>
      <w:r>
        <w:rPr>
          <w:rFonts w:hint="eastAsia"/>
        </w:rPr>
        <w:t>，我們保</w:t>
      </w:r>
      <w:r w:rsidRPr="00467257">
        <w:rPr>
          <w:rFonts w:hint="eastAsia"/>
        </w:rPr>
        <w:t>持圖案對焦，但不要使用自動對焦</w:t>
      </w:r>
      <w:r>
        <w:rPr>
          <w:rFonts w:hint="eastAsia"/>
        </w:rPr>
        <w:t>和</w:t>
      </w:r>
      <w:r w:rsidRPr="00467257">
        <w:rPr>
          <w:rFonts w:hint="eastAsia"/>
        </w:rPr>
        <w:t>不要在圖像之間更改縮放設置，否則焦距</w:t>
      </w:r>
      <w:r>
        <w:rPr>
          <w:rFonts w:hint="eastAsia"/>
        </w:rPr>
        <w:t>將</w:t>
      </w:r>
      <w:r w:rsidRPr="00467257">
        <w:rPr>
          <w:rFonts w:hint="eastAsia"/>
        </w:rPr>
        <w:t>變化</w:t>
      </w:r>
      <w:r>
        <w:rPr>
          <w:rFonts w:hint="eastAsia"/>
        </w:rPr>
        <w:t>會使校準不夠準確</w:t>
      </w:r>
      <w:r w:rsidRPr="00467257">
        <w:rPr>
          <w:rFonts w:hint="eastAsia"/>
        </w:rPr>
        <w:t>。</w:t>
      </w:r>
      <w:r>
        <w:rPr>
          <w:rFonts w:hint="eastAsia"/>
        </w:rPr>
        <w:t>並</w:t>
      </w:r>
      <w:r w:rsidRPr="00467257">
        <w:rPr>
          <w:rFonts w:hint="eastAsia"/>
        </w:rPr>
        <w:t>將棋盤放置在相對於相機平面小於</w:t>
      </w:r>
      <w:r w:rsidRPr="00467257">
        <w:rPr>
          <w:rFonts w:hint="eastAsia"/>
        </w:rPr>
        <w:t>45</w:t>
      </w:r>
      <w:r w:rsidRPr="00467257">
        <w:rPr>
          <w:rFonts w:hint="eastAsia"/>
        </w:rPr>
        <w:t>度的角度。不要</w:t>
      </w:r>
      <w:r>
        <w:rPr>
          <w:rFonts w:hint="eastAsia"/>
        </w:rPr>
        <w:t>編輯及修改圖案，</w:t>
      </w:r>
      <w:r w:rsidRPr="00467257">
        <w:rPr>
          <w:rFonts w:hint="eastAsia"/>
        </w:rPr>
        <w:t>相機</w:t>
      </w:r>
      <w:r>
        <w:rPr>
          <w:rFonts w:hint="eastAsia"/>
        </w:rPr>
        <w:t>必須</w:t>
      </w:r>
      <w:r w:rsidRPr="00467257">
        <w:rPr>
          <w:rFonts w:hint="eastAsia"/>
        </w:rPr>
        <w:t>以不同的方向捕獲棋盤圖案的圖像</w:t>
      </w:r>
      <w:r>
        <w:rPr>
          <w:rFonts w:hint="eastAsia"/>
        </w:rPr>
        <w:t>，並在</w:t>
      </w:r>
      <w:r w:rsidRPr="00467257">
        <w:rPr>
          <w:rFonts w:hint="eastAsia"/>
        </w:rPr>
        <w:t>捕獲</w:t>
      </w:r>
      <w:r>
        <w:rPr>
          <w:rFonts w:hint="eastAsia"/>
        </w:rPr>
        <w:t>中，</w:t>
      </w:r>
      <w:r w:rsidRPr="00467257">
        <w:rPr>
          <w:rFonts w:hint="eastAsia"/>
        </w:rPr>
        <w:t>盡可能多</w:t>
      </w:r>
      <w:r>
        <w:rPr>
          <w:rFonts w:hint="eastAsia"/>
        </w:rPr>
        <w:t>張圖案共同覆蓋</w:t>
      </w:r>
      <w:r w:rsidRPr="00467257">
        <w:rPr>
          <w:rFonts w:hint="eastAsia"/>
        </w:rPr>
        <w:t>框架</w:t>
      </w:r>
      <w:r>
        <w:rPr>
          <w:rFonts w:hint="eastAsia"/>
        </w:rPr>
        <w:t>如</w:t>
      </w:r>
      <w:r>
        <w:fldChar w:fldCharType="begin"/>
      </w:r>
      <w:r>
        <w:instrText xml:space="preserve"> </w:instrText>
      </w:r>
      <w:r>
        <w:rPr>
          <w:rFonts w:hint="eastAsia"/>
        </w:rPr>
        <w:instrText>REF _Ref484688543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20</w:t>
      </w:r>
      <w:r>
        <w:fldChar w:fldCharType="end"/>
      </w:r>
      <w:r>
        <w:rPr>
          <w:rFonts w:hint="eastAsia"/>
        </w:rPr>
        <w:t>所示</w:t>
      </w:r>
      <w:r w:rsidRPr="00467257">
        <w:rPr>
          <w:rFonts w:hint="eastAsia"/>
        </w:rPr>
        <w:t>。</w:t>
      </w:r>
    </w:p>
    <w:p w:rsidR="00B23FB0" w:rsidRDefault="00B23FB0" w:rsidP="00B23FB0">
      <w:pPr>
        <w:pStyle w:val="a4"/>
      </w:pPr>
      <w:r>
        <w:rPr>
          <w:rFonts w:hint="eastAsia"/>
          <w:noProof/>
        </w:rPr>
        <w:drawing>
          <wp:inline distT="0" distB="0" distL="0" distR="0" wp14:anchorId="143DCD6B" wp14:editId="21FE41A3">
            <wp:extent cx="3009900" cy="2724150"/>
            <wp:effectExtent l="0" t="0" r="0" b="0"/>
            <wp:docPr id="127" name="Picture 5" descr="https://www.mathworks.com/help/vision/ug/stereocalibration_capture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vision/ug/stereocalibration_captureimag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09900" cy="2724150"/>
                    </a:xfrm>
                    <a:prstGeom prst="rect">
                      <a:avLst/>
                    </a:prstGeom>
                    <a:noFill/>
                    <a:ln>
                      <a:noFill/>
                    </a:ln>
                  </pic:spPr>
                </pic:pic>
              </a:graphicData>
            </a:graphic>
          </wp:inline>
        </w:drawing>
      </w:r>
    </w:p>
    <w:p w:rsidR="00B23FB0" w:rsidRDefault="00B23FB0" w:rsidP="00B23FB0">
      <w:pPr>
        <w:pStyle w:val="a4"/>
        <w:rPr>
          <w:rFonts w:hint="eastAsia"/>
        </w:rPr>
      </w:pPr>
      <w:bookmarkStart w:id="455" w:name="_Ref484688543"/>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20</w:t>
      </w:r>
      <w:r>
        <w:fldChar w:fldCharType="end"/>
      </w:r>
      <w:bookmarkEnd w:id="455"/>
      <w:r w:rsidRPr="00162A74">
        <w:rPr>
          <w:rFonts w:hint="eastAsia"/>
        </w:rPr>
        <w:t>、捕獲多張圖案覆蓋框架</w:t>
      </w:r>
    </w:p>
    <w:p w:rsidR="00B23FB0" w:rsidRPr="00162A74" w:rsidRDefault="00B23FB0" w:rsidP="00B23FB0">
      <w:pPr>
        <w:pStyle w:val="a4"/>
      </w:pPr>
    </w:p>
    <w:p w:rsidR="00B23FB0" w:rsidRDefault="00B23FB0" w:rsidP="00B23FB0">
      <w:pPr>
        <w:ind w:firstLine="480"/>
      </w:pPr>
      <w:r w:rsidRPr="00467257">
        <w:rPr>
          <w:rFonts w:hint="eastAsia"/>
        </w:rPr>
        <w:lastRenderedPageBreak/>
        <w:t>要開始校準</w:t>
      </w:r>
      <w:r>
        <w:rPr>
          <w:rFonts w:hint="eastAsia"/>
        </w:rPr>
        <w:t>前</w:t>
      </w:r>
      <w:r w:rsidRPr="00467257">
        <w:rPr>
          <w:rFonts w:hint="eastAsia"/>
        </w:rPr>
        <w:t>，</w:t>
      </w:r>
      <w:r>
        <w:rPr>
          <w:rFonts w:hint="eastAsia"/>
        </w:rPr>
        <w:t>使用加入多張圖案</w:t>
      </w:r>
      <w:r w:rsidRPr="00467257">
        <w:rPr>
          <w:rFonts w:hint="eastAsia"/>
        </w:rPr>
        <w:t>的兩組</w:t>
      </w:r>
      <w:r>
        <w:rPr>
          <w:rFonts w:hint="eastAsia"/>
        </w:rPr>
        <w:t>棋盤</w:t>
      </w:r>
      <w:r w:rsidRPr="00467257">
        <w:rPr>
          <w:rFonts w:hint="eastAsia"/>
        </w:rPr>
        <w:t>立體圖</w:t>
      </w:r>
      <w:r>
        <w:rPr>
          <w:rFonts w:hint="eastAsia"/>
        </w:rPr>
        <w:t>案</w:t>
      </w:r>
      <w:r w:rsidRPr="00467257">
        <w:rPr>
          <w:rFonts w:hint="eastAsia"/>
        </w:rPr>
        <w:t>。</w:t>
      </w:r>
      <w:r>
        <w:rPr>
          <w:rFonts w:hint="eastAsia"/>
        </w:rPr>
        <w:t>讓校準器嘗試檢測每</w:t>
      </w:r>
      <w:proofErr w:type="gramStart"/>
      <w:r>
        <w:rPr>
          <w:rFonts w:hint="eastAsia"/>
        </w:rPr>
        <w:t>個</w:t>
      </w:r>
      <w:proofErr w:type="gramEnd"/>
      <w:r>
        <w:rPr>
          <w:rFonts w:hint="eastAsia"/>
        </w:rPr>
        <w:t>被</w:t>
      </w:r>
      <w:r w:rsidRPr="00467257">
        <w:rPr>
          <w:rFonts w:hint="eastAsia"/>
        </w:rPr>
        <w:t>加</w:t>
      </w:r>
      <w:r>
        <w:rPr>
          <w:rFonts w:hint="eastAsia"/>
        </w:rPr>
        <w:t>入</w:t>
      </w:r>
      <w:r w:rsidRPr="00467257">
        <w:rPr>
          <w:rFonts w:hint="eastAsia"/>
        </w:rPr>
        <w:t>圖</w:t>
      </w:r>
      <w:r>
        <w:rPr>
          <w:rFonts w:hint="eastAsia"/>
        </w:rPr>
        <w:t>案</w:t>
      </w:r>
      <w:r w:rsidRPr="00467257">
        <w:rPr>
          <w:rFonts w:hint="eastAsia"/>
        </w:rPr>
        <w:t>中的棋盤。查看</w:t>
      </w:r>
      <w:r>
        <w:rPr>
          <w:rFonts w:hint="eastAsia"/>
        </w:rPr>
        <w:t>棋盤</w:t>
      </w:r>
      <w:r w:rsidRPr="00467257">
        <w:rPr>
          <w:rFonts w:hint="eastAsia"/>
        </w:rPr>
        <w:t>圖</w:t>
      </w:r>
      <w:r>
        <w:rPr>
          <w:rFonts w:hint="eastAsia"/>
        </w:rPr>
        <w:t>案</w:t>
      </w:r>
      <w:r w:rsidRPr="00467257">
        <w:rPr>
          <w:rFonts w:hint="eastAsia"/>
        </w:rPr>
        <w:t>和檢測點。</w:t>
      </w:r>
      <w:r w:rsidRPr="00467257">
        <w:rPr>
          <w:rFonts w:hint="eastAsia"/>
        </w:rPr>
        <w:t xml:space="preserve"> </w:t>
      </w:r>
      <w:r>
        <w:rPr>
          <w:rFonts w:hint="eastAsia"/>
        </w:rPr>
        <w:t>這些圖案在檢測完後，可以在</w:t>
      </w:r>
      <w:proofErr w:type="gramStart"/>
      <w:r>
        <w:rPr>
          <w:rFonts w:hint="eastAsia"/>
        </w:rPr>
        <w:t>圖案</w:t>
      </w:r>
      <w:r w:rsidRPr="00467257">
        <w:rPr>
          <w:rFonts w:hint="eastAsia"/>
        </w:rPr>
        <w:t>窗格</w:t>
      </w:r>
      <w:r>
        <w:rPr>
          <w:rFonts w:hint="eastAsia"/>
        </w:rPr>
        <w:t>中</w:t>
      </w:r>
      <w:proofErr w:type="gramEnd"/>
      <w:r>
        <w:rPr>
          <w:rFonts w:hint="eastAsia"/>
        </w:rPr>
        <w:t>，分析出帶有綠色圓圈的棋盤圖案，綠色圈</w:t>
      </w:r>
      <w:proofErr w:type="gramStart"/>
      <w:r>
        <w:rPr>
          <w:rFonts w:hint="eastAsia"/>
        </w:rPr>
        <w:t>圈</w:t>
      </w:r>
      <w:proofErr w:type="gramEnd"/>
      <w:r>
        <w:rPr>
          <w:rFonts w:hint="eastAsia"/>
        </w:rPr>
        <w:t>為圖案中檢測皆相同的點，</w:t>
      </w:r>
      <w:r w:rsidRPr="00467257">
        <w:rPr>
          <w:rFonts w:hint="eastAsia"/>
        </w:rPr>
        <w:t>黃色方塊表示（</w:t>
      </w:r>
      <w:r w:rsidRPr="00467257">
        <w:rPr>
          <w:rFonts w:hint="eastAsia"/>
        </w:rPr>
        <w:t>0,0</w:t>
      </w:r>
      <w:r w:rsidRPr="00467257">
        <w:rPr>
          <w:rFonts w:hint="eastAsia"/>
        </w:rPr>
        <w:t>）原點</w:t>
      </w:r>
      <w:r>
        <w:rPr>
          <w:rFonts w:hint="eastAsia"/>
        </w:rPr>
        <w:t>，</w:t>
      </w:r>
      <w:r w:rsidRPr="00467257">
        <w:rPr>
          <w:rFonts w:hint="eastAsia"/>
        </w:rPr>
        <w:t>X</w:t>
      </w:r>
      <w:r w:rsidRPr="00467257">
        <w:rPr>
          <w:rFonts w:hint="eastAsia"/>
        </w:rPr>
        <w:t>和</w:t>
      </w:r>
      <w:r w:rsidRPr="00467257">
        <w:rPr>
          <w:rFonts w:hint="eastAsia"/>
        </w:rPr>
        <w:t>Y</w:t>
      </w:r>
      <w:r w:rsidRPr="00467257">
        <w:rPr>
          <w:rFonts w:hint="eastAsia"/>
        </w:rPr>
        <w:t>箭頭表示棋盤方向。指示</w:t>
      </w:r>
      <w:r>
        <w:rPr>
          <w:rFonts w:hint="eastAsia"/>
        </w:rPr>
        <w:t>出</w:t>
      </w:r>
      <w:r w:rsidRPr="00467257">
        <w:rPr>
          <w:rFonts w:hint="eastAsia"/>
        </w:rPr>
        <w:t>檢測點</w:t>
      </w:r>
      <w:r>
        <w:rPr>
          <w:rFonts w:hint="eastAsia"/>
        </w:rPr>
        <w:t>的相同程度如</w:t>
      </w:r>
      <w:r>
        <w:fldChar w:fldCharType="begin"/>
      </w:r>
      <w:r>
        <w:instrText xml:space="preserve"> </w:instrText>
      </w:r>
      <w:r>
        <w:rPr>
          <w:rFonts w:hint="eastAsia"/>
        </w:rPr>
        <w:instrText>REF _Ref484688654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21</w:t>
      </w:r>
      <w:r>
        <w:fldChar w:fldCharType="end"/>
      </w:r>
      <w:r>
        <w:rPr>
          <w:rFonts w:hint="eastAsia"/>
        </w:rPr>
        <w:t>所示</w:t>
      </w:r>
      <w:r w:rsidRPr="00467257">
        <w:rPr>
          <w:rFonts w:hint="eastAsia"/>
        </w:rPr>
        <w:t>。</w:t>
      </w:r>
      <w:r w:rsidRPr="00467257">
        <w:rPr>
          <w:rFonts w:hint="eastAsia"/>
        </w:rPr>
        <w:t xml:space="preserve"> </w:t>
      </w:r>
      <w:r w:rsidRPr="00467257">
        <w:rPr>
          <w:rFonts w:hint="eastAsia"/>
        </w:rPr>
        <w:t>我們可以使用縮放</w:t>
      </w:r>
      <w:r>
        <w:rPr>
          <w:rFonts w:hint="eastAsia"/>
        </w:rPr>
        <w:t>觀看來</w:t>
      </w:r>
      <w:r w:rsidRPr="00467257">
        <w:rPr>
          <w:rFonts w:hint="eastAsia"/>
        </w:rPr>
        <w:t>驗證角落是否正確檢測。</w:t>
      </w:r>
    </w:p>
    <w:p w:rsidR="00B23FB0" w:rsidRPr="00467257" w:rsidRDefault="00B23FB0" w:rsidP="00B23FB0">
      <w:pPr>
        <w:ind w:firstLine="480"/>
        <w:rPr>
          <w:rFonts w:ascii="標楷體" w:hAnsi="標楷體"/>
        </w:rPr>
      </w:pPr>
    </w:p>
    <w:p w:rsidR="00B23FB0" w:rsidRDefault="00B23FB0" w:rsidP="00B23FB0">
      <w:pPr>
        <w:pStyle w:val="a4"/>
      </w:pPr>
      <w:r>
        <w:rPr>
          <w:noProof/>
        </w:rPr>
        <w:drawing>
          <wp:inline distT="0" distB="0" distL="0" distR="0" wp14:anchorId="3228D3CC" wp14:editId="6351FAD2">
            <wp:extent cx="5040000" cy="2649647"/>
            <wp:effectExtent l="0" t="0" r="8255" b="0"/>
            <wp:docPr id="129" name="Picture 129" descr="ad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dd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0000" cy="2649647"/>
                    </a:xfrm>
                    <a:prstGeom prst="rect">
                      <a:avLst/>
                    </a:prstGeom>
                    <a:noFill/>
                    <a:ln>
                      <a:noFill/>
                    </a:ln>
                  </pic:spPr>
                </pic:pic>
              </a:graphicData>
            </a:graphic>
          </wp:inline>
        </w:drawing>
      </w:r>
    </w:p>
    <w:p w:rsidR="00B23FB0" w:rsidRPr="00162A74" w:rsidRDefault="00B23FB0" w:rsidP="00B23FB0">
      <w:pPr>
        <w:pStyle w:val="a4"/>
      </w:pPr>
      <w:bookmarkStart w:id="456" w:name="_Ref484688654"/>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21</w:t>
      </w:r>
      <w:r>
        <w:fldChar w:fldCharType="end"/>
      </w:r>
      <w:bookmarkEnd w:id="456"/>
      <w:r w:rsidRPr="00162A74">
        <w:rPr>
          <w:rFonts w:hint="eastAsia"/>
        </w:rPr>
        <w:t>、顯示出兩組立體圖案的檢測點比對結果</w:t>
      </w:r>
    </w:p>
    <w:p w:rsidR="00B23FB0" w:rsidRDefault="00B23FB0" w:rsidP="00B23FB0">
      <w:pPr>
        <w:ind w:firstLine="480"/>
        <w:jc w:val="left"/>
        <w:rPr>
          <w:rFonts w:ascii="標楷體" w:hAnsi="標楷體"/>
        </w:rPr>
      </w:pPr>
    </w:p>
    <w:p w:rsidR="00B23FB0" w:rsidRDefault="00B23FB0" w:rsidP="00B23FB0">
      <w:pPr>
        <w:pStyle w:val="a4"/>
      </w:pPr>
      <w:r>
        <w:rPr>
          <w:noProof/>
        </w:rPr>
        <w:drawing>
          <wp:inline distT="0" distB="0" distL="0" distR="0" wp14:anchorId="5B102F97" wp14:editId="16FEA3E0">
            <wp:extent cx="5040000" cy="2617232"/>
            <wp:effectExtent l="0" t="0" r="8255" b="0"/>
            <wp:docPr id="130" name="Picture 130" descr="ad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dd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0000" cy="2617232"/>
                    </a:xfrm>
                    <a:prstGeom prst="rect">
                      <a:avLst/>
                    </a:prstGeom>
                    <a:noFill/>
                    <a:ln>
                      <a:noFill/>
                    </a:ln>
                  </pic:spPr>
                </pic:pic>
              </a:graphicData>
            </a:graphic>
          </wp:inline>
        </w:drawing>
      </w:r>
    </w:p>
    <w:p w:rsidR="00B23FB0" w:rsidRDefault="00B23FB0" w:rsidP="00B23FB0">
      <w:pPr>
        <w:pStyle w:val="a4"/>
        <w:rPr>
          <w:rFonts w:hint="eastAsia"/>
        </w:rPr>
      </w:pPr>
      <w:bookmarkStart w:id="457" w:name="_Ref484688708"/>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22</w:t>
      </w:r>
      <w:r>
        <w:fldChar w:fldCharType="end"/>
      </w:r>
      <w:bookmarkEnd w:id="457"/>
      <w:r w:rsidRPr="00162A74">
        <w:rPr>
          <w:rFonts w:hint="eastAsia"/>
        </w:rPr>
        <w:t>、校準後的結果分析圖</w:t>
      </w:r>
    </w:p>
    <w:p w:rsidR="00B23FB0" w:rsidRPr="00162A74" w:rsidRDefault="00B23FB0" w:rsidP="00B23FB0">
      <w:pPr>
        <w:ind w:firstLine="480"/>
      </w:pPr>
      <w:r>
        <w:rPr>
          <w:rFonts w:hint="eastAsia"/>
        </w:rPr>
        <w:lastRenderedPageBreak/>
        <w:t>運行校準</w:t>
      </w:r>
      <w:r w:rsidRPr="00467257">
        <w:rPr>
          <w:rFonts w:hint="eastAsia"/>
        </w:rPr>
        <w:t>開始。</w:t>
      </w:r>
      <w:r>
        <w:rPr>
          <w:rFonts w:hint="eastAsia"/>
        </w:rPr>
        <w:t>我們可以透過檢查投影錯誤、檢查</w:t>
      </w:r>
      <w:r>
        <w:rPr>
          <w:rFonts w:hint="eastAsia"/>
        </w:rPr>
        <w:t>CCD</w:t>
      </w:r>
      <w:r>
        <w:rPr>
          <w:rFonts w:hint="eastAsia"/>
        </w:rPr>
        <w:t>相機外部特性和查看未失真的圖案</w:t>
      </w:r>
      <w:r w:rsidRPr="00467257">
        <w:rPr>
          <w:rFonts w:hint="eastAsia"/>
        </w:rPr>
        <w:t>來評估校準精度</w:t>
      </w:r>
      <w:r>
        <w:rPr>
          <w:rFonts w:hint="eastAsia"/>
        </w:rPr>
        <w:t>如</w:t>
      </w:r>
      <w:r>
        <w:fldChar w:fldCharType="begin"/>
      </w:r>
      <w:r>
        <w:instrText xml:space="preserve"> </w:instrText>
      </w:r>
      <w:r>
        <w:rPr>
          <w:rFonts w:hint="eastAsia"/>
        </w:rPr>
        <w:instrText>REF _Ref484688708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22</w:t>
      </w:r>
      <w:r>
        <w:fldChar w:fldCharType="end"/>
      </w:r>
      <w:r>
        <w:rPr>
          <w:rFonts w:hint="eastAsia"/>
        </w:rPr>
        <w:t>所示</w:t>
      </w:r>
      <w:r w:rsidRPr="00467257">
        <w:rPr>
          <w:rFonts w:hint="eastAsia"/>
        </w:rPr>
        <w:t>。</w:t>
      </w:r>
    </w:p>
    <w:p w:rsidR="00B23FB0" w:rsidRDefault="00B23FB0" w:rsidP="00B23FB0">
      <w:pPr>
        <w:ind w:firstLine="480"/>
        <w:jc w:val="left"/>
        <w:rPr>
          <w:rFonts w:ascii="標楷體" w:hAnsi="標楷體" w:hint="eastAsia"/>
        </w:rPr>
      </w:pPr>
      <w:r>
        <w:rPr>
          <w:rFonts w:ascii="標楷體" w:hAnsi="標楷體" w:hint="eastAsia"/>
        </w:rPr>
        <w:t>投影誤差是檢測點和</w:t>
      </w:r>
      <w:r w:rsidRPr="00467257">
        <w:rPr>
          <w:rFonts w:ascii="標楷體" w:hAnsi="標楷體" w:hint="eastAsia"/>
        </w:rPr>
        <w:t>投影點之間的像素間距</w:t>
      </w:r>
      <w:r>
        <w:rPr>
          <w:rFonts w:ascii="標楷體" w:hAnsi="標楷體" w:hint="eastAsia"/>
        </w:rPr>
        <w:t>如</w:t>
      </w:r>
      <w:r>
        <w:rPr>
          <w:rFonts w:ascii="標楷體" w:hAnsi="標楷體"/>
        </w:rPr>
        <w:fldChar w:fldCharType="begin"/>
      </w:r>
      <w:r>
        <w:rPr>
          <w:rFonts w:ascii="標楷體" w:hAnsi="標楷體"/>
        </w:rPr>
        <w:instrText xml:space="preserve"> </w:instrText>
      </w:r>
      <w:r>
        <w:rPr>
          <w:rFonts w:ascii="標楷體" w:hAnsi="標楷體" w:hint="eastAsia"/>
        </w:rPr>
        <w:instrText>REF _Ref484688732 \h</w:instrText>
      </w:r>
      <w:r>
        <w:rPr>
          <w:rFonts w:ascii="標楷體" w:hAnsi="標楷體"/>
        </w:rPr>
        <w:instrText xml:space="preserve">  \* MERGEFORMAT </w:instrText>
      </w:r>
      <w:r>
        <w:rPr>
          <w:rFonts w:ascii="標楷體" w:hAnsi="標楷體"/>
        </w:rPr>
      </w:r>
      <w:r>
        <w:rPr>
          <w:rFonts w:ascii="標楷體" w:hAnsi="標楷體"/>
        </w:rPr>
        <w:fldChar w:fldCharType="separate"/>
      </w:r>
      <w:r w:rsidR="00AB3D39" w:rsidRPr="00162A74">
        <w:rPr>
          <w:rFonts w:hint="eastAsia"/>
        </w:rPr>
        <w:t>圖</w:t>
      </w:r>
      <w:r w:rsidR="00AB3D39" w:rsidRPr="00162A74">
        <w:rPr>
          <w:rFonts w:hint="eastAsia"/>
        </w:rPr>
        <w:t xml:space="preserve"> </w:t>
      </w:r>
      <w:r w:rsidR="00AB3D39">
        <w:rPr>
          <w:noProof/>
        </w:rPr>
        <w:t>5</w:t>
      </w:r>
      <w:r w:rsidR="00AB3D39">
        <w:rPr>
          <w:noProof/>
        </w:rPr>
        <w:noBreakHyphen/>
        <w:t>23</w:t>
      </w:r>
      <w:r>
        <w:rPr>
          <w:rFonts w:ascii="標楷體" w:hAnsi="標楷體"/>
        </w:rPr>
        <w:fldChar w:fldCharType="end"/>
      </w:r>
      <w:r>
        <w:rPr>
          <w:rFonts w:ascii="標楷體" w:hAnsi="標楷體" w:hint="eastAsia"/>
        </w:rPr>
        <w:t>所示</w:t>
      </w:r>
      <w:r w:rsidRPr="00467257">
        <w:rPr>
          <w:rFonts w:ascii="標楷體" w:hAnsi="標楷體" w:hint="eastAsia"/>
        </w:rPr>
        <w:t>。</w:t>
      </w:r>
      <w:r>
        <w:rPr>
          <w:rFonts w:ascii="標楷體" w:hAnsi="標楷體" w:hint="eastAsia"/>
        </w:rPr>
        <w:t>C</w:t>
      </w:r>
      <w:r>
        <w:rPr>
          <w:rFonts w:ascii="標楷體" w:hAnsi="標楷體"/>
        </w:rPr>
        <w:t>CD</w:t>
      </w:r>
      <w:r w:rsidRPr="00467257">
        <w:rPr>
          <w:rFonts w:ascii="標楷體" w:hAnsi="標楷體" w:hint="eastAsia"/>
        </w:rPr>
        <w:t>相機校準器應用程序</w:t>
      </w:r>
      <w:r>
        <w:rPr>
          <w:rFonts w:ascii="標楷體" w:hAnsi="標楷體" w:hint="eastAsia"/>
        </w:rPr>
        <w:t>經過由棋盤定義出世界坐標的棋盤點投影到圖案坐標中來計算出投影</w:t>
      </w:r>
      <w:r w:rsidRPr="00467257">
        <w:rPr>
          <w:rFonts w:ascii="標楷體" w:hAnsi="標楷體" w:hint="eastAsia"/>
        </w:rPr>
        <w:t>誤</w:t>
      </w:r>
      <w:r>
        <w:rPr>
          <w:rFonts w:ascii="標楷體" w:hAnsi="標楷體" w:hint="eastAsia"/>
        </w:rPr>
        <w:t>差值</w:t>
      </w:r>
      <w:r w:rsidRPr="00467257">
        <w:rPr>
          <w:rFonts w:ascii="標楷體" w:hAnsi="標楷體" w:hint="eastAsia"/>
        </w:rPr>
        <w:t>。 然後</w:t>
      </w:r>
      <w:r>
        <w:rPr>
          <w:rFonts w:ascii="標楷體" w:hAnsi="標楷體" w:hint="eastAsia"/>
        </w:rPr>
        <w:t>再</w:t>
      </w:r>
      <w:r w:rsidRPr="00467257">
        <w:rPr>
          <w:rFonts w:ascii="標楷體" w:hAnsi="標楷體" w:hint="eastAsia"/>
        </w:rPr>
        <w:t>將</w:t>
      </w:r>
      <w:r>
        <w:rPr>
          <w:rFonts w:ascii="標楷體" w:hAnsi="標楷體" w:hint="eastAsia"/>
        </w:rPr>
        <w:t>投射</w:t>
      </w:r>
      <w:r w:rsidRPr="00467257">
        <w:rPr>
          <w:rFonts w:ascii="標楷體" w:hAnsi="標楷體" w:hint="eastAsia"/>
        </w:rPr>
        <w:t>點與相應的檢測點進行比較。</w:t>
      </w:r>
      <w:r>
        <w:rPr>
          <w:rFonts w:ascii="標楷體" w:hAnsi="標楷體" w:hint="eastAsia"/>
        </w:rPr>
        <w:t>評估結果後，我們可以透過調整設置和添加或刪除圖案</w:t>
      </w:r>
      <w:r w:rsidRPr="00467257">
        <w:rPr>
          <w:rFonts w:ascii="標楷體" w:hAnsi="標楷體" w:hint="eastAsia"/>
        </w:rPr>
        <w:t>來嘗試提高校準精度，然後重新校準。</w:t>
      </w:r>
      <w:r>
        <w:rPr>
          <w:rFonts w:ascii="標楷體" w:hAnsi="標楷體" w:hint="eastAsia"/>
        </w:rPr>
        <w:t>我們訂定</w:t>
      </w:r>
      <w:r w:rsidRPr="00467257">
        <w:rPr>
          <w:rFonts w:ascii="標楷體" w:hAnsi="標楷體" w:hint="eastAsia"/>
        </w:rPr>
        <w:t>一般規則，</w:t>
      </w:r>
      <w:r>
        <w:rPr>
          <w:rFonts w:ascii="標楷體" w:hAnsi="標楷體" w:hint="eastAsia"/>
        </w:rPr>
        <w:t>如果</w:t>
      </w:r>
      <w:r w:rsidRPr="00467257">
        <w:rPr>
          <w:rFonts w:ascii="標楷體" w:hAnsi="標楷體" w:hint="eastAsia"/>
        </w:rPr>
        <w:t>投影誤差</w:t>
      </w:r>
      <w:r>
        <w:rPr>
          <w:rFonts w:ascii="標楷體" w:hAnsi="標楷體" w:hint="eastAsia"/>
        </w:rPr>
        <w:t>值小於0.18像素為</w:t>
      </w:r>
      <w:r w:rsidRPr="00467257">
        <w:rPr>
          <w:rFonts w:ascii="標楷體" w:hAnsi="標楷體" w:hint="eastAsia"/>
        </w:rPr>
        <w:t>可以</w:t>
      </w:r>
      <w:r>
        <w:rPr>
          <w:rFonts w:ascii="標楷體" w:hAnsi="標楷體" w:hint="eastAsia"/>
        </w:rPr>
        <w:t>被接受的。</w:t>
      </w:r>
    </w:p>
    <w:p w:rsidR="00B23FB0" w:rsidRDefault="00B23FB0" w:rsidP="00B23FB0">
      <w:pPr>
        <w:ind w:firstLine="480"/>
        <w:rPr>
          <w:rFonts w:hint="eastAsia"/>
        </w:rPr>
      </w:pPr>
      <w:r>
        <w:rPr>
          <w:rFonts w:hint="eastAsia"/>
        </w:rPr>
        <w:t>我們透過錯誤</w:t>
      </w:r>
      <w:r w:rsidRPr="00467257">
        <w:rPr>
          <w:rFonts w:hint="eastAsia"/>
        </w:rPr>
        <w:t>條形圖</w:t>
      </w:r>
      <w:r>
        <w:rPr>
          <w:rFonts w:hint="eastAsia"/>
        </w:rPr>
        <w:t>可以</w:t>
      </w:r>
      <w:r w:rsidRPr="00467257">
        <w:rPr>
          <w:rFonts w:hint="eastAsia"/>
        </w:rPr>
        <w:t>顯示</w:t>
      </w:r>
      <w:r>
        <w:rPr>
          <w:rFonts w:hint="eastAsia"/>
        </w:rPr>
        <w:t>出</w:t>
      </w:r>
      <w:r w:rsidRPr="00467257">
        <w:rPr>
          <w:rFonts w:hint="eastAsia"/>
        </w:rPr>
        <w:t>每</w:t>
      </w:r>
      <w:proofErr w:type="gramStart"/>
      <w:r w:rsidRPr="00467257">
        <w:rPr>
          <w:rFonts w:hint="eastAsia"/>
        </w:rPr>
        <w:t>個</w:t>
      </w:r>
      <w:proofErr w:type="gramEnd"/>
      <w:r w:rsidRPr="00467257">
        <w:rPr>
          <w:rFonts w:hint="eastAsia"/>
        </w:rPr>
        <w:t>圖</w:t>
      </w:r>
      <w:r>
        <w:rPr>
          <w:rFonts w:hint="eastAsia"/>
        </w:rPr>
        <w:t>案</w:t>
      </w:r>
      <w:r w:rsidRPr="00467257">
        <w:rPr>
          <w:rFonts w:hint="eastAsia"/>
        </w:rPr>
        <w:t>的平均投影誤差以及總體平均</w:t>
      </w:r>
      <w:r>
        <w:rPr>
          <w:rFonts w:hint="eastAsia"/>
        </w:rPr>
        <w:t>投影</w:t>
      </w:r>
      <w:r w:rsidRPr="00467257">
        <w:rPr>
          <w:rFonts w:hint="eastAsia"/>
        </w:rPr>
        <w:t>誤差</w:t>
      </w:r>
      <w:r>
        <w:rPr>
          <w:rFonts w:hint="eastAsia"/>
        </w:rPr>
        <w:t>如</w:t>
      </w:r>
      <w:r>
        <w:fldChar w:fldCharType="begin"/>
      </w:r>
      <w:r>
        <w:instrText xml:space="preserve"> </w:instrText>
      </w:r>
      <w:r>
        <w:rPr>
          <w:rFonts w:hint="eastAsia"/>
        </w:rPr>
        <w:instrText>REF _Ref484688760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24</w:t>
      </w:r>
      <w:r>
        <w:fldChar w:fldCharType="end"/>
      </w:r>
      <w:r>
        <w:rPr>
          <w:rFonts w:hint="eastAsia"/>
        </w:rPr>
        <w:t>所示</w:t>
      </w:r>
      <w:r w:rsidRPr="00467257">
        <w:rPr>
          <w:rFonts w:hint="eastAsia"/>
        </w:rPr>
        <w:t>。</w:t>
      </w:r>
      <w:r>
        <w:rPr>
          <w:rFonts w:hint="eastAsia"/>
        </w:rPr>
        <w:t>圖中為每兩張立體圖案相互比對後所計算出的投影誤差長條圖，藉由我們訂定的規則以虛線水平表示，凡是各組長條圖有超出虛線水平皆代表投影誤差值大於</w:t>
      </w:r>
      <w:r>
        <w:rPr>
          <w:rFonts w:hint="eastAsia"/>
        </w:rPr>
        <w:t>0.18</w:t>
      </w:r>
      <w:r>
        <w:rPr>
          <w:rFonts w:hint="eastAsia"/>
        </w:rPr>
        <w:t>像素。我們可以藉由錯誤條形圖來準確的判斷目前校準後的準確率是否為正確。</w:t>
      </w:r>
    </w:p>
    <w:p w:rsidR="001752DD" w:rsidRDefault="001752DD" w:rsidP="00B23FB0">
      <w:pPr>
        <w:ind w:firstLine="480"/>
        <w:rPr>
          <w:rFonts w:hint="eastAsia"/>
        </w:rPr>
      </w:pPr>
    </w:p>
    <w:p w:rsidR="001752DD" w:rsidRDefault="001752DD" w:rsidP="001752DD">
      <w:pPr>
        <w:pStyle w:val="a4"/>
      </w:pPr>
      <w:r w:rsidRPr="001752DD">
        <w:drawing>
          <wp:inline distT="0" distB="0" distL="0" distR="0" wp14:anchorId="41E1910E" wp14:editId="0586A746">
            <wp:extent cx="3600000" cy="1937796"/>
            <wp:effectExtent l="0" t="0" r="635" b="5715"/>
            <wp:docPr id="131" name="Picture 16" descr="https://www.mathworks.com/help/vision/ug/stereocalibration_reproj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thworks.com/help/vision/ug/stereocalibration_reprojectionerr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1937796"/>
                    </a:xfrm>
                    <a:prstGeom prst="rect">
                      <a:avLst/>
                    </a:prstGeom>
                    <a:noFill/>
                    <a:ln>
                      <a:noFill/>
                    </a:ln>
                  </pic:spPr>
                </pic:pic>
              </a:graphicData>
            </a:graphic>
          </wp:inline>
        </w:drawing>
      </w:r>
    </w:p>
    <w:p w:rsidR="001752DD" w:rsidRDefault="001752DD" w:rsidP="001752DD">
      <w:pPr>
        <w:pStyle w:val="a4"/>
        <w:rPr>
          <w:rFonts w:hint="eastAsia"/>
        </w:rPr>
      </w:pPr>
      <w:bookmarkStart w:id="458" w:name="_Ref484688732"/>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23</w:t>
      </w:r>
      <w:r>
        <w:fldChar w:fldCharType="end"/>
      </w:r>
      <w:bookmarkEnd w:id="458"/>
      <w:r w:rsidRPr="00162A74">
        <w:rPr>
          <w:rFonts w:hint="eastAsia"/>
        </w:rPr>
        <w:t>、投影誤差計算方式</w:t>
      </w:r>
    </w:p>
    <w:p w:rsidR="001752DD" w:rsidRDefault="001752DD" w:rsidP="004F08B0">
      <w:pPr>
        <w:ind w:firstLine="480"/>
        <w:rPr>
          <w:rFonts w:hint="eastAsia"/>
        </w:rPr>
      </w:pPr>
    </w:p>
    <w:p w:rsidR="00B23FB0" w:rsidRDefault="00B23FB0" w:rsidP="00B23FB0">
      <w:pPr>
        <w:ind w:firstLine="480"/>
        <w:rPr>
          <w:rFonts w:ascii="標楷體" w:hAnsi="標楷體" w:hint="eastAsia"/>
        </w:rPr>
      </w:pPr>
      <w:r>
        <w:rPr>
          <w:rFonts w:ascii="標楷體" w:hAnsi="標楷體" w:hint="eastAsia"/>
        </w:rPr>
        <w:t>我們也可以檢查CCD相機外部特性在</w:t>
      </w:r>
      <w:r w:rsidRPr="00467257">
        <w:rPr>
          <w:rFonts w:ascii="標楷體" w:hAnsi="標楷體" w:hint="eastAsia"/>
        </w:rPr>
        <w:t>外在參數圖</w:t>
      </w:r>
      <w:r>
        <w:rPr>
          <w:rFonts w:ascii="標楷體" w:hAnsi="標楷體" w:hint="eastAsia"/>
        </w:rPr>
        <w:t>中提供了以CCD相機為中心的圖案視圖和</w:t>
      </w:r>
      <w:r w:rsidRPr="00467257">
        <w:rPr>
          <w:rFonts w:ascii="標楷體" w:hAnsi="標楷體" w:hint="eastAsia"/>
        </w:rPr>
        <w:t>以圖案為中心的視圖</w:t>
      </w:r>
      <w:r>
        <w:rPr>
          <w:rFonts w:ascii="標楷體" w:hAnsi="標楷體" w:hint="eastAsia"/>
        </w:rPr>
        <w:t>如</w:t>
      </w:r>
      <w:r>
        <w:rPr>
          <w:rFonts w:ascii="標楷體" w:hAnsi="標楷體"/>
        </w:rPr>
        <w:fldChar w:fldCharType="begin"/>
      </w:r>
      <w:r>
        <w:rPr>
          <w:rFonts w:ascii="標楷體" w:hAnsi="標楷體"/>
        </w:rPr>
        <w:instrText xml:space="preserve"> </w:instrText>
      </w:r>
      <w:r>
        <w:rPr>
          <w:rFonts w:ascii="標楷體" w:hAnsi="標楷體" w:hint="eastAsia"/>
        </w:rPr>
        <w:instrText>REF _Ref484688844 \h</w:instrText>
      </w:r>
      <w:r>
        <w:rPr>
          <w:rFonts w:ascii="標楷體" w:hAnsi="標楷體"/>
        </w:rPr>
        <w:instrText xml:space="preserve"> </w:instrText>
      </w:r>
      <w:r>
        <w:rPr>
          <w:rFonts w:ascii="標楷體" w:hAnsi="標楷體"/>
        </w:rPr>
      </w:r>
      <w:r>
        <w:rPr>
          <w:rFonts w:ascii="標楷體" w:hAnsi="標楷體"/>
        </w:rPr>
        <w:fldChar w:fldCharType="separate"/>
      </w:r>
      <w:r w:rsidR="00AB3D39" w:rsidRPr="00B23FB0">
        <w:rPr>
          <w:rFonts w:hint="eastAsia"/>
        </w:rPr>
        <w:t>圖</w:t>
      </w:r>
      <w:r w:rsidR="00AB3D39" w:rsidRPr="00B23FB0">
        <w:rPr>
          <w:rFonts w:hint="eastAsia"/>
        </w:rPr>
        <w:t xml:space="preserve"> </w:t>
      </w:r>
      <w:r w:rsidR="00AB3D39">
        <w:rPr>
          <w:noProof/>
        </w:rPr>
        <w:t>5</w:t>
      </w:r>
      <w:r w:rsidR="00AB3D39" w:rsidRPr="00B23FB0">
        <w:noBreakHyphen/>
      </w:r>
      <w:r w:rsidR="00AB3D39">
        <w:rPr>
          <w:noProof/>
        </w:rPr>
        <w:t>25</w:t>
      </w:r>
      <w:r>
        <w:rPr>
          <w:rFonts w:ascii="標楷體" w:hAnsi="標楷體"/>
        </w:rPr>
        <w:fldChar w:fldCharType="end"/>
      </w:r>
      <w:r>
        <w:rPr>
          <w:rFonts w:ascii="標楷體" w:hAnsi="標楷體" w:hint="eastAsia"/>
        </w:rPr>
        <w:t>所示</w:t>
      </w:r>
      <w:r w:rsidRPr="00467257">
        <w:rPr>
          <w:rFonts w:ascii="標楷體" w:hAnsi="標楷體" w:hint="eastAsia"/>
        </w:rPr>
        <w:t xml:space="preserve">。 </w:t>
      </w:r>
      <w:r>
        <w:rPr>
          <w:rFonts w:ascii="標楷體" w:hAnsi="標楷體" w:hint="eastAsia"/>
        </w:rPr>
        <w:t>如果拍攝圖案</w:t>
      </w:r>
      <w:r w:rsidRPr="00467257">
        <w:rPr>
          <w:rFonts w:ascii="標楷體" w:hAnsi="標楷體" w:hint="eastAsia"/>
        </w:rPr>
        <w:t>時</w:t>
      </w:r>
      <w:r>
        <w:rPr>
          <w:rFonts w:ascii="標楷體" w:hAnsi="標楷體" w:hint="eastAsia"/>
        </w:rPr>
        <w:t>CCD</w:t>
      </w:r>
      <w:r w:rsidRPr="00467257">
        <w:rPr>
          <w:rFonts w:ascii="標楷體" w:hAnsi="標楷體" w:hint="eastAsia"/>
        </w:rPr>
        <w:t>相機靜止，則以</w:t>
      </w:r>
      <w:r>
        <w:rPr>
          <w:rFonts w:ascii="標楷體" w:hAnsi="標楷體" w:hint="eastAsia"/>
        </w:rPr>
        <w:t>CCD</w:t>
      </w:r>
      <w:r w:rsidRPr="00467257">
        <w:rPr>
          <w:rFonts w:ascii="標楷體" w:hAnsi="標楷體" w:hint="eastAsia"/>
        </w:rPr>
        <w:t>相機為中心的視圖</w:t>
      </w:r>
      <w:r>
        <w:rPr>
          <w:rFonts w:ascii="標楷體" w:hAnsi="標楷體" w:hint="eastAsia"/>
        </w:rPr>
        <w:t>可以觀察出各圖案覆蓋框架的狀況</w:t>
      </w:r>
      <w:r w:rsidRPr="00467257">
        <w:rPr>
          <w:rFonts w:ascii="標楷體" w:hAnsi="標楷體" w:hint="eastAsia"/>
        </w:rPr>
        <w:t>。 如果圖案是靜止的，以圖案為中心的視圖是</w:t>
      </w:r>
      <w:r>
        <w:rPr>
          <w:rFonts w:ascii="標楷體" w:hAnsi="標楷體" w:hint="eastAsia"/>
        </w:rPr>
        <w:t>可以詳細看出各圖案相交的節點</w:t>
      </w:r>
      <w:r w:rsidRPr="00467257">
        <w:rPr>
          <w:rFonts w:ascii="標楷體" w:hAnsi="標楷體" w:hint="eastAsia"/>
        </w:rPr>
        <w:t>。 視</w:t>
      </w:r>
      <w:r>
        <w:rPr>
          <w:rFonts w:ascii="標楷體" w:hAnsi="標楷體" w:hint="eastAsia"/>
        </w:rPr>
        <w:t>覺</w:t>
      </w:r>
      <w:r w:rsidRPr="00467257">
        <w:rPr>
          <w:rFonts w:ascii="標楷體" w:hAnsi="標楷體" w:hint="eastAsia"/>
        </w:rPr>
        <w:t>化中</w:t>
      </w:r>
      <w:r w:rsidRPr="00467257">
        <w:rPr>
          <w:rFonts w:ascii="標楷體" w:hAnsi="標楷體" w:hint="eastAsia"/>
        </w:rPr>
        <w:lastRenderedPageBreak/>
        <w:t>突出顯示的數據對應於列表中所選的圖像。 檢查圖案和</w:t>
      </w:r>
      <w:r>
        <w:rPr>
          <w:rFonts w:ascii="標楷體" w:hAnsi="標楷體" w:hint="eastAsia"/>
        </w:rPr>
        <w:t>CCD</w:t>
      </w:r>
      <w:r w:rsidRPr="00467257">
        <w:rPr>
          <w:rFonts w:ascii="標楷體" w:hAnsi="標楷體" w:hint="eastAsia"/>
        </w:rPr>
        <w:t>相機的相對位置，看看它們是否符合</w:t>
      </w:r>
      <w:r>
        <w:rPr>
          <w:rFonts w:ascii="標楷體" w:hAnsi="標楷體" w:hint="eastAsia"/>
        </w:rPr>
        <w:t>所需要分析的部分</w:t>
      </w:r>
      <w:r w:rsidRPr="00467257">
        <w:rPr>
          <w:rFonts w:ascii="標楷體" w:hAnsi="標楷體" w:hint="eastAsia"/>
        </w:rPr>
        <w:t>。例如，出現在相機後面的圖案表示校準錯誤。</w:t>
      </w:r>
    </w:p>
    <w:p w:rsidR="00B23FB0" w:rsidRDefault="00B23FB0" w:rsidP="00B23FB0">
      <w:pPr>
        <w:pStyle w:val="a4"/>
      </w:pPr>
      <w:r>
        <w:rPr>
          <w:noProof/>
        </w:rPr>
        <w:drawing>
          <wp:inline distT="0" distB="0" distL="0" distR="0" wp14:anchorId="19CBCC19" wp14:editId="3A61A03E">
            <wp:extent cx="4276725" cy="2571750"/>
            <wp:effectExtent l="0" t="0" r="9525" b="0"/>
            <wp:docPr id="132" name="Picture 24" descr="C:\Users\Guitar\AppData\Local\Microsoft\Windows\INetCache\Content.Word\ad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uitar\AppData\Local\Microsoft\Windows\INetCache\Content.Word\addimag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6725" cy="2571750"/>
                    </a:xfrm>
                    <a:prstGeom prst="rect">
                      <a:avLst/>
                    </a:prstGeom>
                    <a:noFill/>
                    <a:ln>
                      <a:noFill/>
                    </a:ln>
                  </pic:spPr>
                </pic:pic>
              </a:graphicData>
            </a:graphic>
          </wp:inline>
        </w:drawing>
      </w:r>
    </w:p>
    <w:p w:rsidR="00B23FB0" w:rsidRPr="00467257" w:rsidRDefault="00B23FB0" w:rsidP="00B23FB0">
      <w:pPr>
        <w:pStyle w:val="a4"/>
        <w:rPr>
          <w:rFonts w:ascii="標楷體" w:hAnsi="標楷體"/>
        </w:rPr>
      </w:pPr>
      <w:bookmarkStart w:id="459" w:name="_Ref484688760"/>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24</w:t>
      </w:r>
      <w:r>
        <w:fldChar w:fldCharType="end"/>
      </w:r>
      <w:bookmarkEnd w:id="459"/>
      <w:r w:rsidRPr="00162A74">
        <w:rPr>
          <w:rFonts w:hint="eastAsia"/>
        </w:rPr>
        <w:t>、錯誤條形圖</w:t>
      </w:r>
    </w:p>
    <w:tbl>
      <w:tblPr>
        <w:tblW w:w="5000" w:type="pct"/>
        <w:jc w:val="center"/>
        <w:tblLook w:val="04A0" w:firstRow="1" w:lastRow="0" w:firstColumn="1" w:lastColumn="0" w:noHBand="0" w:noVBand="1"/>
      </w:tblPr>
      <w:tblGrid>
        <w:gridCol w:w="4644"/>
        <w:gridCol w:w="3878"/>
      </w:tblGrid>
      <w:tr w:rsidR="00B23FB0" w:rsidRPr="00B23FB0" w:rsidTr="00B23FB0">
        <w:trPr>
          <w:jc w:val="center"/>
        </w:trPr>
        <w:tc>
          <w:tcPr>
            <w:tcW w:w="2725" w:type="pct"/>
            <w:shd w:val="clear" w:color="auto" w:fill="auto"/>
          </w:tcPr>
          <w:p w:rsidR="00B23FB0" w:rsidRPr="00B23FB0" w:rsidRDefault="00B23FB0" w:rsidP="00B23FB0">
            <w:pPr>
              <w:pStyle w:val="a4"/>
            </w:pPr>
            <w:r w:rsidRPr="00B23FB0">
              <w:drawing>
                <wp:inline distT="0" distB="0" distL="0" distR="0" wp14:anchorId="4E4D3719" wp14:editId="0347AC5A">
                  <wp:extent cx="2692352" cy="2183017"/>
                  <wp:effectExtent l="0" t="0" r="0" b="8255"/>
                  <wp:docPr id="35843" name="Picture 17" descr="C:\Users\Guitar\AppData\Local\Microsoft\Windows\INetCache\Content.Word\ad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uitar\AppData\Local\Microsoft\Windows\INetCache\Content.Word\addimag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12288" cy="2199182"/>
                          </a:xfrm>
                          <a:prstGeom prst="rect">
                            <a:avLst/>
                          </a:prstGeom>
                          <a:noFill/>
                          <a:ln>
                            <a:noFill/>
                          </a:ln>
                        </pic:spPr>
                      </pic:pic>
                    </a:graphicData>
                  </a:graphic>
                </wp:inline>
              </w:drawing>
            </w:r>
          </w:p>
          <w:p w:rsidR="00B23FB0" w:rsidRPr="00B23FB0" w:rsidRDefault="00B23FB0" w:rsidP="00B23FB0">
            <w:pPr>
              <w:pStyle w:val="a4"/>
            </w:pPr>
          </w:p>
        </w:tc>
        <w:tc>
          <w:tcPr>
            <w:tcW w:w="2275" w:type="pct"/>
            <w:shd w:val="clear" w:color="auto" w:fill="auto"/>
          </w:tcPr>
          <w:p w:rsidR="00B23FB0" w:rsidRPr="00B23FB0" w:rsidRDefault="00B23FB0" w:rsidP="00B23FB0">
            <w:pPr>
              <w:pStyle w:val="a4"/>
            </w:pPr>
            <w:r w:rsidRPr="00B23FB0">
              <w:drawing>
                <wp:inline distT="0" distB="0" distL="0" distR="0" wp14:anchorId="6FABAC3E" wp14:editId="27FBC588">
                  <wp:extent cx="1937512" cy="2279098"/>
                  <wp:effectExtent l="0" t="0" r="5715" b="6985"/>
                  <wp:docPr id="35844" name="Picture 18" descr="C:\Users\Guitar\AppData\Local\Microsoft\Windows\INetCache\Content.Word\ad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uitar\AppData\Local\Microsoft\Windows\INetCache\Content.Word\addimag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48740" cy="2292305"/>
                          </a:xfrm>
                          <a:prstGeom prst="rect">
                            <a:avLst/>
                          </a:prstGeom>
                          <a:noFill/>
                          <a:ln>
                            <a:noFill/>
                          </a:ln>
                        </pic:spPr>
                      </pic:pic>
                    </a:graphicData>
                  </a:graphic>
                </wp:inline>
              </w:drawing>
            </w:r>
          </w:p>
        </w:tc>
      </w:tr>
      <w:tr w:rsidR="00B23FB0" w:rsidRPr="00B23FB0" w:rsidTr="00B23FB0">
        <w:trPr>
          <w:jc w:val="center"/>
        </w:trPr>
        <w:tc>
          <w:tcPr>
            <w:tcW w:w="5000" w:type="pct"/>
            <w:gridSpan w:val="2"/>
            <w:shd w:val="clear" w:color="auto" w:fill="auto"/>
          </w:tcPr>
          <w:p w:rsidR="00B23FB0" w:rsidRPr="00B23FB0" w:rsidRDefault="00B23FB0" w:rsidP="00B23FB0">
            <w:pPr>
              <w:pStyle w:val="a4"/>
            </w:pPr>
            <w:bookmarkStart w:id="460" w:name="_Ref484688844"/>
            <w:r w:rsidRPr="00B23FB0">
              <w:rPr>
                <w:rFonts w:hint="eastAsia"/>
              </w:rPr>
              <w:t>圖</w:t>
            </w:r>
            <w:r w:rsidRPr="00B23FB0">
              <w:rPr>
                <w:rFonts w:hint="eastAsia"/>
              </w:rPr>
              <w:t xml:space="preserve"> </w:t>
            </w:r>
            <w:r w:rsidRPr="00B23FB0">
              <w:fldChar w:fldCharType="begin"/>
            </w:r>
            <w:r w:rsidRPr="00B23FB0">
              <w:instrText xml:space="preserve"> </w:instrText>
            </w:r>
            <w:r w:rsidRPr="00B23FB0">
              <w:rPr>
                <w:rFonts w:hint="eastAsia"/>
              </w:rPr>
              <w:instrText>STYLEREF 1 \s</w:instrText>
            </w:r>
            <w:r w:rsidRPr="00B23FB0">
              <w:instrText xml:space="preserve"> </w:instrText>
            </w:r>
            <w:r w:rsidRPr="00B23FB0">
              <w:fldChar w:fldCharType="separate"/>
            </w:r>
            <w:r w:rsidR="00AB3D39">
              <w:rPr>
                <w:noProof/>
              </w:rPr>
              <w:t>5</w:t>
            </w:r>
            <w:r w:rsidRPr="00B23FB0">
              <w:fldChar w:fldCharType="end"/>
            </w:r>
            <w:r w:rsidRPr="00B23FB0">
              <w:noBreakHyphen/>
            </w:r>
            <w:r w:rsidRPr="00B23FB0">
              <w:fldChar w:fldCharType="begin"/>
            </w:r>
            <w:r w:rsidRPr="00B23FB0">
              <w:instrText xml:space="preserve"> </w:instrText>
            </w:r>
            <w:r w:rsidRPr="00B23FB0">
              <w:rPr>
                <w:rFonts w:hint="eastAsia"/>
              </w:rPr>
              <w:instrText xml:space="preserve">SEQ </w:instrText>
            </w:r>
            <w:r w:rsidRPr="00B23FB0">
              <w:rPr>
                <w:rFonts w:hint="eastAsia"/>
              </w:rPr>
              <w:instrText>圖</w:instrText>
            </w:r>
            <w:r w:rsidRPr="00B23FB0">
              <w:rPr>
                <w:rFonts w:hint="eastAsia"/>
              </w:rPr>
              <w:instrText xml:space="preserve"> \* ARABIC \s 1</w:instrText>
            </w:r>
            <w:r w:rsidRPr="00B23FB0">
              <w:instrText xml:space="preserve"> </w:instrText>
            </w:r>
            <w:r w:rsidRPr="00B23FB0">
              <w:fldChar w:fldCharType="separate"/>
            </w:r>
            <w:r w:rsidR="00AB3D39">
              <w:rPr>
                <w:noProof/>
              </w:rPr>
              <w:t>25</w:t>
            </w:r>
            <w:r w:rsidRPr="00B23FB0">
              <w:fldChar w:fldCharType="end"/>
            </w:r>
            <w:bookmarkEnd w:id="460"/>
            <w:r w:rsidRPr="00B23FB0">
              <w:rPr>
                <w:rFonts w:hint="eastAsia"/>
              </w:rPr>
              <w:t>、外在參數圖</w:t>
            </w:r>
          </w:p>
        </w:tc>
      </w:tr>
    </w:tbl>
    <w:p w:rsidR="00B23FB0" w:rsidRDefault="00B23FB0" w:rsidP="00B23FB0">
      <w:pPr>
        <w:ind w:firstLine="480"/>
        <w:rPr>
          <w:rFonts w:ascii="標楷體" w:hAnsi="標楷體" w:hint="eastAsia"/>
        </w:rPr>
      </w:pPr>
    </w:p>
    <w:p w:rsidR="00B23FB0" w:rsidRDefault="00B23FB0" w:rsidP="00B23FB0">
      <w:pPr>
        <w:ind w:firstLine="480"/>
      </w:pPr>
      <w:r>
        <w:rPr>
          <w:rFonts w:hint="eastAsia"/>
        </w:rPr>
        <w:t>在得知是否為校正成功，我們也可以透過圖案來</w:t>
      </w:r>
      <w:r w:rsidRPr="00467257">
        <w:rPr>
          <w:rFonts w:hint="eastAsia"/>
        </w:rPr>
        <w:t>改進校準</w:t>
      </w:r>
      <w:r>
        <w:rPr>
          <w:rFonts w:hint="eastAsia"/>
        </w:rPr>
        <w:t>的正確率，像是添加和刪除圖案、圖案能不能夠覆蓋足夠的圖案、一組立體圖案</w:t>
      </w:r>
      <w:r w:rsidRPr="00467257">
        <w:rPr>
          <w:rFonts w:hint="eastAsia"/>
        </w:rPr>
        <w:t>中的圖案相對於相機的方向上沒有足夠的變化</w:t>
      </w:r>
      <w:r>
        <w:rPr>
          <w:rFonts w:hint="eastAsia"/>
        </w:rPr>
        <w:t>、圖案是否過於模糊、圖案與</w:t>
      </w:r>
      <w:r>
        <w:rPr>
          <w:rFonts w:hint="eastAsia"/>
        </w:rPr>
        <w:t>CCD</w:t>
      </w:r>
      <w:r>
        <w:rPr>
          <w:rFonts w:hint="eastAsia"/>
        </w:rPr>
        <w:t>相機所形成得夾</w:t>
      </w:r>
      <w:r>
        <w:rPr>
          <w:rFonts w:hint="eastAsia"/>
        </w:rPr>
        <w:lastRenderedPageBreak/>
        <w:t>角角度是否小於</w:t>
      </w:r>
      <w:r>
        <w:rPr>
          <w:rFonts w:hint="eastAsia"/>
        </w:rPr>
        <w:t>45</w:t>
      </w:r>
      <w:r>
        <w:rPr>
          <w:rFonts w:hint="eastAsia"/>
        </w:rPr>
        <w:t>度，而也可以透過</w:t>
      </w:r>
      <w:r>
        <w:rPr>
          <w:rFonts w:hint="eastAsia"/>
        </w:rPr>
        <w:t>CCD</w:t>
      </w:r>
      <w:r>
        <w:rPr>
          <w:rFonts w:hint="eastAsia"/>
        </w:rPr>
        <w:t>相機特性來改進校準正確率，像是</w:t>
      </w:r>
      <w:r w:rsidRPr="00467257">
        <w:rPr>
          <w:rFonts w:hint="eastAsia"/>
        </w:rPr>
        <w:t>當光線比透鏡的光學中心更靠近透鏡邊緣時，發生徑向失真。鏡頭越小，失真越大</w:t>
      </w:r>
      <w:r>
        <w:rPr>
          <w:rFonts w:hint="eastAsia"/>
        </w:rPr>
        <w:t>如</w:t>
      </w:r>
      <w:r>
        <w:fldChar w:fldCharType="begin"/>
      </w:r>
      <w:r>
        <w:instrText xml:space="preserve"> </w:instrText>
      </w:r>
      <w:r>
        <w:rPr>
          <w:rFonts w:hint="eastAsia"/>
        </w:rPr>
        <w:instrText>REF _Ref484688889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26</w:t>
      </w:r>
      <w:r>
        <w:fldChar w:fldCharType="end"/>
      </w:r>
      <w:r>
        <w:rPr>
          <w:rFonts w:hint="eastAsia"/>
        </w:rPr>
        <w:t>所示</w:t>
      </w:r>
      <w:r w:rsidRPr="00467257">
        <w:rPr>
          <w:rFonts w:hint="eastAsia"/>
        </w:rPr>
        <w:t>。</w:t>
      </w:r>
      <w:r>
        <w:rPr>
          <w:rFonts w:hint="eastAsia"/>
        </w:rPr>
        <w:t>當透鏡和圖案平面不平行時，會發生</w:t>
      </w:r>
      <w:proofErr w:type="gramStart"/>
      <w:r w:rsidRPr="00467257">
        <w:rPr>
          <w:rFonts w:hint="eastAsia"/>
        </w:rPr>
        <w:t>切向建模這</w:t>
      </w:r>
      <w:proofErr w:type="gramEnd"/>
      <w:r w:rsidRPr="00467257">
        <w:rPr>
          <w:rFonts w:hint="eastAsia"/>
        </w:rPr>
        <w:t>種類型的失真</w:t>
      </w:r>
      <w:r>
        <w:rPr>
          <w:rFonts w:hint="eastAsia"/>
        </w:rPr>
        <w:t>，但如果透鏡和圖案平面不垂直</w:t>
      </w:r>
      <w:r w:rsidRPr="00467257">
        <w:rPr>
          <w:rFonts w:hint="eastAsia"/>
        </w:rPr>
        <w:t>可以使用</w:t>
      </w:r>
      <w:r>
        <w:rPr>
          <w:rFonts w:hint="eastAsia"/>
        </w:rPr>
        <w:t>CCD</w:t>
      </w:r>
      <w:r>
        <w:rPr>
          <w:rFonts w:hint="eastAsia"/>
        </w:rPr>
        <w:t>相機參數對此</w:t>
      </w:r>
      <w:r w:rsidRPr="00467257">
        <w:rPr>
          <w:rFonts w:hint="eastAsia"/>
        </w:rPr>
        <w:t>進行</w:t>
      </w:r>
      <w:proofErr w:type="gramStart"/>
      <w:r w:rsidRPr="00467257">
        <w:rPr>
          <w:rFonts w:hint="eastAsia"/>
        </w:rPr>
        <w:t>建模</w:t>
      </w:r>
      <w:r>
        <w:rPr>
          <w:rFonts w:hint="eastAsia"/>
        </w:rPr>
        <w:t>如</w:t>
      </w:r>
      <w:proofErr w:type="gramEnd"/>
      <w:r>
        <w:fldChar w:fldCharType="begin"/>
      </w:r>
      <w:r>
        <w:instrText xml:space="preserve"> </w:instrText>
      </w:r>
      <w:r>
        <w:rPr>
          <w:rFonts w:hint="eastAsia"/>
        </w:rPr>
        <w:instrText>REF _Ref484688910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27</w:t>
      </w:r>
      <w:r>
        <w:fldChar w:fldCharType="end"/>
      </w:r>
      <w:r w:rsidRPr="00467257">
        <w:rPr>
          <w:rFonts w:hint="eastAsia"/>
        </w:rPr>
        <w:t>。</w:t>
      </w:r>
    </w:p>
    <w:p w:rsidR="00B23FB0" w:rsidRDefault="00B23FB0" w:rsidP="00B23FB0">
      <w:pPr>
        <w:pStyle w:val="a4"/>
      </w:pPr>
      <w:r>
        <w:rPr>
          <w:noProof/>
        </w:rPr>
        <w:drawing>
          <wp:inline distT="0" distB="0" distL="0" distR="0" wp14:anchorId="00D5B852" wp14:editId="220CC0F6">
            <wp:extent cx="4638675" cy="1571625"/>
            <wp:effectExtent l="0" t="0" r="9525" b="9525"/>
            <wp:docPr id="133" name="Picture 19" descr="https://www.mathworks.com/help/vision/ug/calibration_radial_disto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thworks.com/help/vision/ug/calibration_radial_distort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38675" cy="1571625"/>
                    </a:xfrm>
                    <a:prstGeom prst="rect">
                      <a:avLst/>
                    </a:prstGeom>
                    <a:noFill/>
                    <a:ln>
                      <a:noFill/>
                    </a:ln>
                  </pic:spPr>
                </pic:pic>
              </a:graphicData>
            </a:graphic>
          </wp:inline>
        </w:drawing>
      </w:r>
    </w:p>
    <w:p w:rsidR="00B23FB0" w:rsidRDefault="00B23FB0" w:rsidP="00B23FB0">
      <w:pPr>
        <w:pStyle w:val="a4"/>
        <w:rPr>
          <w:rFonts w:hint="eastAsia"/>
        </w:rPr>
      </w:pPr>
      <w:bookmarkStart w:id="461" w:name="_Ref484688889"/>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26</w:t>
      </w:r>
      <w:r>
        <w:fldChar w:fldCharType="end"/>
      </w:r>
      <w:bookmarkEnd w:id="461"/>
      <w:r w:rsidRPr="00162A74">
        <w:rPr>
          <w:rFonts w:hint="eastAsia"/>
        </w:rPr>
        <w:t>、透鏡與光線關係成像圖</w:t>
      </w:r>
    </w:p>
    <w:p w:rsidR="00B23FB0" w:rsidRPr="00162A74" w:rsidRDefault="00B23FB0" w:rsidP="00B23FB0">
      <w:pPr>
        <w:pStyle w:val="a4"/>
      </w:pPr>
    </w:p>
    <w:p w:rsidR="00B23FB0" w:rsidRDefault="00B23FB0" w:rsidP="00B23FB0">
      <w:pPr>
        <w:pStyle w:val="a4"/>
      </w:pPr>
      <w:r w:rsidRPr="00644030">
        <w:rPr>
          <w:noProof/>
        </w:rPr>
        <w:drawing>
          <wp:inline distT="0" distB="0" distL="0" distR="0" wp14:anchorId="5E53666C" wp14:editId="408D2666">
            <wp:extent cx="3910330" cy="2091690"/>
            <wp:effectExtent l="0" t="0" r="0" b="0"/>
            <wp:docPr id="35845" name="Picture 21" descr="https://www.mathworks.com/help/vision/ug/calibration_tangentialdisto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athworks.com/help/vision/ug/calibration_tangentialdistorti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0330" cy="2091690"/>
                    </a:xfrm>
                    <a:prstGeom prst="rect">
                      <a:avLst/>
                    </a:prstGeom>
                    <a:noFill/>
                    <a:ln>
                      <a:noFill/>
                    </a:ln>
                  </pic:spPr>
                </pic:pic>
              </a:graphicData>
            </a:graphic>
          </wp:inline>
        </w:drawing>
      </w:r>
    </w:p>
    <w:p w:rsidR="00B23FB0" w:rsidRDefault="00B23FB0" w:rsidP="00B23FB0">
      <w:pPr>
        <w:pStyle w:val="a4"/>
        <w:rPr>
          <w:rFonts w:hint="eastAsia"/>
        </w:rPr>
      </w:pPr>
      <w:bookmarkStart w:id="462" w:name="_Ref484688910"/>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27</w:t>
      </w:r>
      <w:r>
        <w:fldChar w:fldCharType="end"/>
      </w:r>
      <w:bookmarkEnd w:id="462"/>
      <w:r w:rsidRPr="00162A74">
        <w:rPr>
          <w:rFonts w:hint="eastAsia"/>
        </w:rPr>
        <w:t>、透鏡平行與垂直關係成像圖</w:t>
      </w:r>
    </w:p>
    <w:p w:rsidR="00B23FB0" w:rsidRPr="00162A74" w:rsidRDefault="00B23FB0" w:rsidP="00B23FB0">
      <w:pPr>
        <w:pStyle w:val="a4"/>
      </w:pPr>
    </w:p>
    <w:p w:rsidR="00B23FB0" w:rsidRDefault="00B23FB0" w:rsidP="00B23FB0">
      <w:pPr>
        <w:pStyle w:val="a4"/>
        <w:rPr>
          <w:rFonts w:ascii="標楷體" w:hAnsi="標楷體" w:hint="eastAsia"/>
        </w:rPr>
      </w:pPr>
      <w:r>
        <w:rPr>
          <w:noProof/>
        </w:rPr>
        <w:lastRenderedPageBreak/>
        <w:drawing>
          <wp:inline distT="0" distB="0" distL="0" distR="0" wp14:anchorId="0206DB2B" wp14:editId="5C12B85E">
            <wp:extent cx="5148000" cy="1933592"/>
            <wp:effectExtent l="0" t="0" r="0" b="0"/>
            <wp:docPr id="134" name="Picture 25" descr="C:\Users\Guitar\AppData\Local\Microsoft\Windows\INetCache\Content.Word\ad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uitar\AppData\Local\Microsoft\Windows\INetCache\Content.Word\addimag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8000" cy="1933592"/>
                    </a:xfrm>
                    <a:prstGeom prst="rect">
                      <a:avLst/>
                    </a:prstGeom>
                    <a:noFill/>
                    <a:ln>
                      <a:noFill/>
                    </a:ln>
                  </pic:spPr>
                </pic:pic>
              </a:graphicData>
            </a:graphic>
          </wp:inline>
        </w:drawing>
      </w:r>
    </w:p>
    <w:p w:rsidR="00B23FB0" w:rsidRPr="00162A74" w:rsidRDefault="00B23FB0" w:rsidP="00B23FB0">
      <w:pPr>
        <w:pStyle w:val="a4"/>
      </w:pPr>
      <w:bookmarkStart w:id="463" w:name="_Ref484689005"/>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28</w:t>
      </w:r>
      <w:r>
        <w:fldChar w:fldCharType="end"/>
      </w:r>
      <w:bookmarkEnd w:id="463"/>
      <w:r w:rsidRPr="00162A74">
        <w:t>、</w:t>
      </w:r>
      <w:r w:rsidRPr="00162A74">
        <w:rPr>
          <w:rFonts w:hint="eastAsia"/>
        </w:rPr>
        <w:t>校正成功比對圖</w:t>
      </w:r>
    </w:p>
    <w:p w:rsidR="00B23FB0" w:rsidRPr="00B23FB0" w:rsidRDefault="00B23FB0" w:rsidP="00B23FB0">
      <w:pPr>
        <w:ind w:firstLine="480"/>
      </w:pPr>
      <w:r w:rsidRPr="00B23FB0">
        <w:rPr>
          <w:rFonts w:hint="eastAsia"/>
        </w:rPr>
        <w:t>在以上步驟後，可以正確得知由多次校準所得到的結果如</w:t>
      </w:r>
      <w:r w:rsidRPr="00B23FB0">
        <w:fldChar w:fldCharType="begin"/>
      </w:r>
      <w:r w:rsidRPr="00B23FB0">
        <w:instrText xml:space="preserve"> </w:instrText>
      </w:r>
      <w:r w:rsidRPr="00B23FB0">
        <w:rPr>
          <w:rFonts w:hint="eastAsia"/>
        </w:rPr>
        <w:instrText>REF _Ref484689005 \h</w:instrText>
      </w:r>
      <w:r w:rsidRPr="00B23FB0">
        <w:instrText xml:space="preserve"> </w:instrText>
      </w:r>
      <w:r>
        <w:instrText xml:space="preserve"> \* MERGEFORMAT </w:instrText>
      </w:r>
      <w:r w:rsidRPr="00B23FB0">
        <w:fldChar w:fldCharType="separate"/>
      </w:r>
      <w:r w:rsidR="00AB3D39" w:rsidRPr="00162A74">
        <w:rPr>
          <w:rFonts w:hint="eastAsia"/>
        </w:rPr>
        <w:t>圖</w:t>
      </w:r>
      <w:r w:rsidR="00AB3D39" w:rsidRPr="00162A74">
        <w:rPr>
          <w:rFonts w:hint="eastAsia"/>
        </w:rPr>
        <w:t xml:space="preserve"> </w:t>
      </w:r>
      <w:r w:rsidR="00AB3D39">
        <w:t>5</w:t>
      </w:r>
      <w:r w:rsidR="00AB3D39">
        <w:noBreakHyphen/>
        <w:t>28</w:t>
      </w:r>
      <w:r w:rsidRPr="00B23FB0">
        <w:fldChar w:fldCharType="end"/>
      </w:r>
      <w:r w:rsidRPr="00B23FB0">
        <w:rPr>
          <w:rFonts w:hint="eastAsia"/>
        </w:rPr>
        <w:t>所示。如果校準準確，則圖案將變為無失真並行排列以各顏色線來比對呈現。</w:t>
      </w:r>
    </w:p>
    <w:p w:rsidR="00B23FB0" w:rsidRPr="00467257" w:rsidRDefault="00B23FB0" w:rsidP="00B23FB0">
      <w:pPr>
        <w:ind w:firstLine="480"/>
        <w:rPr>
          <w:rFonts w:ascii="標楷體" w:hAnsi="標楷體"/>
        </w:rPr>
      </w:pPr>
      <w:r w:rsidRPr="00B23FB0">
        <w:rPr>
          <w:rFonts w:hint="eastAsia"/>
        </w:rPr>
        <w:t>當校準精度正確及準確時，即可導出</w:t>
      </w:r>
      <w:r w:rsidRPr="00B23FB0">
        <w:rPr>
          <w:rFonts w:hint="eastAsia"/>
        </w:rPr>
        <w:t>CCD</w:t>
      </w:r>
      <w:r w:rsidRPr="00B23FB0">
        <w:rPr>
          <w:rFonts w:hint="eastAsia"/>
        </w:rPr>
        <w:t>相機相關參數如</w:t>
      </w:r>
      <w:r w:rsidRPr="00B23FB0">
        <w:fldChar w:fldCharType="begin"/>
      </w:r>
      <w:r w:rsidRPr="00B23FB0">
        <w:instrText xml:space="preserve"> </w:instrText>
      </w:r>
      <w:r w:rsidRPr="00B23FB0">
        <w:rPr>
          <w:rFonts w:hint="eastAsia"/>
        </w:rPr>
        <w:instrText>REF _Ref484689039 \h</w:instrText>
      </w:r>
      <w:r w:rsidRPr="00B23FB0">
        <w:instrText xml:space="preserve"> </w:instrText>
      </w:r>
      <w:r>
        <w:instrText xml:space="preserve"> \* MERGEFORMAT </w:instrText>
      </w:r>
      <w:r w:rsidRPr="00B23FB0">
        <w:fldChar w:fldCharType="separate"/>
      </w:r>
      <w:r w:rsidR="00AB3D39" w:rsidRPr="00162A74">
        <w:rPr>
          <w:rFonts w:hint="eastAsia"/>
        </w:rPr>
        <w:t>圖</w:t>
      </w:r>
      <w:r w:rsidR="00AB3D39" w:rsidRPr="00162A74">
        <w:rPr>
          <w:rFonts w:hint="eastAsia"/>
        </w:rPr>
        <w:t xml:space="preserve"> </w:t>
      </w:r>
      <w:r w:rsidR="00AB3D39">
        <w:t>5</w:t>
      </w:r>
      <w:r w:rsidR="00AB3D39">
        <w:noBreakHyphen/>
        <w:t>29</w:t>
      </w:r>
      <w:r w:rsidRPr="00B23FB0">
        <w:fldChar w:fldCharType="end"/>
      </w:r>
      <w:r w:rsidRPr="00B23FB0">
        <w:rPr>
          <w:rFonts w:hint="eastAsia"/>
        </w:rPr>
        <w:t>所示。</w:t>
      </w:r>
      <w:r w:rsidRPr="00B23FB0">
        <w:rPr>
          <w:rFonts w:hint="eastAsia"/>
        </w:rPr>
        <w:t xml:space="preserve"> </w:t>
      </w:r>
      <w:r w:rsidRPr="00B23FB0">
        <w:rPr>
          <w:rFonts w:hint="eastAsia"/>
        </w:rPr>
        <w:t>並將</w:t>
      </w:r>
      <w:r w:rsidRPr="00B23FB0">
        <w:rPr>
          <w:rFonts w:hint="eastAsia"/>
        </w:rPr>
        <w:t>CCD</w:t>
      </w:r>
      <w:r w:rsidRPr="00B23FB0">
        <w:rPr>
          <w:rFonts w:hint="eastAsia"/>
        </w:rPr>
        <w:t>相機參數保存並導出到對象上，而該對象包含相機的內在參數和外部參數，以及失真係數。</w:t>
      </w:r>
    </w:p>
    <w:p w:rsidR="00B23FB0" w:rsidRDefault="00B23FB0" w:rsidP="00B23FB0">
      <w:pPr>
        <w:pStyle w:val="a4"/>
      </w:pPr>
      <w:r>
        <w:rPr>
          <w:noProof/>
        </w:rPr>
        <w:drawing>
          <wp:inline distT="0" distB="0" distL="0" distR="0" wp14:anchorId="5537CD62" wp14:editId="58CF1446">
            <wp:extent cx="2133600" cy="1468120"/>
            <wp:effectExtent l="0" t="0" r="0" b="0"/>
            <wp:docPr id="135" name="Picture 22" descr="https://www.mathworks.com/help/vision/ug/stereocalibrationapp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mathworks.com/help/vision/ug/stereocalibrationapp_expor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3600" cy="1468120"/>
                    </a:xfrm>
                    <a:prstGeom prst="rect">
                      <a:avLst/>
                    </a:prstGeom>
                    <a:noFill/>
                    <a:ln>
                      <a:noFill/>
                    </a:ln>
                  </pic:spPr>
                </pic:pic>
              </a:graphicData>
            </a:graphic>
          </wp:inline>
        </w:drawing>
      </w:r>
    </w:p>
    <w:p w:rsidR="00B23FB0" w:rsidRDefault="00B23FB0" w:rsidP="00B23FB0">
      <w:pPr>
        <w:pStyle w:val="a4"/>
        <w:rPr>
          <w:rFonts w:hint="eastAsia"/>
        </w:rPr>
      </w:pPr>
      <w:bookmarkStart w:id="464" w:name="_Ref484689039"/>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29</w:t>
      </w:r>
      <w:r>
        <w:fldChar w:fldCharType="end"/>
      </w:r>
      <w:bookmarkEnd w:id="464"/>
      <w:r w:rsidRPr="00162A74">
        <w:rPr>
          <w:rFonts w:hint="eastAsia"/>
        </w:rPr>
        <w:t>、產生及匯出</w:t>
      </w:r>
      <w:r w:rsidRPr="00162A74">
        <w:rPr>
          <w:rFonts w:hint="eastAsia"/>
        </w:rPr>
        <w:t>CCD</w:t>
      </w:r>
      <w:r w:rsidRPr="00162A74">
        <w:rPr>
          <w:rFonts w:hint="eastAsia"/>
        </w:rPr>
        <w:t>相機參數</w:t>
      </w:r>
    </w:p>
    <w:p w:rsidR="00B23FB0" w:rsidRPr="006E1BD8" w:rsidRDefault="00B23FB0" w:rsidP="00ED53F2">
      <w:pPr>
        <w:pStyle w:val="a7"/>
        <w:numPr>
          <w:ilvl w:val="0"/>
          <w:numId w:val="46"/>
        </w:numPr>
        <w:ind w:leftChars="0" w:firstLineChars="0"/>
        <w:rPr>
          <w:rFonts w:hint="eastAsia"/>
        </w:rPr>
      </w:pPr>
      <w:r w:rsidRPr="00B56763">
        <w:rPr>
          <w:b/>
        </w:rPr>
        <w:t>座標轉換模組</w:t>
      </w:r>
      <w:r w:rsidRPr="00B56763">
        <w:rPr>
          <w:b/>
        </w:rPr>
        <w:t>( Coordinate transformation module, CTM)</w:t>
      </w:r>
      <w:r w:rsidRPr="00B56763">
        <w:rPr>
          <w:rFonts w:hint="eastAsia"/>
          <w:b/>
        </w:rPr>
        <w:t>與</w:t>
      </w:r>
      <w:r w:rsidRPr="00B56763">
        <w:rPr>
          <w:b/>
        </w:rPr>
        <w:t>3D</w:t>
      </w:r>
      <w:r w:rsidRPr="00B56763">
        <w:rPr>
          <w:b/>
        </w:rPr>
        <w:t>視覺定位模組</w:t>
      </w:r>
      <w:r w:rsidRPr="00B56763">
        <w:rPr>
          <w:b/>
        </w:rPr>
        <w:t>(3D vision positioning module, VPM )</w:t>
      </w:r>
    </w:p>
    <w:p w:rsidR="006E1BD8" w:rsidRDefault="006E1BD8" w:rsidP="006E1BD8">
      <w:pPr>
        <w:ind w:firstLine="480"/>
        <w:rPr>
          <w:rFonts w:hint="eastAsia"/>
        </w:rPr>
      </w:pPr>
      <w:r w:rsidRPr="00B56763">
        <w:rPr>
          <w:rFonts w:hint="eastAsia"/>
        </w:rPr>
        <w:t>分析</w:t>
      </w:r>
      <w:r w:rsidRPr="00B56763">
        <w:rPr>
          <w:rFonts w:hint="eastAsia"/>
        </w:rPr>
        <w:t>2D</w:t>
      </w:r>
      <w:r w:rsidRPr="00B56763">
        <w:rPr>
          <w:rFonts w:hint="eastAsia"/>
        </w:rPr>
        <w:t>座標轉換正確性及</w:t>
      </w:r>
      <w:r w:rsidRPr="00B56763">
        <w:rPr>
          <w:rFonts w:hint="eastAsia"/>
        </w:rPr>
        <w:t>3D</w:t>
      </w:r>
      <w:r w:rsidRPr="00B56763">
        <w:rPr>
          <w:rFonts w:hint="eastAsia"/>
        </w:rPr>
        <w:t>實體物件在</w:t>
      </w:r>
      <w:r w:rsidRPr="00B56763">
        <w:rPr>
          <w:rFonts w:hint="eastAsia"/>
        </w:rPr>
        <w:t>3D</w:t>
      </w:r>
      <w:r w:rsidRPr="00B56763">
        <w:rPr>
          <w:rFonts w:hint="eastAsia"/>
        </w:rPr>
        <w:t>環境下世界座標與相機距離的準確性。有關於座標轉換及</w:t>
      </w:r>
      <w:r w:rsidRPr="00B56763">
        <w:rPr>
          <w:rFonts w:hint="eastAsia"/>
        </w:rPr>
        <w:t>3D</w:t>
      </w:r>
      <w:r>
        <w:rPr>
          <w:rFonts w:hint="eastAsia"/>
        </w:rPr>
        <w:t>視覺定位的操作流程如</w:t>
      </w:r>
      <w:r>
        <w:fldChar w:fldCharType="begin"/>
      </w:r>
      <w:r>
        <w:instrText xml:space="preserve"> </w:instrText>
      </w:r>
      <w:r>
        <w:rPr>
          <w:rFonts w:hint="eastAsia"/>
        </w:rPr>
        <w:instrText>REF _Ref484689125 \h</w:instrText>
      </w:r>
      <w:r>
        <w:instrText xml:space="preserve">  \* MERGEFORMAT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rPr>
          <w:noProof/>
        </w:rPr>
        <w:noBreakHyphen/>
        <w:t>30</w:t>
      </w:r>
      <w:r>
        <w:fldChar w:fldCharType="end"/>
      </w:r>
      <w:r w:rsidRPr="00B56763">
        <w:rPr>
          <w:rFonts w:hint="eastAsia"/>
        </w:rPr>
        <w:t>所示。</w:t>
      </w:r>
    </w:p>
    <w:p w:rsidR="006E1BD8" w:rsidRDefault="006E1BD8" w:rsidP="006E1BD8">
      <w:pPr>
        <w:ind w:firstLine="480"/>
      </w:pPr>
    </w:p>
    <w:p w:rsidR="006E1BD8" w:rsidRDefault="006E1BD8" w:rsidP="006E1BD8">
      <w:pPr>
        <w:pStyle w:val="a4"/>
      </w:pPr>
      <w:r>
        <w:rPr>
          <w:noProof/>
        </w:rPr>
        <w:lastRenderedPageBreak/>
        <w:drawing>
          <wp:inline distT="0" distB="0" distL="0" distR="0" wp14:anchorId="1B499BF2" wp14:editId="71F05692">
            <wp:extent cx="4019550" cy="3057525"/>
            <wp:effectExtent l="0" t="0" r="0" b="9525"/>
            <wp:docPr id="358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019550" cy="3057525"/>
                    </a:xfrm>
                    <a:prstGeom prst="rect">
                      <a:avLst/>
                    </a:prstGeom>
                  </pic:spPr>
                </pic:pic>
              </a:graphicData>
            </a:graphic>
          </wp:inline>
        </w:drawing>
      </w:r>
    </w:p>
    <w:p w:rsidR="006E1BD8" w:rsidRDefault="006E1BD8" w:rsidP="006E1BD8">
      <w:pPr>
        <w:pStyle w:val="a4"/>
        <w:rPr>
          <w:rFonts w:hint="eastAsia"/>
        </w:rPr>
      </w:pPr>
      <w:bookmarkStart w:id="465" w:name="_Ref484689125"/>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30</w:t>
      </w:r>
      <w:r>
        <w:fldChar w:fldCharType="end"/>
      </w:r>
      <w:bookmarkEnd w:id="465"/>
      <w:r w:rsidRPr="00162A74">
        <w:rPr>
          <w:rFonts w:hint="eastAsia"/>
        </w:rPr>
        <w:t>、座標轉換及</w:t>
      </w:r>
      <w:r w:rsidRPr="00162A74">
        <w:rPr>
          <w:rFonts w:hint="eastAsia"/>
        </w:rPr>
        <w:t>3D</w:t>
      </w:r>
      <w:r w:rsidRPr="00162A74">
        <w:rPr>
          <w:rFonts w:hint="eastAsia"/>
        </w:rPr>
        <w:t>視覺定位操作流程圖</w:t>
      </w:r>
    </w:p>
    <w:p w:rsidR="006E1BD8" w:rsidRPr="00162A74" w:rsidRDefault="006E1BD8" w:rsidP="006E1BD8">
      <w:pPr>
        <w:pStyle w:val="a4"/>
      </w:pPr>
    </w:p>
    <w:p w:rsidR="006E1BD8" w:rsidRPr="00467257" w:rsidRDefault="006E1BD8" w:rsidP="006E1BD8">
      <w:pPr>
        <w:ind w:firstLine="480"/>
      </w:pPr>
      <w:r>
        <w:rPr>
          <w:rFonts w:hint="eastAsia"/>
        </w:rPr>
        <w:t>在進行座標轉換前，必須先</w:t>
      </w:r>
      <w:r w:rsidRPr="00467257">
        <w:rPr>
          <w:rFonts w:hint="eastAsia"/>
        </w:rPr>
        <w:t>創建</w:t>
      </w:r>
      <w:r>
        <w:rPr>
          <w:rFonts w:hint="eastAsia"/>
        </w:rPr>
        <w:t>好</w:t>
      </w:r>
      <w:proofErr w:type="gramStart"/>
      <w:r>
        <w:rPr>
          <w:rFonts w:hint="eastAsia"/>
        </w:rPr>
        <w:t>網路</w:t>
      </w:r>
      <w:r w:rsidRPr="00467257">
        <w:rPr>
          <w:rFonts w:hint="eastAsia"/>
        </w:rPr>
        <w:t>攝像頭</w:t>
      </w:r>
      <w:proofErr w:type="gramEnd"/>
      <w:r w:rsidRPr="00467257">
        <w:rPr>
          <w:rFonts w:hint="eastAsia"/>
        </w:rPr>
        <w:t>對象</w:t>
      </w:r>
      <w:r>
        <w:rPr>
          <w:rFonts w:hint="eastAsia"/>
        </w:rPr>
        <w:t>，</w:t>
      </w:r>
      <w:r w:rsidRPr="00467257">
        <w:rPr>
          <w:rFonts w:hint="eastAsia"/>
        </w:rPr>
        <w:t>並</w:t>
      </w:r>
      <w:r>
        <w:rPr>
          <w:rFonts w:hint="eastAsia"/>
        </w:rPr>
        <w:t>測試可以</w:t>
      </w:r>
      <w:r w:rsidRPr="00467257">
        <w:rPr>
          <w:rFonts w:hint="eastAsia"/>
        </w:rPr>
        <w:t>捕獲</w:t>
      </w:r>
      <w:r>
        <w:rPr>
          <w:rFonts w:hint="eastAsia"/>
        </w:rPr>
        <w:t>圖案，得到該圖案尺寸</w:t>
      </w:r>
      <w:r w:rsidRPr="00467257">
        <w:rPr>
          <w:rFonts w:hint="eastAsia"/>
        </w:rPr>
        <w:t>大小</w:t>
      </w:r>
      <w:r>
        <w:rPr>
          <w:rFonts w:hint="eastAsia"/>
        </w:rPr>
        <w:t>。利用開發軟體</w:t>
      </w:r>
      <w:r>
        <w:rPr>
          <w:rFonts w:hint="eastAsia"/>
        </w:rPr>
        <w:t>MATLAB</w:t>
      </w:r>
      <w:r>
        <w:rPr>
          <w:rFonts w:hint="eastAsia"/>
        </w:rPr>
        <w:t>獲取硬體授權包，並順利地安裝至通用視訊開發接口，再利用</w:t>
      </w:r>
      <w:r>
        <w:rPr>
          <w:rFonts w:hint="eastAsia"/>
        </w:rPr>
        <w:t>MATLAB</w:t>
      </w:r>
      <w:r>
        <w:rPr>
          <w:rFonts w:hint="eastAsia"/>
        </w:rPr>
        <w:t>應用圖像採集工具，來獲取該圖案尺寸大小。</w:t>
      </w:r>
    </w:p>
    <w:p w:rsidR="006E1BD8" w:rsidRDefault="006E1BD8" w:rsidP="006E1BD8">
      <w:pPr>
        <w:ind w:firstLine="480"/>
        <w:rPr>
          <w:rFonts w:hint="eastAsia"/>
        </w:rPr>
      </w:pPr>
      <w:r>
        <w:rPr>
          <w:rFonts w:hint="eastAsia"/>
        </w:rPr>
        <w:t>以</w:t>
      </w:r>
      <w:r w:rsidRPr="00467257">
        <w:rPr>
          <w:rFonts w:hint="eastAsia"/>
        </w:rPr>
        <w:t>H</w:t>
      </w:r>
      <w:r>
        <w:rPr>
          <w:rFonts w:hint="eastAsia"/>
        </w:rPr>
        <w:t>代表</w:t>
      </w:r>
      <w:r w:rsidRPr="00467257">
        <w:rPr>
          <w:rFonts w:hint="eastAsia"/>
        </w:rPr>
        <w:t>圖像高度，</w:t>
      </w:r>
      <w:r w:rsidRPr="00467257">
        <w:rPr>
          <w:rFonts w:hint="eastAsia"/>
        </w:rPr>
        <w:t>W</w:t>
      </w:r>
      <w:r>
        <w:rPr>
          <w:rFonts w:hint="eastAsia"/>
        </w:rPr>
        <w:t>代表</w:t>
      </w:r>
      <w:r w:rsidRPr="00467257">
        <w:rPr>
          <w:rFonts w:hint="eastAsia"/>
        </w:rPr>
        <w:t>圖像寬度，</w:t>
      </w:r>
      <w:r>
        <w:rPr>
          <w:rFonts w:hint="eastAsia"/>
        </w:rPr>
        <w:t>而在</w:t>
      </w:r>
      <w:r>
        <w:rPr>
          <w:rFonts w:hint="eastAsia"/>
        </w:rPr>
        <w:t>MATLAB</w:t>
      </w:r>
      <w:r>
        <w:rPr>
          <w:rFonts w:hint="eastAsia"/>
        </w:rPr>
        <w:t>應用屬性中指定與</w:t>
      </w:r>
      <w:r w:rsidRPr="00467257">
        <w:rPr>
          <w:rFonts w:hint="eastAsia"/>
        </w:rPr>
        <w:t>Object</w:t>
      </w:r>
      <w:r>
        <w:rPr>
          <w:rFonts w:hint="eastAsia"/>
        </w:rPr>
        <w:t>對應的數量</w:t>
      </w:r>
      <w:r w:rsidRPr="00467257">
        <w:rPr>
          <w:rFonts w:hint="eastAsia"/>
        </w:rPr>
        <w:t>使用</w:t>
      </w:r>
      <w:r>
        <w:rPr>
          <w:rFonts w:hint="eastAsia"/>
        </w:rPr>
        <w:t>，</w:t>
      </w:r>
      <w:r w:rsidRPr="00467257">
        <w:rPr>
          <w:rFonts w:hint="eastAsia"/>
        </w:rPr>
        <w:t>來獲</w:t>
      </w:r>
      <w:r>
        <w:rPr>
          <w:rFonts w:hint="eastAsia"/>
        </w:rPr>
        <w:t>圖案</w:t>
      </w:r>
      <w:r w:rsidRPr="00467257">
        <w:rPr>
          <w:rFonts w:hint="eastAsia"/>
        </w:rPr>
        <w:t>大小。</w:t>
      </w:r>
      <w:r>
        <w:rPr>
          <w:rFonts w:hint="eastAsia"/>
        </w:rPr>
        <w:t>再將前項階段所分析出的正確立體相機</w:t>
      </w:r>
      <w:proofErr w:type="gramStart"/>
      <w:r w:rsidRPr="00467257">
        <w:rPr>
          <w:rFonts w:hint="eastAsia"/>
        </w:rPr>
        <w:t>參數加載</w:t>
      </w:r>
      <w:r>
        <w:rPr>
          <w:rFonts w:hint="eastAsia"/>
        </w:rPr>
        <w:t>至</w:t>
      </w:r>
      <w:proofErr w:type="gramEnd"/>
      <w:r>
        <w:rPr>
          <w:rFonts w:hint="eastAsia"/>
        </w:rPr>
        <w:t>MATLAB</w:t>
      </w:r>
      <w:r>
        <w:rPr>
          <w:rFonts w:hint="eastAsia"/>
        </w:rPr>
        <w:t>的</w:t>
      </w:r>
      <w:r w:rsidRPr="00467257">
        <w:rPr>
          <w:rFonts w:hint="eastAsia"/>
        </w:rPr>
        <w:t>stereoParameters</w:t>
      </w:r>
      <w:r w:rsidRPr="00467257">
        <w:rPr>
          <w:rFonts w:hint="eastAsia"/>
        </w:rPr>
        <w:t>對象</w:t>
      </w:r>
      <w:r>
        <w:rPr>
          <w:rFonts w:hint="eastAsia"/>
        </w:rPr>
        <w:t>中。這個對象</w:t>
      </w:r>
      <w:r w:rsidRPr="00467257">
        <w:rPr>
          <w:rFonts w:hint="eastAsia"/>
        </w:rPr>
        <w:t>是校準相機的結果</w:t>
      </w:r>
      <w:r>
        <w:rPr>
          <w:rFonts w:hint="eastAsia"/>
        </w:rPr>
        <w:t>所儲存的參數名稱</w:t>
      </w:r>
      <w:r w:rsidRPr="00467257">
        <w:rPr>
          <w:rFonts w:hint="eastAsia"/>
        </w:rPr>
        <w:t>。</w:t>
      </w:r>
      <w:r>
        <w:rPr>
          <w:rFonts w:hint="eastAsia"/>
        </w:rPr>
        <w:t>而</w:t>
      </w:r>
      <w:r w:rsidRPr="00467257">
        <w:rPr>
          <w:rFonts w:hint="eastAsia"/>
        </w:rPr>
        <w:t>這些參數包括相機內在功能，失真係數和相機外在特徵。</w:t>
      </w:r>
      <w:r>
        <w:rPr>
          <w:rFonts w:hint="eastAsia"/>
        </w:rPr>
        <w:t>兩台相機之間的真實情況以及我們想要實現的數學對</w:t>
      </w:r>
      <w:r w:rsidRPr="00A04838">
        <w:rPr>
          <w:rFonts w:hint="eastAsia"/>
        </w:rPr>
        <w:t>準。</w:t>
      </w:r>
      <w:r w:rsidRPr="00A04838">
        <w:rPr>
          <w:rFonts w:hint="eastAsia"/>
        </w:rPr>
        <w:t xml:space="preserve"> </w:t>
      </w:r>
      <w:r w:rsidRPr="00A04838">
        <w:rPr>
          <w:rFonts w:hint="eastAsia"/>
        </w:rPr>
        <w:t>要進行這種數學對齊，我們</w:t>
      </w:r>
      <w:r>
        <w:rPr>
          <w:rFonts w:hint="eastAsia"/>
        </w:rPr>
        <w:t>可以透過兩個觀看場景的相機</w:t>
      </w:r>
      <w:r w:rsidRPr="00A04838">
        <w:rPr>
          <w:rFonts w:hint="eastAsia"/>
        </w:rPr>
        <w:t>幾何</w:t>
      </w:r>
      <w:r>
        <w:rPr>
          <w:rFonts w:hint="eastAsia"/>
        </w:rPr>
        <w:t>來了解如</w:t>
      </w:r>
      <w:r>
        <w:fldChar w:fldCharType="begin"/>
      </w:r>
      <w:r>
        <w:instrText xml:space="preserve"> </w:instrText>
      </w:r>
      <w:r>
        <w:rPr>
          <w:rFonts w:hint="eastAsia"/>
        </w:rPr>
        <w:instrText>REF _Ref484689187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31</w:t>
      </w:r>
      <w:r>
        <w:fldChar w:fldCharType="end"/>
      </w:r>
      <w:r>
        <w:rPr>
          <w:rFonts w:hint="eastAsia"/>
        </w:rPr>
        <w:t>所示</w:t>
      </w:r>
      <w:r w:rsidRPr="00A04838">
        <w:rPr>
          <w:rFonts w:hint="eastAsia"/>
        </w:rPr>
        <w:t>。</w:t>
      </w:r>
      <w:r>
        <w:rPr>
          <w:rFonts w:hint="eastAsia"/>
        </w:rPr>
        <w:t>P</w:t>
      </w:r>
      <w:r w:rsidRPr="006133F2">
        <w:rPr>
          <w:rFonts w:hint="eastAsia"/>
          <w:i/>
          <w:vertAlign w:val="subscript"/>
        </w:rPr>
        <w:t>i</w:t>
      </w:r>
      <w:r>
        <w:rPr>
          <w:rFonts w:hint="eastAsia"/>
        </w:rPr>
        <w:t>及</w:t>
      </w:r>
      <w:r>
        <w:rPr>
          <w:rFonts w:hint="eastAsia"/>
        </w:rPr>
        <w:t>P</w:t>
      </w:r>
      <w:r w:rsidRPr="006133F2">
        <w:rPr>
          <w:rFonts w:hint="eastAsia"/>
          <w:i/>
          <w:vertAlign w:val="subscript"/>
        </w:rPr>
        <w:t>r</w:t>
      </w:r>
      <w:r>
        <w:rPr>
          <w:rFonts w:hint="eastAsia"/>
        </w:rPr>
        <w:t>為相機</w:t>
      </w:r>
      <w:proofErr w:type="gramStart"/>
      <w:r>
        <w:rPr>
          <w:rFonts w:hint="eastAsia"/>
        </w:rPr>
        <w:t>中呈像</w:t>
      </w:r>
      <w:proofErr w:type="gramEnd"/>
      <w:r>
        <w:rPr>
          <w:rFonts w:hint="eastAsia"/>
        </w:rPr>
        <w:t>的點位，</w:t>
      </w:r>
      <w:r>
        <w:rPr>
          <w:rFonts w:hint="eastAsia"/>
        </w:rPr>
        <w:t>O</w:t>
      </w:r>
      <w:r w:rsidRPr="006133F2">
        <w:rPr>
          <w:i/>
          <w:vertAlign w:val="subscript"/>
        </w:rPr>
        <w:t>i</w:t>
      </w:r>
      <w:r>
        <w:rPr>
          <w:rFonts w:hint="eastAsia"/>
        </w:rPr>
        <w:t>及</w:t>
      </w:r>
      <w:r>
        <w:rPr>
          <w:rFonts w:hint="eastAsia"/>
        </w:rPr>
        <w:t>O</w:t>
      </w:r>
      <w:r w:rsidRPr="006133F2">
        <w:rPr>
          <w:i/>
          <w:vertAlign w:val="subscript"/>
        </w:rPr>
        <w:t>r</w:t>
      </w:r>
      <w:r>
        <w:rPr>
          <w:rFonts w:hint="eastAsia"/>
        </w:rPr>
        <w:t>為圖案中物件的點位，利用一套</w:t>
      </w:r>
      <w:proofErr w:type="gramStart"/>
      <w:r>
        <w:rPr>
          <w:rFonts w:hint="eastAsia"/>
        </w:rPr>
        <w:t>三角形呈像原理</w:t>
      </w:r>
      <w:proofErr w:type="gramEnd"/>
      <w:r>
        <w:rPr>
          <w:rFonts w:hint="eastAsia"/>
        </w:rPr>
        <w:t>來求得真實</w:t>
      </w:r>
      <w:r>
        <w:rPr>
          <w:rFonts w:hint="eastAsia"/>
        </w:rPr>
        <w:t>P</w:t>
      </w:r>
      <w:r>
        <w:rPr>
          <w:rFonts w:hint="eastAsia"/>
        </w:rPr>
        <w:t>實體物件位置。</w:t>
      </w:r>
    </w:p>
    <w:p w:rsidR="006E1BD8" w:rsidRDefault="006E1BD8" w:rsidP="006E1BD8">
      <w:pPr>
        <w:ind w:firstLine="480"/>
      </w:pPr>
    </w:p>
    <w:p w:rsidR="006E1BD8" w:rsidRDefault="006E1BD8" w:rsidP="006E1BD8">
      <w:pPr>
        <w:pStyle w:val="a4"/>
      </w:pPr>
      <w:r w:rsidRPr="00E43BDE">
        <w:rPr>
          <w:noProof/>
        </w:rPr>
        <w:lastRenderedPageBreak/>
        <w:drawing>
          <wp:inline distT="0" distB="0" distL="0" distR="0" wp14:anchorId="2C362011" wp14:editId="3378FDC6">
            <wp:extent cx="3060000" cy="3163633"/>
            <wp:effectExtent l="0" t="0" r="7620" b="0"/>
            <wp:docPr id="358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60000" cy="3163633"/>
                    </a:xfrm>
                    <a:prstGeom prst="rect">
                      <a:avLst/>
                    </a:prstGeom>
                    <a:noFill/>
                    <a:ln>
                      <a:noFill/>
                    </a:ln>
                  </pic:spPr>
                </pic:pic>
              </a:graphicData>
            </a:graphic>
          </wp:inline>
        </w:drawing>
      </w:r>
    </w:p>
    <w:p w:rsidR="006E1BD8" w:rsidRDefault="006E1BD8" w:rsidP="006E1BD8">
      <w:pPr>
        <w:pStyle w:val="a4"/>
        <w:rPr>
          <w:rFonts w:hint="eastAsia"/>
        </w:rPr>
      </w:pPr>
      <w:bookmarkStart w:id="466" w:name="_Ref484689187"/>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31</w:t>
      </w:r>
      <w:r>
        <w:fldChar w:fldCharType="end"/>
      </w:r>
      <w:bookmarkEnd w:id="466"/>
      <w:r w:rsidRPr="00162A74">
        <w:rPr>
          <w:rFonts w:hint="eastAsia"/>
        </w:rPr>
        <w:t>、相機與場景幾何透視關係圖</w:t>
      </w:r>
    </w:p>
    <w:p w:rsidR="006E1BD8" w:rsidRPr="00162A74" w:rsidRDefault="006E1BD8" w:rsidP="006E1BD8">
      <w:pPr>
        <w:pStyle w:val="a4"/>
      </w:pPr>
    </w:p>
    <w:p w:rsidR="006E1BD8" w:rsidRPr="00467257" w:rsidRDefault="006E1BD8" w:rsidP="006E1BD8">
      <w:pPr>
        <w:ind w:firstLine="480"/>
      </w:pPr>
      <w:r>
        <w:rPr>
          <w:rFonts w:hint="eastAsia"/>
        </w:rPr>
        <w:t>為了讓座標轉換能夠準確，</w:t>
      </w:r>
      <w:r w:rsidRPr="00467257">
        <w:rPr>
          <w:rFonts w:hint="eastAsia"/>
        </w:rPr>
        <w:t>必須</w:t>
      </w:r>
      <w:r>
        <w:rPr>
          <w:rFonts w:hint="eastAsia"/>
        </w:rPr>
        <w:t>先</w:t>
      </w:r>
      <w:r w:rsidRPr="00467257">
        <w:rPr>
          <w:rFonts w:hint="eastAsia"/>
        </w:rPr>
        <w:t>糾正左右</w:t>
      </w:r>
      <w:proofErr w:type="gramStart"/>
      <w:r w:rsidRPr="00467257">
        <w:rPr>
          <w:rFonts w:hint="eastAsia"/>
        </w:rPr>
        <w:t>攝像機</w:t>
      </w:r>
      <w:proofErr w:type="gramEnd"/>
      <w:r w:rsidRPr="00467257">
        <w:rPr>
          <w:rFonts w:hint="eastAsia"/>
        </w:rPr>
        <w:t>的</w:t>
      </w:r>
      <w:r>
        <w:rPr>
          <w:rFonts w:hint="eastAsia"/>
        </w:rPr>
        <w:t>視頻頻率</w:t>
      </w:r>
      <w:r w:rsidRPr="00467257">
        <w:rPr>
          <w:rFonts w:hint="eastAsia"/>
        </w:rPr>
        <w:t>，</w:t>
      </w:r>
      <w:r>
        <w:rPr>
          <w:rFonts w:hint="eastAsia"/>
        </w:rPr>
        <w:t>用</w:t>
      </w:r>
      <w:r w:rsidRPr="00467257">
        <w:rPr>
          <w:rFonts w:hint="eastAsia"/>
        </w:rPr>
        <w:t>以計算視差並重構</w:t>
      </w:r>
      <w:r w:rsidRPr="00467257">
        <w:rPr>
          <w:rFonts w:hint="eastAsia"/>
        </w:rPr>
        <w:t>3-D</w:t>
      </w:r>
      <w:r w:rsidRPr="00467257">
        <w:rPr>
          <w:rFonts w:hint="eastAsia"/>
        </w:rPr>
        <w:t>場景。整</w:t>
      </w:r>
      <w:r>
        <w:rPr>
          <w:rFonts w:hint="eastAsia"/>
        </w:rPr>
        <w:t>理圖案</w:t>
      </w:r>
      <w:r w:rsidRPr="00467257">
        <w:rPr>
          <w:rFonts w:hint="eastAsia"/>
        </w:rPr>
        <w:t>具有水平核</w:t>
      </w:r>
      <w:r>
        <w:rPr>
          <w:rFonts w:hint="eastAsia"/>
        </w:rPr>
        <w:t>對</w:t>
      </w:r>
      <w:r w:rsidRPr="00467257">
        <w:rPr>
          <w:rFonts w:hint="eastAsia"/>
        </w:rPr>
        <w:t>線，並且是</w:t>
      </w:r>
      <w:r>
        <w:rPr>
          <w:rFonts w:hint="eastAsia"/>
        </w:rPr>
        <w:t>以平</w:t>
      </w:r>
      <w:r w:rsidRPr="00467257">
        <w:rPr>
          <w:rFonts w:hint="eastAsia"/>
        </w:rPr>
        <w:t>行對齊的</w:t>
      </w:r>
      <w:r>
        <w:rPr>
          <w:rFonts w:hint="eastAsia"/>
        </w:rPr>
        <w:t>方式核對。這方式是透</w:t>
      </w:r>
      <w:r w:rsidRPr="00467257">
        <w:rPr>
          <w:rFonts w:hint="eastAsia"/>
        </w:rPr>
        <w:t>過減少用</w:t>
      </w:r>
      <w:r>
        <w:rPr>
          <w:rFonts w:hint="eastAsia"/>
        </w:rPr>
        <w:t>點匹配到</w:t>
      </w:r>
      <w:proofErr w:type="gramStart"/>
      <w:r>
        <w:rPr>
          <w:rFonts w:hint="eastAsia"/>
        </w:rPr>
        <w:t>一個維</w:t>
      </w:r>
      <w:proofErr w:type="gramEnd"/>
      <w:r>
        <w:rPr>
          <w:rFonts w:hint="eastAsia"/>
        </w:rPr>
        <w:t>度</w:t>
      </w:r>
      <w:r w:rsidRPr="00467257">
        <w:rPr>
          <w:rFonts w:hint="eastAsia"/>
        </w:rPr>
        <w:t>空間來搜索</w:t>
      </w:r>
      <w:r>
        <w:rPr>
          <w:rFonts w:hint="eastAsia"/>
        </w:rPr>
        <w:t>，並可以</w:t>
      </w:r>
      <w:r w:rsidRPr="00467257">
        <w:rPr>
          <w:rFonts w:hint="eastAsia"/>
        </w:rPr>
        <w:t>簡化視差</w:t>
      </w:r>
      <w:r>
        <w:rPr>
          <w:rFonts w:hint="eastAsia"/>
        </w:rPr>
        <w:t>上</w:t>
      </w:r>
      <w:r w:rsidRPr="00467257">
        <w:rPr>
          <w:rFonts w:hint="eastAsia"/>
        </w:rPr>
        <w:t>的計算。</w:t>
      </w:r>
      <w:proofErr w:type="gramStart"/>
      <w:r>
        <w:rPr>
          <w:rFonts w:hint="eastAsia"/>
        </w:rPr>
        <w:t>結果呈像</w:t>
      </w:r>
      <w:r w:rsidRPr="00467257">
        <w:rPr>
          <w:rFonts w:hint="eastAsia"/>
        </w:rPr>
        <w:t>可以</w:t>
      </w:r>
      <w:proofErr w:type="gramEnd"/>
      <w:r w:rsidRPr="00467257">
        <w:rPr>
          <w:rFonts w:hint="eastAsia"/>
        </w:rPr>
        <w:t>使用立體</w:t>
      </w:r>
      <w:r>
        <w:rPr>
          <w:rFonts w:hint="eastAsia"/>
        </w:rPr>
        <w:t>色，</w:t>
      </w:r>
      <w:r w:rsidRPr="00467257">
        <w:rPr>
          <w:rFonts w:hint="eastAsia"/>
        </w:rPr>
        <w:t>紅青色</w:t>
      </w:r>
      <w:r>
        <w:rPr>
          <w:rFonts w:hint="eastAsia"/>
        </w:rPr>
        <w:t>來查看三角形效果如</w:t>
      </w:r>
      <w:r>
        <w:fldChar w:fldCharType="begin"/>
      </w:r>
      <w:r>
        <w:instrText xml:space="preserve"> </w:instrText>
      </w:r>
      <w:r>
        <w:rPr>
          <w:rFonts w:hint="eastAsia"/>
        </w:rPr>
        <w:instrText>REF _Ref484689280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32</w:t>
      </w:r>
      <w:r>
        <w:fldChar w:fldCharType="end"/>
      </w:r>
      <w:r>
        <w:rPr>
          <w:rFonts w:hint="eastAsia"/>
        </w:rPr>
        <w:t>所示。</w:t>
      </w:r>
    </w:p>
    <w:p w:rsidR="006E1BD8" w:rsidRPr="00467257" w:rsidRDefault="006E1BD8" w:rsidP="006E1BD8">
      <w:pPr>
        <w:pStyle w:val="a4"/>
        <w:rPr>
          <w:rFonts w:ascii="標楷體" w:hAnsi="標楷體"/>
        </w:rPr>
      </w:pPr>
      <w:r w:rsidRPr="006E1BD8">
        <w:drawing>
          <wp:inline distT="0" distB="0" distL="0" distR="0" wp14:anchorId="43AC675A" wp14:editId="4805BA0B">
            <wp:extent cx="4140000" cy="2905014"/>
            <wp:effectExtent l="0" t="0" r="0" b="0"/>
            <wp:docPr id="35848" name="Picture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
                    <pic:cNvPicPr>
                      <a:picLocks noChangeAspect="1" noChangeArrowheads="1"/>
                    </pic:cNvPicPr>
                  </pic:nvPicPr>
                  <pic:blipFill rotWithShape="1">
                    <a:blip r:embed="rId81">
                      <a:extLst>
                        <a:ext uri="{28A0092B-C50C-407E-A947-70E740481C1C}">
                          <a14:useLocalDpi xmlns:a14="http://schemas.microsoft.com/office/drawing/2010/main" val="0"/>
                        </a:ext>
                      </a:extLst>
                    </a:blip>
                    <a:srcRect l="8855" r="8328" b="11149"/>
                    <a:stretch/>
                  </pic:blipFill>
                  <pic:spPr bwMode="auto">
                    <a:xfrm>
                      <a:off x="0" y="0"/>
                      <a:ext cx="4140000" cy="2905014"/>
                    </a:xfrm>
                    <a:prstGeom prst="rect">
                      <a:avLst/>
                    </a:prstGeom>
                    <a:noFill/>
                    <a:ln>
                      <a:noFill/>
                    </a:ln>
                    <a:extLst>
                      <a:ext uri="{53640926-AAD7-44D8-BBD7-CCE9431645EC}">
                        <a14:shadowObscured xmlns:a14="http://schemas.microsoft.com/office/drawing/2010/main"/>
                      </a:ext>
                    </a:extLst>
                  </pic:spPr>
                </pic:pic>
              </a:graphicData>
            </a:graphic>
          </wp:inline>
        </w:drawing>
      </w:r>
    </w:p>
    <w:p w:rsidR="006E1BD8" w:rsidRPr="00162A74" w:rsidRDefault="006E1BD8" w:rsidP="006E1BD8">
      <w:pPr>
        <w:pStyle w:val="a4"/>
      </w:pPr>
      <w:bookmarkStart w:id="467" w:name="_Ref484689280"/>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32</w:t>
      </w:r>
      <w:r>
        <w:fldChar w:fldCharType="end"/>
      </w:r>
      <w:bookmarkEnd w:id="467"/>
      <w:r w:rsidRPr="00162A74">
        <w:t>、</w:t>
      </w:r>
      <w:r w:rsidRPr="00162A74">
        <w:rPr>
          <w:rFonts w:hint="eastAsia"/>
        </w:rPr>
        <w:t>立體色簡化視差計算實現圖</w:t>
      </w:r>
    </w:p>
    <w:p w:rsidR="005A6133" w:rsidRPr="00467257" w:rsidRDefault="005A6133" w:rsidP="005A6133">
      <w:pPr>
        <w:ind w:firstLine="480"/>
      </w:pPr>
      <w:r>
        <w:rPr>
          <w:rFonts w:hint="eastAsia"/>
        </w:rPr>
        <w:lastRenderedPageBreak/>
        <w:t>關於相機與成像中幾何關係有幾項重點。攝影</w:t>
      </w:r>
      <w:r w:rsidRPr="00467257">
        <w:rPr>
          <w:rFonts w:hint="eastAsia"/>
        </w:rPr>
        <w:t>機中的每</w:t>
      </w:r>
      <w:proofErr w:type="gramStart"/>
      <w:r>
        <w:rPr>
          <w:rFonts w:hint="eastAsia"/>
        </w:rPr>
        <w:t>個</w:t>
      </w:r>
      <w:proofErr w:type="gramEnd"/>
      <w:r w:rsidRPr="00467257">
        <w:rPr>
          <w:rFonts w:hint="eastAsia"/>
        </w:rPr>
        <w:t>3D</w:t>
      </w:r>
      <w:r>
        <w:rPr>
          <w:rFonts w:hint="eastAsia"/>
        </w:rPr>
        <w:t>點都包含在線中的每</w:t>
      </w:r>
      <w:proofErr w:type="gramStart"/>
      <w:r>
        <w:rPr>
          <w:rFonts w:hint="eastAsia"/>
        </w:rPr>
        <w:t>個</w:t>
      </w:r>
      <w:proofErr w:type="gramEnd"/>
      <w:r>
        <w:rPr>
          <w:rFonts w:hint="eastAsia"/>
        </w:rPr>
        <w:t>圖案相交及</w:t>
      </w:r>
      <w:r w:rsidRPr="00467257">
        <w:rPr>
          <w:rFonts w:hint="eastAsia"/>
        </w:rPr>
        <w:t>相對</w:t>
      </w:r>
      <w:r>
        <w:rPr>
          <w:rFonts w:hint="eastAsia"/>
        </w:rPr>
        <w:t>的</w:t>
      </w:r>
      <w:r w:rsidRPr="00467257">
        <w:rPr>
          <w:rFonts w:hint="eastAsia"/>
        </w:rPr>
        <w:t>平面。</w:t>
      </w:r>
      <w:r>
        <w:rPr>
          <w:rFonts w:hint="eastAsia"/>
        </w:rPr>
        <w:t>我們可以給定一幅圖案中的特徵，其他圖案中的</w:t>
      </w:r>
      <w:r w:rsidRPr="00467257">
        <w:rPr>
          <w:rFonts w:hint="eastAsia"/>
        </w:rPr>
        <w:t>配</w:t>
      </w:r>
      <w:r>
        <w:rPr>
          <w:rFonts w:hint="eastAsia"/>
        </w:rPr>
        <w:t>對透視圖必須位於相</w:t>
      </w:r>
      <w:r w:rsidRPr="00467257">
        <w:rPr>
          <w:rFonts w:hint="eastAsia"/>
        </w:rPr>
        <w:t>對</w:t>
      </w:r>
      <w:r>
        <w:rPr>
          <w:rFonts w:hint="eastAsia"/>
        </w:rPr>
        <w:t>應的</w:t>
      </w:r>
      <w:r w:rsidRPr="00467257">
        <w:rPr>
          <w:rFonts w:hint="eastAsia"/>
        </w:rPr>
        <w:t>線之上。一旦我們知道立體的幾何結構，對兩個成像</w:t>
      </w:r>
      <w:r>
        <w:rPr>
          <w:rFonts w:hint="eastAsia"/>
        </w:rPr>
        <w:t>的相</w:t>
      </w:r>
      <w:r w:rsidRPr="00467257">
        <w:rPr>
          <w:rFonts w:hint="eastAsia"/>
        </w:rPr>
        <w:t>配特徵</w:t>
      </w:r>
      <w:r>
        <w:rPr>
          <w:rFonts w:hint="eastAsia"/>
        </w:rPr>
        <w:t>有</w:t>
      </w:r>
      <w:r w:rsidRPr="00467257">
        <w:rPr>
          <w:rFonts w:hint="eastAsia"/>
        </w:rPr>
        <w:t>可能的</w:t>
      </w:r>
      <w:r>
        <w:rPr>
          <w:rFonts w:hint="eastAsia"/>
        </w:rPr>
        <w:t>以</w:t>
      </w:r>
      <w:r w:rsidRPr="00467257">
        <w:rPr>
          <w:rFonts w:hint="eastAsia"/>
        </w:rPr>
        <w:t>二</w:t>
      </w:r>
      <w:proofErr w:type="gramStart"/>
      <w:r w:rsidRPr="00467257">
        <w:rPr>
          <w:rFonts w:hint="eastAsia"/>
        </w:rPr>
        <w:t>維</w:t>
      </w:r>
      <w:r>
        <w:rPr>
          <w:rFonts w:hint="eastAsia"/>
        </w:rPr>
        <w:t>來</w:t>
      </w:r>
      <w:r w:rsidRPr="00467257">
        <w:rPr>
          <w:rFonts w:hint="eastAsia"/>
        </w:rPr>
        <w:t>搜索</w:t>
      </w:r>
      <w:proofErr w:type="gramEnd"/>
      <w:r>
        <w:rPr>
          <w:rFonts w:hint="eastAsia"/>
        </w:rPr>
        <w:t>，並</w:t>
      </w:r>
      <w:r w:rsidRPr="00467257">
        <w:rPr>
          <w:rFonts w:hint="eastAsia"/>
        </w:rPr>
        <w:t>將成為</w:t>
      </w:r>
      <w:proofErr w:type="gramStart"/>
      <w:r>
        <w:rPr>
          <w:rFonts w:hint="eastAsia"/>
        </w:rPr>
        <w:t>沿著核線的</w:t>
      </w:r>
      <w:proofErr w:type="gramEnd"/>
      <w:r>
        <w:rPr>
          <w:rFonts w:hint="eastAsia"/>
        </w:rPr>
        <w:t>一維搜索。這不僅是一個巨大的計算節省，而且還允許我們杜</w:t>
      </w:r>
      <w:r w:rsidRPr="00467257">
        <w:rPr>
          <w:rFonts w:hint="eastAsia"/>
        </w:rPr>
        <w:t>絕許多可能導致虛假</w:t>
      </w:r>
      <w:r>
        <w:rPr>
          <w:rFonts w:hint="eastAsia"/>
        </w:rPr>
        <w:t>訊息</w:t>
      </w:r>
      <w:r w:rsidRPr="00467257">
        <w:rPr>
          <w:rFonts w:hint="eastAsia"/>
        </w:rPr>
        <w:t>的點。</w:t>
      </w:r>
    </w:p>
    <w:p w:rsidR="00192C29" w:rsidRDefault="005A6133" w:rsidP="00192C29">
      <w:pPr>
        <w:ind w:firstLine="480"/>
      </w:pPr>
      <w:r w:rsidRPr="00467257">
        <w:rPr>
          <w:rFonts w:hint="eastAsia"/>
        </w:rPr>
        <w:t>如果點</w:t>
      </w:r>
      <w:r w:rsidRPr="00467257">
        <w:rPr>
          <w:rFonts w:hint="eastAsia"/>
        </w:rPr>
        <w:t>A</w:t>
      </w:r>
      <w:r w:rsidRPr="00467257">
        <w:rPr>
          <w:rFonts w:hint="eastAsia"/>
        </w:rPr>
        <w:t>和</w:t>
      </w:r>
      <w:r w:rsidRPr="00467257">
        <w:rPr>
          <w:rFonts w:hint="eastAsia"/>
        </w:rPr>
        <w:t>B</w:t>
      </w:r>
      <w:r w:rsidRPr="00467257">
        <w:rPr>
          <w:rFonts w:hint="eastAsia"/>
        </w:rPr>
        <w:t>在兩個圖像中可見，並且在一個</w:t>
      </w:r>
      <w:proofErr w:type="gramStart"/>
      <w:r w:rsidRPr="00467257">
        <w:rPr>
          <w:rFonts w:hint="eastAsia"/>
        </w:rPr>
        <w:t>成像器中</w:t>
      </w:r>
      <w:proofErr w:type="gramEnd"/>
      <w:r w:rsidRPr="00467257">
        <w:rPr>
          <w:rFonts w:hint="eastAsia"/>
        </w:rPr>
        <w:t>以該順序水平發生，則它們在另一個</w:t>
      </w:r>
      <w:proofErr w:type="gramStart"/>
      <w:r w:rsidRPr="00467257">
        <w:rPr>
          <w:rFonts w:hint="eastAsia"/>
        </w:rPr>
        <w:t>成像器中</w:t>
      </w:r>
      <w:proofErr w:type="gramEnd"/>
      <w:r w:rsidRPr="00467257">
        <w:rPr>
          <w:rFonts w:hint="eastAsia"/>
        </w:rPr>
        <w:t>以該順序水平發生。</w:t>
      </w:r>
      <w:r>
        <w:rPr>
          <w:rFonts w:hint="eastAsia"/>
        </w:rPr>
        <w:t>我們透過數學的</w:t>
      </w:r>
      <w:r w:rsidRPr="00467257">
        <w:rPr>
          <w:rFonts w:hint="eastAsia"/>
        </w:rPr>
        <w:t>基本矩陣</w:t>
      </w:r>
      <w:r w:rsidRPr="00467257">
        <w:rPr>
          <w:rFonts w:hint="eastAsia"/>
        </w:rPr>
        <w:t>E</w:t>
      </w:r>
      <w:r w:rsidRPr="00467257">
        <w:rPr>
          <w:rFonts w:hint="eastAsia"/>
        </w:rPr>
        <w:t>和基本矩陣</w:t>
      </w:r>
      <w:r w:rsidRPr="00467257">
        <w:rPr>
          <w:rFonts w:hint="eastAsia"/>
        </w:rPr>
        <w:t>F</w:t>
      </w:r>
      <w:r>
        <w:rPr>
          <w:rFonts w:hint="eastAsia"/>
        </w:rPr>
        <w:t>來</w:t>
      </w:r>
      <w:r w:rsidRPr="00467257">
        <w:rPr>
          <w:rFonts w:hint="eastAsia"/>
        </w:rPr>
        <w:t>計算核對線</w:t>
      </w:r>
      <w:r>
        <w:rPr>
          <w:rFonts w:hint="eastAsia"/>
        </w:rPr>
        <w:t>，而在</w:t>
      </w:r>
      <w:r w:rsidRPr="00467257">
        <w:rPr>
          <w:rFonts w:hint="eastAsia"/>
        </w:rPr>
        <w:t>基本矩陣</w:t>
      </w:r>
      <w:r w:rsidRPr="00467257">
        <w:rPr>
          <w:rFonts w:hint="eastAsia"/>
        </w:rPr>
        <w:t>E</w:t>
      </w:r>
      <w:r w:rsidRPr="00467257">
        <w:rPr>
          <w:rFonts w:hint="eastAsia"/>
        </w:rPr>
        <w:t>和基本矩陣</w:t>
      </w:r>
      <w:r w:rsidRPr="00467257">
        <w:rPr>
          <w:rFonts w:hint="eastAsia"/>
        </w:rPr>
        <w:t>F</w:t>
      </w:r>
      <w:r w:rsidRPr="00467257">
        <w:rPr>
          <w:rFonts w:hint="eastAsia"/>
        </w:rPr>
        <w:t>是在我們可以達到</w:t>
      </w:r>
      <w:proofErr w:type="gramStart"/>
      <w:r w:rsidRPr="00467257">
        <w:rPr>
          <w:rFonts w:hint="eastAsia"/>
        </w:rPr>
        <w:t>計算核線之前</w:t>
      </w:r>
      <w:proofErr w:type="gramEnd"/>
      <w:r w:rsidRPr="00467257">
        <w:rPr>
          <w:rFonts w:hint="eastAsia"/>
        </w:rPr>
        <w:t>的兩個</w:t>
      </w:r>
      <w:r>
        <w:rPr>
          <w:rFonts w:hint="eastAsia"/>
        </w:rPr>
        <w:t>主要</w:t>
      </w:r>
      <w:r w:rsidRPr="00467257">
        <w:rPr>
          <w:rFonts w:hint="eastAsia"/>
        </w:rPr>
        <w:t>成分。基本矩陣</w:t>
      </w:r>
      <w:r w:rsidRPr="00467257">
        <w:rPr>
          <w:rFonts w:hint="eastAsia"/>
        </w:rPr>
        <w:t>E</w:t>
      </w:r>
      <w:r>
        <w:rPr>
          <w:rFonts w:hint="eastAsia"/>
        </w:rPr>
        <w:t>包含關於物理空間中的兩個攝影機的轉換和旋轉的訊息如</w:t>
      </w:r>
      <w:r>
        <w:fldChar w:fldCharType="begin"/>
      </w:r>
      <w:r>
        <w:instrText xml:space="preserve"> </w:instrText>
      </w:r>
      <w:r>
        <w:rPr>
          <w:rFonts w:hint="eastAsia"/>
        </w:rPr>
        <w:instrText>REF _Ref484689324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33</w:t>
      </w:r>
      <w:r>
        <w:fldChar w:fldCharType="end"/>
      </w:r>
      <w:r>
        <w:rPr>
          <w:rFonts w:hint="eastAsia"/>
        </w:rPr>
        <w:t>所示。除了關於兩個攝影</w:t>
      </w:r>
      <w:r w:rsidRPr="00467257">
        <w:rPr>
          <w:rFonts w:hint="eastAsia"/>
        </w:rPr>
        <w:t>機的內在</w:t>
      </w:r>
      <w:r>
        <w:rPr>
          <w:rFonts w:hint="eastAsia"/>
        </w:rPr>
        <w:t>訊</w:t>
      </w:r>
      <w:r w:rsidRPr="00467257">
        <w:rPr>
          <w:rFonts w:hint="eastAsia"/>
        </w:rPr>
        <w:t>息之外，基本矩陣</w:t>
      </w:r>
      <w:r w:rsidRPr="00467257">
        <w:rPr>
          <w:rFonts w:hint="eastAsia"/>
        </w:rPr>
        <w:t>F</w:t>
      </w:r>
      <w:r w:rsidRPr="00467257">
        <w:rPr>
          <w:rFonts w:hint="eastAsia"/>
        </w:rPr>
        <w:t>包含與基本矩陣</w:t>
      </w:r>
      <w:r w:rsidRPr="00467257">
        <w:rPr>
          <w:rFonts w:hint="eastAsia"/>
        </w:rPr>
        <w:t>E</w:t>
      </w:r>
      <w:r>
        <w:rPr>
          <w:rFonts w:hint="eastAsia"/>
        </w:rPr>
        <w:t>相同的訊</w:t>
      </w:r>
      <w:r w:rsidRPr="00467257">
        <w:rPr>
          <w:rFonts w:hint="eastAsia"/>
        </w:rPr>
        <w:t>息。因為基本矩陣</w:t>
      </w:r>
      <w:r w:rsidRPr="00467257">
        <w:rPr>
          <w:rFonts w:hint="eastAsia"/>
        </w:rPr>
        <w:t>F</w:t>
      </w:r>
      <w:r w:rsidRPr="00467257">
        <w:rPr>
          <w:rFonts w:hint="eastAsia"/>
        </w:rPr>
        <w:t>嵌入關於</w:t>
      </w:r>
      <w:r>
        <w:rPr>
          <w:rFonts w:hint="eastAsia"/>
        </w:rPr>
        <w:t>固定</w:t>
      </w:r>
      <w:r w:rsidRPr="00467257">
        <w:rPr>
          <w:rFonts w:hint="eastAsia"/>
        </w:rPr>
        <w:t>參數</w:t>
      </w:r>
      <w:r>
        <w:rPr>
          <w:rFonts w:hint="eastAsia"/>
        </w:rPr>
        <w:t>資訊</w:t>
      </w:r>
      <w:r w:rsidRPr="00467257">
        <w:rPr>
          <w:rFonts w:hint="eastAsia"/>
        </w:rPr>
        <w:t>，所以它</w:t>
      </w:r>
      <w:r>
        <w:rPr>
          <w:rFonts w:hint="eastAsia"/>
        </w:rPr>
        <w:t>可以</w:t>
      </w:r>
      <w:r w:rsidRPr="00467257">
        <w:rPr>
          <w:rFonts w:hint="eastAsia"/>
        </w:rPr>
        <w:t>將兩個相機以像素</w:t>
      </w:r>
      <w:r>
        <w:rPr>
          <w:rFonts w:hint="eastAsia"/>
        </w:rPr>
        <w:t>座</w:t>
      </w:r>
      <w:r w:rsidRPr="00467257">
        <w:rPr>
          <w:rFonts w:hint="eastAsia"/>
        </w:rPr>
        <w:t>標</w:t>
      </w:r>
      <w:r>
        <w:rPr>
          <w:rFonts w:hint="eastAsia"/>
        </w:rPr>
        <w:t>作互相</w:t>
      </w:r>
      <w:r w:rsidRPr="00467257">
        <w:rPr>
          <w:rFonts w:hint="eastAsia"/>
        </w:rPr>
        <w:t>關聯。</w:t>
      </w:r>
    </w:p>
    <w:p w:rsidR="005A6133" w:rsidRDefault="005A6133" w:rsidP="005A6133">
      <w:pPr>
        <w:pStyle w:val="a4"/>
        <w:rPr>
          <w:rFonts w:hint="eastAsia"/>
        </w:rPr>
      </w:pPr>
      <w:r w:rsidRPr="002D2239">
        <w:rPr>
          <w:noProof/>
        </w:rPr>
        <w:drawing>
          <wp:inline distT="0" distB="0" distL="0" distR="0" wp14:anchorId="1EBF0360" wp14:editId="20F14960">
            <wp:extent cx="4917057" cy="2646271"/>
            <wp:effectExtent l="0" t="0" r="0" b="0"/>
            <wp:docPr id="358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17057" cy="2646271"/>
                    </a:xfrm>
                    <a:prstGeom prst="rect">
                      <a:avLst/>
                    </a:prstGeom>
                    <a:noFill/>
                    <a:ln>
                      <a:noFill/>
                    </a:ln>
                  </pic:spPr>
                </pic:pic>
              </a:graphicData>
            </a:graphic>
          </wp:inline>
        </w:drawing>
      </w:r>
    </w:p>
    <w:p w:rsidR="005A6133" w:rsidRDefault="005A6133" w:rsidP="005A6133">
      <w:pPr>
        <w:pStyle w:val="a4"/>
        <w:rPr>
          <w:rFonts w:hint="eastAsia"/>
        </w:rPr>
      </w:pPr>
      <w:bookmarkStart w:id="468" w:name="_Ref484689324"/>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33</w:t>
      </w:r>
      <w:r>
        <w:fldChar w:fldCharType="end"/>
      </w:r>
      <w:bookmarkEnd w:id="468"/>
      <w:r w:rsidRPr="00162A74">
        <w:t>、</w:t>
      </w:r>
      <w:r w:rsidRPr="00162A74">
        <w:rPr>
          <w:rFonts w:hint="eastAsia"/>
        </w:rPr>
        <w:t>基本矩陣運用圖</w:t>
      </w:r>
    </w:p>
    <w:p w:rsidR="005A6133" w:rsidRPr="00162A74" w:rsidRDefault="005A6133" w:rsidP="005A6133">
      <w:pPr>
        <w:pStyle w:val="a4"/>
      </w:pPr>
    </w:p>
    <w:p w:rsidR="005A6133" w:rsidRPr="00467257" w:rsidRDefault="005A6133" w:rsidP="005A6133">
      <w:pPr>
        <w:ind w:firstLine="480"/>
      </w:pPr>
      <w:r>
        <w:rPr>
          <w:rFonts w:hint="eastAsia"/>
        </w:rPr>
        <w:t>再下一步必須</w:t>
      </w:r>
      <w:r w:rsidRPr="00467257">
        <w:rPr>
          <w:rFonts w:hint="eastAsia"/>
        </w:rPr>
        <w:t>糾正比對圖重疊區域並投射相對位置</w:t>
      </w:r>
      <w:r>
        <w:rPr>
          <w:rFonts w:hint="eastAsia"/>
        </w:rPr>
        <w:t>，</w:t>
      </w:r>
      <w:r w:rsidRPr="00467257">
        <w:rPr>
          <w:rFonts w:hint="eastAsia"/>
        </w:rPr>
        <w:t>整</w:t>
      </w:r>
      <w:r>
        <w:rPr>
          <w:rFonts w:hint="eastAsia"/>
        </w:rPr>
        <w:t>理過程如</w:t>
      </w:r>
      <w:r>
        <w:fldChar w:fldCharType="begin"/>
      </w:r>
      <w:r>
        <w:instrText xml:space="preserve"> </w:instrText>
      </w:r>
      <w:r>
        <w:rPr>
          <w:rFonts w:hint="eastAsia"/>
        </w:rPr>
        <w:instrText>REF _Ref484689389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34</w:t>
      </w:r>
      <w:r>
        <w:fldChar w:fldCharType="end"/>
      </w:r>
      <w:r w:rsidRPr="00467257">
        <w:rPr>
          <w:rFonts w:hint="eastAsia"/>
        </w:rPr>
        <w:t>所示。如圖中的方程式所示，實際整</w:t>
      </w:r>
      <w:r>
        <w:rPr>
          <w:rFonts w:hint="eastAsia"/>
        </w:rPr>
        <w:t>理過程</w:t>
      </w:r>
      <w:r w:rsidRPr="00467257">
        <w:rPr>
          <w:rFonts w:hint="eastAsia"/>
        </w:rPr>
        <w:t>稱為反向映射</w:t>
      </w:r>
      <w:r>
        <w:rPr>
          <w:rFonts w:hint="eastAsia"/>
        </w:rPr>
        <w:t>，</w:t>
      </w:r>
      <w:r w:rsidRPr="00467257">
        <w:rPr>
          <w:rFonts w:hint="eastAsia"/>
        </w:rPr>
        <w:t>從（</w:t>
      </w:r>
      <w:r w:rsidRPr="00467257">
        <w:rPr>
          <w:rFonts w:hint="eastAsia"/>
        </w:rPr>
        <w:t>c</w:t>
      </w:r>
      <w:r w:rsidRPr="00467257">
        <w:rPr>
          <w:rFonts w:hint="eastAsia"/>
        </w:rPr>
        <w:t>）到（</w:t>
      </w:r>
      <w:r w:rsidRPr="00467257">
        <w:rPr>
          <w:rFonts w:hint="eastAsia"/>
        </w:rPr>
        <w:t>a</w:t>
      </w:r>
      <w:r w:rsidRPr="00467257">
        <w:rPr>
          <w:rFonts w:hint="eastAsia"/>
        </w:rPr>
        <w:t>）向後延伸。</w:t>
      </w:r>
      <w:r w:rsidRPr="00467257">
        <w:rPr>
          <w:rFonts w:hint="eastAsia"/>
        </w:rPr>
        <w:t xml:space="preserve"> </w:t>
      </w:r>
      <w:r>
        <w:rPr>
          <w:rFonts w:hint="eastAsia"/>
        </w:rPr>
        <w:t>對於整理</w:t>
      </w:r>
      <w:r w:rsidRPr="00467257">
        <w:rPr>
          <w:rFonts w:hint="eastAsia"/>
        </w:rPr>
        <w:t>圖</w:t>
      </w:r>
      <w:r>
        <w:rPr>
          <w:rFonts w:hint="eastAsia"/>
        </w:rPr>
        <w:t>案</w:t>
      </w:r>
      <w:r w:rsidRPr="00467257">
        <w:rPr>
          <w:rFonts w:hint="eastAsia"/>
        </w:rPr>
        <w:t>（</w:t>
      </w:r>
      <w:r w:rsidRPr="00467257">
        <w:rPr>
          <w:rFonts w:hint="eastAsia"/>
        </w:rPr>
        <w:t>c</w:t>
      </w:r>
      <w:r>
        <w:rPr>
          <w:rFonts w:hint="eastAsia"/>
        </w:rPr>
        <w:t>）中的每</w:t>
      </w:r>
      <w:proofErr w:type="gramStart"/>
      <w:r>
        <w:rPr>
          <w:rFonts w:hint="eastAsia"/>
        </w:rPr>
        <w:t>個</w:t>
      </w:r>
      <w:proofErr w:type="gramEnd"/>
      <w:r>
        <w:rPr>
          <w:rFonts w:hint="eastAsia"/>
        </w:rPr>
        <w:t>整數像素，我們在未失真的圖案</w:t>
      </w:r>
      <w:r w:rsidRPr="00467257">
        <w:rPr>
          <w:rFonts w:hint="eastAsia"/>
        </w:rPr>
        <w:t>（</w:t>
      </w:r>
      <w:r w:rsidRPr="00467257">
        <w:rPr>
          <w:rFonts w:hint="eastAsia"/>
        </w:rPr>
        <w:t>b</w:t>
      </w:r>
      <w:r>
        <w:rPr>
          <w:rFonts w:hint="eastAsia"/>
        </w:rPr>
        <w:t>）中找到</w:t>
      </w:r>
      <w:r>
        <w:rPr>
          <w:rFonts w:hint="eastAsia"/>
        </w:rPr>
        <w:lastRenderedPageBreak/>
        <w:t>其座標，並使用它們來查找原始圖案</w:t>
      </w:r>
      <w:r w:rsidRPr="00467257">
        <w:rPr>
          <w:rFonts w:hint="eastAsia"/>
        </w:rPr>
        <w:t>（</w:t>
      </w:r>
      <w:r w:rsidRPr="00467257">
        <w:rPr>
          <w:rFonts w:hint="eastAsia"/>
        </w:rPr>
        <w:t>a</w:t>
      </w:r>
      <w:r w:rsidRPr="00467257">
        <w:rPr>
          <w:rFonts w:hint="eastAsia"/>
        </w:rPr>
        <w:t>）中的</w:t>
      </w:r>
      <w:proofErr w:type="gramStart"/>
      <w:r w:rsidRPr="00467257">
        <w:rPr>
          <w:rFonts w:hint="eastAsia"/>
        </w:rPr>
        <w:t>實際（</w:t>
      </w:r>
      <w:proofErr w:type="gramEnd"/>
      <w:r w:rsidRPr="00467257">
        <w:rPr>
          <w:rFonts w:hint="eastAsia"/>
        </w:rPr>
        <w:t>浮點）坐標。</w:t>
      </w:r>
      <w:r w:rsidRPr="00467257">
        <w:rPr>
          <w:rFonts w:hint="eastAsia"/>
        </w:rPr>
        <w:t xml:space="preserve"> </w:t>
      </w:r>
      <w:r>
        <w:rPr>
          <w:rFonts w:hint="eastAsia"/>
        </w:rPr>
        <w:t>然後從原始源圖案</w:t>
      </w:r>
      <w:r w:rsidRPr="00467257">
        <w:rPr>
          <w:rFonts w:hint="eastAsia"/>
        </w:rPr>
        <w:t>中的附近整數像素</w:t>
      </w:r>
      <w:r>
        <w:rPr>
          <w:rFonts w:hint="eastAsia"/>
        </w:rPr>
        <w:t>，位置插入浮點座</w:t>
      </w:r>
      <w:r w:rsidRPr="00467257">
        <w:rPr>
          <w:rFonts w:hint="eastAsia"/>
        </w:rPr>
        <w:t>標像素值，並且</w:t>
      </w:r>
      <w:r>
        <w:rPr>
          <w:rFonts w:hint="eastAsia"/>
        </w:rPr>
        <w:t>將</w:t>
      </w:r>
      <w:r w:rsidRPr="00467257">
        <w:rPr>
          <w:rFonts w:hint="eastAsia"/>
        </w:rPr>
        <w:t>該值用於填充目標圖像（</w:t>
      </w:r>
      <w:r w:rsidRPr="00467257">
        <w:rPr>
          <w:rFonts w:hint="eastAsia"/>
        </w:rPr>
        <w:t>c</w:t>
      </w:r>
      <w:r>
        <w:rPr>
          <w:rFonts w:hint="eastAsia"/>
        </w:rPr>
        <w:t>）中的</w:t>
      </w:r>
      <w:r w:rsidRPr="00467257">
        <w:rPr>
          <w:rFonts w:hint="eastAsia"/>
        </w:rPr>
        <w:t>整數像素位置。</w:t>
      </w:r>
      <w:r w:rsidRPr="00467257">
        <w:rPr>
          <w:rFonts w:hint="eastAsia"/>
        </w:rPr>
        <w:t xml:space="preserve"> </w:t>
      </w:r>
      <w:r>
        <w:rPr>
          <w:rFonts w:hint="eastAsia"/>
        </w:rPr>
        <w:t>在整理圖案</w:t>
      </w:r>
      <w:r w:rsidRPr="00467257">
        <w:rPr>
          <w:rFonts w:hint="eastAsia"/>
        </w:rPr>
        <w:t>被填充之後，通常</w:t>
      </w:r>
      <w:r>
        <w:rPr>
          <w:rFonts w:hint="eastAsia"/>
        </w:rPr>
        <w:t>可以</w:t>
      </w:r>
      <w:r w:rsidRPr="00467257">
        <w:rPr>
          <w:rFonts w:hint="eastAsia"/>
        </w:rPr>
        <w:t>被裁剪以</w:t>
      </w:r>
      <w:proofErr w:type="gramStart"/>
      <w:r w:rsidRPr="00467257">
        <w:rPr>
          <w:rFonts w:hint="eastAsia"/>
        </w:rPr>
        <w:t>強調左和右</w:t>
      </w:r>
      <w:proofErr w:type="gramEnd"/>
      <w:r w:rsidRPr="00467257">
        <w:rPr>
          <w:rFonts w:hint="eastAsia"/>
        </w:rPr>
        <w:t>圖像之間的重疊區域。</w:t>
      </w:r>
    </w:p>
    <w:p w:rsidR="005A6133" w:rsidRDefault="005A6133" w:rsidP="005A6133">
      <w:pPr>
        <w:ind w:firstLine="480"/>
      </w:pPr>
      <w:r>
        <w:rPr>
          <w:rFonts w:hint="eastAsia"/>
        </w:rPr>
        <w:t>圖在相機成像轉換成功後，</w:t>
      </w:r>
      <w:r w:rsidRPr="00467257">
        <w:rPr>
          <w:rFonts w:hint="eastAsia"/>
        </w:rPr>
        <w:t>重建</w:t>
      </w:r>
      <w:r w:rsidRPr="00467257">
        <w:rPr>
          <w:rFonts w:hint="eastAsia"/>
        </w:rPr>
        <w:t>3-D</w:t>
      </w:r>
      <w:r w:rsidRPr="00467257">
        <w:rPr>
          <w:rFonts w:hint="eastAsia"/>
        </w:rPr>
        <w:t>場景在</w:t>
      </w:r>
      <w:r>
        <w:rPr>
          <w:rFonts w:hint="eastAsia"/>
        </w:rPr>
        <w:t>流程中，任何一對相應的點位於相同的像素行上。對於左圖案</w:t>
      </w:r>
      <w:r w:rsidRPr="00467257">
        <w:rPr>
          <w:rFonts w:hint="eastAsia"/>
        </w:rPr>
        <w:t>中的每</w:t>
      </w:r>
      <w:proofErr w:type="gramStart"/>
      <w:r w:rsidRPr="00467257">
        <w:rPr>
          <w:rFonts w:hint="eastAsia"/>
        </w:rPr>
        <w:t>個</w:t>
      </w:r>
      <w:proofErr w:type="gramEnd"/>
      <w:r w:rsidRPr="00467257">
        <w:rPr>
          <w:rFonts w:hint="eastAsia"/>
        </w:rPr>
        <w:t>像素，計算與右圖像</w:t>
      </w:r>
      <w:r>
        <w:rPr>
          <w:rFonts w:hint="eastAsia"/>
        </w:rPr>
        <w:t>案</w:t>
      </w:r>
      <w:r w:rsidRPr="00467257">
        <w:rPr>
          <w:rFonts w:hint="eastAsia"/>
        </w:rPr>
        <w:t>相應像素的距離。</w:t>
      </w:r>
      <w:r>
        <w:rPr>
          <w:rFonts w:hint="eastAsia"/>
        </w:rPr>
        <w:t>相機成像距離與相應世界點距</w:t>
      </w:r>
      <w:r w:rsidRPr="00467257">
        <w:rPr>
          <w:rFonts w:hint="eastAsia"/>
        </w:rPr>
        <w:t>的距離成正比</w:t>
      </w:r>
      <w:r>
        <w:rPr>
          <w:rFonts w:hint="eastAsia"/>
        </w:rPr>
        <w:t>如</w:t>
      </w:r>
      <w:r w:rsidR="00C8699E">
        <w:fldChar w:fldCharType="begin"/>
      </w:r>
      <w:r w:rsidR="00C8699E">
        <w:instrText xml:space="preserve"> </w:instrText>
      </w:r>
      <w:r w:rsidR="00C8699E">
        <w:rPr>
          <w:rFonts w:hint="eastAsia"/>
        </w:rPr>
        <w:instrText>REF _Ref485141745 \h</w:instrText>
      </w:r>
      <w:r w:rsidR="00C8699E">
        <w:instrText xml:space="preserve"> </w:instrText>
      </w:r>
      <w:r w:rsidR="00C8699E">
        <w:fldChar w:fldCharType="separate"/>
      </w:r>
      <w:r w:rsidR="00C8699E">
        <w:rPr>
          <w:rFonts w:hint="eastAsia"/>
        </w:rPr>
        <w:t>圖</w:t>
      </w:r>
      <w:r w:rsidR="00C8699E">
        <w:rPr>
          <w:rFonts w:hint="eastAsia"/>
        </w:rPr>
        <w:t xml:space="preserve"> </w:t>
      </w:r>
      <w:r w:rsidR="00C8699E">
        <w:rPr>
          <w:noProof/>
        </w:rPr>
        <w:t>3</w:t>
      </w:r>
      <w:r w:rsidR="00C8699E">
        <w:noBreakHyphen/>
      </w:r>
      <w:r w:rsidR="00C8699E">
        <w:rPr>
          <w:noProof/>
        </w:rPr>
        <w:t>5</w:t>
      </w:r>
      <w:r w:rsidR="00C8699E">
        <w:rPr>
          <w:rFonts w:hint="eastAsia"/>
        </w:rPr>
        <w:t>、</w:t>
      </w:r>
      <w:r w:rsidR="00C8699E" w:rsidRPr="00B205D8">
        <w:t>不同的</w:t>
      </w:r>
      <w:r w:rsidR="00C8699E" w:rsidRPr="00B205D8">
        <w:t>CCD</w:t>
      </w:r>
      <w:r w:rsidR="00C8699E" w:rsidRPr="00B205D8">
        <w:t>衍伸出不同的</w:t>
      </w:r>
      <w:r w:rsidR="00C8699E" w:rsidRPr="00B205D8">
        <w:t>LOS</w:t>
      </w:r>
      <w:r w:rsidR="00C8699E" w:rsidRPr="00B205D8">
        <w:t>。</w:t>
      </w:r>
      <w:r w:rsidR="00C8699E">
        <w:fldChar w:fldCharType="end"/>
      </w:r>
      <w:r>
        <w:rPr>
          <w:rFonts w:hint="eastAsia"/>
        </w:rPr>
        <w:t>所示</w:t>
      </w:r>
      <w:r w:rsidRPr="00467257">
        <w:rPr>
          <w:rFonts w:hint="eastAsia"/>
        </w:rPr>
        <w:t>。</w:t>
      </w:r>
      <w:r>
        <w:rPr>
          <w:rFonts w:hint="eastAsia"/>
        </w:rPr>
        <w:t>並使用精</w:t>
      </w:r>
      <w:proofErr w:type="gramStart"/>
      <w:r>
        <w:rPr>
          <w:rFonts w:hint="eastAsia"/>
        </w:rPr>
        <w:t>準</w:t>
      </w:r>
      <w:proofErr w:type="gramEnd"/>
      <w:r>
        <w:rPr>
          <w:rFonts w:hint="eastAsia"/>
        </w:rPr>
        <w:t>視差來計算差異</w:t>
      </w:r>
      <w:r w:rsidRPr="00467257">
        <w:rPr>
          <w:rFonts w:hint="eastAsia"/>
        </w:rPr>
        <w:t>重建</w:t>
      </w:r>
      <w:r>
        <w:rPr>
          <w:rFonts w:hint="eastAsia"/>
        </w:rPr>
        <w:t>出</w:t>
      </w:r>
      <w:r w:rsidRPr="00467257">
        <w:rPr>
          <w:rFonts w:hint="eastAsia"/>
        </w:rPr>
        <w:t>3-D</w:t>
      </w:r>
      <w:r w:rsidRPr="00467257">
        <w:rPr>
          <w:rFonts w:hint="eastAsia"/>
        </w:rPr>
        <w:t>場景</w:t>
      </w:r>
      <w:r>
        <w:rPr>
          <w:rFonts w:hint="eastAsia"/>
        </w:rPr>
        <w:t>如</w:t>
      </w:r>
      <w:r>
        <w:fldChar w:fldCharType="begin"/>
      </w:r>
      <w:r>
        <w:instrText xml:space="preserve"> </w:instrText>
      </w:r>
      <w:r>
        <w:rPr>
          <w:rFonts w:hint="eastAsia"/>
        </w:rPr>
        <w:instrText>REF _Ref484689508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36</w:t>
      </w:r>
      <w:r>
        <w:fldChar w:fldCharType="end"/>
      </w:r>
      <w:r>
        <w:rPr>
          <w:rFonts w:hint="eastAsia"/>
        </w:rPr>
        <w:t>所示，再從</w:t>
      </w:r>
      <w:r w:rsidRPr="00467257">
        <w:rPr>
          <w:rFonts w:hint="eastAsia"/>
        </w:rPr>
        <w:t>視差圖重建與每個像素對應的點的</w:t>
      </w:r>
      <w:r w:rsidRPr="00467257">
        <w:rPr>
          <w:rFonts w:hint="eastAsia"/>
        </w:rPr>
        <w:t>3-D</w:t>
      </w:r>
      <w:r w:rsidRPr="00467257">
        <w:rPr>
          <w:rFonts w:hint="eastAsia"/>
        </w:rPr>
        <w:t>世界坐標。</w:t>
      </w:r>
    </w:p>
    <w:p w:rsidR="005A6133" w:rsidRDefault="005A6133" w:rsidP="005A6133">
      <w:pPr>
        <w:pStyle w:val="a4"/>
      </w:pPr>
      <w:r w:rsidRPr="005A6133">
        <w:drawing>
          <wp:inline distT="0" distB="0" distL="0" distR="0" wp14:anchorId="3BAF943E" wp14:editId="59D6F22D">
            <wp:extent cx="5274310" cy="4119880"/>
            <wp:effectExtent l="0" t="0" r="2540" b="0"/>
            <wp:docPr id="358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4119880"/>
                    </a:xfrm>
                    <a:prstGeom prst="rect">
                      <a:avLst/>
                    </a:prstGeom>
                    <a:noFill/>
                    <a:ln>
                      <a:noFill/>
                    </a:ln>
                  </pic:spPr>
                </pic:pic>
              </a:graphicData>
            </a:graphic>
          </wp:inline>
        </w:drawing>
      </w:r>
    </w:p>
    <w:p w:rsidR="005A6133" w:rsidRDefault="005A6133" w:rsidP="005A6133">
      <w:pPr>
        <w:pStyle w:val="a4"/>
        <w:rPr>
          <w:rFonts w:hint="eastAsia"/>
        </w:rPr>
      </w:pPr>
      <w:bookmarkStart w:id="469" w:name="_Ref484689389"/>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34</w:t>
      </w:r>
      <w:r>
        <w:fldChar w:fldCharType="end"/>
      </w:r>
      <w:bookmarkEnd w:id="469"/>
      <w:r w:rsidRPr="00162A74">
        <w:rPr>
          <w:rFonts w:hint="eastAsia"/>
        </w:rPr>
        <w:t>、相機成像整理程序圖</w:t>
      </w:r>
    </w:p>
    <w:p w:rsidR="005A6133" w:rsidRDefault="005A6133" w:rsidP="005A6133">
      <w:pPr>
        <w:pStyle w:val="a4"/>
        <w:rPr>
          <w:rFonts w:hint="eastAsia"/>
        </w:rPr>
      </w:pPr>
    </w:p>
    <w:p w:rsidR="005A6133" w:rsidRDefault="005A6133" w:rsidP="005A6133">
      <w:pPr>
        <w:pStyle w:val="a4"/>
        <w:rPr>
          <w:rFonts w:hint="eastAsia"/>
        </w:rPr>
      </w:pPr>
      <w:r>
        <w:rPr>
          <w:noProof/>
          <w:szCs w:val="32"/>
        </w:rPr>
        <w:lastRenderedPageBreak/>
        <w:drawing>
          <wp:inline distT="0" distB="0" distL="0" distR="0" wp14:anchorId="26159884" wp14:editId="2588D692">
            <wp:extent cx="3928745" cy="2694305"/>
            <wp:effectExtent l="0" t="0" r="0" b="0"/>
            <wp:docPr id="35851"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
                    <pic:cNvPicPr>
                      <a:picLocks noChangeAspect="1" noChangeArrowheads="1"/>
                    </pic:cNvPicPr>
                  </pic:nvPicPr>
                  <pic:blipFill rotWithShape="1">
                    <a:blip r:embed="rId84">
                      <a:extLst>
                        <a:ext uri="{28A0092B-C50C-407E-A947-70E740481C1C}">
                          <a14:useLocalDpi xmlns:a14="http://schemas.microsoft.com/office/drawing/2010/main" val="0"/>
                        </a:ext>
                      </a:extLst>
                    </a:blip>
                    <a:srcRect l="8670" t="3666" r="10877" b="11979"/>
                    <a:stretch/>
                  </pic:blipFill>
                  <pic:spPr bwMode="auto">
                    <a:xfrm>
                      <a:off x="0" y="0"/>
                      <a:ext cx="3928745" cy="2694305"/>
                    </a:xfrm>
                    <a:prstGeom prst="rect">
                      <a:avLst/>
                    </a:prstGeom>
                    <a:noFill/>
                    <a:ln>
                      <a:noFill/>
                    </a:ln>
                    <a:extLst>
                      <a:ext uri="{53640926-AAD7-44D8-BBD7-CCE9431645EC}">
                        <a14:shadowObscured xmlns:a14="http://schemas.microsoft.com/office/drawing/2010/main"/>
                      </a:ext>
                    </a:extLst>
                  </pic:spPr>
                </pic:pic>
              </a:graphicData>
            </a:graphic>
          </wp:inline>
        </w:drawing>
      </w:r>
    </w:p>
    <w:p w:rsidR="005A6133" w:rsidRPr="00162A74" w:rsidRDefault="005A6133" w:rsidP="005A6133">
      <w:pPr>
        <w:pStyle w:val="a4"/>
      </w:pPr>
      <w:r w:rsidRPr="00162A74">
        <w:rPr>
          <w:rFonts w:hint="eastAsia"/>
          <w:bCs/>
        </w:rPr>
        <w:t>圖</w:t>
      </w:r>
      <w:r w:rsidRPr="00162A74">
        <w:rPr>
          <w:rFonts w:hint="eastAsia"/>
          <w:bCs/>
        </w:rPr>
        <w:t xml:space="preserve"> </w:t>
      </w:r>
      <w:r>
        <w:rPr>
          <w:bCs/>
        </w:rPr>
        <w:fldChar w:fldCharType="begin"/>
      </w:r>
      <w:r>
        <w:rPr>
          <w:bCs/>
        </w:rPr>
        <w:instrText xml:space="preserve"> </w:instrText>
      </w:r>
      <w:r>
        <w:rPr>
          <w:rFonts w:hint="eastAsia"/>
          <w:bCs/>
        </w:rPr>
        <w:instrText>STYLEREF 1 \s</w:instrText>
      </w:r>
      <w:r>
        <w:rPr>
          <w:bCs/>
        </w:rPr>
        <w:instrText xml:space="preserve"> </w:instrText>
      </w:r>
      <w:r>
        <w:rPr>
          <w:bCs/>
        </w:rPr>
        <w:fldChar w:fldCharType="separate"/>
      </w:r>
      <w:r w:rsidR="00AB3D39">
        <w:rPr>
          <w:bCs/>
          <w:noProof/>
        </w:rPr>
        <w:t>5</w:t>
      </w:r>
      <w:r>
        <w:rPr>
          <w:bCs/>
        </w:rPr>
        <w:fldChar w:fldCharType="end"/>
      </w:r>
      <w:r>
        <w:rPr>
          <w:bCs/>
        </w:rPr>
        <w:noBreakHyphen/>
      </w:r>
      <w:r>
        <w:rPr>
          <w:bCs/>
        </w:rPr>
        <w:fldChar w:fldCharType="begin"/>
      </w:r>
      <w:r>
        <w:rPr>
          <w:bCs/>
        </w:rPr>
        <w:instrText xml:space="preserve"> </w:instrText>
      </w:r>
      <w:r>
        <w:rPr>
          <w:rFonts w:hint="eastAsia"/>
          <w:bCs/>
        </w:rPr>
        <w:instrText xml:space="preserve">SEQ </w:instrText>
      </w:r>
      <w:r>
        <w:rPr>
          <w:rFonts w:hint="eastAsia"/>
          <w:bCs/>
        </w:rPr>
        <w:instrText>圖</w:instrText>
      </w:r>
      <w:r>
        <w:rPr>
          <w:rFonts w:hint="eastAsia"/>
          <w:bCs/>
        </w:rPr>
        <w:instrText xml:space="preserve"> \* ARABIC \s 1</w:instrText>
      </w:r>
      <w:r>
        <w:rPr>
          <w:bCs/>
        </w:rPr>
        <w:instrText xml:space="preserve"> </w:instrText>
      </w:r>
      <w:r>
        <w:rPr>
          <w:bCs/>
        </w:rPr>
        <w:fldChar w:fldCharType="separate"/>
      </w:r>
      <w:r w:rsidR="00AB3D39">
        <w:rPr>
          <w:bCs/>
          <w:noProof/>
        </w:rPr>
        <w:t>35</w:t>
      </w:r>
      <w:r>
        <w:rPr>
          <w:bCs/>
        </w:rPr>
        <w:fldChar w:fldCharType="end"/>
      </w:r>
      <w:r w:rsidRPr="00162A74">
        <w:rPr>
          <w:bCs/>
        </w:rPr>
        <w:t>、</w:t>
      </w:r>
      <w:r w:rsidRPr="00162A74">
        <w:rPr>
          <w:rFonts w:hint="eastAsia"/>
          <w:bCs/>
        </w:rPr>
        <w:t>視差差距色相圖</w:t>
      </w:r>
    </w:p>
    <w:p w:rsidR="005A6133" w:rsidRDefault="005A6133" w:rsidP="005A6133">
      <w:pPr>
        <w:pStyle w:val="a4"/>
        <w:rPr>
          <w:rFonts w:ascii="標楷體" w:hAnsi="標楷體" w:hint="eastAsia"/>
        </w:rPr>
      </w:pPr>
      <w:r>
        <w:rPr>
          <w:noProof/>
        </w:rPr>
        <w:drawing>
          <wp:inline distT="0" distB="0" distL="0" distR="0" wp14:anchorId="0D9C77FB" wp14:editId="46B3A2F6">
            <wp:extent cx="3289476" cy="2874344"/>
            <wp:effectExtent l="0" t="0" r="6350" b="2540"/>
            <wp:docPr id="35852" name="Picture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
                    <pic:cNvPicPr>
                      <a:picLocks noChangeAspect="1" noChangeArrowheads="1"/>
                    </pic:cNvPicPr>
                  </pic:nvPicPr>
                  <pic:blipFill rotWithShape="1">
                    <a:blip r:embed="rId85">
                      <a:extLst>
                        <a:ext uri="{28A0092B-C50C-407E-A947-70E740481C1C}">
                          <a14:useLocalDpi xmlns:a14="http://schemas.microsoft.com/office/drawing/2010/main" val="0"/>
                        </a:ext>
                      </a:extLst>
                    </a:blip>
                    <a:srcRect l="16231" t="15234" r="24012" b="15219"/>
                    <a:stretch/>
                  </pic:blipFill>
                  <pic:spPr bwMode="auto">
                    <a:xfrm>
                      <a:off x="0" y="0"/>
                      <a:ext cx="3289476" cy="2874344"/>
                    </a:xfrm>
                    <a:prstGeom prst="rect">
                      <a:avLst/>
                    </a:prstGeom>
                    <a:noFill/>
                    <a:ln>
                      <a:noFill/>
                    </a:ln>
                    <a:extLst>
                      <a:ext uri="{53640926-AAD7-44D8-BBD7-CCE9431645EC}">
                        <a14:shadowObscured xmlns:a14="http://schemas.microsoft.com/office/drawing/2010/main"/>
                      </a:ext>
                    </a:extLst>
                  </pic:spPr>
                </pic:pic>
              </a:graphicData>
            </a:graphic>
          </wp:inline>
        </w:drawing>
      </w:r>
    </w:p>
    <w:p w:rsidR="005A6133" w:rsidRPr="00162A74" w:rsidRDefault="005A6133" w:rsidP="005A6133">
      <w:pPr>
        <w:pStyle w:val="a4"/>
      </w:pPr>
      <w:bookmarkStart w:id="470" w:name="_Ref484689508"/>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36</w:t>
      </w:r>
      <w:r>
        <w:fldChar w:fldCharType="end"/>
      </w:r>
      <w:bookmarkEnd w:id="470"/>
      <w:r w:rsidRPr="00162A74">
        <w:t>、</w:t>
      </w:r>
      <w:r w:rsidRPr="00162A74">
        <w:rPr>
          <w:rFonts w:hint="eastAsia"/>
        </w:rPr>
        <w:t>3-D</w:t>
      </w:r>
      <w:r w:rsidRPr="00162A74">
        <w:rPr>
          <w:rFonts w:hint="eastAsia"/>
        </w:rPr>
        <w:t>場景座標環境圖</w:t>
      </w:r>
    </w:p>
    <w:p w:rsidR="005A6133" w:rsidRDefault="005A6133" w:rsidP="005A6133">
      <w:pPr>
        <w:ind w:firstLine="480"/>
        <w:rPr>
          <w:rFonts w:ascii="標楷體" w:hAnsi="標楷體"/>
        </w:rPr>
      </w:pPr>
    </w:p>
    <w:p w:rsidR="005A6133" w:rsidRDefault="005A6133" w:rsidP="005A6133">
      <w:pPr>
        <w:ind w:firstLine="480"/>
        <w:rPr>
          <w:rFonts w:hint="eastAsia"/>
        </w:rPr>
      </w:pPr>
      <w:r>
        <w:rPr>
          <w:rFonts w:hint="eastAsia"/>
        </w:rPr>
        <w:t>有了</w:t>
      </w:r>
      <w:r>
        <w:rPr>
          <w:rFonts w:hint="eastAsia"/>
        </w:rPr>
        <w:t>3-D</w:t>
      </w:r>
      <w:r>
        <w:rPr>
          <w:rFonts w:hint="eastAsia"/>
        </w:rPr>
        <w:t>場景之後，即可對畫面上定義感興趣的</w:t>
      </w:r>
      <w:r>
        <w:rPr>
          <w:rFonts w:hint="eastAsia"/>
        </w:rPr>
        <w:t>POI</w:t>
      </w:r>
      <w:r>
        <w:rPr>
          <w:rFonts w:hint="eastAsia"/>
        </w:rPr>
        <w:t>如</w:t>
      </w:r>
      <w:r>
        <w:fldChar w:fldCharType="begin"/>
      </w:r>
      <w:r>
        <w:instrText xml:space="preserve"> </w:instrText>
      </w:r>
      <w:r>
        <w:rPr>
          <w:rFonts w:hint="eastAsia"/>
        </w:rPr>
        <w:instrText>REF _Ref484689544 \h</w:instrText>
      </w:r>
      <w:r>
        <w:instrText xml:space="preserve"> </w:instrText>
      </w:r>
      <w:r>
        <w:fldChar w:fldCharType="separate"/>
      </w:r>
      <w:r w:rsidR="00C8699E">
        <w:rPr>
          <w:b/>
          <w:bCs/>
        </w:rPr>
        <w:fldChar w:fldCharType="begin"/>
      </w:r>
      <w:r w:rsidR="00C8699E">
        <w:instrText xml:space="preserve"> REF _Ref484261848 \h </w:instrText>
      </w:r>
      <w:r w:rsidR="00C8699E">
        <w:rPr>
          <w:b/>
          <w:bCs/>
        </w:rPr>
      </w:r>
      <w:r w:rsidR="00C8699E">
        <w:rPr>
          <w:b/>
          <w:bCs/>
        </w:rPr>
        <w:fldChar w:fldCharType="separate"/>
      </w:r>
      <w:r w:rsidR="00C8699E" w:rsidRPr="00CD4B28">
        <w:rPr>
          <w:rFonts w:hint="eastAsia"/>
        </w:rPr>
        <w:t>圖</w:t>
      </w:r>
      <w:r w:rsidR="00C8699E" w:rsidRPr="00CD4B28">
        <w:rPr>
          <w:rFonts w:hint="eastAsia"/>
        </w:rPr>
        <w:t xml:space="preserve"> </w:t>
      </w:r>
      <w:r w:rsidR="00C8699E">
        <w:rPr>
          <w:noProof/>
        </w:rPr>
        <w:t>3</w:t>
      </w:r>
      <w:r w:rsidR="00C8699E">
        <w:noBreakHyphen/>
      </w:r>
      <w:r w:rsidR="00C8699E">
        <w:rPr>
          <w:noProof/>
        </w:rPr>
        <w:t>7</w:t>
      </w:r>
      <w:r w:rsidR="00C8699E" w:rsidRPr="00CD4B28">
        <w:rPr>
          <w:rFonts w:hint="eastAsia"/>
        </w:rPr>
        <w:t>、</w:t>
      </w:r>
      <w:r w:rsidR="00C8699E" w:rsidRPr="00CD4B28">
        <w:t>DDDSW</w:t>
      </w:r>
      <w:r w:rsidR="00C8699E" w:rsidRPr="00CD4B28">
        <w:t>之整合測試圖</w:t>
      </w:r>
      <w:r w:rsidR="00C8699E">
        <w:rPr>
          <w:b/>
          <w:bCs/>
        </w:rPr>
        <w:fldChar w:fldCharType="end"/>
      </w:r>
      <w:r>
        <w:fldChar w:fldCharType="end"/>
      </w:r>
      <w:r>
        <w:rPr>
          <w:rFonts w:hint="eastAsia"/>
        </w:rPr>
        <w:t>所示，</w:t>
      </w:r>
      <w:r w:rsidRPr="00467257">
        <w:rPr>
          <w:rFonts w:hint="eastAsia"/>
        </w:rPr>
        <w:t>在第一個圖像中使用鼠標定義對象區域。指定為</w:t>
      </w:r>
      <w:r w:rsidRPr="00467257">
        <w:rPr>
          <w:rFonts w:hint="eastAsia"/>
        </w:rPr>
        <w:t>1</w:t>
      </w:r>
      <w:r w:rsidRPr="00467257">
        <w:rPr>
          <w:rFonts w:hint="eastAsia"/>
        </w:rPr>
        <w:t>×</w:t>
      </w:r>
      <w:r w:rsidRPr="00467257">
        <w:rPr>
          <w:rFonts w:hint="eastAsia"/>
        </w:rPr>
        <w:t>4</w:t>
      </w:r>
      <w:r w:rsidRPr="00467257">
        <w:rPr>
          <w:rFonts w:hint="eastAsia"/>
        </w:rPr>
        <w:t>矩陣的對象的形狀，其中</w:t>
      </w:r>
      <w:proofErr w:type="gramStart"/>
      <w:r w:rsidRPr="00467257">
        <w:rPr>
          <w:rFonts w:hint="eastAsia"/>
        </w:rPr>
        <w:t>一</w:t>
      </w:r>
      <w:proofErr w:type="gramEnd"/>
      <w:r w:rsidRPr="00467257">
        <w:rPr>
          <w:rFonts w:hint="eastAsia"/>
        </w:rPr>
        <w:t>行將矩形指定為</w:t>
      </w:r>
      <w:r w:rsidRPr="00467257">
        <w:rPr>
          <w:rFonts w:hint="eastAsia"/>
        </w:rPr>
        <w:t xml:space="preserve">[x </w:t>
      </w:r>
      <w:r>
        <w:rPr>
          <w:rFonts w:hint="eastAsia"/>
        </w:rPr>
        <w:t>,</w:t>
      </w:r>
      <w:r w:rsidRPr="00467257">
        <w:rPr>
          <w:rFonts w:hint="eastAsia"/>
        </w:rPr>
        <w:t xml:space="preserve">y </w:t>
      </w:r>
      <w:r>
        <w:t>,</w:t>
      </w:r>
      <w:r w:rsidRPr="00467257">
        <w:rPr>
          <w:rFonts w:hint="eastAsia"/>
        </w:rPr>
        <w:t>width</w:t>
      </w:r>
      <w:r>
        <w:t xml:space="preserve"> ,</w:t>
      </w:r>
      <w:r w:rsidRPr="00467257">
        <w:rPr>
          <w:rFonts w:hint="eastAsia"/>
        </w:rPr>
        <w:t>height]</w:t>
      </w:r>
      <w:r w:rsidRPr="00467257">
        <w:rPr>
          <w:rFonts w:hint="eastAsia"/>
        </w:rPr>
        <w:t>。</w:t>
      </w:r>
      <w:r>
        <w:rPr>
          <w:rFonts w:hint="eastAsia"/>
        </w:rPr>
        <w:t>再</w:t>
      </w:r>
      <w:r w:rsidRPr="00467257">
        <w:rPr>
          <w:rFonts w:hint="eastAsia"/>
        </w:rPr>
        <w:t>使用</w:t>
      </w:r>
      <w:r w:rsidRPr="00467257">
        <w:rPr>
          <w:rFonts w:hint="eastAsia"/>
        </w:rPr>
        <w:t>round</w:t>
      </w:r>
      <w:proofErr w:type="gramStart"/>
      <w:r w:rsidRPr="00467257">
        <w:rPr>
          <w:rFonts w:hint="eastAsia"/>
        </w:rPr>
        <w:t>（</w:t>
      </w:r>
      <w:proofErr w:type="gramEnd"/>
      <w:r w:rsidRPr="00467257">
        <w:rPr>
          <w:rFonts w:hint="eastAsia"/>
        </w:rPr>
        <w:t>getPosition</w:t>
      </w:r>
      <w:proofErr w:type="gramStart"/>
      <w:r w:rsidRPr="00467257">
        <w:rPr>
          <w:rFonts w:hint="eastAsia"/>
        </w:rPr>
        <w:t>（</w:t>
      </w:r>
      <w:proofErr w:type="gramEnd"/>
      <w:r w:rsidRPr="00467257">
        <w:rPr>
          <w:rFonts w:hint="eastAsia"/>
        </w:rPr>
        <w:t>imrect</w:t>
      </w:r>
      <w:proofErr w:type="gramStart"/>
      <w:r w:rsidRPr="00467257">
        <w:rPr>
          <w:rFonts w:hint="eastAsia"/>
        </w:rPr>
        <w:t>））</w:t>
      </w:r>
      <w:proofErr w:type="gramEnd"/>
      <w:r w:rsidRPr="00467257">
        <w:rPr>
          <w:rFonts w:hint="eastAsia"/>
        </w:rPr>
        <w:t>來定義對象。</w:t>
      </w:r>
      <w:r>
        <w:rPr>
          <w:rFonts w:hint="eastAsia"/>
        </w:rPr>
        <w:t>找出實體物件</w:t>
      </w:r>
      <w:r w:rsidRPr="00467257">
        <w:rPr>
          <w:rFonts w:hint="eastAsia"/>
        </w:rPr>
        <w:t>的重心</w:t>
      </w:r>
      <w:r>
        <w:rPr>
          <w:rFonts w:hint="eastAsia"/>
        </w:rPr>
        <w:t>也就是</w:t>
      </w:r>
      <w:r w:rsidRPr="00467257">
        <w:rPr>
          <w:rFonts w:hint="eastAsia"/>
        </w:rPr>
        <w:t>找到對象</w:t>
      </w:r>
      <w:proofErr w:type="gramStart"/>
      <w:r w:rsidRPr="00467257">
        <w:rPr>
          <w:rFonts w:hint="eastAsia"/>
        </w:rPr>
        <w:t>的質心</w:t>
      </w:r>
      <w:proofErr w:type="gramEnd"/>
      <w:r w:rsidRPr="00467257">
        <w:rPr>
          <w:rFonts w:hint="eastAsia"/>
        </w:rPr>
        <w:t>，其中對象的形狀指定為</w:t>
      </w:r>
      <w:r w:rsidRPr="00467257">
        <w:rPr>
          <w:rFonts w:hint="eastAsia"/>
        </w:rPr>
        <w:t>1</w:t>
      </w:r>
      <w:r w:rsidRPr="00467257">
        <w:rPr>
          <w:rFonts w:hint="eastAsia"/>
        </w:rPr>
        <w:t>乘</w:t>
      </w:r>
      <w:r w:rsidRPr="00467257">
        <w:rPr>
          <w:rFonts w:hint="eastAsia"/>
        </w:rPr>
        <w:t>4</w:t>
      </w:r>
      <w:r w:rsidRPr="00467257">
        <w:rPr>
          <w:rFonts w:hint="eastAsia"/>
        </w:rPr>
        <w:t>矩陣，然後</w:t>
      </w:r>
      <w:r>
        <w:rPr>
          <w:rFonts w:hint="eastAsia"/>
        </w:rPr>
        <w:t>利用</w:t>
      </w:r>
      <w:r w:rsidRPr="00467257">
        <w:rPr>
          <w:rFonts w:hint="eastAsia"/>
        </w:rPr>
        <w:t>xCentroids =</w:t>
      </w:r>
      <w:r w:rsidRPr="00467257">
        <w:rPr>
          <w:rFonts w:hint="eastAsia"/>
        </w:rPr>
        <w:t>（</w:t>
      </w:r>
      <w:r w:rsidRPr="00467257">
        <w:rPr>
          <w:rFonts w:hint="eastAsia"/>
        </w:rPr>
        <w:t>x1 + x2</w:t>
      </w:r>
      <w:r w:rsidRPr="00467257">
        <w:rPr>
          <w:rFonts w:hint="eastAsia"/>
        </w:rPr>
        <w:t>）</w:t>
      </w:r>
      <w:r w:rsidRPr="00467257">
        <w:rPr>
          <w:rFonts w:hint="eastAsia"/>
        </w:rPr>
        <w:t>/ 2</w:t>
      </w:r>
      <w:r>
        <w:rPr>
          <w:rFonts w:hint="eastAsia"/>
        </w:rPr>
        <w:t>、</w:t>
      </w:r>
      <w:r w:rsidRPr="00467257">
        <w:rPr>
          <w:rFonts w:hint="eastAsia"/>
        </w:rPr>
        <w:t>yCentroids =</w:t>
      </w:r>
      <w:r w:rsidRPr="00467257">
        <w:rPr>
          <w:rFonts w:hint="eastAsia"/>
        </w:rPr>
        <w:t>（</w:t>
      </w:r>
      <w:r w:rsidRPr="00467257">
        <w:rPr>
          <w:rFonts w:hint="eastAsia"/>
        </w:rPr>
        <w:t xml:space="preserve">y1 </w:t>
      </w:r>
      <w:r w:rsidRPr="00467257">
        <w:rPr>
          <w:rFonts w:hint="eastAsia"/>
        </w:rPr>
        <w:lastRenderedPageBreak/>
        <w:t>+ y2</w:t>
      </w:r>
      <w:r w:rsidRPr="00467257">
        <w:rPr>
          <w:rFonts w:hint="eastAsia"/>
        </w:rPr>
        <w:t>）</w:t>
      </w:r>
      <w:r w:rsidRPr="00467257">
        <w:rPr>
          <w:rFonts w:hint="eastAsia"/>
        </w:rPr>
        <w:t>/ 2</w:t>
      </w:r>
      <w:r>
        <w:rPr>
          <w:rFonts w:hint="eastAsia"/>
        </w:rPr>
        <w:t>，數學運算來得知實體物件重心如</w:t>
      </w:r>
      <w:r w:rsidR="00C8699E">
        <w:fldChar w:fldCharType="begin"/>
      </w:r>
      <w:r w:rsidR="00C8699E">
        <w:instrText xml:space="preserve"> </w:instrText>
      </w:r>
      <w:r w:rsidR="00C8699E">
        <w:rPr>
          <w:rFonts w:hint="eastAsia"/>
        </w:rPr>
        <w:instrText>REF _Ref484192936 \h</w:instrText>
      </w:r>
      <w:r w:rsidR="00C8699E">
        <w:instrText xml:space="preserve"> </w:instrText>
      </w:r>
      <w:r w:rsidR="00C8699E">
        <w:fldChar w:fldCharType="separate"/>
      </w:r>
      <w:r w:rsidR="00C8699E" w:rsidRPr="00CD4B28">
        <w:rPr>
          <w:rFonts w:hint="eastAsia"/>
        </w:rPr>
        <w:t>圖</w:t>
      </w:r>
      <w:r w:rsidR="00C8699E" w:rsidRPr="00CD4B28">
        <w:rPr>
          <w:rFonts w:hint="eastAsia"/>
        </w:rPr>
        <w:t xml:space="preserve"> </w:t>
      </w:r>
      <w:r w:rsidR="00C8699E">
        <w:rPr>
          <w:noProof/>
        </w:rPr>
        <w:t>3</w:t>
      </w:r>
      <w:r w:rsidR="00C8699E">
        <w:noBreakHyphen/>
      </w:r>
      <w:r w:rsidR="00C8699E">
        <w:rPr>
          <w:noProof/>
        </w:rPr>
        <w:t>8</w:t>
      </w:r>
      <w:r w:rsidR="00C8699E" w:rsidRPr="00CD4B28">
        <w:rPr>
          <w:rFonts w:hint="eastAsia"/>
        </w:rPr>
        <w:t>、</w:t>
      </w:r>
      <w:r w:rsidR="00C8699E" w:rsidRPr="00CD4B28">
        <w:t>DIHPISQT</w:t>
      </w:r>
      <w:r w:rsidR="00C8699E" w:rsidRPr="00CD4B28">
        <w:rPr>
          <w:rFonts w:hint="eastAsia"/>
        </w:rPr>
        <w:t>之整合測試</w:t>
      </w:r>
      <w:r w:rsidR="00C8699E">
        <w:fldChar w:fldCharType="end"/>
      </w:r>
      <w:r>
        <w:rPr>
          <w:rFonts w:hint="eastAsia"/>
        </w:rPr>
        <w:t>所示。</w:t>
      </w:r>
    </w:p>
    <w:p w:rsidR="005A6133" w:rsidRDefault="005A6133" w:rsidP="005A6133">
      <w:pPr>
        <w:pStyle w:val="a4"/>
        <w:rPr>
          <w:rFonts w:hint="eastAsia"/>
        </w:rPr>
      </w:pPr>
      <w:r w:rsidRPr="005A6133">
        <w:drawing>
          <wp:inline distT="0" distB="0" distL="0" distR="0" wp14:anchorId="747F9BD8" wp14:editId="5E8A9D8F">
            <wp:extent cx="3908425" cy="2743200"/>
            <wp:effectExtent l="0" t="0" r="0" b="0"/>
            <wp:docPr id="2" name="Picture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5"/>
                    <pic:cNvPicPr>
                      <a:picLocks noChangeAspect="1" noChangeArrowheads="1"/>
                    </pic:cNvPicPr>
                  </pic:nvPicPr>
                  <pic:blipFill rotWithShape="1">
                    <a:blip r:embed="rId86">
                      <a:extLst>
                        <a:ext uri="{28A0092B-C50C-407E-A947-70E740481C1C}">
                          <a14:useLocalDpi xmlns:a14="http://schemas.microsoft.com/office/drawing/2010/main" val="0"/>
                        </a:ext>
                      </a:extLst>
                    </a:blip>
                    <a:srcRect l="8540" r="7919" b="10591"/>
                    <a:stretch/>
                  </pic:blipFill>
                  <pic:spPr bwMode="auto">
                    <a:xfrm>
                      <a:off x="0" y="0"/>
                      <a:ext cx="3908425"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A6133" w:rsidRDefault="005A6133" w:rsidP="005A6133">
      <w:pPr>
        <w:pStyle w:val="a4"/>
        <w:rPr>
          <w:rFonts w:ascii="標楷體" w:hAnsi="標楷體"/>
        </w:rPr>
      </w:pPr>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37</w:t>
      </w:r>
      <w:r>
        <w:fldChar w:fldCharType="end"/>
      </w:r>
      <w:r w:rsidRPr="00162A74">
        <w:t>、</w:t>
      </w:r>
      <w:r w:rsidRPr="00162A74">
        <w:rPr>
          <w:rFonts w:hint="eastAsia"/>
        </w:rPr>
        <w:t>定義感興趣的</w:t>
      </w:r>
      <w:r w:rsidRPr="00162A74">
        <w:rPr>
          <w:rFonts w:hint="eastAsia"/>
        </w:rPr>
        <w:t>POI</w:t>
      </w:r>
      <w:r w:rsidRPr="00162A74">
        <w:rPr>
          <w:rFonts w:hint="eastAsia"/>
        </w:rPr>
        <w:t>實現圖</w:t>
      </w:r>
    </w:p>
    <w:p w:rsidR="005A6133" w:rsidRDefault="005A6133" w:rsidP="005A6133">
      <w:pPr>
        <w:pStyle w:val="a4"/>
        <w:rPr>
          <w:rFonts w:ascii="標楷體" w:hAnsi="標楷體" w:hint="eastAsia"/>
        </w:rPr>
      </w:pPr>
      <w:r w:rsidRPr="005A6133">
        <w:drawing>
          <wp:inline distT="0" distB="0" distL="0" distR="0" wp14:anchorId="06CB6CF7" wp14:editId="451FF66E">
            <wp:extent cx="4046258" cy="2898530"/>
            <wp:effectExtent l="0" t="0" r="0" b="0"/>
            <wp:docPr id="22" name="Picture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8"/>
                    <pic:cNvPicPr>
                      <a:picLocks noChangeAspect="1" noChangeArrowheads="1"/>
                    </pic:cNvPicPr>
                  </pic:nvPicPr>
                  <pic:blipFill rotWithShape="1">
                    <a:blip r:embed="rId87">
                      <a:extLst>
                        <a:ext uri="{28A0092B-C50C-407E-A947-70E740481C1C}">
                          <a14:useLocalDpi xmlns:a14="http://schemas.microsoft.com/office/drawing/2010/main" val="0"/>
                        </a:ext>
                      </a:extLst>
                    </a:blip>
                    <a:srcRect l="8853" r="9251" b="10302"/>
                    <a:stretch/>
                  </pic:blipFill>
                  <pic:spPr bwMode="auto">
                    <a:xfrm>
                      <a:off x="0" y="0"/>
                      <a:ext cx="4046258" cy="2898530"/>
                    </a:xfrm>
                    <a:prstGeom prst="rect">
                      <a:avLst/>
                    </a:prstGeom>
                    <a:noFill/>
                    <a:ln>
                      <a:noFill/>
                    </a:ln>
                    <a:extLst>
                      <a:ext uri="{53640926-AAD7-44D8-BBD7-CCE9431645EC}">
                        <a14:shadowObscured xmlns:a14="http://schemas.microsoft.com/office/drawing/2010/main"/>
                      </a:ext>
                    </a:extLst>
                  </pic:spPr>
                </pic:pic>
              </a:graphicData>
            </a:graphic>
          </wp:inline>
        </w:drawing>
      </w:r>
    </w:p>
    <w:p w:rsidR="005A6133" w:rsidRPr="00162A74" w:rsidRDefault="005A6133" w:rsidP="005A6133">
      <w:pPr>
        <w:pStyle w:val="a4"/>
      </w:pPr>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38</w:t>
      </w:r>
      <w:r>
        <w:fldChar w:fldCharType="end"/>
      </w:r>
      <w:r w:rsidRPr="00162A74">
        <w:t>、</w:t>
      </w:r>
      <w:r w:rsidRPr="00162A74">
        <w:rPr>
          <w:rFonts w:hint="eastAsia"/>
        </w:rPr>
        <w:t>找出實體物件重心的實現圖</w:t>
      </w:r>
    </w:p>
    <w:p w:rsidR="005A6133" w:rsidRPr="005A6133" w:rsidRDefault="005A6133" w:rsidP="005A6133">
      <w:pPr>
        <w:pStyle w:val="a4"/>
        <w:rPr>
          <w:rFonts w:ascii="標楷體" w:hAnsi="標楷體"/>
        </w:rPr>
      </w:pPr>
    </w:p>
    <w:p w:rsidR="005A6133" w:rsidRPr="00467257" w:rsidRDefault="005A6133" w:rsidP="005A6133">
      <w:pPr>
        <w:ind w:firstLine="480"/>
      </w:pPr>
      <w:r>
        <w:rPr>
          <w:rFonts w:hint="eastAsia"/>
        </w:rPr>
        <w:t>我們可以</w:t>
      </w:r>
      <w:r w:rsidRPr="00467257">
        <w:rPr>
          <w:rFonts w:hint="eastAsia"/>
        </w:rPr>
        <w:t>從校準中回顧</w:t>
      </w:r>
      <w:r w:rsidRPr="00467257">
        <w:rPr>
          <w:rFonts w:hint="eastAsia"/>
        </w:rPr>
        <w:t>4</w:t>
      </w:r>
      <w:r w:rsidRPr="00467257">
        <w:rPr>
          <w:rFonts w:hint="eastAsia"/>
        </w:rPr>
        <w:t>×</w:t>
      </w:r>
      <w:r w:rsidRPr="00467257">
        <w:rPr>
          <w:rFonts w:hint="eastAsia"/>
        </w:rPr>
        <w:t>4</w:t>
      </w:r>
      <w:r w:rsidRPr="00467257">
        <w:rPr>
          <w:rFonts w:hint="eastAsia"/>
        </w:rPr>
        <w:t>重新投影矩陣</w:t>
      </w:r>
      <w:r w:rsidRPr="00467257">
        <w:rPr>
          <w:rFonts w:hint="eastAsia"/>
        </w:rPr>
        <w:t>Q</w:t>
      </w:r>
      <w:r w:rsidRPr="00467257">
        <w:rPr>
          <w:rFonts w:hint="eastAsia"/>
        </w:rPr>
        <w:t>，給定視差</w:t>
      </w:r>
      <w:r w:rsidRPr="00467257">
        <w:rPr>
          <w:rFonts w:hint="eastAsia"/>
        </w:rPr>
        <w:t>d</w:t>
      </w:r>
      <w:r w:rsidRPr="00467257">
        <w:rPr>
          <w:rFonts w:hint="eastAsia"/>
        </w:rPr>
        <w:t>和</w:t>
      </w:r>
      <w:r w:rsidRPr="00467257">
        <w:rPr>
          <w:rFonts w:hint="eastAsia"/>
        </w:rPr>
        <w:t>2D</w:t>
      </w:r>
      <w:r w:rsidRPr="00467257">
        <w:rPr>
          <w:rFonts w:hint="eastAsia"/>
        </w:rPr>
        <w:t>點（</w:t>
      </w:r>
      <w:r w:rsidRPr="00467257">
        <w:rPr>
          <w:rFonts w:hint="eastAsia"/>
        </w:rPr>
        <w:t>x</w:t>
      </w:r>
      <w:r w:rsidRPr="00467257">
        <w:rPr>
          <w:rFonts w:hint="eastAsia"/>
        </w:rPr>
        <w:t>，</w:t>
      </w:r>
      <w:r w:rsidRPr="00467257">
        <w:rPr>
          <w:rFonts w:hint="eastAsia"/>
        </w:rPr>
        <w:t>y</w:t>
      </w:r>
      <w:r w:rsidRPr="00467257">
        <w:rPr>
          <w:rFonts w:hint="eastAsia"/>
        </w:rPr>
        <w:t>），我們可以導出</w:t>
      </w:r>
      <w:r>
        <w:rPr>
          <w:rFonts w:hint="eastAsia"/>
        </w:rPr>
        <w:t>真實三</w:t>
      </w:r>
      <w:r w:rsidRPr="00467257">
        <w:rPr>
          <w:rFonts w:hint="eastAsia"/>
        </w:rPr>
        <w:t>維深度</w:t>
      </w:r>
      <w:r>
        <w:rPr>
          <w:rFonts w:hint="eastAsia"/>
        </w:rPr>
        <w:t>，而相對的</w:t>
      </w:r>
      <w:r w:rsidRPr="00467257">
        <w:rPr>
          <w:rFonts w:hint="eastAsia"/>
        </w:rPr>
        <w:t>3-D</w:t>
      </w:r>
      <w:r w:rsidRPr="00467257">
        <w:rPr>
          <w:rFonts w:hint="eastAsia"/>
        </w:rPr>
        <w:t>世界坐標是（</w:t>
      </w:r>
      <w:r w:rsidRPr="00467257">
        <w:rPr>
          <w:rFonts w:hint="eastAsia"/>
        </w:rPr>
        <w:t>X / W</w:t>
      </w:r>
      <w:r>
        <w:rPr>
          <w:rFonts w:hint="eastAsia"/>
        </w:rPr>
        <w:t>,</w:t>
      </w:r>
      <w:r w:rsidRPr="00467257">
        <w:rPr>
          <w:rFonts w:hint="eastAsia"/>
        </w:rPr>
        <w:t>Y / W</w:t>
      </w:r>
      <w:r>
        <w:t>,</w:t>
      </w:r>
      <w:r w:rsidRPr="00467257">
        <w:rPr>
          <w:rFonts w:hint="eastAsia"/>
        </w:rPr>
        <w:t>Z / W</w:t>
      </w:r>
      <w:r w:rsidRPr="00467257">
        <w:rPr>
          <w:rFonts w:hint="eastAsia"/>
        </w:rPr>
        <w:t>）。</w:t>
      </w:r>
      <w:r w:rsidRPr="00467257">
        <w:rPr>
          <w:rFonts w:hint="eastAsia"/>
        </w:rPr>
        <w:t xml:space="preserve"> </w:t>
      </w:r>
      <w:r w:rsidRPr="00467257">
        <w:rPr>
          <w:rFonts w:hint="eastAsia"/>
        </w:rPr>
        <w:t>值得注意的是，</w:t>
      </w:r>
      <w:r>
        <w:rPr>
          <w:rFonts w:hint="eastAsia"/>
        </w:rPr>
        <w:t>多部相機的視線是否有</w:t>
      </w:r>
      <w:r w:rsidRPr="00467257">
        <w:rPr>
          <w:rFonts w:hint="eastAsia"/>
        </w:rPr>
        <w:t>交叉</w:t>
      </w:r>
      <w:r>
        <w:rPr>
          <w:rFonts w:hint="eastAsia"/>
        </w:rPr>
        <w:t>點</w:t>
      </w:r>
      <w:r w:rsidRPr="00467257">
        <w:rPr>
          <w:rFonts w:hint="eastAsia"/>
        </w:rPr>
        <w:t>以及相機基</w:t>
      </w:r>
      <w:r>
        <w:rPr>
          <w:rFonts w:hint="eastAsia"/>
        </w:rPr>
        <w:t>本</w:t>
      </w:r>
      <w:r w:rsidRPr="00467257">
        <w:rPr>
          <w:rFonts w:hint="eastAsia"/>
        </w:rPr>
        <w:t>線和兩個圖</w:t>
      </w:r>
      <w:r>
        <w:rPr>
          <w:rFonts w:hint="eastAsia"/>
        </w:rPr>
        <w:t>案</w:t>
      </w:r>
      <w:r w:rsidRPr="00467257">
        <w:rPr>
          <w:rFonts w:hint="eastAsia"/>
        </w:rPr>
        <w:t>中的主要點。</w:t>
      </w:r>
      <w:r w:rsidRPr="00467257">
        <w:rPr>
          <w:rFonts w:hint="eastAsia"/>
        </w:rPr>
        <w:t xml:space="preserve"> </w:t>
      </w:r>
      <w:r>
        <w:rPr>
          <w:rFonts w:hint="eastAsia"/>
        </w:rPr>
        <w:t>因此可以簡單地透</w:t>
      </w:r>
      <w:r w:rsidRPr="00467257">
        <w:rPr>
          <w:rFonts w:hint="eastAsia"/>
        </w:rPr>
        <w:t>過矩陣乘法提取</w:t>
      </w:r>
      <w:r>
        <w:rPr>
          <w:rFonts w:hint="eastAsia"/>
        </w:rPr>
        <w:t>三維</w:t>
      </w:r>
      <w:r w:rsidRPr="00467257">
        <w:rPr>
          <w:rFonts w:hint="eastAsia"/>
        </w:rPr>
        <w:t>深度。</w:t>
      </w:r>
      <w:r w:rsidRPr="00467257">
        <w:rPr>
          <w:rFonts w:hint="eastAsia"/>
        </w:rPr>
        <w:t xml:space="preserve"> </w:t>
      </w:r>
      <w:r w:rsidRPr="00467257">
        <w:rPr>
          <w:rFonts w:hint="eastAsia"/>
        </w:rPr>
        <w:t>為了做到這一點，操作一系</w:t>
      </w:r>
      <w:r w:rsidRPr="00467257">
        <w:rPr>
          <w:rFonts w:hint="eastAsia"/>
        </w:rPr>
        <w:lastRenderedPageBreak/>
        <w:t>列點及其相關的差異，並對整個圖</w:t>
      </w:r>
      <w:r>
        <w:rPr>
          <w:rFonts w:hint="eastAsia"/>
        </w:rPr>
        <w:t>案</w:t>
      </w:r>
      <w:r w:rsidRPr="00467257">
        <w:rPr>
          <w:rFonts w:hint="eastAsia"/>
        </w:rPr>
        <w:t>進行操作</w:t>
      </w:r>
      <w:r>
        <w:rPr>
          <w:rFonts w:hint="eastAsia"/>
        </w:rPr>
        <w:t>計算</w:t>
      </w:r>
      <w:r w:rsidRPr="00467257">
        <w:rPr>
          <w:rFonts w:hint="eastAsia"/>
        </w:rPr>
        <w:t>。</w:t>
      </w:r>
      <w:r w:rsidRPr="00467257">
        <w:rPr>
          <w:rFonts w:hint="eastAsia"/>
        </w:rPr>
        <w:t xml:space="preserve"> </w:t>
      </w:r>
      <w:r>
        <w:rPr>
          <w:rFonts w:hint="eastAsia"/>
        </w:rPr>
        <w:t>該步驟採用單線</w:t>
      </w:r>
      <w:r w:rsidRPr="00467257">
        <w:rPr>
          <w:rFonts w:hint="eastAsia"/>
        </w:rPr>
        <w:t>視差圖</w:t>
      </w:r>
      <w:r>
        <w:rPr>
          <w:rFonts w:hint="eastAsia"/>
        </w:rPr>
        <w:t>案</w:t>
      </w:r>
      <w:r w:rsidRPr="00467257">
        <w:rPr>
          <w:rFonts w:hint="eastAsia"/>
        </w:rPr>
        <w:t>，並將每</w:t>
      </w:r>
      <w:proofErr w:type="gramStart"/>
      <w:r w:rsidRPr="00467257">
        <w:rPr>
          <w:rFonts w:hint="eastAsia"/>
        </w:rPr>
        <w:t>個</w:t>
      </w:r>
      <w:proofErr w:type="gramEnd"/>
      <w:r w:rsidRPr="00467257">
        <w:rPr>
          <w:rFonts w:hint="eastAsia"/>
        </w:rPr>
        <w:t>像素（</w:t>
      </w:r>
      <w:r w:rsidRPr="00467257">
        <w:rPr>
          <w:rFonts w:hint="eastAsia"/>
        </w:rPr>
        <w:t>x</w:t>
      </w:r>
      <w:r>
        <w:t xml:space="preserve"> </w:t>
      </w:r>
      <w:r>
        <w:rPr>
          <w:rFonts w:hint="eastAsia"/>
        </w:rPr>
        <w:t>,</w:t>
      </w:r>
      <w:r w:rsidRPr="00467257">
        <w:rPr>
          <w:rFonts w:hint="eastAsia"/>
        </w:rPr>
        <w:t>y</w:t>
      </w:r>
      <w:r>
        <w:rPr>
          <w:rFonts w:hint="eastAsia"/>
        </w:rPr>
        <w:t>）座</w:t>
      </w:r>
      <w:r w:rsidRPr="00467257">
        <w:rPr>
          <w:rFonts w:hint="eastAsia"/>
        </w:rPr>
        <w:t>標以及該像素的視差轉換為相應的</w:t>
      </w:r>
      <w:r w:rsidRPr="00467257">
        <w:rPr>
          <w:rFonts w:hint="eastAsia"/>
        </w:rPr>
        <w:t>3D</w:t>
      </w:r>
      <w:r w:rsidRPr="00467257">
        <w:rPr>
          <w:rFonts w:hint="eastAsia"/>
        </w:rPr>
        <w:t>點（</w:t>
      </w:r>
      <w:r w:rsidRPr="00467257">
        <w:rPr>
          <w:rFonts w:hint="eastAsia"/>
        </w:rPr>
        <w:t>X / W</w:t>
      </w:r>
      <w:r>
        <w:rPr>
          <w:rFonts w:hint="eastAsia"/>
        </w:rPr>
        <w:t>,</w:t>
      </w:r>
      <w:r w:rsidRPr="00467257">
        <w:rPr>
          <w:rFonts w:hint="eastAsia"/>
        </w:rPr>
        <w:t>Y / W</w:t>
      </w:r>
      <w:r>
        <w:rPr>
          <w:rFonts w:hint="eastAsia"/>
        </w:rPr>
        <w:t>,</w:t>
      </w:r>
      <w:r w:rsidRPr="00467257">
        <w:rPr>
          <w:rFonts w:hint="eastAsia"/>
        </w:rPr>
        <w:t>Z / W</w:t>
      </w:r>
      <w:r>
        <w:rPr>
          <w:rFonts w:hint="eastAsia"/>
        </w:rPr>
        <w:t>），輸出是與輸入相同大小的三線</w:t>
      </w:r>
      <w:r w:rsidRPr="00467257">
        <w:rPr>
          <w:rFonts w:hint="eastAsia"/>
        </w:rPr>
        <w:t>浮點圖</w:t>
      </w:r>
      <w:r>
        <w:rPr>
          <w:rFonts w:hint="eastAsia"/>
        </w:rPr>
        <w:t>案，藉以求出</w:t>
      </w:r>
      <w:r>
        <w:rPr>
          <w:rFonts w:hint="eastAsia"/>
        </w:rPr>
        <w:t>3D</w:t>
      </w:r>
      <w:r>
        <w:rPr>
          <w:rFonts w:hint="eastAsia"/>
        </w:rPr>
        <w:t>世界座標如</w:t>
      </w:r>
      <w:r>
        <w:fldChar w:fldCharType="begin"/>
      </w:r>
      <w:r>
        <w:instrText xml:space="preserve"> </w:instrText>
      </w:r>
      <w:r>
        <w:rPr>
          <w:rFonts w:hint="eastAsia"/>
        </w:rPr>
        <w:instrText>REF _Ref484689722 \h</w:instrText>
      </w:r>
      <w:r>
        <w:instrText xml:space="preserve"> </w:instrText>
      </w:r>
      <w:r>
        <w:fldChar w:fldCharType="separate"/>
      </w:r>
      <w:r w:rsidR="00AB3D39" w:rsidRPr="00162A74">
        <w:rPr>
          <w:rFonts w:hint="eastAsia"/>
          <w:bCs/>
        </w:rPr>
        <w:t>圖</w:t>
      </w:r>
      <w:r w:rsidR="00AB3D39" w:rsidRPr="00162A74">
        <w:rPr>
          <w:rFonts w:hint="eastAsia"/>
          <w:bCs/>
        </w:rPr>
        <w:t xml:space="preserve"> </w:t>
      </w:r>
      <w:r w:rsidR="00AB3D39">
        <w:rPr>
          <w:bCs/>
          <w:noProof/>
        </w:rPr>
        <w:t>5</w:t>
      </w:r>
      <w:r w:rsidR="00AB3D39">
        <w:rPr>
          <w:bCs/>
        </w:rPr>
        <w:noBreakHyphen/>
      </w:r>
      <w:r w:rsidR="00AB3D39">
        <w:rPr>
          <w:bCs/>
          <w:noProof/>
        </w:rPr>
        <w:t>39</w:t>
      </w:r>
      <w:r>
        <w:fldChar w:fldCharType="end"/>
      </w:r>
      <w:r>
        <w:rPr>
          <w:rFonts w:hint="eastAsia"/>
        </w:rPr>
        <w:t>所示。而得知了</w:t>
      </w:r>
      <w:r>
        <w:rPr>
          <w:rFonts w:hint="eastAsia"/>
        </w:rPr>
        <w:t>3D</w:t>
      </w:r>
      <w:r>
        <w:rPr>
          <w:rFonts w:hint="eastAsia"/>
        </w:rPr>
        <w:t>世界座標後，就即可透過三維座標和相機參數來求得實體物件與</w:t>
      </w:r>
      <w:proofErr w:type="gramStart"/>
      <w:r>
        <w:rPr>
          <w:rFonts w:hint="eastAsia"/>
        </w:rPr>
        <w:t>相機間的實際</w:t>
      </w:r>
      <w:proofErr w:type="gramEnd"/>
      <w:r>
        <w:rPr>
          <w:rFonts w:hint="eastAsia"/>
        </w:rPr>
        <w:t>距離如</w:t>
      </w:r>
      <w:r>
        <w:fldChar w:fldCharType="begin"/>
      </w:r>
      <w:r>
        <w:instrText xml:space="preserve"> </w:instrText>
      </w:r>
      <w:r>
        <w:rPr>
          <w:rFonts w:hint="eastAsia"/>
        </w:rPr>
        <w:instrText>REF _Ref484689760 \h</w:instrText>
      </w:r>
      <w:r>
        <w:instrText xml:space="preserve"> </w:instrText>
      </w:r>
      <w:r>
        <w:fldChar w:fldCharType="separate"/>
      </w:r>
      <w:r w:rsidR="00AB3D39" w:rsidRPr="00162A74">
        <w:rPr>
          <w:rFonts w:hint="eastAsia"/>
          <w:bCs/>
        </w:rPr>
        <w:t>圖</w:t>
      </w:r>
      <w:r w:rsidR="00AB3D39" w:rsidRPr="00162A74">
        <w:rPr>
          <w:rFonts w:hint="eastAsia"/>
          <w:bCs/>
        </w:rPr>
        <w:t xml:space="preserve"> </w:t>
      </w:r>
      <w:r w:rsidR="00AB3D39">
        <w:rPr>
          <w:bCs/>
          <w:noProof/>
        </w:rPr>
        <w:t>5</w:t>
      </w:r>
      <w:r w:rsidR="00AB3D39">
        <w:rPr>
          <w:bCs/>
        </w:rPr>
        <w:noBreakHyphen/>
      </w:r>
      <w:r w:rsidR="00AB3D39">
        <w:rPr>
          <w:bCs/>
          <w:noProof/>
        </w:rPr>
        <w:t>40</w:t>
      </w:r>
      <w:r>
        <w:fldChar w:fldCharType="end"/>
      </w:r>
      <w:r>
        <w:rPr>
          <w:rFonts w:hint="eastAsia"/>
        </w:rPr>
        <w:t>所示。</w:t>
      </w:r>
    </w:p>
    <w:p w:rsidR="005A6133" w:rsidRDefault="005A6133" w:rsidP="005A6133">
      <w:pPr>
        <w:pStyle w:val="a4"/>
      </w:pPr>
      <w:r>
        <w:rPr>
          <w:noProof/>
        </w:rPr>
        <w:drawing>
          <wp:inline distT="0" distB="0" distL="0" distR="0" wp14:anchorId="763DA45D" wp14:editId="35D76BC9">
            <wp:extent cx="4140000" cy="2881958"/>
            <wp:effectExtent l="0" t="0" r="0" b="0"/>
            <wp:docPr id="23" name="Picture 2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6"/>
                    <pic:cNvPicPr>
                      <a:picLocks noChangeAspect="1" noChangeArrowheads="1"/>
                    </pic:cNvPicPr>
                  </pic:nvPicPr>
                  <pic:blipFill rotWithShape="1">
                    <a:blip r:embed="rId88">
                      <a:extLst>
                        <a:ext uri="{28A0092B-C50C-407E-A947-70E740481C1C}">
                          <a14:useLocalDpi xmlns:a14="http://schemas.microsoft.com/office/drawing/2010/main" val="0"/>
                        </a:ext>
                      </a:extLst>
                    </a:blip>
                    <a:srcRect l="7932" r="8317" b="10756"/>
                    <a:stretch/>
                  </pic:blipFill>
                  <pic:spPr bwMode="auto">
                    <a:xfrm>
                      <a:off x="0" y="0"/>
                      <a:ext cx="4140000" cy="2881958"/>
                    </a:xfrm>
                    <a:prstGeom prst="rect">
                      <a:avLst/>
                    </a:prstGeom>
                    <a:noFill/>
                    <a:ln>
                      <a:noFill/>
                    </a:ln>
                    <a:extLst>
                      <a:ext uri="{53640926-AAD7-44D8-BBD7-CCE9431645EC}">
                        <a14:shadowObscured xmlns:a14="http://schemas.microsoft.com/office/drawing/2010/main"/>
                      </a:ext>
                    </a:extLst>
                  </pic:spPr>
                </pic:pic>
              </a:graphicData>
            </a:graphic>
          </wp:inline>
        </w:drawing>
      </w:r>
    </w:p>
    <w:p w:rsidR="005A6133" w:rsidRPr="00162A74" w:rsidRDefault="005A6133" w:rsidP="005A6133">
      <w:pPr>
        <w:pStyle w:val="a4"/>
        <w:rPr>
          <w:bCs/>
        </w:rPr>
      </w:pPr>
      <w:bookmarkStart w:id="471" w:name="_Ref484689722"/>
      <w:r w:rsidRPr="00162A74">
        <w:rPr>
          <w:rFonts w:hint="eastAsia"/>
          <w:bCs/>
        </w:rPr>
        <w:t>圖</w:t>
      </w:r>
      <w:r w:rsidRPr="00162A74">
        <w:rPr>
          <w:rFonts w:hint="eastAsia"/>
          <w:bCs/>
        </w:rPr>
        <w:t xml:space="preserve"> </w:t>
      </w:r>
      <w:r>
        <w:rPr>
          <w:bCs/>
        </w:rPr>
        <w:fldChar w:fldCharType="begin"/>
      </w:r>
      <w:r>
        <w:rPr>
          <w:bCs/>
        </w:rPr>
        <w:instrText xml:space="preserve"> </w:instrText>
      </w:r>
      <w:r>
        <w:rPr>
          <w:rFonts w:hint="eastAsia"/>
          <w:bCs/>
        </w:rPr>
        <w:instrText>STYLEREF 1 \s</w:instrText>
      </w:r>
      <w:r>
        <w:rPr>
          <w:bCs/>
        </w:rPr>
        <w:instrText xml:space="preserve"> </w:instrText>
      </w:r>
      <w:r>
        <w:rPr>
          <w:bCs/>
        </w:rPr>
        <w:fldChar w:fldCharType="separate"/>
      </w:r>
      <w:r w:rsidR="00AB3D39">
        <w:rPr>
          <w:bCs/>
          <w:noProof/>
        </w:rPr>
        <w:t>5</w:t>
      </w:r>
      <w:r>
        <w:rPr>
          <w:bCs/>
        </w:rPr>
        <w:fldChar w:fldCharType="end"/>
      </w:r>
      <w:r>
        <w:rPr>
          <w:bCs/>
        </w:rPr>
        <w:noBreakHyphen/>
      </w:r>
      <w:r>
        <w:rPr>
          <w:bCs/>
        </w:rPr>
        <w:fldChar w:fldCharType="begin"/>
      </w:r>
      <w:r>
        <w:rPr>
          <w:bCs/>
        </w:rPr>
        <w:instrText xml:space="preserve"> </w:instrText>
      </w:r>
      <w:r>
        <w:rPr>
          <w:rFonts w:hint="eastAsia"/>
          <w:bCs/>
        </w:rPr>
        <w:instrText xml:space="preserve">SEQ </w:instrText>
      </w:r>
      <w:r>
        <w:rPr>
          <w:rFonts w:hint="eastAsia"/>
          <w:bCs/>
        </w:rPr>
        <w:instrText>圖</w:instrText>
      </w:r>
      <w:r>
        <w:rPr>
          <w:rFonts w:hint="eastAsia"/>
          <w:bCs/>
        </w:rPr>
        <w:instrText xml:space="preserve"> \* ARABIC \s 1</w:instrText>
      </w:r>
      <w:r>
        <w:rPr>
          <w:bCs/>
        </w:rPr>
        <w:instrText xml:space="preserve"> </w:instrText>
      </w:r>
      <w:r>
        <w:rPr>
          <w:bCs/>
        </w:rPr>
        <w:fldChar w:fldCharType="separate"/>
      </w:r>
      <w:r w:rsidR="00AB3D39">
        <w:rPr>
          <w:bCs/>
          <w:noProof/>
        </w:rPr>
        <w:t>39</w:t>
      </w:r>
      <w:r>
        <w:rPr>
          <w:bCs/>
        </w:rPr>
        <w:fldChar w:fldCharType="end"/>
      </w:r>
      <w:bookmarkEnd w:id="471"/>
      <w:r w:rsidRPr="00162A74">
        <w:rPr>
          <w:rFonts w:hint="eastAsia"/>
          <w:bCs/>
        </w:rPr>
        <w:t>、求得正確</w:t>
      </w:r>
      <w:r w:rsidRPr="00162A74">
        <w:rPr>
          <w:rFonts w:hint="eastAsia"/>
          <w:bCs/>
        </w:rPr>
        <w:t>3D</w:t>
      </w:r>
      <w:r w:rsidRPr="00162A74">
        <w:rPr>
          <w:rFonts w:hint="eastAsia"/>
          <w:bCs/>
        </w:rPr>
        <w:t>世界座標實現圖</w:t>
      </w:r>
    </w:p>
    <w:p w:rsidR="005A6133" w:rsidRDefault="005A6133" w:rsidP="005A6133">
      <w:pPr>
        <w:pStyle w:val="a4"/>
      </w:pPr>
      <w:r>
        <w:rPr>
          <w:noProof/>
        </w:rPr>
        <w:drawing>
          <wp:inline distT="0" distB="0" distL="0" distR="0" wp14:anchorId="244EDC5B" wp14:editId="00685CD7">
            <wp:extent cx="4140000" cy="3003733"/>
            <wp:effectExtent l="0" t="0" r="0" b="6350"/>
            <wp:docPr id="35855" name="Picture 2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9"/>
                    <pic:cNvPicPr>
                      <a:picLocks noChangeAspect="1" noChangeArrowheads="1"/>
                    </pic:cNvPicPr>
                  </pic:nvPicPr>
                  <pic:blipFill rotWithShape="1">
                    <a:blip r:embed="rId89">
                      <a:extLst>
                        <a:ext uri="{28A0092B-C50C-407E-A947-70E740481C1C}">
                          <a14:useLocalDpi xmlns:a14="http://schemas.microsoft.com/office/drawing/2010/main" val="0"/>
                        </a:ext>
                      </a:extLst>
                    </a:blip>
                    <a:srcRect l="9776" r="9620" b="10585"/>
                    <a:stretch/>
                  </pic:blipFill>
                  <pic:spPr bwMode="auto">
                    <a:xfrm>
                      <a:off x="0" y="0"/>
                      <a:ext cx="4140000" cy="3003733"/>
                    </a:xfrm>
                    <a:prstGeom prst="rect">
                      <a:avLst/>
                    </a:prstGeom>
                    <a:noFill/>
                    <a:ln>
                      <a:noFill/>
                    </a:ln>
                    <a:extLst>
                      <a:ext uri="{53640926-AAD7-44D8-BBD7-CCE9431645EC}">
                        <a14:shadowObscured xmlns:a14="http://schemas.microsoft.com/office/drawing/2010/main"/>
                      </a:ext>
                    </a:extLst>
                  </pic:spPr>
                </pic:pic>
              </a:graphicData>
            </a:graphic>
          </wp:inline>
        </w:drawing>
      </w:r>
    </w:p>
    <w:p w:rsidR="005A6133" w:rsidRPr="00162A74" w:rsidRDefault="005A6133" w:rsidP="005A6133">
      <w:pPr>
        <w:pStyle w:val="a4"/>
        <w:rPr>
          <w:bCs/>
        </w:rPr>
      </w:pPr>
      <w:bookmarkStart w:id="472" w:name="_Ref484689760"/>
      <w:r w:rsidRPr="00162A74">
        <w:rPr>
          <w:rFonts w:hint="eastAsia"/>
          <w:bCs/>
        </w:rPr>
        <w:t>圖</w:t>
      </w:r>
      <w:r w:rsidRPr="00162A74">
        <w:rPr>
          <w:rFonts w:hint="eastAsia"/>
          <w:bCs/>
        </w:rPr>
        <w:t xml:space="preserve"> </w:t>
      </w:r>
      <w:r>
        <w:rPr>
          <w:bCs/>
        </w:rPr>
        <w:fldChar w:fldCharType="begin"/>
      </w:r>
      <w:r>
        <w:rPr>
          <w:bCs/>
        </w:rPr>
        <w:instrText xml:space="preserve"> </w:instrText>
      </w:r>
      <w:r>
        <w:rPr>
          <w:rFonts w:hint="eastAsia"/>
          <w:bCs/>
        </w:rPr>
        <w:instrText>STYLEREF 1 \s</w:instrText>
      </w:r>
      <w:r>
        <w:rPr>
          <w:bCs/>
        </w:rPr>
        <w:instrText xml:space="preserve"> </w:instrText>
      </w:r>
      <w:r>
        <w:rPr>
          <w:bCs/>
        </w:rPr>
        <w:fldChar w:fldCharType="separate"/>
      </w:r>
      <w:r w:rsidR="00AB3D39">
        <w:rPr>
          <w:bCs/>
          <w:noProof/>
        </w:rPr>
        <w:t>5</w:t>
      </w:r>
      <w:r>
        <w:rPr>
          <w:bCs/>
        </w:rPr>
        <w:fldChar w:fldCharType="end"/>
      </w:r>
      <w:r>
        <w:rPr>
          <w:bCs/>
        </w:rPr>
        <w:noBreakHyphen/>
      </w:r>
      <w:r>
        <w:rPr>
          <w:bCs/>
        </w:rPr>
        <w:fldChar w:fldCharType="begin"/>
      </w:r>
      <w:r>
        <w:rPr>
          <w:bCs/>
        </w:rPr>
        <w:instrText xml:space="preserve"> </w:instrText>
      </w:r>
      <w:r>
        <w:rPr>
          <w:rFonts w:hint="eastAsia"/>
          <w:bCs/>
        </w:rPr>
        <w:instrText xml:space="preserve">SEQ </w:instrText>
      </w:r>
      <w:r>
        <w:rPr>
          <w:rFonts w:hint="eastAsia"/>
          <w:bCs/>
        </w:rPr>
        <w:instrText>圖</w:instrText>
      </w:r>
      <w:r>
        <w:rPr>
          <w:rFonts w:hint="eastAsia"/>
          <w:bCs/>
        </w:rPr>
        <w:instrText xml:space="preserve"> \* ARABIC \s 1</w:instrText>
      </w:r>
      <w:r>
        <w:rPr>
          <w:bCs/>
        </w:rPr>
        <w:instrText xml:space="preserve"> </w:instrText>
      </w:r>
      <w:r>
        <w:rPr>
          <w:bCs/>
        </w:rPr>
        <w:fldChar w:fldCharType="separate"/>
      </w:r>
      <w:r w:rsidR="00AB3D39">
        <w:rPr>
          <w:bCs/>
          <w:noProof/>
        </w:rPr>
        <w:t>40</w:t>
      </w:r>
      <w:r>
        <w:rPr>
          <w:bCs/>
        </w:rPr>
        <w:fldChar w:fldCharType="end"/>
      </w:r>
      <w:bookmarkEnd w:id="472"/>
      <w:r w:rsidRPr="00162A74">
        <w:rPr>
          <w:rFonts w:hint="eastAsia"/>
          <w:bCs/>
        </w:rPr>
        <w:t>、相機與實體物件間距離實現圖</w:t>
      </w:r>
    </w:p>
    <w:p w:rsidR="006E191F" w:rsidRDefault="006E191F" w:rsidP="006E191F">
      <w:pPr>
        <w:pStyle w:val="3"/>
        <w:rPr>
          <w:rFonts w:hint="eastAsia"/>
          <w:szCs w:val="32"/>
        </w:rPr>
      </w:pPr>
      <w:bookmarkStart w:id="473" w:name="_Toc485140143"/>
      <w:r>
        <w:rPr>
          <w:rFonts w:hint="eastAsia"/>
        </w:rPr>
        <w:lastRenderedPageBreak/>
        <w:t>ARIVMS</w:t>
      </w:r>
      <w:proofErr w:type="gramStart"/>
      <w:r w:rsidRPr="00CA68CE">
        <w:rPr>
          <w:rFonts w:hint="eastAsia"/>
        </w:rPr>
        <w:t>擴增實境</w:t>
      </w:r>
      <w:proofErr w:type="gramEnd"/>
      <w:r w:rsidRPr="009147E3">
        <w:rPr>
          <w:rFonts w:hint="eastAsia"/>
          <w:szCs w:val="32"/>
        </w:rPr>
        <w:t>互動</w:t>
      </w:r>
      <w:r w:rsidRPr="00CA68CE">
        <w:rPr>
          <w:rFonts w:hint="eastAsia"/>
        </w:rPr>
        <w:t>視頻管理</w:t>
      </w:r>
      <w:r w:rsidRPr="0070537C">
        <w:rPr>
          <w:szCs w:val="32"/>
        </w:rPr>
        <w:t>系統畫面</w:t>
      </w:r>
      <w:bookmarkEnd w:id="473"/>
    </w:p>
    <w:p w:rsidR="005A6133" w:rsidRPr="00747FFD" w:rsidRDefault="005A6133" w:rsidP="00ED53F2">
      <w:pPr>
        <w:pStyle w:val="a7"/>
        <w:numPr>
          <w:ilvl w:val="0"/>
          <w:numId w:val="47"/>
        </w:numPr>
        <w:ind w:leftChars="0" w:firstLineChars="0"/>
        <w:rPr>
          <w:rFonts w:hint="eastAsia"/>
          <w:b/>
        </w:rPr>
      </w:pPr>
      <w:proofErr w:type="gramStart"/>
      <w:r w:rsidRPr="005A6133">
        <w:rPr>
          <w:b/>
        </w:rPr>
        <w:t>可視區物件</w:t>
      </w:r>
      <w:proofErr w:type="gramEnd"/>
      <w:r w:rsidRPr="005A6133">
        <w:rPr>
          <w:b/>
        </w:rPr>
        <w:t>搜尋與標示模組</w:t>
      </w:r>
      <w:r w:rsidRPr="005A6133">
        <w:rPr>
          <w:b/>
        </w:rPr>
        <w:t>(Visible object searching and marking module, VSM)</w:t>
      </w:r>
      <w:r w:rsidR="00747FFD">
        <w:rPr>
          <w:rFonts w:hint="eastAsia"/>
          <w:b/>
        </w:rPr>
        <w:t>：</w:t>
      </w:r>
      <w:r w:rsidRPr="0007250C">
        <w:rPr>
          <w:rFonts w:hint="eastAsia"/>
        </w:rPr>
        <w:t>分析系統介面是否能正確提供使用者使用影像、校正、定位、關聯、瀏覽。</w:t>
      </w:r>
    </w:p>
    <w:tbl>
      <w:tblPr>
        <w:tblStyle w:val="a9"/>
        <w:tblW w:w="5000" w:type="pct"/>
        <w:jc w:val="center"/>
        <w:tblLook w:val="04A0" w:firstRow="1" w:lastRow="0" w:firstColumn="1" w:lastColumn="0" w:noHBand="0" w:noVBand="1"/>
      </w:tblPr>
      <w:tblGrid>
        <w:gridCol w:w="8522"/>
      </w:tblGrid>
      <w:tr w:rsidR="00747FFD" w:rsidRPr="000E4FB3" w:rsidTr="00747FFD">
        <w:trPr>
          <w:jc w:val="center"/>
        </w:trPr>
        <w:tc>
          <w:tcPr>
            <w:tcW w:w="5000" w:type="pct"/>
          </w:tcPr>
          <w:p w:rsidR="00747FFD" w:rsidRDefault="00747FFD" w:rsidP="00747FFD">
            <w:pPr>
              <w:pStyle w:val="a4"/>
              <w:rPr>
                <w:rFonts w:hint="eastAsia"/>
              </w:rPr>
            </w:pPr>
            <w:r w:rsidRPr="004A6EC3">
              <w:rPr>
                <w:noProof/>
              </w:rPr>
              <w:drawing>
                <wp:inline distT="0" distB="0" distL="0" distR="0" wp14:anchorId="3EBE460C" wp14:editId="24921F11">
                  <wp:extent cx="5080746" cy="3262129"/>
                  <wp:effectExtent l="0" t="0" r="5715" b="0"/>
                  <wp:docPr id="136" name="Picture 136" descr="E:\02-大學時期\大學-國科會\國科會-105年度\LINE記事本\A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02-大學時期\大學-國科會\國科會-105年度\LINE記事本\AR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80746" cy="3262129"/>
                          </a:xfrm>
                          <a:prstGeom prst="rect">
                            <a:avLst/>
                          </a:prstGeom>
                          <a:noFill/>
                          <a:ln>
                            <a:noFill/>
                          </a:ln>
                        </pic:spPr>
                      </pic:pic>
                    </a:graphicData>
                  </a:graphic>
                </wp:inline>
              </w:drawing>
            </w:r>
          </w:p>
          <w:p w:rsidR="00747FFD" w:rsidRPr="00162A74" w:rsidRDefault="00747FFD" w:rsidP="00747FFD">
            <w:pPr>
              <w:pStyle w:val="a4"/>
            </w:pPr>
            <w:bookmarkStart w:id="474" w:name="_Ref484691615"/>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41</w:t>
            </w:r>
            <w:r>
              <w:fldChar w:fldCharType="end"/>
            </w:r>
            <w:bookmarkEnd w:id="474"/>
            <w:r w:rsidRPr="00162A74">
              <w:t>、</w:t>
            </w:r>
            <w:r w:rsidRPr="00162A74">
              <w:rPr>
                <w:rFonts w:hint="eastAsia"/>
              </w:rPr>
              <w:t>系統介面圖</w:t>
            </w:r>
          </w:p>
          <w:p w:rsidR="00747FFD" w:rsidRPr="004A6EC3" w:rsidRDefault="00747FFD" w:rsidP="00747FFD">
            <w:pPr>
              <w:ind w:firstLine="480"/>
              <w:rPr>
                <w:b/>
                <w:noProof/>
              </w:rPr>
            </w:pPr>
            <w:r>
              <w:rPr>
                <w:rFonts w:hint="eastAsia"/>
                <w:noProof/>
              </w:rPr>
              <w:t>提供使用者可以點選相機影像來觀看，由</w:t>
            </w:r>
            <w:r>
              <w:rPr>
                <w:noProof/>
              </w:rPr>
              <w:fldChar w:fldCharType="begin"/>
            </w:r>
            <w:r>
              <w:rPr>
                <w:noProof/>
              </w:rPr>
              <w:instrText xml:space="preserve"> </w:instrText>
            </w:r>
            <w:r>
              <w:rPr>
                <w:rFonts w:hint="eastAsia"/>
                <w:noProof/>
              </w:rPr>
              <w:instrText>REF _Ref484691615 \h</w:instrText>
            </w:r>
            <w:r>
              <w:rPr>
                <w:noProof/>
              </w:rPr>
              <w:instrText xml:space="preserve">  \* MERGEFORMAT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rPr>
                <w:noProof/>
              </w:rPr>
              <w:noBreakHyphen/>
              <w:t>41</w:t>
            </w:r>
            <w:r>
              <w:rPr>
                <w:noProof/>
              </w:rPr>
              <w:fldChar w:fldCharType="end"/>
            </w:r>
            <w:r w:rsidRPr="00E02396">
              <w:rPr>
                <w:rFonts w:hint="eastAsia"/>
                <w:noProof/>
              </w:rPr>
              <w:t>中的</w:t>
            </w:r>
            <w:r w:rsidRPr="00E02396">
              <w:rPr>
                <w:rFonts w:hint="eastAsia"/>
                <w:noProof/>
              </w:rPr>
              <w:t xml:space="preserve">Start Camera1 </w:t>
            </w:r>
            <w:r w:rsidRPr="00E02396">
              <w:rPr>
                <w:rFonts w:hint="eastAsia"/>
                <w:noProof/>
              </w:rPr>
              <w:t>和</w:t>
            </w:r>
            <w:r w:rsidRPr="00E02396">
              <w:rPr>
                <w:rFonts w:hint="eastAsia"/>
                <w:noProof/>
              </w:rPr>
              <w:t xml:space="preserve"> Start Camera 2</w:t>
            </w:r>
            <w:r w:rsidRPr="00E02396">
              <w:rPr>
                <w:rFonts w:hint="eastAsia"/>
                <w:noProof/>
              </w:rPr>
              <w:t>按鈕來呈現；提供使用者捕捉各部</w:t>
            </w:r>
            <w:r w:rsidRPr="00E02396">
              <w:rPr>
                <w:rFonts w:hint="eastAsia"/>
                <w:noProof/>
              </w:rPr>
              <w:t>CCD</w:t>
            </w:r>
            <w:r w:rsidRPr="00E02396">
              <w:rPr>
                <w:rFonts w:hint="eastAsia"/>
                <w:noProof/>
              </w:rPr>
              <w:t>所呈現的影像，由</w:t>
            </w:r>
            <w:r>
              <w:rPr>
                <w:noProof/>
              </w:rPr>
              <w:fldChar w:fldCharType="begin"/>
            </w:r>
            <w:r>
              <w:rPr>
                <w:noProof/>
              </w:rPr>
              <w:instrText xml:space="preserve"> </w:instrText>
            </w:r>
            <w:r>
              <w:rPr>
                <w:rFonts w:hint="eastAsia"/>
                <w:noProof/>
              </w:rPr>
              <w:instrText>REF _Ref484691615 \h</w:instrText>
            </w:r>
            <w:r>
              <w:rPr>
                <w:noProof/>
              </w:rPr>
              <w:instrText xml:space="preserve">  \* MERGEFORMAT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rPr>
                <w:noProof/>
              </w:rPr>
              <w:noBreakHyphen/>
              <w:t>41</w:t>
            </w:r>
            <w:r>
              <w:rPr>
                <w:noProof/>
              </w:rPr>
              <w:fldChar w:fldCharType="end"/>
            </w:r>
            <w:r w:rsidRPr="00E02396">
              <w:rPr>
                <w:rFonts w:hint="eastAsia"/>
                <w:noProof/>
              </w:rPr>
              <w:t>中</w:t>
            </w:r>
            <w:r w:rsidRPr="00E02396">
              <w:rPr>
                <w:rFonts w:hint="eastAsia"/>
                <w:noProof/>
              </w:rPr>
              <w:t xml:space="preserve">Capture Image </w:t>
            </w:r>
            <w:r w:rsidRPr="00E02396">
              <w:rPr>
                <w:rFonts w:hint="eastAsia"/>
                <w:noProof/>
              </w:rPr>
              <w:t>按鈕來實現；提供使用者進行校正功能，由</w:t>
            </w:r>
            <w:r>
              <w:rPr>
                <w:noProof/>
              </w:rPr>
              <w:fldChar w:fldCharType="begin"/>
            </w:r>
            <w:r>
              <w:rPr>
                <w:noProof/>
              </w:rPr>
              <w:instrText xml:space="preserve"> </w:instrText>
            </w:r>
            <w:r>
              <w:rPr>
                <w:rFonts w:hint="eastAsia"/>
                <w:noProof/>
              </w:rPr>
              <w:instrText>REF _Ref484691615 \h</w:instrText>
            </w:r>
            <w:r>
              <w:rPr>
                <w:noProof/>
              </w:rPr>
              <w:instrText xml:space="preserve">  \* MERGEFORMAT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rPr>
                <w:noProof/>
              </w:rPr>
              <w:noBreakHyphen/>
              <w:t>41</w:t>
            </w:r>
            <w:r>
              <w:rPr>
                <w:noProof/>
              </w:rPr>
              <w:fldChar w:fldCharType="end"/>
            </w:r>
            <w:r w:rsidRPr="00E02396">
              <w:rPr>
                <w:rFonts w:hint="eastAsia"/>
                <w:noProof/>
              </w:rPr>
              <w:t>中右側</w:t>
            </w:r>
            <w:r w:rsidRPr="00E02396">
              <w:rPr>
                <w:noProof/>
              </w:rPr>
              <w:t xml:space="preserve">Calibration </w:t>
            </w:r>
            <w:r w:rsidRPr="00E02396">
              <w:rPr>
                <w:rFonts w:hint="eastAsia"/>
                <w:noProof/>
              </w:rPr>
              <w:t>按鈕來實現；提供使用者進行定位功能，由</w:t>
            </w:r>
            <w:r>
              <w:rPr>
                <w:noProof/>
              </w:rPr>
              <w:fldChar w:fldCharType="begin"/>
            </w:r>
            <w:r>
              <w:rPr>
                <w:noProof/>
              </w:rPr>
              <w:instrText xml:space="preserve"> </w:instrText>
            </w:r>
            <w:r>
              <w:rPr>
                <w:rFonts w:hint="eastAsia"/>
                <w:noProof/>
              </w:rPr>
              <w:instrText>REF _Ref484691615 \h</w:instrText>
            </w:r>
            <w:r>
              <w:rPr>
                <w:noProof/>
              </w:rPr>
              <w:instrText xml:space="preserve">  \* MERGEFORMAT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rPr>
                <w:noProof/>
              </w:rPr>
              <w:noBreakHyphen/>
              <w:t>41</w:t>
            </w:r>
            <w:r>
              <w:rPr>
                <w:noProof/>
              </w:rPr>
              <w:fldChar w:fldCharType="end"/>
            </w:r>
            <w:r w:rsidRPr="00E02396">
              <w:rPr>
                <w:rFonts w:hint="eastAsia"/>
                <w:noProof/>
              </w:rPr>
              <w:t>中右側</w:t>
            </w:r>
            <w:r w:rsidRPr="00E02396">
              <w:rPr>
                <w:rFonts w:hint="eastAsia"/>
                <w:noProof/>
              </w:rPr>
              <w:t>Positioning</w:t>
            </w:r>
            <w:r w:rsidRPr="00E02396">
              <w:rPr>
                <w:noProof/>
              </w:rPr>
              <w:t xml:space="preserve"> </w:t>
            </w:r>
            <w:r w:rsidRPr="00E02396">
              <w:rPr>
                <w:rFonts w:hint="eastAsia"/>
                <w:noProof/>
              </w:rPr>
              <w:t>按鈕來實現；提供使用者進行關聯功能，由</w:t>
            </w:r>
            <w:r>
              <w:rPr>
                <w:noProof/>
              </w:rPr>
              <w:fldChar w:fldCharType="begin"/>
            </w:r>
            <w:r>
              <w:rPr>
                <w:noProof/>
              </w:rPr>
              <w:instrText xml:space="preserve"> </w:instrText>
            </w:r>
            <w:r>
              <w:rPr>
                <w:rFonts w:hint="eastAsia"/>
                <w:noProof/>
              </w:rPr>
              <w:instrText>REF _Ref484691615 \h</w:instrText>
            </w:r>
            <w:r>
              <w:rPr>
                <w:noProof/>
              </w:rPr>
              <w:instrText xml:space="preserve">  \* MERGEFORMAT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rPr>
                <w:noProof/>
              </w:rPr>
              <w:noBreakHyphen/>
              <w:t>41</w:t>
            </w:r>
            <w:r>
              <w:rPr>
                <w:noProof/>
              </w:rPr>
              <w:fldChar w:fldCharType="end"/>
            </w:r>
            <w:r w:rsidRPr="00E02396">
              <w:rPr>
                <w:rFonts w:hint="eastAsia"/>
                <w:noProof/>
              </w:rPr>
              <w:t>中右側</w:t>
            </w:r>
            <w:r w:rsidRPr="00E02396">
              <w:rPr>
                <w:rFonts w:hint="eastAsia"/>
                <w:noProof/>
              </w:rPr>
              <w:t>Choose Data</w:t>
            </w:r>
            <w:r w:rsidRPr="00E02396">
              <w:rPr>
                <w:noProof/>
              </w:rPr>
              <w:t xml:space="preserve"> </w:t>
            </w:r>
            <w:r w:rsidRPr="00E02396">
              <w:rPr>
                <w:rFonts w:hint="eastAsia"/>
                <w:noProof/>
              </w:rPr>
              <w:t>按鈕來實現；提供使用者進行瀏覽功能，由</w:t>
            </w:r>
            <w:r>
              <w:rPr>
                <w:noProof/>
              </w:rPr>
              <w:fldChar w:fldCharType="begin"/>
            </w:r>
            <w:r>
              <w:rPr>
                <w:noProof/>
              </w:rPr>
              <w:instrText xml:space="preserve"> </w:instrText>
            </w:r>
            <w:r>
              <w:rPr>
                <w:rFonts w:hint="eastAsia"/>
                <w:noProof/>
              </w:rPr>
              <w:instrText>REF _Ref484691615 \h</w:instrText>
            </w:r>
            <w:r>
              <w:rPr>
                <w:noProof/>
              </w:rPr>
              <w:instrText xml:space="preserve">  \* MERGEFORMAT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rPr>
                <w:noProof/>
              </w:rPr>
              <w:noBreakHyphen/>
              <w:t>41</w:t>
            </w:r>
            <w:r>
              <w:rPr>
                <w:noProof/>
              </w:rPr>
              <w:fldChar w:fldCharType="end"/>
            </w:r>
            <w:r w:rsidRPr="00E02396">
              <w:rPr>
                <w:rFonts w:hint="eastAsia"/>
                <w:noProof/>
              </w:rPr>
              <w:t>中右側</w:t>
            </w:r>
            <w:r w:rsidRPr="00E02396">
              <w:rPr>
                <w:rFonts w:hint="eastAsia"/>
                <w:noProof/>
              </w:rPr>
              <w:t>Viewing</w:t>
            </w:r>
            <w:r w:rsidRPr="00E02396">
              <w:rPr>
                <w:noProof/>
              </w:rPr>
              <w:t xml:space="preserve"> </w:t>
            </w:r>
            <w:r w:rsidRPr="00E02396">
              <w:rPr>
                <w:rFonts w:hint="eastAsia"/>
                <w:noProof/>
              </w:rPr>
              <w:t>按鈕來實現；提供使用者自行定義功能，由</w:t>
            </w:r>
            <w:r w:rsidRPr="00162A74">
              <w:rPr>
                <w:bCs/>
                <w:szCs w:val="20"/>
              </w:rPr>
              <w:fldChar w:fldCharType="begin"/>
            </w:r>
            <w:r w:rsidRPr="00162A74">
              <w:rPr>
                <w:bCs/>
                <w:szCs w:val="20"/>
              </w:rPr>
              <w:instrText xml:space="preserve"> </w:instrText>
            </w:r>
            <w:r w:rsidRPr="00162A74">
              <w:rPr>
                <w:rFonts w:hint="eastAsia"/>
                <w:bCs/>
                <w:szCs w:val="20"/>
              </w:rPr>
              <w:instrText>REF _Ref484691660 \h</w:instrText>
            </w:r>
            <w:r w:rsidRPr="00162A74">
              <w:rPr>
                <w:bCs/>
                <w:szCs w:val="20"/>
              </w:rPr>
              <w:instrText xml:space="preserve"> </w:instrText>
            </w:r>
            <w:r>
              <w:rPr>
                <w:bCs/>
                <w:szCs w:val="20"/>
              </w:rPr>
              <w:instrText xml:space="preserve"> \* MERGEFORMAT </w:instrText>
            </w:r>
            <w:r w:rsidRPr="00162A74">
              <w:rPr>
                <w:bCs/>
                <w:szCs w:val="20"/>
              </w:rPr>
            </w:r>
            <w:r w:rsidRPr="00162A74">
              <w:rPr>
                <w:bCs/>
                <w:szCs w:val="20"/>
              </w:rPr>
              <w:fldChar w:fldCharType="separate"/>
            </w:r>
            <w:r w:rsidR="00AB3D39" w:rsidRPr="00AB3D39">
              <w:rPr>
                <w:rFonts w:hint="eastAsia"/>
                <w:bCs/>
                <w:szCs w:val="20"/>
              </w:rPr>
              <w:t>圖</w:t>
            </w:r>
            <w:r w:rsidR="00AB3D39" w:rsidRPr="00AB3D39">
              <w:rPr>
                <w:rFonts w:hint="eastAsia"/>
                <w:bCs/>
                <w:szCs w:val="20"/>
              </w:rPr>
              <w:t xml:space="preserve"> </w:t>
            </w:r>
            <w:r w:rsidR="00AB3D39" w:rsidRPr="00AB3D39">
              <w:rPr>
                <w:bCs/>
                <w:szCs w:val="20"/>
              </w:rPr>
              <w:t>5</w:t>
            </w:r>
            <w:r w:rsidR="00AB3D39" w:rsidRPr="00AB3D39">
              <w:rPr>
                <w:bCs/>
                <w:szCs w:val="20"/>
              </w:rPr>
              <w:noBreakHyphen/>
              <w:t>42</w:t>
            </w:r>
            <w:r w:rsidRPr="00162A74">
              <w:rPr>
                <w:bCs/>
                <w:szCs w:val="20"/>
              </w:rPr>
              <w:fldChar w:fldCharType="end"/>
            </w:r>
            <w:r w:rsidRPr="00162A74">
              <w:rPr>
                <w:rFonts w:hint="eastAsia"/>
                <w:bCs/>
                <w:szCs w:val="20"/>
              </w:rPr>
              <w:t>中下方文字欄位來輸入實現。</w:t>
            </w:r>
          </w:p>
        </w:tc>
      </w:tr>
      <w:tr w:rsidR="00747FFD" w:rsidTr="00747FFD">
        <w:trPr>
          <w:jc w:val="center"/>
        </w:trPr>
        <w:tc>
          <w:tcPr>
            <w:tcW w:w="5000" w:type="pct"/>
          </w:tcPr>
          <w:p w:rsidR="00747FFD" w:rsidRDefault="00747FFD" w:rsidP="00747FFD">
            <w:pPr>
              <w:pStyle w:val="a4"/>
            </w:pPr>
            <w:r>
              <w:rPr>
                <w:rFonts w:hint="eastAsia"/>
                <w:noProof/>
              </w:rPr>
              <w:lastRenderedPageBreak/>
              <w:drawing>
                <wp:inline distT="0" distB="0" distL="0" distR="0" wp14:anchorId="14BE95D6" wp14:editId="6E86F13B">
                  <wp:extent cx="4769244" cy="3226490"/>
                  <wp:effectExtent l="0" t="0" r="0" b="0"/>
                  <wp:docPr id="35856" name="Picture 42" descr="E:\02-大學時期\大學-國科會\國科會-105年度\LINE記事本\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02-大學時期\大學-國科會\國科會-105年度\LINE記事本\AR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3835" cy="3236361"/>
                          </a:xfrm>
                          <a:prstGeom prst="rect">
                            <a:avLst/>
                          </a:prstGeom>
                          <a:noFill/>
                          <a:ln>
                            <a:noFill/>
                          </a:ln>
                        </pic:spPr>
                      </pic:pic>
                    </a:graphicData>
                  </a:graphic>
                </wp:inline>
              </w:drawing>
            </w:r>
          </w:p>
          <w:p w:rsidR="00747FFD" w:rsidRPr="00162A74" w:rsidRDefault="00747FFD" w:rsidP="00747FFD">
            <w:pPr>
              <w:pStyle w:val="a4"/>
            </w:pPr>
            <w:bookmarkStart w:id="475" w:name="_Ref484691660"/>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42</w:t>
            </w:r>
            <w:r>
              <w:fldChar w:fldCharType="end"/>
            </w:r>
            <w:bookmarkEnd w:id="475"/>
            <w:r w:rsidRPr="00162A74">
              <w:rPr>
                <w:rFonts w:hint="eastAsia"/>
              </w:rPr>
              <w:t>、</w:t>
            </w:r>
            <w:r w:rsidRPr="00162A74">
              <w:rPr>
                <w:rFonts w:hint="eastAsia"/>
              </w:rPr>
              <w:t>Start Camera</w:t>
            </w:r>
            <w:r w:rsidRPr="00162A74">
              <w:t xml:space="preserve"> </w:t>
            </w:r>
            <w:r w:rsidRPr="00162A74">
              <w:rPr>
                <w:rFonts w:hint="eastAsia"/>
              </w:rPr>
              <w:t>1</w:t>
            </w:r>
            <w:r w:rsidRPr="00162A74">
              <w:rPr>
                <w:rFonts w:hint="eastAsia"/>
              </w:rPr>
              <w:t>按鈕實現圖</w:t>
            </w:r>
          </w:p>
          <w:p w:rsidR="00747FFD" w:rsidRDefault="00747FFD" w:rsidP="00747FFD">
            <w:pPr>
              <w:ind w:firstLine="480"/>
              <w:rPr>
                <w:b/>
                <w:sz w:val="28"/>
                <w:szCs w:val="28"/>
              </w:rPr>
            </w:pPr>
            <w:r w:rsidRPr="00E02396">
              <w:rPr>
                <w:rFonts w:hint="eastAsia"/>
                <w:noProof/>
              </w:rPr>
              <w:t>提供使用者可以點選相機影像來觀看，由圖</w:t>
            </w:r>
            <w:r w:rsidRPr="00E02396">
              <w:rPr>
                <w:rFonts w:hint="eastAsia"/>
                <w:noProof/>
              </w:rPr>
              <w:t>5.</w:t>
            </w:r>
            <w:r>
              <w:rPr>
                <w:rFonts w:hint="eastAsia"/>
                <w:noProof/>
              </w:rPr>
              <w:t>25</w:t>
            </w:r>
            <w:r w:rsidRPr="00E02396">
              <w:rPr>
                <w:rFonts w:hint="eastAsia"/>
                <w:noProof/>
              </w:rPr>
              <w:t xml:space="preserve"> </w:t>
            </w:r>
            <w:r w:rsidRPr="00E02396">
              <w:rPr>
                <w:rFonts w:hint="eastAsia"/>
                <w:noProof/>
              </w:rPr>
              <w:t>中的</w:t>
            </w:r>
            <w:r w:rsidRPr="00E02396">
              <w:rPr>
                <w:rFonts w:hint="eastAsia"/>
                <w:noProof/>
              </w:rPr>
              <w:t>Start Camera1</w:t>
            </w:r>
            <w:r w:rsidRPr="00E02396">
              <w:rPr>
                <w:rFonts w:hint="eastAsia"/>
                <w:noProof/>
              </w:rPr>
              <w:t>按鈕來呈現；</w:t>
            </w:r>
          </w:p>
        </w:tc>
      </w:tr>
      <w:tr w:rsidR="00747FFD" w:rsidTr="00747FFD">
        <w:trPr>
          <w:jc w:val="center"/>
        </w:trPr>
        <w:tc>
          <w:tcPr>
            <w:tcW w:w="5000" w:type="pct"/>
          </w:tcPr>
          <w:p w:rsidR="00747FFD" w:rsidRDefault="00747FFD" w:rsidP="00747FFD">
            <w:pPr>
              <w:pStyle w:val="a4"/>
            </w:pPr>
            <w:r>
              <w:rPr>
                <w:rFonts w:hint="eastAsia"/>
                <w:noProof/>
              </w:rPr>
              <w:drawing>
                <wp:inline distT="0" distB="0" distL="0" distR="0" wp14:anchorId="49E15101" wp14:editId="63ED74D8">
                  <wp:extent cx="4699911" cy="3164784"/>
                  <wp:effectExtent l="0" t="0" r="5715" b="0"/>
                  <wp:docPr id="35857" name="Picture 43" descr="E:\02-大學時期\大學-國科會\國科會-105年度\LINE記事本\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02-大學時期\大學-國科會\國科會-105年度\LINE記事本\AR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67" cy="3168458"/>
                          </a:xfrm>
                          <a:prstGeom prst="rect">
                            <a:avLst/>
                          </a:prstGeom>
                          <a:noFill/>
                          <a:ln>
                            <a:noFill/>
                          </a:ln>
                        </pic:spPr>
                      </pic:pic>
                    </a:graphicData>
                  </a:graphic>
                </wp:inline>
              </w:drawing>
            </w:r>
          </w:p>
          <w:p w:rsidR="00747FFD" w:rsidRPr="00162A74" w:rsidRDefault="00747FFD" w:rsidP="00747FFD">
            <w:pPr>
              <w:pStyle w:val="a4"/>
            </w:pPr>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43</w:t>
            </w:r>
            <w:r>
              <w:fldChar w:fldCharType="end"/>
            </w:r>
            <w:r w:rsidRPr="00162A74">
              <w:rPr>
                <w:rFonts w:hint="eastAsia"/>
              </w:rPr>
              <w:t>、</w:t>
            </w:r>
            <w:r w:rsidRPr="00162A74">
              <w:rPr>
                <w:rFonts w:hint="eastAsia"/>
              </w:rPr>
              <w:t>Start Camera</w:t>
            </w:r>
            <w:r w:rsidRPr="00162A74">
              <w:t xml:space="preserve"> </w:t>
            </w:r>
            <w:r w:rsidRPr="00162A74">
              <w:rPr>
                <w:rFonts w:hint="eastAsia"/>
              </w:rPr>
              <w:t>2</w:t>
            </w:r>
            <w:r w:rsidRPr="00162A74">
              <w:rPr>
                <w:rFonts w:hint="eastAsia"/>
              </w:rPr>
              <w:t>按鈕實現圖</w:t>
            </w:r>
          </w:p>
          <w:p w:rsidR="00747FFD" w:rsidRPr="00DC0CD8" w:rsidRDefault="00747FFD" w:rsidP="00747FFD">
            <w:pPr>
              <w:ind w:firstLine="480"/>
              <w:rPr>
                <w:b/>
              </w:rPr>
            </w:pPr>
            <w:r w:rsidRPr="00E02396">
              <w:rPr>
                <w:rFonts w:hint="eastAsia"/>
                <w:noProof/>
              </w:rPr>
              <w:t>提供使用者可以點選相機影像來觀看，由</w:t>
            </w:r>
            <w:r>
              <w:rPr>
                <w:noProof/>
              </w:rPr>
              <w:fldChar w:fldCharType="begin"/>
            </w:r>
            <w:r>
              <w:rPr>
                <w:noProof/>
              </w:rPr>
              <w:instrText xml:space="preserve"> </w:instrText>
            </w:r>
            <w:r>
              <w:rPr>
                <w:rFonts w:hint="eastAsia"/>
                <w:noProof/>
              </w:rPr>
              <w:instrText>REF _Ref484691660 \h</w:instrText>
            </w:r>
            <w:r>
              <w:rPr>
                <w:noProof/>
              </w:rPr>
              <w:instrText xml:space="preserve">  \* MERGEFORMAT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rPr>
                <w:noProof/>
              </w:rPr>
              <w:noBreakHyphen/>
              <w:t>42</w:t>
            </w:r>
            <w:r>
              <w:rPr>
                <w:noProof/>
              </w:rPr>
              <w:fldChar w:fldCharType="end"/>
            </w:r>
            <w:r w:rsidRPr="00E02396">
              <w:rPr>
                <w:rFonts w:hint="eastAsia"/>
                <w:noProof/>
              </w:rPr>
              <w:t xml:space="preserve"> </w:t>
            </w:r>
            <w:r w:rsidRPr="00E02396">
              <w:rPr>
                <w:rFonts w:hint="eastAsia"/>
                <w:noProof/>
              </w:rPr>
              <w:t>中的</w:t>
            </w:r>
            <w:r>
              <w:rPr>
                <w:rFonts w:hint="eastAsia"/>
                <w:noProof/>
              </w:rPr>
              <w:t>Start Camera2</w:t>
            </w:r>
            <w:r w:rsidRPr="00E02396">
              <w:rPr>
                <w:rFonts w:hint="eastAsia"/>
                <w:noProof/>
              </w:rPr>
              <w:t>按鈕來呈現；</w:t>
            </w:r>
          </w:p>
        </w:tc>
      </w:tr>
      <w:tr w:rsidR="00747FFD" w:rsidRPr="006C21BC" w:rsidTr="00747FFD">
        <w:trPr>
          <w:jc w:val="center"/>
        </w:trPr>
        <w:tc>
          <w:tcPr>
            <w:tcW w:w="5000" w:type="pct"/>
          </w:tcPr>
          <w:p w:rsidR="00747FFD" w:rsidRDefault="00747FFD" w:rsidP="00747FFD">
            <w:pPr>
              <w:pStyle w:val="a4"/>
            </w:pPr>
            <w:r>
              <w:rPr>
                <w:rFonts w:hint="eastAsia"/>
                <w:noProof/>
              </w:rPr>
              <w:lastRenderedPageBreak/>
              <w:drawing>
                <wp:inline distT="0" distB="0" distL="0" distR="0" wp14:anchorId="27A8685F" wp14:editId="02B8DF8E">
                  <wp:extent cx="4634727" cy="3118151"/>
                  <wp:effectExtent l="0" t="0" r="0" b="6350"/>
                  <wp:docPr id="35858" name="Picture 45" descr="E:\02-大學時期\大學-國科會\國科會-105年度\LINE記事本\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02-大學時期\大學-國科會\國科會-105年度\LINE記事本\AR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42502" cy="3123382"/>
                          </a:xfrm>
                          <a:prstGeom prst="rect">
                            <a:avLst/>
                          </a:prstGeom>
                          <a:noFill/>
                          <a:ln>
                            <a:noFill/>
                          </a:ln>
                        </pic:spPr>
                      </pic:pic>
                    </a:graphicData>
                  </a:graphic>
                </wp:inline>
              </w:drawing>
            </w:r>
          </w:p>
          <w:p w:rsidR="00747FFD" w:rsidRPr="00162A74" w:rsidRDefault="00747FFD" w:rsidP="00747FFD">
            <w:pPr>
              <w:pStyle w:val="a4"/>
            </w:pPr>
            <w:bookmarkStart w:id="476" w:name="_Ref484691699"/>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44</w:t>
            </w:r>
            <w:r>
              <w:fldChar w:fldCharType="end"/>
            </w:r>
            <w:bookmarkEnd w:id="476"/>
            <w:r w:rsidRPr="00162A74">
              <w:rPr>
                <w:rFonts w:hint="eastAsia"/>
              </w:rPr>
              <w:t>、校正</w:t>
            </w:r>
            <w:r w:rsidRPr="00162A74">
              <w:t>Calibration</w:t>
            </w:r>
            <w:r w:rsidRPr="00162A74">
              <w:rPr>
                <w:rFonts w:hint="eastAsia"/>
              </w:rPr>
              <w:t>按鈕實現圖</w:t>
            </w:r>
          </w:p>
          <w:p w:rsidR="00747FFD" w:rsidRDefault="00747FFD" w:rsidP="00747FFD">
            <w:pPr>
              <w:ind w:firstLine="480"/>
              <w:rPr>
                <w:b/>
                <w:sz w:val="28"/>
                <w:szCs w:val="28"/>
              </w:rPr>
            </w:pPr>
            <w:r w:rsidRPr="00E02396">
              <w:rPr>
                <w:rFonts w:hint="eastAsia"/>
                <w:noProof/>
              </w:rPr>
              <w:t>提供使用者進行校正功能，由</w:t>
            </w:r>
            <w:r w:rsidRPr="00E02396">
              <w:rPr>
                <w:noProof/>
              </w:rPr>
              <w:t xml:space="preserve">Calibration </w:t>
            </w:r>
            <w:r w:rsidRPr="00E02396">
              <w:rPr>
                <w:rFonts w:hint="eastAsia"/>
                <w:noProof/>
              </w:rPr>
              <w:t>按鈕來實現；</w:t>
            </w:r>
            <w:r>
              <w:rPr>
                <w:rFonts w:hint="eastAsia"/>
                <w:noProof/>
              </w:rPr>
              <w:t>左側為錯誤條狀圖可以藉由每組圖案比對後的投影誤差值來判斷校正是否成功；右側為外在參數圖，可以幫助使用者判斷外在參數是否有影響使用者校正準確度，如</w:t>
            </w:r>
            <w:r>
              <w:rPr>
                <w:noProof/>
              </w:rPr>
              <w:fldChar w:fldCharType="begin"/>
            </w:r>
            <w:r>
              <w:rPr>
                <w:noProof/>
              </w:rPr>
              <w:instrText xml:space="preserve"> </w:instrText>
            </w:r>
            <w:r>
              <w:rPr>
                <w:rFonts w:hint="eastAsia"/>
                <w:noProof/>
              </w:rPr>
              <w:instrText>REF _Ref484691699 \h</w:instrText>
            </w:r>
            <w:r>
              <w:rPr>
                <w:noProof/>
              </w:rPr>
              <w:instrText xml:space="preserve">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44</w:t>
            </w:r>
            <w:r>
              <w:rPr>
                <w:noProof/>
              </w:rPr>
              <w:fldChar w:fldCharType="end"/>
            </w:r>
            <w:r>
              <w:rPr>
                <w:rFonts w:hint="eastAsia"/>
                <w:noProof/>
              </w:rPr>
              <w:t>所示。</w:t>
            </w:r>
          </w:p>
        </w:tc>
      </w:tr>
      <w:tr w:rsidR="00747FFD" w:rsidTr="00747FFD">
        <w:trPr>
          <w:jc w:val="center"/>
        </w:trPr>
        <w:tc>
          <w:tcPr>
            <w:tcW w:w="5000" w:type="pct"/>
          </w:tcPr>
          <w:p w:rsidR="00747FFD" w:rsidRDefault="00747FFD" w:rsidP="00747FFD">
            <w:pPr>
              <w:pStyle w:val="a4"/>
            </w:pPr>
            <w:r>
              <w:rPr>
                <w:rFonts w:hint="eastAsia"/>
                <w:noProof/>
              </w:rPr>
              <w:drawing>
                <wp:inline distT="0" distB="0" distL="0" distR="0" wp14:anchorId="0964F24D" wp14:editId="00B031CC">
                  <wp:extent cx="4596544" cy="3104037"/>
                  <wp:effectExtent l="0" t="0" r="0" b="1270"/>
                  <wp:docPr id="35859" name="Picture 46" descr="E:\02-大學時期\大學-國科會\國科會-105年度\LINE記事本\A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02-大學時期\大學-國科會\國科會-105年度\LINE記事本\AR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02387" cy="3107982"/>
                          </a:xfrm>
                          <a:prstGeom prst="rect">
                            <a:avLst/>
                          </a:prstGeom>
                          <a:noFill/>
                          <a:ln>
                            <a:noFill/>
                          </a:ln>
                        </pic:spPr>
                      </pic:pic>
                    </a:graphicData>
                  </a:graphic>
                </wp:inline>
              </w:drawing>
            </w:r>
          </w:p>
          <w:p w:rsidR="00747FFD" w:rsidRPr="00162A74" w:rsidRDefault="00747FFD" w:rsidP="00747FFD">
            <w:pPr>
              <w:pStyle w:val="a4"/>
            </w:pPr>
            <w:bookmarkStart w:id="477" w:name="_Ref484691752"/>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45</w:t>
            </w:r>
            <w:r>
              <w:fldChar w:fldCharType="end"/>
            </w:r>
            <w:bookmarkEnd w:id="477"/>
            <w:r w:rsidRPr="00162A74">
              <w:rPr>
                <w:rFonts w:hint="eastAsia"/>
              </w:rPr>
              <w:t>、物件新增實現圖</w:t>
            </w:r>
          </w:p>
          <w:p w:rsidR="00747FFD" w:rsidRDefault="00747FFD" w:rsidP="00747FFD">
            <w:pPr>
              <w:ind w:firstLine="480"/>
              <w:rPr>
                <w:rFonts w:hint="eastAsia"/>
              </w:rPr>
            </w:pPr>
          </w:p>
          <w:p w:rsidR="00747FFD" w:rsidRPr="000C5AC8" w:rsidRDefault="00747FFD" w:rsidP="00747FFD">
            <w:pPr>
              <w:ind w:firstLine="480"/>
            </w:pPr>
            <w:r w:rsidRPr="000C5AC8">
              <w:rPr>
                <w:rFonts w:hint="eastAsia"/>
              </w:rPr>
              <w:t>提供使用者框選有興趣的</w:t>
            </w:r>
            <w:r w:rsidRPr="000C5AC8">
              <w:rPr>
                <w:rFonts w:hint="eastAsia"/>
              </w:rPr>
              <w:t>POI</w:t>
            </w:r>
            <w:r w:rsidRPr="000C5AC8">
              <w:rPr>
                <w:rFonts w:hint="eastAsia"/>
              </w:rPr>
              <w:t>，並詢問使用者是否確認框選此區域</w:t>
            </w:r>
            <w:r>
              <w:rPr>
                <w:rFonts w:hint="eastAsia"/>
              </w:rPr>
              <w:t>，如</w:t>
            </w:r>
            <w:r>
              <w:fldChar w:fldCharType="begin"/>
            </w:r>
            <w:r>
              <w:instrText xml:space="preserve"> </w:instrText>
            </w:r>
            <w:r>
              <w:rPr>
                <w:rFonts w:hint="eastAsia"/>
              </w:rPr>
              <w:instrText>REF _Ref484691752 \h</w:instrText>
            </w:r>
            <w:r>
              <w:instrText xml:space="preserve"> </w:instrText>
            </w:r>
            <w: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45</w:t>
            </w:r>
            <w:r>
              <w:fldChar w:fldCharType="end"/>
            </w:r>
            <w:r>
              <w:rPr>
                <w:rFonts w:hint="eastAsia"/>
              </w:rPr>
              <w:t>所示</w:t>
            </w:r>
            <w:r w:rsidRPr="000C5AC8">
              <w:rPr>
                <w:rFonts w:hint="eastAsia"/>
              </w:rPr>
              <w:t>。</w:t>
            </w:r>
          </w:p>
        </w:tc>
      </w:tr>
      <w:tr w:rsidR="00747FFD" w:rsidTr="00747FFD">
        <w:trPr>
          <w:jc w:val="center"/>
        </w:trPr>
        <w:tc>
          <w:tcPr>
            <w:tcW w:w="5000" w:type="pct"/>
          </w:tcPr>
          <w:p w:rsidR="00747FFD" w:rsidRDefault="00747FFD" w:rsidP="00747FFD">
            <w:pPr>
              <w:pStyle w:val="a4"/>
            </w:pPr>
            <w:r>
              <w:rPr>
                <w:rFonts w:hint="eastAsia"/>
                <w:noProof/>
              </w:rPr>
              <w:lastRenderedPageBreak/>
              <w:drawing>
                <wp:inline distT="0" distB="0" distL="0" distR="0" wp14:anchorId="0272FD9A" wp14:editId="10779E65">
                  <wp:extent cx="4723765" cy="3189949"/>
                  <wp:effectExtent l="0" t="0" r="635" b="0"/>
                  <wp:docPr id="35860" name="Picture 47" descr="E:\02-大學時期\大學-國科會\國科會-105年度\LINE記事本\A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02-大學時期\大學-國科會\國科會-105年度\LINE記事本\AR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8621" cy="3193228"/>
                          </a:xfrm>
                          <a:prstGeom prst="rect">
                            <a:avLst/>
                          </a:prstGeom>
                          <a:noFill/>
                          <a:ln>
                            <a:noFill/>
                          </a:ln>
                        </pic:spPr>
                      </pic:pic>
                    </a:graphicData>
                  </a:graphic>
                </wp:inline>
              </w:drawing>
            </w:r>
          </w:p>
          <w:p w:rsidR="00747FFD" w:rsidRPr="00162A74" w:rsidRDefault="00747FFD" w:rsidP="00747FFD">
            <w:pPr>
              <w:pStyle w:val="a4"/>
            </w:pPr>
            <w:bookmarkStart w:id="478" w:name="_Ref484691770"/>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46</w:t>
            </w:r>
            <w:r>
              <w:fldChar w:fldCharType="end"/>
            </w:r>
            <w:bookmarkEnd w:id="478"/>
            <w:r w:rsidRPr="00162A74">
              <w:rPr>
                <w:rFonts w:hint="eastAsia"/>
              </w:rPr>
              <w:t>、定位</w:t>
            </w:r>
            <w:r w:rsidRPr="00162A74">
              <w:rPr>
                <w:rFonts w:hint="eastAsia"/>
              </w:rPr>
              <w:t>Positioning</w:t>
            </w:r>
            <w:r w:rsidRPr="00162A74">
              <w:rPr>
                <w:rFonts w:hint="eastAsia"/>
              </w:rPr>
              <w:t>按鈕實現圖</w:t>
            </w:r>
          </w:p>
          <w:p w:rsidR="00747FFD" w:rsidRDefault="00747FFD" w:rsidP="00747FFD">
            <w:pPr>
              <w:ind w:firstLine="480"/>
              <w:rPr>
                <w:b/>
                <w:sz w:val="28"/>
                <w:szCs w:val="28"/>
              </w:rPr>
            </w:pPr>
            <w:r w:rsidRPr="00E02396">
              <w:rPr>
                <w:rFonts w:hint="eastAsia"/>
                <w:noProof/>
              </w:rPr>
              <w:t>提</w:t>
            </w:r>
            <w:r>
              <w:rPr>
                <w:rFonts w:hint="eastAsia"/>
                <w:noProof/>
              </w:rPr>
              <w:t>供使用者進行定位功能，由</w:t>
            </w:r>
            <w:r>
              <w:rPr>
                <w:noProof/>
              </w:rPr>
              <w:fldChar w:fldCharType="begin"/>
            </w:r>
            <w:r>
              <w:rPr>
                <w:noProof/>
              </w:rPr>
              <w:instrText xml:space="preserve"> </w:instrText>
            </w:r>
            <w:r>
              <w:rPr>
                <w:rFonts w:hint="eastAsia"/>
                <w:noProof/>
              </w:rPr>
              <w:instrText>REF _Ref484691770 \h</w:instrText>
            </w:r>
            <w:r>
              <w:rPr>
                <w:noProof/>
              </w:rPr>
              <w:instrText xml:space="preserve">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46</w:t>
            </w:r>
            <w:r>
              <w:rPr>
                <w:noProof/>
              </w:rPr>
              <w:fldChar w:fldCharType="end"/>
            </w:r>
            <w:r w:rsidRPr="00E02396">
              <w:rPr>
                <w:rFonts w:hint="eastAsia"/>
                <w:noProof/>
              </w:rPr>
              <w:t xml:space="preserve"> </w:t>
            </w:r>
            <w:r w:rsidRPr="00E02396">
              <w:rPr>
                <w:rFonts w:hint="eastAsia"/>
                <w:noProof/>
              </w:rPr>
              <w:t>中右側</w:t>
            </w:r>
            <w:r w:rsidRPr="00E02396">
              <w:rPr>
                <w:rFonts w:hint="eastAsia"/>
                <w:noProof/>
              </w:rPr>
              <w:t>Positioning</w:t>
            </w:r>
            <w:r w:rsidRPr="00E02396">
              <w:rPr>
                <w:noProof/>
              </w:rPr>
              <w:t xml:space="preserve"> </w:t>
            </w:r>
            <w:r w:rsidRPr="00E02396">
              <w:rPr>
                <w:rFonts w:hint="eastAsia"/>
                <w:noProof/>
              </w:rPr>
              <w:t>按鈕來實現</w:t>
            </w:r>
            <w:r>
              <w:rPr>
                <w:rFonts w:hint="eastAsia"/>
                <w:noProof/>
              </w:rPr>
              <w:t>。在由新增物件及確認</w:t>
            </w:r>
            <w:r>
              <w:rPr>
                <w:rFonts w:hint="eastAsia"/>
                <w:noProof/>
              </w:rPr>
              <w:t>POI</w:t>
            </w:r>
            <w:r>
              <w:rPr>
                <w:rFonts w:hint="eastAsia"/>
                <w:noProof/>
              </w:rPr>
              <w:t>框格區域後，點選右側</w:t>
            </w:r>
            <w:r>
              <w:rPr>
                <w:rFonts w:hint="eastAsia"/>
                <w:noProof/>
              </w:rPr>
              <w:t>Positioning</w:t>
            </w:r>
            <w:r>
              <w:rPr>
                <w:rFonts w:hint="eastAsia"/>
                <w:noProof/>
              </w:rPr>
              <w:t>按鈕，</w:t>
            </w:r>
            <w:r>
              <w:rPr>
                <w:rFonts w:hint="eastAsia"/>
                <w:noProof/>
              </w:rPr>
              <w:t>POI</w:t>
            </w:r>
            <w:r>
              <w:rPr>
                <w:rFonts w:hint="eastAsia"/>
                <w:noProof/>
              </w:rPr>
              <w:t>物件將會立即呈現相關座標，並呈現與相機間的距離。</w:t>
            </w:r>
          </w:p>
        </w:tc>
      </w:tr>
      <w:tr w:rsidR="00747FFD" w:rsidTr="00747FFD">
        <w:trPr>
          <w:jc w:val="center"/>
        </w:trPr>
        <w:tc>
          <w:tcPr>
            <w:tcW w:w="5000" w:type="pct"/>
          </w:tcPr>
          <w:p w:rsidR="00747FFD" w:rsidRDefault="00747FFD" w:rsidP="00747FFD">
            <w:pPr>
              <w:pStyle w:val="a4"/>
            </w:pPr>
            <w:r>
              <w:rPr>
                <w:rFonts w:hint="eastAsia"/>
                <w:noProof/>
              </w:rPr>
              <w:lastRenderedPageBreak/>
              <w:drawing>
                <wp:inline distT="0" distB="0" distL="0" distR="0" wp14:anchorId="58044F86" wp14:editId="386BAAE3">
                  <wp:extent cx="4626775" cy="3130107"/>
                  <wp:effectExtent l="0" t="0" r="2540" b="0"/>
                  <wp:docPr id="35861" name="Picture 48" descr="E:\02-大學時期\大學-國科會\國科會-105年度\LINE記事本\A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02-大學時期\大學-國科會\國科會-105年度\LINE記事本\AR1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31842" cy="3133535"/>
                          </a:xfrm>
                          <a:prstGeom prst="rect">
                            <a:avLst/>
                          </a:prstGeom>
                          <a:noFill/>
                          <a:ln>
                            <a:noFill/>
                          </a:ln>
                        </pic:spPr>
                      </pic:pic>
                    </a:graphicData>
                  </a:graphic>
                </wp:inline>
              </w:drawing>
            </w:r>
          </w:p>
          <w:p w:rsidR="00747FFD" w:rsidRPr="00162A74" w:rsidRDefault="00747FFD" w:rsidP="00747FFD">
            <w:pPr>
              <w:pStyle w:val="a4"/>
            </w:pPr>
            <w:bookmarkStart w:id="479" w:name="_Ref484691786"/>
            <w:r w:rsidRPr="00162A74">
              <w:rPr>
                <w:rFonts w:hint="eastAsia"/>
              </w:rPr>
              <w:t>圖</w:t>
            </w:r>
            <w:r w:rsidRPr="00162A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47</w:t>
            </w:r>
            <w:r>
              <w:fldChar w:fldCharType="end"/>
            </w:r>
            <w:bookmarkEnd w:id="479"/>
            <w:r w:rsidRPr="00162A74">
              <w:rPr>
                <w:rFonts w:hint="eastAsia"/>
              </w:rPr>
              <w:t>、自行定義文字實現圖</w:t>
            </w:r>
          </w:p>
          <w:p w:rsidR="00747FFD" w:rsidRPr="004655BE" w:rsidRDefault="00747FFD" w:rsidP="00747FFD">
            <w:pPr>
              <w:ind w:firstLine="480"/>
              <w:rPr>
                <w:b/>
                <w:sz w:val="28"/>
                <w:szCs w:val="28"/>
              </w:rPr>
            </w:pPr>
            <w:r w:rsidRPr="00E02396">
              <w:rPr>
                <w:rFonts w:hint="eastAsia"/>
                <w:noProof/>
              </w:rPr>
              <w:t>提供使用者</w:t>
            </w:r>
            <w:r>
              <w:rPr>
                <w:rFonts w:hint="eastAsia"/>
                <w:noProof/>
              </w:rPr>
              <w:t>可以新增多個</w:t>
            </w:r>
            <w:r>
              <w:rPr>
                <w:rFonts w:hint="eastAsia"/>
                <w:noProof/>
              </w:rPr>
              <w:t>POI</w:t>
            </w:r>
            <w:r>
              <w:rPr>
                <w:rFonts w:hint="eastAsia"/>
                <w:noProof/>
              </w:rPr>
              <w:t>框格區域，並且依據實體物件的前後距離來呈現框選</w:t>
            </w:r>
            <w:r>
              <w:rPr>
                <w:rFonts w:hint="eastAsia"/>
                <w:noProof/>
              </w:rPr>
              <w:t>POI</w:t>
            </w:r>
            <w:r>
              <w:rPr>
                <w:rFonts w:hint="eastAsia"/>
                <w:noProof/>
              </w:rPr>
              <w:t>。在自行定義文字這一方面，由</w:t>
            </w:r>
            <w:r>
              <w:rPr>
                <w:noProof/>
              </w:rPr>
              <w:fldChar w:fldCharType="begin"/>
            </w:r>
            <w:r>
              <w:rPr>
                <w:noProof/>
              </w:rPr>
              <w:instrText xml:space="preserve"> </w:instrText>
            </w:r>
            <w:r>
              <w:rPr>
                <w:rFonts w:hint="eastAsia"/>
                <w:noProof/>
              </w:rPr>
              <w:instrText>REF _Ref484691786 \h</w:instrText>
            </w:r>
            <w:r>
              <w:rPr>
                <w:noProof/>
              </w:rPr>
              <w:instrText xml:space="preserve"> </w:instrText>
            </w:r>
            <w:r>
              <w:rPr>
                <w:noProof/>
              </w:rPr>
            </w:r>
            <w:r>
              <w:rPr>
                <w:noProof/>
              </w:rPr>
              <w:fldChar w:fldCharType="separate"/>
            </w:r>
            <w:r w:rsidR="00AB3D39" w:rsidRPr="00162A74">
              <w:rPr>
                <w:rFonts w:hint="eastAsia"/>
              </w:rPr>
              <w:t>圖</w:t>
            </w:r>
            <w:r w:rsidR="00AB3D39" w:rsidRPr="00162A74">
              <w:rPr>
                <w:rFonts w:hint="eastAsia"/>
              </w:rPr>
              <w:t xml:space="preserve"> </w:t>
            </w:r>
            <w:r w:rsidR="00AB3D39">
              <w:rPr>
                <w:noProof/>
              </w:rPr>
              <w:t>5</w:t>
            </w:r>
            <w:r w:rsidR="00AB3D39">
              <w:noBreakHyphen/>
            </w:r>
            <w:r w:rsidR="00AB3D39">
              <w:rPr>
                <w:noProof/>
              </w:rPr>
              <w:t>47</w:t>
            </w:r>
            <w:r>
              <w:rPr>
                <w:noProof/>
              </w:rPr>
              <w:fldChar w:fldCharType="end"/>
            </w:r>
            <w:r w:rsidRPr="00E02396">
              <w:rPr>
                <w:rFonts w:hint="eastAsia"/>
                <w:noProof/>
              </w:rPr>
              <w:t xml:space="preserve"> </w:t>
            </w:r>
            <w:r w:rsidRPr="00E02396">
              <w:rPr>
                <w:rFonts w:hint="eastAsia"/>
                <w:noProof/>
              </w:rPr>
              <w:t>中</w:t>
            </w:r>
            <w:r>
              <w:rPr>
                <w:rFonts w:hint="eastAsia"/>
                <w:noProof/>
              </w:rPr>
              <w:t>下方文字欄位</w:t>
            </w:r>
            <w:r w:rsidRPr="00E02396">
              <w:rPr>
                <w:rFonts w:hint="eastAsia"/>
                <w:noProof/>
              </w:rPr>
              <w:t>來實現</w:t>
            </w:r>
            <w:r>
              <w:rPr>
                <w:rFonts w:hint="eastAsia"/>
                <w:noProof/>
              </w:rPr>
              <w:t>。使用者可以先透過下拉式選單來選擇想要定義的</w:t>
            </w:r>
            <w:r>
              <w:rPr>
                <w:rFonts w:hint="eastAsia"/>
                <w:noProof/>
              </w:rPr>
              <w:t>POI</w:t>
            </w:r>
            <w:r>
              <w:rPr>
                <w:rFonts w:hint="eastAsia"/>
                <w:noProof/>
              </w:rPr>
              <w:t>物件，在選擇完畢後可以在文字欄位中填入想要呈現的文字，填完</w:t>
            </w:r>
            <w:r>
              <w:rPr>
                <w:rFonts w:hint="eastAsia"/>
                <w:noProof/>
              </w:rPr>
              <w:t>Enter</w:t>
            </w:r>
            <w:r>
              <w:rPr>
                <w:rFonts w:hint="eastAsia"/>
                <w:noProof/>
              </w:rPr>
              <w:t>後即可在畫面中瀏覽到想要的資訊。</w:t>
            </w:r>
          </w:p>
        </w:tc>
      </w:tr>
    </w:tbl>
    <w:p w:rsidR="00747FFD" w:rsidRPr="00747FFD" w:rsidRDefault="00747FFD" w:rsidP="00747FFD">
      <w:pPr>
        <w:ind w:firstLine="480"/>
        <w:rPr>
          <w:rFonts w:hint="eastAsia"/>
        </w:rPr>
      </w:pPr>
    </w:p>
    <w:p w:rsidR="006E191F" w:rsidRDefault="006E191F" w:rsidP="006E191F">
      <w:pPr>
        <w:pStyle w:val="2"/>
        <w:rPr>
          <w:rFonts w:hint="eastAsia"/>
        </w:rPr>
      </w:pPr>
      <w:bookmarkStart w:id="480" w:name="_Toc484864161"/>
      <w:bookmarkStart w:id="481" w:name="_Toc485140144"/>
      <w:r w:rsidRPr="00161558">
        <w:rPr>
          <w:rFonts w:hint="eastAsia"/>
        </w:rPr>
        <w:t>智慧農業氣象推估與作物病蟲害特徵探</w:t>
      </w:r>
      <w:proofErr w:type="gramStart"/>
      <w:r w:rsidRPr="00161558">
        <w:rPr>
          <w:rFonts w:hint="eastAsia"/>
        </w:rPr>
        <w:t>勘</w:t>
      </w:r>
      <w:proofErr w:type="gramEnd"/>
      <w:r w:rsidRPr="00161558">
        <w:rPr>
          <w:rFonts w:hint="eastAsia"/>
        </w:rPr>
        <w:t>平台之設計及實作</w:t>
      </w:r>
      <w:r w:rsidRPr="00161558">
        <w:rPr>
          <w:rFonts w:hint="eastAsia"/>
        </w:rPr>
        <w:t>(EAM)</w:t>
      </w:r>
      <w:bookmarkEnd w:id="480"/>
      <w:bookmarkEnd w:id="481"/>
    </w:p>
    <w:p w:rsidR="00747FFD" w:rsidRPr="00747FFD" w:rsidRDefault="00747FFD" w:rsidP="00747FFD">
      <w:pPr>
        <w:ind w:firstLine="480"/>
        <w:rPr>
          <w:rFonts w:hint="eastAsia"/>
        </w:rPr>
      </w:pPr>
      <w:r w:rsidRPr="00313F19">
        <w:t>本計畫『</w:t>
      </w:r>
      <w:r w:rsidRPr="00313F19">
        <w:rPr>
          <w:rFonts w:hint="eastAsia"/>
        </w:rPr>
        <w:t>智慧農業氣象推估與作物病蟲害特徵探</w:t>
      </w:r>
      <w:proofErr w:type="gramStart"/>
      <w:r w:rsidRPr="00313F19">
        <w:rPr>
          <w:rFonts w:hint="eastAsia"/>
        </w:rPr>
        <w:t>勘</w:t>
      </w:r>
      <w:proofErr w:type="gramEnd"/>
      <w:r w:rsidRPr="00313F19">
        <w:rPr>
          <w:rFonts w:hint="eastAsia"/>
        </w:rPr>
        <w:t>平台：設計與實作系統</w:t>
      </w:r>
      <w:r w:rsidRPr="00313F19">
        <w:t>』所實現之功能，主要中央氣象局提供之氣象站資訊及</w:t>
      </w:r>
      <w:proofErr w:type="gramStart"/>
      <w:r w:rsidRPr="00313F19">
        <w:t>內插法推</w:t>
      </w:r>
      <w:proofErr w:type="gramEnd"/>
      <w:r w:rsidRPr="00313F19">
        <w:t>估</w:t>
      </w:r>
      <w:proofErr w:type="gramStart"/>
      <w:r w:rsidRPr="00313F19">
        <w:t>各網格</w:t>
      </w:r>
      <w:proofErr w:type="gramEnd"/>
      <w:r w:rsidRPr="00313F19">
        <w:t>之氣象值，並利用微氣候資訊及其他氣象公開資料庫進行驗證，並找出較準確</w:t>
      </w:r>
      <w:proofErr w:type="gramStart"/>
      <w:r w:rsidRPr="00313F19">
        <w:t>之內插法推</w:t>
      </w:r>
      <w:proofErr w:type="gramEnd"/>
      <w:r w:rsidRPr="00313F19">
        <w:t>估值，並以此建立此資料庫，其內容</w:t>
      </w:r>
      <w:proofErr w:type="gramStart"/>
      <w:r w:rsidRPr="00313F19">
        <w:t>包含網格編號</w:t>
      </w:r>
      <w:proofErr w:type="gramEnd"/>
      <w:r w:rsidRPr="00313F19">
        <w:t>及溫度、雨量、氣壓等各氣象推估值。並以溫室感測設備來彙整環境參數，其資料包含溫溼度、日照強度及</w:t>
      </w:r>
      <w:r w:rsidRPr="00313F19">
        <w:t>PH</w:t>
      </w:r>
      <w:r w:rsidRPr="00313F19">
        <w:t>值等。且每</w:t>
      </w:r>
      <w:r w:rsidRPr="00313F19">
        <w:t xml:space="preserve"> </w:t>
      </w:r>
      <w:r w:rsidRPr="00313F19">
        <w:t>半小時記錄溫室感測資料，以建立微氣候感測資料，當作物有異常</w:t>
      </w:r>
      <w:r w:rsidRPr="00313F19">
        <w:lastRenderedPageBreak/>
        <w:t>狀況發生時，即可以此</w:t>
      </w:r>
      <w:r w:rsidRPr="00313F19">
        <w:t xml:space="preserve"> </w:t>
      </w:r>
      <w:r w:rsidRPr="00313F19">
        <w:t>狀況所記錄之感測資料，自異常狀況發生之時間往前追溯進行作物異常探</w:t>
      </w:r>
      <w:proofErr w:type="gramStart"/>
      <w:r w:rsidRPr="00313F19">
        <w:t>勘</w:t>
      </w:r>
      <w:proofErr w:type="gramEnd"/>
      <w:r w:rsidRPr="00313F19">
        <w:t>分析。</w:t>
      </w:r>
    </w:p>
    <w:p w:rsidR="006E191F" w:rsidRDefault="006E191F" w:rsidP="006E191F">
      <w:pPr>
        <w:pStyle w:val="3"/>
        <w:rPr>
          <w:rFonts w:hint="eastAsia"/>
        </w:rPr>
      </w:pPr>
      <w:bookmarkStart w:id="482" w:name="_Toc456526983"/>
      <w:bookmarkStart w:id="483" w:name="_Toc456554172"/>
      <w:bookmarkStart w:id="484" w:name="_Toc483761631"/>
      <w:bookmarkStart w:id="485" w:name="_Toc484864162"/>
      <w:bookmarkStart w:id="486" w:name="_Toc485140145"/>
      <w:r w:rsidRPr="00313F19">
        <w:t>微氣候預測</w:t>
      </w:r>
      <w:r w:rsidRPr="00313F19">
        <w:rPr>
          <w:rFonts w:hint="eastAsia"/>
        </w:rPr>
        <w:t>分析</w:t>
      </w:r>
      <w:bookmarkEnd w:id="482"/>
      <w:bookmarkEnd w:id="483"/>
      <w:bookmarkEnd w:id="484"/>
      <w:bookmarkEnd w:id="485"/>
      <w:bookmarkEnd w:id="486"/>
    </w:p>
    <w:p w:rsidR="00747FFD" w:rsidRDefault="00747FFD" w:rsidP="00747FFD">
      <w:pPr>
        <w:ind w:firstLine="480"/>
        <w:rPr>
          <w:rFonts w:hint="eastAsia"/>
        </w:rPr>
      </w:pPr>
      <w:r w:rsidRPr="001C0457">
        <w:t>建立微氣候預測推估模型，輸入歷史氣象資訊及計算各推估法之權重定義給予各氣象站相對權重，以利進行評估</w:t>
      </w:r>
      <w:proofErr w:type="gramStart"/>
      <w:r w:rsidRPr="001C0457">
        <w:t>最佳權重</w:t>
      </w:r>
      <w:proofErr w:type="gramEnd"/>
      <w:r w:rsidRPr="001C0457">
        <w:t>及驗證，若無則重新建立推估模型，藉此找出最合適之模型以利後續推估，最後將全台地圖</w:t>
      </w:r>
      <w:proofErr w:type="gramStart"/>
      <w:r w:rsidRPr="001C0457">
        <w:t>進行網格劃分</w:t>
      </w:r>
      <w:proofErr w:type="gramEnd"/>
      <w:r w:rsidRPr="001C0457">
        <w:t>，並取得</w:t>
      </w:r>
      <w:proofErr w:type="gramStart"/>
      <w:r w:rsidRPr="001C0457">
        <w:t>各網格</w:t>
      </w:r>
      <w:proofErr w:type="gramEnd"/>
      <w:r w:rsidRPr="001C0457">
        <w:t>座標，藉由中央氣象局提供各氣象站之即時氣象資訊進行氣象資訊推估，流程如</w:t>
      </w:r>
      <w:r w:rsidRPr="00CD4B28">
        <w:fldChar w:fldCharType="begin"/>
      </w:r>
      <w:r>
        <w:instrText xml:space="preserve"> REF _Ref484205506 \h  \* MERGEFORMAT </w:instrText>
      </w:r>
      <w:r w:rsidRPr="00CD4B28">
        <w:fldChar w:fldCharType="separate"/>
      </w:r>
      <w:r w:rsidR="00AB3D39" w:rsidRPr="00CD4B28">
        <w:rPr>
          <w:rFonts w:hint="eastAsia"/>
        </w:rPr>
        <w:t>圖</w:t>
      </w:r>
      <w:r w:rsidR="00AB3D39" w:rsidRPr="00CD4B28">
        <w:rPr>
          <w:rFonts w:hint="eastAsia"/>
        </w:rPr>
        <w:t xml:space="preserve"> </w:t>
      </w:r>
      <w:r w:rsidR="00AB3D39">
        <w:t>5</w:t>
      </w:r>
      <w:r w:rsidR="00AB3D39">
        <w:noBreakHyphen/>
        <w:t>48</w:t>
      </w:r>
      <w:r w:rsidR="00AB3D39" w:rsidRPr="00CD4B28">
        <w:t>、農業氣象資料推估模組流程圖</w:t>
      </w:r>
      <w:r w:rsidRPr="00CD4B28">
        <w:fldChar w:fldCharType="end"/>
      </w:r>
      <w:r w:rsidRPr="00CD4B28">
        <w:t>所</w:t>
      </w:r>
      <w:r w:rsidRPr="001C0457">
        <w:t>示。</w:t>
      </w:r>
    </w:p>
    <w:p w:rsidR="00747FFD" w:rsidRDefault="00747FFD" w:rsidP="00747FFD">
      <w:pPr>
        <w:pStyle w:val="a4"/>
      </w:pPr>
      <w:r w:rsidRPr="00313F19">
        <w:rPr>
          <w:noProof/>
        </w:rPr>
        <w:drawing>
          <wp:inline distT="0" distB="0" distL="0" distR="0" wp14:anchorId="15878CD3" wp14:editId="0C3243A3">
            <wp:extent cx="5274310" cy="3085981"/>
            <wp:effectExtent l="0" t="0" r="254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85981"/>
                    </a:xfrm>
                    <a:prstGeom prst="rect">
                      <a:avLst/>
                    </a:prstGeom>
                    <a:noFill/>
                    <a:ln>
                      <a:noFill/>
                    </a:ln>
                  </pic:spPr>
                </pic:pic>
              </a:graphicData>
            </a:graphic>
          </wp:inline>
        </w:drawing>
      </w:r>
    </w:p>
    <w:p w:rsidR="00747FFD" w:rsidRPr="00CD4B28" w:rsidRDefault="00747FFD" w:rsidP="00747FFD">
      <w:pPr>
        <w:pStyle w:val="a4"/>
      </w:pPr>
      <w:bookmarkStart w:id="487" w:name="_Ref484205506"/>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48</w:t>
      </w:r>
      <w:r>
        <w:fldChar w:fldCharType="end"/>
      </w:r>
      <w:r w:rsidRPr="00CD4B28">
        <w:t>、農業氣象資料推估模組流程圖</w:t>
      </w:r>
      <w:bookmarkEnd w:id="487"/>
    </w:p>
    <w:p w:rsidR="00747FFD" w:rsidRPr="00747FFD" w:rsidRDefault="00747FFD" w:rsidP="00747FFD">
      <w:pPr>
        <w:ind w:firstLine="480"/>
        <w:rPr>
          <w:rFonts w:hint="eastAsia"/>
        </w:rPr>
      </w:pPr>
    </w:p>
    <w:p w:rsidR="006E191F" w:rsidRDefault="006E191F" w:rsidP="006E191F">
      <w:pPr>
        <w:pStyle w:val="3"/>
        <w:rPr>
          <w:rFonts w:hint="eastAsia"/>
        </w:rPr>
      </w:pPr>
      <w:bookmarkStart w:id="488" w:name="_Toc483761632"/>
      <w:bookmarkStart w:id="489" w:name="_Toc484864163"/>
      <w:bookmarkStart w:id="490" w:name="_Toc485140146"/>
      <w:r w:rsidRPr="00313F19">
        <w:t>農業</w:t>
      </w:r>
      <w:proofErr w:type="gramStart"/>
      <w:r w:rsidRPr="00313F19">
        <w:t>氣象網格分</w:t>
      </w:r>
      <w:proofErr w:type="gramEnd"/>
      <w:r w:rsidRPr="00313F19">
        <w:t>群</w:t>
      </w:r>
      <w:r w:rsidRPr="00313F19">
        <w:rPr>
          <w:rFonts w:hint="eastAsia"/>
        </w:rPr>
        <w:t>分析</w:t>
      </w:r>
      <w:bookmarkEnd w:id="488"/>
      <w:bookmarkEnd w:id="489"/>
      <w:bookmarkEnd w:id="490"/>
    </w:p>
    <w:p w:rsidR="00747FFD" w:rsidRPr="001C0457" w:rsidRDefault="00747FFD" w:rsidP="00747FFD">
      <w:pPr>
        <w:ind w:firstLine="480"/>
      </w:pPr>
      <w:r w:rsidRPr="001C0457">
        <w:t>首先將各時間區段之氣象</w:t>
      </w:r>
      <w:proofErr w:type="gramStart"/>
      <w:r w:rsidRPr="001C0457">
        <w:t>網格推</w:t>
      </w:r>
      <w:proofErr w:type="gramEnd"/>
      <w:r w:rsidRPr="001C0457">
        <w:t>估值整合成表單，並依時間區段切割多個資料集，以利進行</w:t>
      </w:r>
      <w:r w:rsidRPr="001C0457">
        <w:t xml:space="preserve"> SOM </w:t>
      </w:r>
      <w:r w:rsidRPr="001C0457">
        <w:t>分群運算，再將分群結果</w:t>
      </w:r>
      <w:r w:rsidRPr="001C0457">
        <w:t xml:space="preserve"> </w:t>
      </w:r>
      <w:r w:rsidRPr="001C0457">
        <w:t>製成另一個資料，並利用該資料集尋找各時段分群結果之交集，最後再將該分群結果與以標記及顏色區分</w:t>
      </w:r>
      <w:r w:rsidRPr="001C0457">
        <w:rPr>
          <w:rFonts w:hint="eastAsia"/>
        </w:rPr>
        <w:t>。</w:t>
      </w:r>
      <w:r w:rsidRPr="001C0457">
        <w:rPr>
          <w:rFonts w:hint="eastAsia"/>
        </w:rPr>
        <w:t xml:space="preserve"> </w:t>
      </w:r>
      <w:r w:rsidRPr="001C0457">
        <w:rPr>
          <w:rFonts w:hint="eastAsia"/>
        </w:rPr>
        <w:t>如</w:t>
      </w:r>
      <w:r>
        <w:rPr>
          <w:color w:val="FF0000"/>
        </w:rPr>
        <w:fldChar w:fldCharType="begin"/>
      </w:r>
      <w:r>
        <w:instrText xml:space="preserve"> </w:instrText>
      </w:r>
      <w:r>
        <w:rPr>
          <w:rFonts w:hint="eastAsia"/>
        </w:rPr>
        <w:instrText>REF _Ref484205578 \h</w:instrText>
      </w:r>
      <w:r>
        <w:instrText xml:space="preserve"> </w:instrText>
      </w:r>
      <w:r>
        <w:rPr>
          <w:color w:val="FF0000"/>
        </w:rPr>
      </w:r>
      <w:r>
        <w:rPr>
          <w:color w:val="FF0000"/>
        </w:rPr>
        <w:fldChar w:fldCharType="separate"/>
      </w:r>
      <w:r w:rsidR="00AB3D39" w:rsidRPr="00CD4B28">
        <w:rPr>
          <w:rFonts w:hint="eastAsia"/>
        </w:rPr>
        <w:t>圖</w:t>
      </w:r>
      <w:r w:rsidR="00AB3D39" w:rsidRPr="00CD4B28">
        <w:rPr>
          <w:rFonts w:hint="eastAsia"/>
        </w:rPr>
        <w:t xml:space="preserve"> </w:t>
      </w:r>
      <w:r w:rsidR="00AB3D39">
        <w:rPr>
          <w:noProof/>
        </w:rPr>
        <w:t>5</w:t>
      </w:r>
      <w:r w:rsidR="00AB3D39">
        <w:noBreakHyphen/>
      </w:r>
      <w:r w:rsidR="00AB3D39">
        <w:rPr>
          <w:noProof/>
        </w:rPr>
        <w:t>49</w:t>
      </w:r>
      <w:r w:rsidR="00AB3D39" w:rsidRPr="00CD4B28">
        <w:rPr>
          <w:rFonts w:hint="eastAsia"/>
        </w:rPr>
        <w:t>、</w:t>
      </w:r>
      <w:r w:rsidR="00AB3D39" w:rsidRPr="00CD4B28">
        <w:t>農業氣象網格分群資料</w:t>
      </w:r>
      <w:r>
        <w:rPr>
          <w:color w:val="FF0000"/>
        </w:rPr>
        <w:fldChar w:fldCharType="end"/>
      </w:r>
      <w:r w:rsidRPr="001C0457">
        <w:rPr>
          <w:rFonts w:hint="eastAsia"/>
        </w:rPr>
        <w:t>所示。</w:t>
      </w:r>
    </w:p>
    <w:p w:rsidR="00747FFD" w:rsidRDefault="00747FFD" w:rsidP="00747FFD">
      <w:pPr>
        <w:pStyle w:val="a4"/>
      </w:pPr>
      <w:r w:rsidRPr="00313F19">
        <w:rPr>
          <w:noProof/>
        </w:rPr>
        <w:lastRenderedPageBreak/>
        <w:drawing>
          <wp:inline distT="0" distB="0" distL="0" distR="0" wp14:anchorId="7F59748A" wp14:editId="25D8D868">
            <wp:extent cx="5274310" cy="2088083"/>
            <wp:effectExtent l="0" t="0" r="254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088083"/>
                    </a:xfrm>
                    <a:prstGeom prst="rect">
                      <a:avLst/>
                    </a:prstGeom>
                    <a:noFill/>
                    <a:ln>
                      <a:noFill/>
                    </a:ln>
                  </pic:spPr>
                </pic:pic>
              </a:graphicData>
            </a:graphic>
          </wp:inline>
        </w:drawing>
      </w:r>
    </w:p>
    <w:p w:rsidR="00747FFD" w:rsidRDefault="00747FFD" w:rsidP="00747FFD">
      <w:pPr>
        <w:pStyle w:val="a4"/>
        <w:rPr>
          <w:rFonts w:hint="eastAsia"/>
        </w:rPr>
      </w:pPr>
      <w:bookmarkStart w:id="491" w:name="_Ref484205578"/>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49</w:t>
      </w:r>
      <w:r>
        <w:fldChar w:fldCharType="end"/>
      </w:r>
      <w:r w:rsidRPr="00CD4B28">
        <w:rPr>
          <w:rFonts w:hint="eastAsia"/>
        </w:rPr>
        <w:t>、</w:t>
      </w:r>
      <w:r w:rsidRPr="00CD4B28">
        <w:t>農業氣象網格分群資料</w:t>
      </w:r>
      <w:bookmarkEnd w:id="491"/>
    </w:p>
    <w:p w:rsidR="00192C29" w:rsidRDefault="00192C29" w:rsidP="00747FFD">
      <w:pPr>
        <w:pStyle w:val="a4"/>
      </w:pPr>
    </w:p>
    <w:p w:rsidR="006E191F" w:rsidRDefault="006E191F" w:rsidP="006E191F">
      <w:pPr>
        <w:pStyle w:val="3"/>
        <w:rPr>
          <w:rFonts w:hint="eastAsia"/>
        </w:rPr>
      </w:pPr>
      <w:bookmarkStart w:id="492" w:name="_Toc483761633"/>
      <w:bookmarkStart w:id="493" w:name="_Toc484864164"/>
      <w:bookmarkStart w:id="494" w:name="_Toc485140147"/>
      <w:r w:rsidRPr="00313F19">
        <w:rPr>
          <w:rFonts w:hint="eastAsia"/>
        </w:rPr>
        <w:t>農業氣象群集分析</w:t>
      </w:r>
      <w:bookmarkEnd w:id="492"/>
      <w:bookmarkEnd w:id="493"/>
      <w:bookmarkEnd w:id="494"/>
    </w:p>
    <w:p w:rsidR="00747FFD" w:rsidRPr="00215135" w:rsidRDefault="00747FFD" w:rsidP="00747FFD">
      <w:pPr>
        <w:ind w:firstLine="480"/>
      </w:pPr>
      <w:r w:rsidRPr="001C0457">
        <w:rPr>
          <w:rFonts w:hint="eastAsia"/>
        </w:rPr>
        <w:t>將各個群集之狀況種類出現的次數各自進行加總，若群集中沒有異常狀況發生，則代表該群集之微氣候感測資料代表著作物可以健康生長的環境狀況，反之若該群集時常發生異常狀況，則代表該群集之環境狀況不利於作物健康，最後再將各個群集之分配狀況結合該群組之評估結果整合成一份表單如圖</w:t>
      </w:r>
      <w:r>
        <w:rPr>
          <w:color w:val="FF0000"/>
        </w:rPr>
        <w:fldChar w:fldCharType="begin"/>
      </w:r>
      <w:r>
        <w:instrText xml:space="preserve"> </w:instrText>
      </w:r>
      <w:r>
        <w:rPr>
          <w:rFonts w:hint="eastAsia"/>
        </w:rPr>
        <w:instrText>REF _Ref484290837 \h</w:instrText>
      </w:r>
      <w:r>
        <w:instrText xml:space="preserve"> </w:instrText>
      </w:r>
      <w:r>
        <w:rPr>
          <w:color w:val="FF0000"/>
        </w:rPr>
      </w:r>
      <w:r>
        <w:rPr>
          <w:color w:val="FF0000"/>
        </w:rPr>
        <w:fldChar w:fldCharType="separate"/>
      </w:r>
      <w:r w:rsidR="00AB3D39" w:rsidRPr="00CD4B28">
        <w:rPr>
          <w:rFonts w:hint="eastAsia"/>
        </w:rPr>
        <w:t>表</w:t>
      </w:r>
      <w:r w:rsidR="00AB3D39" w:rsidRPr="00CD4B28">
        <w:rPr>
          <w:rFonts w:hint="eastAsia"/>
        </w:rPr>
        <w:t xml:space="preserve"> </w:t>
      </w:r>
      <w:r w:rsidR="00AB3D39">
        <w:rPr>
          <w:noProof/>
        </w:rPr>
        <w:t>5</w:t>
      </w:r>
      <w:r w:rsidR="00AB3D39">
        <w:noBreakHyphen/>
      </w:r>
      <w:r w:rsidR="00AB3D39">
        <w:rPr>
          <w:noProof/>
        </w:rPr>
        <w:t>15</w:t>
      </w:r>
      <w:r w:rsidR="00AB3D39" w:rsidRPr="00CD4B28">
        <w:rPr>
          <w:rFonts w:hint="eastAsia"/>
        </w:rPr>
        <w:t>、植栽異常監測結果表</w:t>
      </w:r>
      <w:r>
        <w:rPr>
          <w:color w:val="FF0000"/>
        </w:rPr>
        <w:fldChar w:fldCharType="end"/>
      </w:r>
      <w:r w:rsidRPr="00215135">
        <w:rPr>
          <w:rFonts w:hint="eastAsia"/>
        </w:rPr>
        <w:t>所示，最後結合各氣象資訊項目結果圖如</w:t>
      </w:r>
      <w:r w:rsidRPr="00215135">
        <w:fldChar w:fldCharType="begin"/>
      </w:r>
      <w:r w:rsidRPr="00215135">
        <w:instrText xml:space="preserve"> </w:instrText>
      </w:r>
      <w:r w:rsidRPr="00215135">
        <w:rPr>
          <w:rFonts w:hint="eastAsia"/>
        </w:rPr>
        <w:instrText>REF _Ref484290820 \h</w:instrText>
      </w:r>
      <w:r w:rsidRPr="00215135">
        <w:instrText xml:space="preserve"> </w:instrText>
      </w:r>
      <w:r w:rsidRPr="00215135">
        <w:fldChar w:fldCharType="separate"/>
      </w:r>
      <w:r w:rsidR="00AB3D39" w:rsidRPr="00CD4B28">
        <w:rPr>
          <w:rFonts w:hint="eastAsia"/>
        </w:rPr>
        <w:t>圖</w:t>
      </w:r>
      <w:r w:rsidR="00AB3D39" w:rsidRPr="00CD4B28">
        <w:rPr>
          <w:rFonts w:hint="eastAsia"/>
        </w:rPr>
        <w:t xml:space="preserve"> </w:t>
      </w:r>
      <w:r w:rsidR="00AB3D39">
        <w:rPr>
          <w:noProof/>
        </w:rPr>
        <w:t>5</w:t>
      </w:r>
      <w:r w:rsidR="00AB3D39">
        <w:noBreakHyphen/>
      </w:r>
      <w:r w:rsidR="00AB3D39">
        <w:rPr>
          <w:noProof/>
        </w:rPr>
        <w:t>50</w:t>
      </w:r>
      <w:r w:rsidR="00AB3D39" w:rsidRPr="00CD4B28">
        <w:rPr>
          <w:rFonts w:hint="eastAsia"/>
        </w:rPr>
        <w:t>、取得個氣象資訊結果圖</w:t>
      </w:r>
      <w:r w:rsidRPr="00215135">
        <w:fldChar w:fldCharType="end"/>
      </w:r>
      <w:r w:rsidRPr="00215135">
        <w:rPr>
          <w:rFonts w:hint="eastAsia"/>
        </w:rPr>
        <w:t>所示</w:t>
      </w:r>
    </w:p>
    <w:p w:rsidR="00747FFD" w:rsidRPr="00747FFD" w:rsidRDefault="00747FFD" w:rsidP="00747FFD">
      <w:pPr>
        <w:pStyle w:val="a4"/>
      </w:pPr>
      <w:bookmarkStart w:id="495" w:name="_Ref484290837"/>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15</w:t>
      </w:r>
      <w:r>
        <w:fldChar w:fldCharType="end"/>
      </w:r>
      <w:r w:rsidRPr="00CD4B28">
        <w:rPr>
          <w:rFonts w:hint="eastAsia"/>
        </w:rPr>
        <w:t>、植栽異常監測結果表</w:t>
      </w:r>
      <w:bookmarkEnd w:id="495"/>
    </w:p>
    <w:tbl>
      <w:tblPr>
        <w:tblpPr w:leftFromText="180" w:rightFromText="180" w:vertAnchor="text" w:horzAnchor="margin" w:tblpXSpec="center" w:tblpY="2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421"/>
        <w:gridCol w:w="1420"/>
        <w:gridCol w:w="1420"/>
        <w:gridCol w:w="1421"/>
      </w:tblGrid>
      <w:tr w:rsidR="00747FFD" w:rsidRPr="00313F19" w:rsidTr="00747FFD">
        <w:trPr>
          <w:trHeight w:val="500"/>
        </w:trPr>
        <w:tc>
          <w:tcPr>
            <w:tcW w:w="833" w:type="pct"/>
            <w:shd w:val="clear" w:color="auto" w:fill="BFBFBF" w:themeFill="background1" w:themeFillShade="BF"/>
            <w:vAlign w:val="center"/>
          </w:tcPr>
          <w:p w:rsidR="00747FFD" w:rsidRPr="00747FFD" w:rsidRDefault="00747FFD" w:rsidP="00747FFD">
            <w:pPr>
              <w:pStyle w:val="a4"/>
              <w:rPr>
                <w:b/>
              </w:rPr>
            </w:pPr>
            <w:r w:rsidRPr="00747FFD">
              <w:rPr>
                <w:rFonts w:hint="eastAsia"/>
                <w:b/>
              </w:rPr>
              <w:t>群組編號</w:t>
            </w:r>
          </w:p>
        </w:tc>
        <w:tc>
          <w:tcPr>
            <w:tcW w:w="833" w:type="pct"/>
            <w:shd w:val="clear" w:color="auto" w:fill="BFBFBF" w:themeFill="background1" w:themeFillShade="BF"/>
            <w:vAlign w:val="center"/>
          </w:tcPr>
          <w:p w:rsidR="00747FFD" w:rsidRPr="00747FFD" w:rsidRDefault="00747FFD" w:rsidP="00747FFD">
            <w:pPr>
              <w:pStyle w:val="a4"/>
              <w:rPr>
                <w:b/>
              </w:rPr>
            </w:pPr>
            <w:r w:rsidRPr="00747FFD">
              <w:rPr>
                <w:rFonts w:hint="eastAsia"/>
                <w:b/>
              </w:rPr>
              <w:t>健康狀況</w:t>
            </w:r>
          </w:p>
        </w:tc>
        <w:tc>
          <w:tcPr>
            <w:tcW w:w="834" w:type="pct"/>
            <w:shd w:val="clear" w:color="auto" w:fill="BFBFBF" w:themeFill="background1" w:themeFillShade="BF"/>
            <w:vAlign w:val="center"/>
          </w:tcPr>
          <w:p w:rsidR="00747FFD" w:rsidRPr="00747FFD" w:rsidRDefault="00747FFD" w:rsidP="00747FFD">
            <w:pPr>
              <w:pStyle w:val="a4"/>
              <w:rPr>
                <w:b/>
              </w:rPr>
            </w:pPr>
            <w:r w:rsidRPr="00747FFD">
              <w:rPr>
                <w:rFonts w:hint="eastAsia"/>
                <w:b/>
              </w:rPr>
              <w:t>濕度區間</w:t>
            </w:r>
          </w:p>
        </w:tc>
        <w:tc>
          <w:tcPr>
            <w:tcW w:w="833" w:type="pct"/>
            <w:shd w:val="clear" w:color="auto" w:fill="BFBFBF" w:themeFill="background1" w:themeFillShade="BF"/>
            <w:vAlign w:val="center"/>
          </w:tcPr>
          <w:p w:rsidR="00747FFD" w:rsidRPr="00747FFD" w:rsidRDefault="00747FFD" w:rsidP="00747FFD">
            <w:pPr>
              <w:pStyle w:val="a4"/>
              <w:rPr>
                <w:b/>
              </w:rPr>
            </w:pPr>
            <w:r w:rsidRPr="00747FFD">
              <w:rPr>
                <w:rFonts w:hint="eastAsia"/>
                <w:b/>
              </w:rPr>
              <w:t>溫度區間</w:t>
            </w:r>
          </w:p>
        </w:tc>
        <w:tc>
          <w:tcPr>
            <w:tcW w:w="833" w:type="pct"/>
            <w:shd w:val="clear" w:color="auto" w:fill="BFBFBF" w:themeFill="background1" w:themeFillShade="BF"/>
            <w:vAlign w:val="center"/>
          </w:tcPr>
          <w:p w:rsidR="00747FFD" w:rsidRPr="00747FFD" w:rsidRDefault="00747FFD" w:rsidP="00747FFD">
            <w:pPr>
              <w:pStyle w:val="a4"/>
              <w:rPr>
                <w:b/>
              </w:rPr>
            </w:pPr>
            <w:r w:rsidRPr="00747FFD">
              <w:rPr>
                <w:b/>
              </w:rPr>
              <w:t xml:space="preserve">PH </w:t>
            </w:r>
            <w:r w:rsidRPr="00747FFD">
              <w:rPr>
                <w:rFonts w:hint="eastAsia"/>
                <w:b/>
              </w:rPr>
              <w:t>值區間</w:t>
            </w:r>
          </w:p>
        </w:tc>
        <w:tc>
          <w:tcPr>
            <w:tcW w:w="834" w:type="pct"/>
            <w:shd w:val="clear" w:color="auto" w:fill="BFBFBF" w:themeFill="background1" w:themeFillShade="BF"/>
            <w:vAlign w:val="center"/>
          </w:tcPr>
          <w:p w:rsidR="00747FFD" w:rsidRPr="00747FFD" w:rsidRDefault="00747FFD" w:rsidP="00747FFD">
            <w:pPr>
              <w:pStyle w:val="a4"/>
              <w:rPr>
                <w:b/>
              </w:rPr>
            </w:pPr>
            <w:r w:rsidRPr="00747FFD">
              <w:rPr>
                <w:rFonts w:hint="eastAsia"/>
                <w:b/>
              </w:rPr>
              <w:t>日照強度區間</w:t>
            </w:r>
          </w:p>
        </w:tc>
      </w:tr>
      <w:tr w:rsidR="00747FFD" w:rsidRPr="00313F19" w:rsidTr="00747FFD">
        <w:trPr>
          <w:trHeight w:val="478"/>
        </w:trPr>
        <w:tc>
          <w:tcPr>
            <w:tcW w:w="833" w:type="pct"/>
            <w:shd w:val="clear" w:color="auto" w:fill="auto"/>
            <w:vAlign w:val="center"/>
          </w:tcPr>
          <w:p w:rsidR="00747FFD" w:rsidRPr="00313F19" w:rsidRDefault="00747FFD" w:rsidP="00747FFD">
            <w:pPr>
              <w:pStyle w:val="a4"/>
            </w:pPr>
            <w:r w:rsidRPr="00313F19">
              <w:rPr>
                <w:rFonts w:hint="eastAsia"/>
              </w:rPr>
              <w:t>0</w:t>
            </w:r>
          </w:p>
        </w:tc>
        <w:tc>
          <w:tcPr>
            <w:tcW w:w="833" w:type="pct"/>
            <w:shd w:val="clear" w:color="auto" w:fill="auto"/>
            <w:vAlign w:val="center"/>
          </w:tcPr>
          <w:p w:rsidR="00747FFD" w:rsidRPr="00313F19" w:rsidRDefault="00747FFD" w:rsidP="00747FFD">
            <w:pPr>
              <w:pStyle w:val="a4"/>
            </w:pPr>
            <w:r w:rsidRPr="00313F19">
              <w:rPr>
                <w:rFonts w:hint="eastAsia"/>
              </w:rPr>
              <w:t>好</w:t>
            </w:r>
          </w:p>
        </w:tc>
        <w:tc>
          <w:tcPr>
            <w:tcW w:w="834" w:type="pct"/>
            <w:shd w:val="clear" w:color="auto" w:fill="auto"/>
            <w:vAlign w:val="center"/>
          </w:tcPr>
          <w:p w:rsidR="00747FFD" w:rsidRPr="00313F19" w:rsidRDefault="00747FFD" w:rsidP="00747FFD">
            <w:pPr>
              <w:pStyle w:val="a4"/>
            </w:pPr>
            <w:r w:rsidRPr="00313F19">
              <w:rPr>
                <w:rFonts w:hint="eastAsia"/>
              </w:rPr>
              <w:t>35-40</w:t>
            </w:r>
          </w:p>
        </w:tc>
        <w:tc>
          <w:tcPr>
            <w:tcW w:w="833" w:type="pct"/>
            <w:shd w:val="clear" w:color="auto" w:fill="auto"/>
            <w:vAlign w:val="center"/>
          </w:tcPr>
          <w:p w:rsidR="00747FFD" w:rsidRPr="00313F19" w:rsidRDefault="00747FFD" w:rsidP="00747FFD">
            <w:pPr>
              <w:pStyle w:val="a4"/>
            </w:pPr>
            <w:r w:rsidRPr="00313F19">
              <w:rPr>
                <w:rFonts w:hint="eastAsia"/>
              </w:rPr>
              <w:t>22-27</w:t>
            </w:r>
          </w:p>
        </w:tc>
        <w:tc>
          <w:tcPr>
            <w:tcW w:w="833" w:type="pct"/>
            <w:shd w:val="clear" w:color="auto" w:fill="auto"/>
            <w:vAlign w:val="center"/>
          </w:tcPr>
          <w:p w:rsidR="00747FFD" w:rsidRPr="00313F19" w:rsidRDefault="00747FFD" w:rsidP="00747FFD">
            <w:pPr>
              <w:pStyle w:val="a4"/>
            </w:pPr>
            <w:r w:rsidRPr="00313F19">
              <w:rPr>
                <w:rFonts w:hint="eastAsia"/>
              </w:rPr>
              <w:t>7-8</w:t>
            </w:r>
          </w:p>
        </w:tc>
        <w:tc>
          <w:tcPr>
            <w:tcW w:w="834" w:type="pct"/>
            <w:shd w:val="clear" w:color="auto" w:fill="auto"/>
            <w:vAlign w:val="center"/>
          </w:tcPr>
          <w:p w:rsidR="00747FFD" w:rsidRPr="00313F19" w:rsidRDefault="00747FFD" w:rsidP="00747FFD">
            <w:pPr>
              <w:pStyle w:val="a4"/>
            </w:pPr>
            <w:r w:rsidRPr="00313F19">
              <w:rPr>
                <w:rFonts w:hint="eastAsia"/>
              </w:rPr>
              <w:t>200-250</w:t>
            </w:r>
          </w:p>
        </w:tc>
      </w:tr>
      <w:tr w:rsidR="00747FFD" w:rsidRPr="00313F19" w:rsidTr="00747FFD">
        <w:trPr>
          <w:trHeight w:val="423"/>
        </w:trPr>
        <w:tc>
          <w:tcPr>
            <w:tcW w:w="833" w:type="pct"/>
            <w:shd w:val="clear" w:color="auto" w:fill="auto"/>
            <w:vAlign w:val="center"/>
          </w:tcPr>
          <w:p w:rsidR="00747FFD" w:rsidRPr="00313F19" w:rsidRDefault="00747FFD" w:rsidP="00747FFD">
            <w:pPr>
              <w:pStyle w:val="a4"/>
            </w:pPr>
            <w:r w:rsidRPr="00313F19">
              <w:rPr>
                <w:rFonts w:hint="eastAsia"/>
              </w:rPr>
              <w:t>1</w:t>
            </w:r>
          </w:p>
        </w:tc>
        <w:tc>
          <w:tcPr>
            <w:tcW w:w="833" w:type="pct"/>
            <w:shd w:val="clear" w:color="auto" w:fill="auto"/>
            <w:vAlign w:val="center"/>
          </w:tcPr>
          <w:p w:rsidR="00747FFD" w:rsidRPr="00313F19" w:rsidRDefault="00747FFD" w:rsidP="00747FFD">
            <w:pPr>
              <w:pStyle w:val="a4"/>
            </w:pPr>
            <w:r w:rsidRPr="00313F19">
              <w:rPr>
                <w:rFonts w:hint="eastAsia"/>
              </w:rPr>
              <w:t>差</w:t>
            </w:r>
          </w:p>
        </w:tc>
        <w:tc>
          <w:tcPr>
            <w:tcW w:w="834" w:type="pct"/>
            <w:shd w:val="clear" w:color="auto" w:fill="auto"/>
            <w:vAlign w:val="center"/>
          </w:tcPr>
          <w:p w:rsidR="00747FFD" w:rsidRPr="00313F19" w:rsidRDefault="00747FFD" w:rsidP="00747FFD">
            <w:pPr>
              <w:pStyle w:val="a4"/>
            </w:pPr>
            <w:r w:rsidRPr="00313F19">
              <w:rPr>
                <w:rFonts w:hint="eastAsia"/>
              </w:rPr>
              <w:t>40-60</w:t>
            </w:r>
          </w:p>
        </w:tc>
        <w:tc>
          <w:tcPr>
            <w:tcW w:w="833" w:type="pct"/>
            <w:shd w:val="clear" w:color="auto" w:fill="auto"/>
            <w:vAlign w:val="center"/>
          </w:tcPr>
          <w:p w:rsidR="00747FFD" w:rsidRPr="00313F19" w:rsidRDefault="00747FFD" w:rsidP="00747FFD">
            <w:pPr>
              <w:pStyle w:val="a4"/>
            </w:pPr>
            <w:r w:rsidRPr="00313F19">
              <w:rPr>
                <w:rFonts w:hint="eastAsia"/>
              </w:rPr>
              <w:t>18-23</w:t>
            </w:r>
          </w:p>
        </w:tc>
        <w:tc>
          <w:tcPr>
            <w:tcW w:w="833" w:type="pct"/>
            <w:shd w:val="clear" w:color="auto" w:fill="auto"/>
            <w:vAlign w:val="center"/>
          </w:tcPr>
          <w:p w:rsidR="00747FFD" w:rsidRPr="00313F19" w:rsidRDefault="00747FFD" w:rsidP="00747FFD">
            <w:pPr>
              <w:pStyle w:val="a4"/>
            </w:pPr>
            <w:r w:rsidRPr="00313F19">
              <w:rPr>
                <w:rFonts w:hint="eastAsia"/>
              </w:rPr>
              <w:t>7-6</w:t>
            </w:r>
          </w:p>
        </w:tc>
        <w:tc>
          <w:tcPr>
            <w:tcW w:w="834" w:type="pct"/>
            <w:shd w:val="clear" w:color="auto" w:fill="auto"/>
            <w:vAlign w:val="center"/>
          </w:tcPr>
          <w:p w:rsidR="00747FFD" w:rsidRPr="00313F19" w:rsidRDefault="00747FFD" w:rsidP="00747FFD">
            <w:pPr>
              <w:pStyle w:val="a4"/>
            </w:pPr>
            <w:r w:rsidRPr="00313F19">
              <w:rPr>
                <w:rFonts w:hint="eastAsia"/>
              </w:rPr>
              <w:t>170-220</w:t>
            </w:r>
          </w:p>
        </w:tc>
      </w:tr>
    </w:tbl>
    <w:p w:rsidR="00747FFD" w:rsidRDefault="00747FFD" w:rsidP="00747FFD">
      <w:pPr>
        <w:ind w:firstLine="480"/>
        <w:jc w:val="center"/>
      </w:pPr>
    </w:p>
    <w:p w:rsidR="00747FFD" w:rsidRDefault="00747FFD" w:rsidP="00747FFD">
      <w:pPr>
        <w:pStyle w:val="a4"/>
      </w:pPr>
      <w:r w:rsidRPr="00313F19">
        <w:rPr>
          <w:noProof/>
        </w:rPr>
        <w:lastRenderedPageBreak/>
        <w:drawing>
          <wp:inline distT="0" distB="0" distL="0" distR="0" wp14:anchorId="0AF2D471" wp14:editId="20CCB18B">
            <wp:extent cx="5274310" cy="2513929"/>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13929"/>
                    </a:xfrm>
                    <a:prstGeom prst="rect">
                      <a:avLst/>
                    </a:prstGeom>
                    <a:noFill/>
                    <a:ln>
                      <a:noFill/>
                    </a:ln>
                  </pic:spPr>
                </pic:pic>
              </a:graphicData>
            </a:graphic>
          </wp:inline>
        </w:drawing>
      </w:r>
    </w:p>
    <w:p w:rsidR="00747FFD" w:rsidRDefault="00747FFD" w:rsidP="00747FFD">
      <w:pPr>
        <w:pStyle w:val="a4"/>
      </w:pPr>
      <w:bookmarkStart w:id="496" w:name="_Ref484290820"/>
      <w:r w:rsidRPr="00CD4B28">
        <w:rPr>
          <w:rFonts w:hint="eastAsia"/>
        </w:rPr>
        <w:t>圖</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50</w:t>
      </w:r>
      <w:r>
        <w:fldChar w:fldCharType="end"/>
      </w:r>
      <w:r w:rsidRPr="00CD4B28">
        <w:rPr>
          <w:rFonts w:hint="eastAsia"/>
        </w:rPr>
        <w:t>、取得個氣象資訊結果圖</w:t>
      </w:r>
      <w:bookmarkEnd w:id="496"/>
    </w:p>
    <w:p w:rsidR="00747FFD" w:rsidRPr="00747FFD" w:rsidRDefault="00747FFD" w:rsidP="00747FFD">
      <w:pPr>
        <w:pStyle w:val="a4"/>
        <w:rPr>
          <w:rFonts w:hint="eastAsia"/>
        </w:rPr>
      </w:pPr>
    </w:p>
    <w:p w:rsidR="006E191F" w:rsidRDefault="006E191F" w:rsidP="006E191F">
      <w:pPr>
        <w:pStyle w:val="2"/>
        <w:rPr>
          <w:rFonts w:hint="eastAsia"/>
        </w:rPr>
      </w:pPr>
      <w:bookmarkStart w:id="497" w:name="_Toc484864165"/>
      <w:bookmarkStart w:id="498" w:name="_Toc485140148"/>
      <w:r w:rsidRPr="00050313">
        <w:rPr>
          <w:rFonts w:hint="eastAsia"/>
        </w:rPr>
        <w:t>設計與實作環境自動化</w:t>
      </w:r>
      <w:r w:rsidRPr="00A519D2">
        <w:rPr>
          <w:rFonts w:hint="eastAsia"/>
          <w:szCs w:val="28"/>
        </w:rPr>
        <w:t>控制</w:t>
      </w:r>
      <w:r w:rsidRPr="00050313">
        <w:rPr>
          <w:rFonts w:hint="eastAsia"/>
        </w:rPr>
        <w:t>服務與場域保全</w:t>
      </w:r>
      <w:r w:rsidRPr="00050313">
        <w:t>(MCFS)</w:t>
      </w:r>
      <w:bookmarkEnd w:id="497"/>
      <w:bookmarkEnd w:id="498"/>
    </w:p>
    <w:p w:rsidR="00747FFD" w:rsidRPr="00747FFD" w:rsidRDefault="00747FFD" w:rsidP="00747FFD">
      <w:pPr>
        <w:ind w:firstLine="480"/>
        <w:rPr>
          <w:rFonts w:hint="eastAsia"/>
        </w:rPr>
      </w:pPr>
      <w:r w:rsidRPr="00A1054A">
        <w:t>本計畫設計與實作「</w:t>
      </w:r>
      <w:r w:rsidRPr="00A1054A">
        <w:rPr>
          <w:rFonts w:hint="eastAsia"/>
        </w:rPr>
        <w:t>環境自動化控制服務與場域保全</w:t>
      </w:r>
      <w:r w:rsidRPr="00A1054A">
        <w:t>(Micro-Climate Automatic Control and Field Security)</w:t>
      </w:r>
      <w:r w:rsidRPr="00A1054A">
        <w:t>」，</w:t>
      </w:r>
      <w:r w:rsidRPr="00A1054A">
        <w:rPr>
          <w:rFonts w:hint="eastAsia"/>
        </w:rPr>
        <w:t>目標是利用環境感測模組來取來環境資料並上傳至後台以及環境控制模組來控制自動化控制環控設備藉此控制環境。</w:t>
      </w:r>
      <w:r w:rsidRPr="00193DB1">
        <w:rPr>
          <w:rFonts w:hint="eastAsia"/>
        </w:rPr>
        <w:t>影像</w:t>
      </w:r>
      <w:r w:rsidRPr="00A1054A">
        <w:rPr>
          <w:rFonts w:hint="eastAsia"/>
        </w:rPr>
        <w:t>擷取模組與影像分析模組透過影像處理及機器視覺等方式進行分析，分析的結果可有效判斷場域是否有人員入侵，且擷取模組將會自動判讀昏暗環境或雜訊干擾等不利影像判斷的情境下自動使用相關影像處理的方式達到加強影像資訊，以利後續分析時可達到更準確的效果。</w:t>
      </w:r>
      <w:proofErr w:type="gramStart"/>
      <w:r w:rsidRPr="00A1054A">
        <w:rPr>
          <w:rFonts w:hint="eastAsia"/>
        </w:rPr>
        <w:t>感</w:t>
      </w:r>
      <w:proofErr w:type="gramEnd"/>
      <w:r w:rsidRPr="00A1054A">
        <w:rPr>
          <w:rFonts w:hint="eastAsia"/>
        </w:rPr>
        <w:t>測元件透過電壓的變化來取得感測值再透過串接</w:t>
      </w:r>
      <w:r w:rsidRPr="00A1054A">
        <w:rPr>
          <w:rFonts w:hint="eastAsia"/>
        </w:rPr>
        <w:t>Client</w:t>
      </w:r>
      <w:r w:rsidRPr="00A1054A">
        <w:rPr>
          <w:rFonts w:hint="eastAsia"/>
        </w:rPr>
        <w:t>端</w:t>
      </w:r>
      <w:r w:rsidRPr="00A1054A">
        <w:rPr>
          <w:rFonts w:hint="eastAsia"/>
        </w:rPr>
        <w:t>PLC</w:t>
      </w:r>
      <w:r w:rsidRPr="00A1054A">
        <w:rPr>
          <w:rFonts w:hint="eastAsia"/>
        </w:rPr>
        <w:t>讓</w:t>
      </w:r>
      <w:r w:rsidRPr="00A1054A">
        <w:rPr>
          <w:rFonts w:hint="eastAsia"/>
        </w:rPr>
        <w:t>PLC</w:t>
      </w:r>
      <w:r w:rsidRPr="00A1054A">
        <w:rPr>
          <w:rFonts w:hint="eastAsia"/>
        </w:rPr>
        <w:t>獲得資料，資料依照原先編寫的階梯圖進行判斷並控制環控設備、存進位址後再透過</w:t>
      </w:r>
      <w:r w:rsidRPr="00A1054A">
        <w:rPr>
          <w:rFonts w:hint="eastAsia"/>
        </w:rPr>
        <w:t>RS232</w:t>
      </w:r>
      <w:r w:rsidRPr="00A1054A">
        <w:rPr>
          <w:rFonts w:hint="eastAsia"/>
        </w:rPr>
        <w:t>轉</w:t>
      </w:r>
      <w:r w:rsidRPr="00A1054A">
        <w:rPr>
          <w:rFonts w:hint="eastAsia"/>
        </w:rPr>
        <w:t>USB</w:t>
      </w:r>
      <w:r w:rsidRPr="00A1054A">
        <w:rPr>
          <w:rFonts w:hint="eastAsia"/>
        </w:rPr>
        <w:t>與</w:t>
      </w:r>
      <w:r w:rsidRPr="00A1054A">
        <w:rPr>
          <w:rFonts w:hint="eastAsia"/>
        </w:rPr>
        <w:t>Server</w:t>
      </w:r>
      <w:r w:rsidRPr="00A1054A">
        <w:rPr>
          <w:rFonts w:hint="eastAsia"/>
        </w:rPr>
        <w:t>端的</w:t>
      </w:r>
      <w:r w:rsidRPr="00A1054A">
        <w:rPr>
          <w:rFonts w:hint="eastAsia"/>
        </w:rPr>
        <w:t>Raspberry pi</w:t>
      </w:r>
      <w:r w:rsidRPr="00A1054A">
        <w:rPr>
          <w:rFonts w:hint="eastAsia"/>
        </w:rPr>
        <w:t>溝通，再利用</w:t>
      </w:r>
      <w:r w:rsidRPr="00A1054A">
        <w:rPr>
          <w:rFonts w:hint="eastAsia"/>
        </w:rPr>
        <w:t>Pi</w:t>
      </w:r>
      <w:r w:rsidRPr="00A1054A">
        <w:rPr>
          <w:rFonts w:hint="eastAsia"/>
        </w:rPr>
        <w:t>裡面的</w:t>
      </w:r>
      <w:r w:rsidRPr="00A1054A">
        <w:rPr>
          <w:rFonts w:hint="eastAsia"/>
        </w:rPr>
        <w:t>Pvdevelop</w:t>
      </w:r>
      <w:r w:rsidRPr="00A1054A">
        <w:rPr>
          <w:rFonts w:hint="eastAsia"/>
        </w:rPr>
        <w:t>、</w:t>
      </w:r>
      <w:r w:rsidRPr="00A1054A">
        <w:rPr>
          <w:rFonts w:hint="eastAsia"/>
        </w:rPr>
        <w:t>Pvbrowser</w:t>
      </w:r>
      <w:r w:rsidRPr="00A1054A">
        <w:rPr>
          <w:rFonts w:hint="eastAsia"/>
        </w:rPr>
        <w:t>軟體將資料取得並以圖控的方式呈現，並存入後台資料庫，以便後續的分析與應用。</w:t>
      </w:r>
    </w:p>
    <w:p w:rsidR="006E191F" w:rsidRDefault="006E191F" w:rsidP="006E191F">
      <w:pPr>
        <w:pStyle w:val="3"/>
        <w:rPr>
          <w:rFonts w:hint="eastAsia"/>
        </w:rPr>
      </w:pPr>
      <w:bookmarkStart w:id="499" w:name="_Toc387660203"/>
      <w:bookmarkStart w:id="500" w:name="_Toc484864166"/>
      <w:bookmarkStart w:id="501" w:name="_Toc485140149"/>
      <w:r w:rsidRPr="00A1054A">
        <w:rPr>
          <w:rFonts w:hint="eastAsia"/>
        </w:rPr>
        <w:t>環境感測</w:t>
      </w:r>
      <w:r w:rsidRPr="00A519D2">
        <w:rPr>
          <w:rFonts w:hint="eastAsia"/>
          <w:szCs w:val="32"/>
        </w:rPr>
        <w:t>模組</w:t>
      </w:r>
      <w:r w:rsidRPr="00A1054A">
        <w:rPr>
          <w:rFonts w:hint="eastAsia"/>
        </w:rPr>
        <w:t>分析程式</w:t>
      </w:r>
      <w:bookmarkEnd w:id="499"/>
      <w:bookmarkEnd w:id="500"/>
      <w:bookmarkEnd w:id="501"/>
    </w:p>
    <w:p w:rsidR="00747FFD" w:rsidRPr="00A1054A" w:rsidRDefault="00747FFD" w:rsidP="00747FFD">
      <w:pPr>
        <w:ind w:firstLine="480"/>
        <w:rPr>
          <w:lang w:val="zh-TW"/>
        </w:rPr>
      </w:pPr>
      <w:proofErr w:type="gramStart"/>
      <w:r w:rsidRPr="00A1054A">
        <w:rPr>
          <w:rFonts w:hint="eastAsia"/>
          <w:lang w:val="zh-TW"/>
        </w:rPr>
        <w:t>感</w:t>
      </w:r>
      <w:proofErr w:type="gramEnd"/>
      <w:r w:rsidRPr="00A1054A">
        <w:rPr>
          <w:rFonts w:hint="eastAsia"/>
          <w:lang w:val="zh-TW"/>
        </w:rPr>
        <w:t>測元件透過配線串接到</w:t>
      </w:r>
      <w:r w:rsidRPr="00252C61">
        <w:rPr>
          <w:rFonts w:hint="eastAsia"/>
        </w:rPr>
        <w:t>PLC</w:t>
      </w:r>
      <w:r w:rsidRPr="00A1054A">
        <w:rPr>
          <w:rFonts w:hint="eastAsia"/>
          <w:lang w:val="zh-TW"/>
        </w:rPr>
        <w:t>再利用階梯圖來存放感測元件的電壓變化進通訊</w:t>
      </w:r>
      <w:r w:rsidRPr="00252C61">
        <w:rPr>
          <w:rFonts w:hint="eastAsia"/>
        </w:rPr>
        <w:t xml:space="preserve">Modbus </w:t>
      </w:r>
      <w:r w:rsidRPr="00A1054A">
        <w:rPr>
          <w:rFonts w:hint="eastAsia"/>
          <w:lang w:val="zh-TW"/>
        </w:rPr>
        <w:t>協定的</w:t>
      </w:r>
      <w:proofErr w:type="gramStart"/>
      <w:r w:rsidRPr="00A1054A">
        <w:rPr>
          <w:rFonts w:hint="eastAsia"/>
          <w:lang w:val="zh-TW"/>
        </w:rPr>
        <w:t>位址再透過</w:t>
      </w:r>
      <w:proofErr w:type="gramEnd"/>
      <w:r w:rsidRPr="00A1054A">
        <w:rPr>
          <w:rFonts w:hint="eastAsia"/>
        </w:rPr>
        <w:t>序列資料通訊界面</w:t>
      </w:r>
      <w:r w:rsidRPr="00A1054A">
        <w:rPr>
          <w:rFonts w:hint="eastAsia"/>
        </w:rPr>
        <w:t>RS232</w:t>
      </w:r>
      <w:r w:rsidRPr="00A1054A">
        <w:rPr>
          <w:rFonts w:hint="eastAsia"/>
        </w:rPr>
        <w:t>以及</w:t>
      </w:r>
      <w:r w:rsidRPr="00A1054A">
        <w:rPr>
          <w:rFonts w:hint="eastAsia"/>
        </w:rPr>
        <w:t>RS232</w:t>
      </w:r>
      <w:r w:rsidRPr="00A1054A">
        <w:rPr>
          <w:rFonts w:hint="eastAsia"/>
        </w:rPr>
        <w:t>轉</w:t>
      </w:r>
      <w:r w:rsidRPr="00A1054A">
        <w:rPr>
          <w:rFonts w:hint="eastAsia"/>
        </w:rPr>
        <w:t>USB</w:t>
      </w:r>
      <w:r w:rsidRPr="00A1054A">
        <w:rPr>
          <w:rFonts w:hint="eastAsia"/>
        </w:rPr>
        <w:t>接</w:t>
      </w:r>
      <w:r w:rsidRPr="00A1054A">
        <w:rPr>
          <w:rFonts w:hint="eastAsia"/>
        </w:rPr>
        <w:lastRenderedPageBreak/>
        <w:t>頭與</w:t>
      </w:r>
      <w:r w:rsidRPr="00A1054A">
        <w:rPr>
          <w:rFonts w:hint="eastAsia"/>
        </w:rPr>
        <w:t>Raspberry Pi</w:t>
      </w:r>
      <w:r w:rsidRPr="00A1054A">
        <w:rPr>
          <w:rFonts w:hint="eastAsia"/>
        </w:rPr>
        <w:t>作連接，</w:t>
      </w:r>
      <w:r w:rsidRPr="00A1054A">
        <w:rPr>
          <w:rFonts w:hint="eastAsia"/>
        </w:rPr>
        <w:t>Raspberry Pi</w:t>
      </w:r>
      <w:r w:rsidRPr="00A1054A">
        <w:rPr>
          <w:rFonts w:hint="eastAsia"/>
        </w:rPr>
        <w:t>再透過</w:t>
      </w:r>
      <w:r w:rsidRPr="00A1054A">
        <w:rPr>
          <w:rFonts w:hint="eastAsia"/>
        </w:rPr>
        <w:t>OPENSCADA</w:t>
      </w:r>
      <w:r w:rsidRPr="00A1054A">
        <w:rPr>
          <w:rFonts w:hint="eastAsia"/>
        </w:rPr>
        <w:t>軟體</w:t>
      </w:r>
      <w:r w:rsidRPr="00A1054A">
        <w:rPr>
          <w:rFonts w:hint="eastAsia"/>
        </w:rPr>
        <w:t>Pvdevelop</w:t>
      </w:r>
      <w:r w:rsidRPr="00A1054A">
        <w:rPr>
          <w:rFonts w:hint="eastAsia"/>
        </w:rPr>
        <w:t>來接收</w:t>
      </w:r>
      <w:r w:rsidRPr="00A1054A">
        <w:rPr>
          <w:rFonts w:hint="eastAsia"/>
        </w:rPr>
        <w:t>Modbus</w:t>
      </w:r>
      <w:r w:rsidRPr="00A1054A">
        <w:rPr>
          <w:rFonts w:hint="eastAsia"/>
        </w:rPr>
        <w:t>傳來的</w:t>
      </w:r>
      <w:proofErr w:type="gramStart"/>
      <w:r w:rsidRPr="00A1054A">
        <w:rPr>
          <w:rFonts w:hint="eastAsia"/>
        </w:rPr>
        <w:t>封包並解析</w:t>
      </w:r>
      <w:proofErr w:type="gramEnd"/>
      <w:r w:rsidRPr="00A1054A">
        <w:rPr>
          <w:rFonts w:hint="eastAsia"/>
        </w:rPr>
        <w:t>，取得資料之後再透過公式將感測元件的電壓變化轉成人類可讀的單位，像是攝氏，再利用</w:t>
      </w:r>
      <w:r w:rsidRPr="00A1054A">
        <w:rPr>
          <w:rFonts w:hint="eastAsia"/>
        </w:rPr>
        <w:t>Pvdevelop</w:t>
      </w:r>
      <w:r w:rsidRPr="00A1054A">
        <w:rPr>
          <w:rFonts w:hint="eastAsia"/>
        </w:rPr>
        <w:t>設計圖控介面並顯示當前的環境，最後再透過無線技術</w:t>
      </w:r>
      <w:r w:rsidRPr="00A1054A">
        <w:rPr>
          <w:rFonts w:hint="eastAsia"/>
        </w:rPr>
        <w:t>Wifi</w:t>
      </w:r>
      <w:r w:rsidRPr="00A1054A">
        <w:rPr>
          <w:rFonts w:hint="eastAsia"/>
        </w:rPr>
        <w:t>傳至資料庫</w:t>
      </w:r>
      <w:r w:rsidRPr="00A1054A">
        <w:rPr>
          <w:lang w:val="zh-TW"/>
        </w:rPr>
        <w:t>。</w:t>
      </w:r>
      <w:r w:rsidRPr="00A1054A">
        <w:rPr>
          <w:rFonts w:hint="eastAsia"/>
          <w:lang w:val="zh-TW"/>
        </w:rPr>
        <w:t>實驗分析程式</w:t>
      </w:r>
      <w:r>
        <w:rPr>
          <w:rFonts w:hint="eastAsia"/>
          <w:lang w:val="zh-TW"/>
        </w:rPr>
        <w:t>如</w:t>
      </w:r>
      <w:r>
        <w:rPr>
          <w:lang w:val="zh-TW"/>
        </w:rPr>
        <w:fldChar w:fldCharType="begin"/>
      </w:r>
      <w:r>
        <w:rPr>
          <w:lang w:val="zh-TW"/>
        </w:rPr>
        <w:instrText xml:space="preserve"> REF _Ref484862617 \h </w:instrText>
      </w:r>
      <w:r>
        <w:rPr>
          <w:lang w:val="zh-TW"/>
        </w:rPr>
      </w:r>
      <w:r>
        <w:rPr>
          <w:lang w:val="zh-TW"/>
        </w:rPr>
        <w:fldChar w:fldCharType="separate"/>
      </w:r>
      <w:r w:rsidR="00AB3D39">
        <w:rPr>
          <w:rFonts w:hint="eastAsia"/>
        </w:rPr>
        <w:t>圖</w:t>
      </w:r>
      <w:r w:rsidR="00AB3D39">
        <w:rPr>
          <w:rFonts w:hint="eastAsia"/>
        </w:rPr>
        <w:t xml:space="preserve"> </w:t>
      </w:r>
      <w:r w:rsidR="00AB3D39">
        <w:rPr>
          <w:noProof/>
        </w:rPr>
        <w:t>5</w:t>
      </w:r>
      <w:r w:rsidR="00AB3D39">
        <w:noBreakHyphen/>
      </w:r>
      <w:r w:rsidR="00AB3D39">
        <w:rPr>
          <w:noProof/>
        </w:rPr>
        <w:t>51</w:t>
      </w:r>
      <w:r>
        <w:rPr>
          <w:lang w:val="zh-TW"/>
        </w:rPr>
        <w:fldChar w:fldCharType="end"/>
      </w:r>
      <w:r>
        <w:rPr>
          <w:lang w:val="zh-TW"/>
        </w:rPr>
        <w:fldChar w:fldCharType="begin"/>
      </w:r>
      <w:r>
        <w:rPr>
          <w:lang w:val="zh-TW"/>
        </w:rPr>
        <w:instrText xml:space="preserve"> REF _Ref484862658 \h </w:instrText>
      </w:r>
      <w:r>
        <w:rPr>
          <w:lang w:val="zh-TW"/>
        </w:rPr>
      </w:r>
      <w:r>
        <w:rPr>
          <w:lang w:val="zh-TW"/>
        </w:rPr>
        <w:fldChar w:fldCharType="separate"/>
      </w:r>
      <w:r w:rsidR="00AB3D39">
        <w:rPr>
          <w:rFonts w:hint="eastAsia"/>
        </w:rPr>
        <w:t>圖</w:t>
      </w:r>
      <w:r w:rsidR="00AB3D39">
        <w:rPr>
          <w:rFonts w:hint="eastAsia"/>
        </w:rPr>
        <w:t xml:space="preserve"> </w:t>
      </w:r>
      <w:r w:rsidR="00AB3D39">
        <w:rPr>
          <w:noProof/>
        </w:rPr>
        <w:t>5</w:t>
      </w:r>
      <w:r w:rsidR="00AB3D39">
        <w:noBreakHyphen/>
      </w:r>
      <w:r w:rsidR="00AB3D39">
        <w:rPr>
          <w:noProof/>
        </w:rPr>
        <w:t>52</w:t>
      </w:r>
      <w:r>
        <w:rPr>
          <w:lang w:val="zh-TW"/>
        </w:rPr>
        <w:fldChar w:fldCharType="end"/>
      </w:r>
      <w:r>
        <w:rPr>
          <w:rFonts w:hint="eastAsia"/>
          <w:lang w:val="zh-TW"/>
        </w:rPr>
        <w:t>所示</w:t>
      </w:r>
      <w:r w:rsidRPr="00A1054A">
        <w:rPr>
          <w:rFonts w:hint="eastAsia"/>
          <w:lang w:val="zh-TW"/>
        </w:rPr>
        <w:t>。</w:t>
      </w:r>
    </w:p>
    <w:p w:rsidR="00747FFD" w:rsidRDefault="00747FFD" w:rsidP="00747FFD">
      <w:pPr>
        <w:pStyle w:val="a4"/>
      </w:pPr>
      <w:r w:rsidRPr="00A1054A">
        <w:rPr>
          <w:noProof/>
        </w:rPr>
        <w:drawing>
          <wp:inline distT="0" distB="0" distL="0" distR="0" wp14:anchorId="67C3E7B4" wp14:editId="619CC5CC">
            <wp:extent cx="5267325" cy="2343150"/>
            <wp:effectExtent l="0" t="0" r="9525" b="0"/>
            <wp:docPr id="35875" name="圖片 3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343150"/>
                    </a:xfrm>
                    <a:prstGeom prst="rect">
                      <a:avLst/>
                    </a:prstGeom>
                    <a:noFill/>
                    <a:ln>
                      <a:noFill/>
                    </a:ln>
                  </pic:spPr>
                </pic:pic>
              </a:graphicData>
            </a:graphic>
          </wp:inline>
        </w:drawing>
      </w:r>
    </w:p>
    <w:p w:rsidR="00747FFD" w:rsidRPr="00A1054A" w:rsidRDefault="00747FFD" w:rsidP="00747FFD">
      <w:pPr>
        <w:pStyle w:val="a4"/>
        <w:rPr>
          <w:lang w:val="zh-TW"/>
        </w:rPr>
      </w:pPr>
      <w:bookmarkStart w:id="502" w:name="_Ref484862617"/>
      <w:bookmarkStart w:id="503" w:name="_Ref48486261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51</w:t>
      </w:r>
      <w:r>
        <w:fldChar w:fldCharType="end"/>
      </w:r>
      <w:bookmarkEnd w:id="502"/>
      <w:r>
        <w:rPr>
          <w:rFonts w:hint="eastAsia"/>
        </w:rPr>
        <w:t>、</w:t>
      </w:r>
      <w:r w:rsidRPr="00A1054A">
        <w:rPr>
          <w:rFonts w:hint="eastAsia"/>
          <w:lang w:val="zh-TW"/>
        </w:rPr>
        <w:t>環境感測分析程式實作圖</w:t>
      </w:r>
      <w:bookmarkEnd w:id="503"/>
    </w:p>
    <w:p w:rsidR="00747FFD" w:rsidRPr="00A1054A" w:rsidRDefault="00747FFD" w:rsidP="00747FFD">
      <w:pPr>
        <w:ind w:firstLine="480"/>
        <w:rPr>
          <w:noProof/>
        </w:rPr>
      </w:pPr>
    </w:p>
    <w:p w:rsidR="00747FFD" w:rsidRDefault="00747FFD" w:rsidP="00747FFD">
      <w:pPr>
        <w:pStyle w:val="a4"/>
      </w:pPr>
      <w:r w:rsidRPr="00A1054A">
        <w:rPr>
          <w:noProof/>
        </w:rPr>
        <w:drawing>
          <wp:inline distT="0" distB="0" distL="0" distR="0" wp14:anchorId="565D020B" wp14:editId="49243F28">
            <wp:extent cx="4552950" cy="3248025"/>
            <wp:effectExtent l="0" t="0" r="0" b="9525"/>
            <wp:docPr id="35874" name="圖片 3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52950" cy="3248025"/>
                    </a:xfrm>
                    <a:prstGeom prst="rect">
                      <a:avLst/>
                    </a:prstGeom>
                    <a:noFill/>
                    <a:ln>
                      <a:noFill/>
                    </a:ln>
                  </pic:spPr>
                </pic:pic>
              </a:graphicData>
            </a:graphic>
          </wp:inline>
        </w:drawing>
      </w:r>
    </w:p>
    <w:p w:rsidR="00747FFD" w:rsidRPr="00747FFD" w:rsidRDefault="00747FFD" w:rsidP="00747FFD">
      <w:pPr>
        <w:pStyle w:val="a4"/>
        <w:rPr>
          <w:rFonts w:hint="eastAsia"/>
        </w:rPr>
      </w:pPr>
      <w:bookmarkStart w:id="504" w:name="_Ref48486265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52</w:t>
      </w:r>
      <w:r>
        <w:fldChar w:fldCharType="end"/>
      </w:r>
      <w:bookmarkEnd w:id="504"/>
      <w:r>
        <w:rPr>
          <w:rFonts w:hint="eastAsia"/>
        </w:rPr>
        <w:t>、</w:t>
      </w:r>
      <w:r w:rsidRPr="00A1054A">
        <w:rPr>
          <w:rFonts w:hint="eastAsia"/>
          <w:lang w:val="zh-TW"/>
        </w:rPr>
        <w:t>上傳資料庫實作圖</w:t>
      </w:r>
    </w:p>
    <w:p w:rsidR="006E191F" w:rsidRDefault="006E191F" w:rsidP="006E191F">
      <w:pPr>
        <w:pStyle w:val="3"/>
        <w:rPr>
          <w:rFonts w:hint="eastAsia"/>
        </w:rPr>
      </w:pPr>
      <w:bookmarkStart w:id="505" w:name="_Toc387660204"/>
      <w:bookmarkStart w:id="506" w:name="_Toc484864167"/>
      <w:bookmarkStart w:id="507" w:name="_Toc485140150"/>
      <w:r w:rsidRPr="00A1054A">
        <w:rPr>
          <w:rFonts w:hint="eastAsia"/>
        </w:rPr>
        <w:lastRenderedPageBreak/>
        <w:t>環境控制</w:t>
      </w:r>
      <w:r w:rsidRPr="00A519D2">
        <w:rPr>
          <w:rFonts w:hint="eastAsia"/>
          <w:szCs w:val="32"/>
        </w:rPr>
        <w:t>分析</w:t>
      </w:r>
      <w:r w:rsidRPr="00A1054A">
        <w:rPr>
          <w:rFonts w:hint="eastAsia"/>
        </w:rPr>
        <w:t>程式</w:t>
      </w:r>
      <w:bookmarkEnd w:id="505"/>
      <w:bookmarkEnd w:id="506"/>
      <w:bookmarkEnd w:id="507"/>
    </w:p>
    <w:p w:rsidR="00747FFD" w:rsidRPr="00A1054A" w:rsidRDefault="00747FFD" w:rsidP="00747FFD">
      <w:pPr>
        <w:ind w:firstLine="480"/>
        <w:rPr>
          <w:lang w:val="zh-TW"/>
        </w:rPr>
      </w:pPr>
      <w:r w:rsidRPr="00A1054A">
        <w:rPr>
          <w:rFonts w:hint="eastAsia"/>
        </w:rPr>
        <w:t>台灣是從工業國家轉變成先進國家，也因為台灣曾經是工業國家，因此在機械控制方面的技術是排在世界前幾名，而本計畫將此技術應用環境控制，我們透過</w:t>
      </w:r>
      <w:r w:rsidRPr="00A1054A">
        <w:rPr>
          <w:rFonts w:hint="eastAsia"/>
        </w:rPr>
        <w:t>PLC</w:t>
      </w:r>
      <w:r w:rsidRPr="00A1054A">
        <w:rPr>
          <w:rFonts w:hint="eastAsia"/>
        </w:rPr>
        <w:t>的階梯圖與風扇、灑水器與</w:t>
      </w:r>
      <w:r w:rsidRPr="00A1054A">
        <w:rPr>
          <w:rFonts w:hint="eastAsia"/>
        </w:rPr>
        <w:t>LED</w:t>
      </w:r>
      <w:r w:rsidRPr="00A1054A">
        <w:rPr>
          <w:rFonts w:hint="eastAsia"/>
        </w:rPr>
        <w:t>等等的環控設備進行配線串接</w:t>
      </w:r>
      <w:proofErr w:type="gramStart"/>
      <w:r w:rsidRPr="00A1054A">
        <w:rPr>
          <w:rFonts w:hint="eastAsia"/>
        </w:rPr>
        <w:t>來作</w:t>
      </w:r>
      <w:proofErr w:type="gramEnd"/>
      <w:r w:rsidRPr="00A1054A">
        <w:rPr>
          <w:rFonts w:hint="eastAsia"/>
        </w:rPr>
        <w:t>自動控制與供電</w:t>
      </w:r>
      <w:r>
        <w:rPr>
          <w:rFonts w:hint="eastAsia"/>
          <w:lang w:val="zh-TW"/>
        </w:rPr>
        <w:t>。實驗擷取資訊如</w:t>
      </w:r>
      <w:r>
        <w:rPr>
          <w:lang w:val="zh-TW"/>
        </w:rPr>
        <w:fldChar w:fldCharType="begin"/>
      </w:r>
      <w:r>
        <w:rPr>
          <w:lang w:val="zh-TW"/>
        </w:rPr>
        <w:instrText xml:space="preserve"> </w:instrText>
      </w:r>
      <w:r>
        <w:rPr>
          <w:rFonts w:hint="eastAsia"/>
          <w:lang w:val="zh-TW"/>
        </w:rPr>
        <w:instrText>REF _Ref484862806 \h</w:instrText>
      </w:r>
      <w:r>
        <w:rPr>
          <w:lang w:val="zh-TW"/>
        </w:rPr>
        <w:instrText xml:space="preserve"> </w:instrText>
      </w:r>
      <w:r>
        <w:rPr>
          <w:lang w:val="zh-TW"/>
        </w:rPr>
      </w:r>
      <w:r>
        <w:rPr>
          <w:lang w:val="zh-TW"/>
        </w:rPr>
        <w:fldChar w:fldCharType="separate"/>
      </w:r>
      <w:r w:rsidR="00AB3D39">
        <w:rPr>
          <w:rFonts w:hint="eastAsia"/>
        </w:rPr>
        <w:t>圖</w:t>
      </w:r>
      <w:r w:rsidR="00AB3D39">
        <w:rPr>
          <w:rFonts w:hint="eastAsia"/>
        </w:rPr>
        <w:t xml:space="preserve"> </w:t>
      </w:r>
      <w:r w:rsidR="00AB3D39">
        <w:rPr>
          <w:noProof/>
        </w:rPr>
        <w:t>5</w:t>
      </w:r>
      <w:r w:rsidR="00AB3D39">
        <w:noBreakHyphen/>
      </w:r>
      <w:r w:rsidR="00AB3D39">
        <w:rPr>
          <w:noProof/>
        </w:rPr>
        <w:t>53</w:t>
      </w:r>
      <w:r>
        <w:rPr>
          <w:lang w:val="zh-TW"/>
        </w:rPr>
        <w:fldChar w:fldCharType="end"/>
      </w:r>
      <w:r>
        <w:rPr>
          <w:lang w:val="zh-TW"/>
        </w:rPr>
        <w:fldChar w:fldCharType="begin"/>
      </w:r>
      <w:r>
        <w:rPr>
          <w:lang w:val="zh-TW"/>
        </w:rPr>
        <w:instrText xml:space="preserve"> REF _Ref484862807 \h </w:instrText>
      </w:r>
      <w:r>
        <w:rPr>
          <w:lang w:val="zh-TW"/>
        </w:rPr>
      </w:r>
      <w:r>
        <w:rPr>
          <w:lang w:val="zh-TW"/>
        </w:rPr>
        <w:fldChar w:fldCharType="separate"/>
      </w:r>
      <w:r w:rsidR="00AB3D39">
        <w:rPr>
          <w:rFonts w:hint="eastAsia"/>
        </w:rPr>
        <w:t>圖</w:t>
      </w:r>
      <w:r w:rsidR="00AB3D39">
        <w:rPr>
          <w:rFonts w:hint="eastAsia"/>
        </w:rPr>
        <w:t xml:space="preserve"> </w:t>
      </w:r>
      <w:r w:rsidR="00AB3D39">
        <w:rPr>
          <w:noProof/>
        </w:rPr>
        <w:t>5</w:t>
      </w:r>
      <w:r w:rsidR="00AB3D39">
        <w:noBreakHyphen/>
      </w:r>
      <w:r w:rsidR="00AB3D39">
        <w:rPr>
          <w:noProof/>
        </w:rPr>
        <w:t>54</w:t>
      </w:r>
      <w:r>
        <w:rPr>
          <w:lang w:val="zh-TW"/>
        </w:rPr>
        <w:fldChar w:fldCharType="end"/>
      </w:r>
      <w:r>
        <w:rPr>
          <w:rFonts w:hint="eastAsia"/>
          <w:lang w:val="zh-TW"/>
        </w:rPr>
        <w:t>所示。</w:t>
      </w:r>
    </w:p>
    <w:p w:rsidR="00747FFD" w:rsidRDefault="00747FFD" w:rsidP="00747FFD">
      <w:pPr>
        <w:pStyle w:val="a4"/>
      </w:pPr>
      <w:r w:rsidRPr="00A1054A">
        <w:rPr>
          <w:noProof/>
        </w:rPr>
        <w:drawing>
          <wp:inline distT="0" distB="0" distL="0" distR="0" wp14:anchorId="0E97AF3C" wp14:editId="6C2A5222">
            <wp:extent cx="5220000" cy="2196941"/>
            <wp:effectExtent l="0" t="0" r="0" b="0"/>
            <wp:docPr id="35864" name="圖片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20000" cy="2196941"/>
                    </a:xfrm>
                    <a:prstGeom prst="rect">
                      <a:avLst/>
                    </a:prstGeom>
                    <a:noFill/>
                    <a:ln>
                      <a:noFill/>
                    </a:ln>
                  </pic:spPr>
                </pic:pic>
              </a:graphicData>
            </a:graphic>
          </wp:inline>
        </w:drawing>
      </w:r>
    </w:p>
    <w:p w:rsidR="00747FFD" w:rsidRDefault="00747FFD" w:rsidP="00747FFD">
      <w:pPr>
        <w:pStyle w:val="a4"/>
        <w:rPr>
          <w:rFonts w:hint="eastAsia"/>
          <w:color w:val="000000"/>
        </w:rPr>
      </w:pPr>
      <w:bookmarkStart w:id="508" w:name="_Ref48486280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53</w:t>
      </w:r>
      <w:r>
        <w:fldChar w:fldCharType="end"/>
      </w:r>
      <w:bookmarkEnd w:id="508"/>
      <w:r>
        <w:rPr>
          <w:rFonts w:hint="eastAsia"/>
        </w:rPr>
        <w:t>、</w:t>
      </w:r>
      <w:r w:rsidRPr="00A1054A">
        <w:rPr>
          <w:rFonts w:hint="eastAsia"/>
          <w:color w:val="000000"/>
        </w:rPr>
        <w:t>階梯圖開發</w:t>
      </w:r>
    </w:p>
    <w:p w:rsidR="00747FFD" w:rsidRPr="00A1054A" w:rsidRDefault="00747FFD" w:rsidP="00747FFD">
      <w:pPr>
        <w:pStyle w:val="a4"/>
        <w:rPr>
          <w:color w:val="000000"/>
        </w:rPr>
      </w:pPr>
    </w:p>
    <w:p w:rsidR="00747FFD" w:rsidRDefault="00747FFD" w:rsidP="00747FFD">
      <w:pPr>
        <w:pStyle w:val="a4"/>
      </w:pPr>
      <w:r w:rsidRPr="00A1054A">
        <w:rPr>
          <w:noProof/>
        </w:rPr>
        <w:drawing>
          <wp:inline distT="0" distB="0" distL="0" distR="0" wp14:anchorId="2E9DCB2D" wp14:editId="76885BAE">
            <wp:extent cx="5220000" cy="3615938"/>
            <wp:effectExtent l="0" t="0" r="0" b="3810"/>
            <wp:docPr id="35862" name="圖片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000" cy="3615938"/>
                    </a:xfrm>
                    <a:prstGeom prst="rect">
                      <a:avLst/>
                    </a:prstGeom>
                    <a:noFill/>
                    <a:ln>
                      <a:noFill/>
                    </a:ln>
                  </pic:spPr>
                </pic:pic>
              </a:graphicData>
            </a:graphic>
          </wp:inline>
        </w:drawing>
      </w:r>
    </w:p>
    <w:p w:rsidR="00747FFD" w:rsidRPr="00747FFD" w:rsidRDefault="00747FFD" w:rsidP="00747FFD">
      <w:pPr>
        <w:pStyle w:val="a4"/>
        <w:rPr>
          <w:rFonts w:hint="eastAsia"/>
        </w:rPr>
      </w:pPr>
      <w:bookmarkStart w:id="509" w:name="_Ref48486280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54</w:t>
      </w:r>
      <w:r>
        <w:fldChar w:fldCharType="end"/>
      </w:r>
      <w:bookmarkEnd w:id="509"/>
      <w:r>
        <w:rPr>
          <w:rFonts w:hint="eastAsia"/>
        </w:rPr>
        <w:t>、</w:t>
      </w:r>
      <w:r w:rsidRPr="00A1054A">
        <w:rPr>
          <w:rFonts w:hint="eastAsia"/>
          <w:color w:val="000000"/>
        </w:rPr>
        <w:t>上傳資料庫</w:t>
      </w:r>
      <w:r w:rsidRPr="00A1054A">
        <w:rPr>
          <w:rFonts w:hint="eastAsia"/>
          <w:lang w:val="zh-TW"/>
        </w:rPr>
        <w:t>實作圖</w:t>
      </w:r>
    </w:p>
    <w:p w:rsidR="006E191F" w:rsidRDefault="006E191F" w:rsidP="006E191F">
      <w:pPr>
        <w:pStyle w:val="3"/>
        <w:rPr>
          <w:rFonts w:hint="eastAsia"/>
        </w:rPr>
      </w:pPr>
      <w:bookmarkStart w:id="510" w:name="_Toc484864168"/>
      <w:bookmarkStart w:id="511" w:name="_Toc485140151"/>
      <w:r w:rsidRPr="00A1054A">
        <w:rPr>
          <w:rFonts w:hint="eastAsia"/>
        </w:rPr>
        <w:lastRenderedPageBreak/>
        <w:t>影像</w:t>
      </w:r>
      <w:r w:rsidRPr="00A519D2">
        <w:rPr>
          <w:rFonts w:hint="eastAsia"/>
          <w:szCs w:val="32"/>
        </w:rPr>
        <w:t>擷取</w:t>
      </w:r>
      <w:r w:rsidRPr="00193DB1">
        <w:rPr>
          <w:rFonts w:hint="eastAsia"/>
        </w:rPr>
        <w:t>程式</w:t>
      </w:r>
      <w:bookmarkEnd w:id="510"/>
      <w:bookmarkEnd w:id="511"/>
    </w:p>
    <w:p w:rsidR="00747FFD" w:rsidRPr="00A1054A" w:rsidRDefault="00747FFD" w:rsidP="00747FFD">
      <w:pPr>
        <w:ind w:firstLine="480"/>
        <w:rPr>
          <w:lang w:val="zh-TW"/>
        </w:rPr>
      </w:pPr>
      <w:r w:rsidRPr="00A1054A">
        <w:rPr>
          <w:rFonts w:hint="eastAsia"/>
          <w:lang w:val="zh-TW"/>
        </w:rPr>
        <w:t>近年來，犯罪率不斷的攀升，許多地方都裝置了監視系統來提升周遭的生活安全品質，因此相關產業也漸漸發展出各式各樣的搭配功能來監視場域之安全，當中有一個功能是偵測可疑物體的入侵，若發現有</w:t>
      </w:r>
      <w:proofErr w:type="gramStart"/>
      <w:r w:rsidRPr="00A1054A">
        <w:rPr>
          <w:rFonts w:hint="eastAsia"/>
          <w:lang w:val="zh-TW"/>
        </w:rPr>
        <w:t>入侵物時</w:t>
      </w:r>
      <w:proofErr w:type="gramEnd"/>
      <w:r w:rsidRPr="00A1054A">
        <w:rPr>
          <w:rFonts w:hint="eastAsia"/>
          <w:lang w:val="zh-TW"/>
        </w:rPr>
        <w:t>，則立即發出警報訊息。但這功能僅適用於明亮環境法，若在昏暗偵測中，常常會有誤判而發出錯誤的警報。</w:t>
      </w:r>
    </w:p>
    <w:p w:rsidR="00747FFD" w:rsidRPr="00A1054A" w:rsidRDefault="00747FFD" w:rsidP="00747FFD">
      <w:pPr>
        <w:ind w:firstLine="480"/>
        <w:rPr>
          <w:lang w:val="zh-TW"/>
        </w:rPr>
      </w:pPr>
      <w:r w:rsidRPr="00A1054A">
        <w:rPr>
          <w:rFonts w:hint="eastAsia"/>
          <w:lang w:val="zh-TW"/>
        </w:rPr>
        <w:t>因此影像擷取程式於場域影像自動偵測是否為昏暗、雜訊或模糊等情況，再進一步使用</w:t>
      </w:r>
      <w:proofErr w:type="gramStart"/>
      <w:r w:rsidRPr="00A1054A">
        <w:rPr>
          <w:rFonts w:hint="eastAsia"/>
          <w:lang w:val="zh-TW"/>
        </w:rPr>
        <w:t>改良式的</w:t>
      </w:r>
      <w:proofErr w:type="gramEnd"/>
      <w:r w:rsidRPr="00A1054A">
        <w:rPr>
          <w:rFonts w:hint="eastAsia"/>
          <w:lang w:val="zh-TW"/>
        </w:rPr>
        <w:t>Retinex</w:t>
      </w:r>
      <w:r w:rsidRPr="00A1054A">
        <w:rPr>
          <w:rFonts w:hint="eastAsia"/>
          <w:lang w:val="zh-TW"/>
        </w:rPr>
        <w:t>演算法來增強夜間昏暗影像並抑制燈光雜訊資訊，此為影像擷取程式所實作的演算法。</w:t>
      </w:r>
    </w:p>
    <w:p w:rsidR="00747FFD" w:rsidRDefault="00747FFD" w:rsidP="00747FFD">
      <w:pPr>
        <w:ind w:firstLine="480"/>
        <w:rPr>
          <w:rFonts w:hint="eastAsia"/>
          <w:lang w:val="zh-TW"/>
        </w:rPr>
      </w:pPr>
      <w:r w:rsidRPr="00A1054A">
        <w:rPr>
          <w:rFonts w:hint="eastAsia"/>
          <w:lang w:val="zh-TW"/>
        </w:rPr>
        <w:t>我們將昏暗影像進行了一次</w:t>
      </w:r>
      <w:r w:rsidRPr="00A1054A">
        <w:rPr>
          <w:rFonts w:hint="eastAsia"/>
          <w:lang w:val="zh-TW"/>
        </w:rPr>
        <w:t>9*9</w:t>
      </w:r>
      <w:r w:rsidRPr="00A1054A">
        <w:rPr>
          <w:rFonts w:hint="eastAsia"/>
          <w:lang w:val="zh-TW"/>
        </w:rPr>
        <w:t>的高斯濾波，</w:t>
      </w:r>
      <w:r w:rsidRPr="00A1054A">
        <w:rPr>
          <w:rFonts w:hint="eastAsia"/>
        </w:rPr>
        <w:t>再進一步使用</w:t>
      </w:r>
      <w:r w:rsidRPr="00A1054A">
        <w:rPr>
          <w:rFonts w:hint="eastAsia"/>
        </w:rPr>
        <w:t>Retinex</w:t>
      </w:r>
      <w:r w:rsidRPr="00A1054A">
        <w:rPr>
          <w:rFonts w:hint="eastAsia"/>
        </w:rPr>
        <w:t>演算法</w:t>
      </w:r>
      <w:r>
        <w:rPr>
          <w:rFonts w:hint="eastAsia"/>
          <w:lang w:val="zh-TW"/>
        </w:rPr>
        <w:t>，對之後的影像增強上會有抑制雜訊的效用，結果如下</w:t>
      </w:r>
      <w:r>
        <w:rPr>
          <w:lang w:val="zh-TW"/>
        </w:rPr>
        <w:fldChar w:fldCharType="begin"/>
      </w:r>
      <w:r>
        <w:rPr>
          <w:lang w:val="zh-TW"/>
        </w:rPr>
        <w:instrText xml:space="preserve"> </w:instrText>
      </w:r>
      <w:r>
        <w:rPr>
          <w:rFonts w:hint="eastAsia"/>
          <w:lang w:val="zh-TW"/>
        </w:rPr>
        <w:instrText>REF _Ref484862887 \h</w:instrText>
      </w:r>
      <w:r>
        <w:rPr>
          <w:lang w:val="zh-TW"/>
        </w:rPr>
        <w:instrText xml:space="preserve">  \* MERGEFORMAT </w:instrText>
      </w:r>
      <w:r>
        <w:rPr>
          <w:lang w:val="zh-TW"/>
        </w:rPr>
        <w:fldChar w:fldCharType="separate"/>
      </w:r>
      <w:r w:rsidR="00C8699E">
        <w:rPr>
          <w:b/>
          <w:bCs/>
          <w:lang w:val="zh-TW"/>
        </w:rPr>
        <w:fldChar w:fldCharType="begin"/>
      </w:r>
      <w:r w:rsidR="00C8699E">
        <w:rPr>
          <w:lang w:val="zh-TW"/>
        </w:rPr>
        <w:instrText xml:space="preserve"> REF _Ref485141829 \h </w:instrText>
      </w:r>
      <w:r w:rsidR="00C8699E">
        <w:rPr>
          <w:b/>
          <w:bCs/>
          <w:lang w:val="zh-TW"/>
        </w:rPr>
      </w:r>
      <w:r w:rsidR="00C8699E">
        <w:rPr>
          <w:b/>
          <w:bCs/>
          <w:lang w:val="zh-TW"/>
        </w:rPr>
        <w:fldChar w:fldCharType="separate"/>
      </w:r>
      <w:r w:rsidR="00C8699E">
        <w:rPr>
          <w:rFonts w:hint="eastAsia"/>
        </w:rPr>
        <w:t>圖</w:t>
      </w:r>
      <w:r w:rsidR="00C8699E">
        <w:rPr>
          <w:rFonts w:hint="eastAsia"/>
        </w:rPr>
        <w:t xml:space="preserve"> </w:t>
      </w:r>
      <w:r w:rsidR="00C8699E">
        <w:rPr>
          <w:noProof/>
        </w:rPr>
        <w:t>5</w:t>
      </w:r>
      <w:r w:rsidR="00C8699E">
        <w:noBreakHyphen/>
      </w:r>
      <w:r w:rsidR="00C8699E">
        <w:rPr>
          <w:noProof/>
        </w:rPr>
        <w:t>55</w:t>
      </w:r>
      <w:r w:rsidR="00C8699E">
        <w:rPr>
          <w:rFonts w:hint="eastAsia"/>
        </w:rPr>
        <w:t>、</w:t>
      </w:r>
      <w:r w:rsidR="00C8699E" w:rsidRPr="00A1054A">
        <w:rPr>
          <w:rFonts w:hint="eastAsia"/>
          <w:lang w:val="zh-TW"/>
        </w:rPr>
        <w:t>使用影像擷取模組前後比較圖</w:t>
      </w:r>
      <w:r w:rsidR="00C8699E" w:rsidRPr="00286E91">
        <w:rPr>
          <w:rFonts w:hint="eastAsia"/>
        </w:rPr>
        <w:t>(a)</w:t>
      </w:r>
      <w:r w:rsidR="00C8699E" w:rsidRPr="00A1054A">
        <w:rPr>
          <w:rFonts w:hint="eastAsia"/>
          <w:lang w:val="zh-TW"/>
        </w:rPr>
        <w:t>原圖</w:t>
      </w:r>
      <w:r w:rsidR="00C8699E" w:rsidRPr="00286E91">
        <w:rPr>
          <w:rFonts w:hint="eastAsia"/>
        </w:rPr>
        <w:t>；</w:t>
      </w:r>
      <w:r w:rsidR="00C8699E" w:rsidRPr="00286E91">
        <w:rPr>
          <w:rFonts w:hint="eastAsia"/>
        </w:rPr>
        <w:t>(b)</w:t>
      </w:r>
      <w:r w:rsidR="00C8699E" w:rsidRPr="00A1054A">
        <w:rPr>
          <w:rFonts w:hint="eastAsia"/>
          <w:lang w:val="zh-TW"/>
        </w:rPr>
        <w:t>影像擷取程式結果</w:t>
      </w:r>
      <w:r w:rsidR="00C8699E">
        <w:rPr>
          <w:b/>
          <w:bCs/>
          <w:lang w:val="zh-TW"/>
        </w:rPr>
        <w:fldChar w:fldCharType="end"/>
      </w:r>
      <w:r>
        <w:rPr>
          <w:lang w:val="zh-TW"/>
        </w:rPr>
        <w:fldChar w:fldCharType="end"/>
      </w:r>
      <w:r>
        <w:rPr>
          <w:rFonts w:hint="eastAsia"/>
          <w:lang w:val="zh-TW"/>
        </w:rPr>
        <w:t>所示。</w:t>
      </w:r>
    </w:p>
    <w:p w:rsidR="00747FFD" w:rsidRDefault="00747FFD" w:rsidP="00747FFD">
      <w:pPr>
        <w:ind w:firstLine="480"/>
        <w:rPr>
          <w:rFonts w:hint="eastAsia"/>
          <w:lang w:val="zh-TW"/>
        </w:rPr>
      </w:pP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747FFD" w:rsidTr="00747FFD">
        <w:trPr>
          <w:jc w:val="center"/>
        </w:trPr>
        <w:tc>
          <w:tcPr>
            <w:tcW w:w="2500" w:type="pct"/>
          </w:tcPr>
          <w:p w:rsidR="00747FFD" w:rsidRPr="00747FFD" w:rsidRDefault="00747FFD" w:rsidP="00747FFD">
            <w:pPr>
              <w:pStyle w:val="a4"/>
            </w:pPr>
            <w:r w:rsidRPr="00747FFD">
              <w:drawing>
                <wp:inline distT="0" distB="0" distL="0" distR="0" wp14:anchorId="0B909DC4" wp14:editId="460129EA">
                  <wp:extent cx="2400300" cy="1800225"/>
                  <wp:effectExtent l="0" t="0" r="0" b="9525"/>
                  <wp:docPr id="35854" name="圖片 35854" descr="D:\04.傳承區\01.電子虛擬圍牆(未完待續)\04.技轉\圖片檔\3.1a原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descr="D:\04.傳承區\01.電子虛擬圍牆(未完待續)\04.技轉\圖片檔\3.1a原圖.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p>
        </w:tc>
        <w:tc>
          <w:tcPr>
            <w:tcW w:w="2500" w:type="pct"/>
          </w:tcPr>
          <w:p w:rsidR="00747FFD" w:rsidRPr="00747FFD" w:rsidRDefault="00747FFD" w:rsidP="00747FFD">
            <w:pPr>
              <w:pStyle w:val="a4"/>
            </w:pPr>
            <w:r w:rsidRPr="00747FFD">
              <w:drawing>
                <wp:inline distT="0" distB="0" distL="0" distR="0" wp14:anchorId="35B1DB50" wp14:editId="033755B9">
                  <wp:extent cx="2400300" cy="1800225"/>
                  <wp:effectExtent l="0" t="0" r="0" b="9525"/>
                  <wp:docPr id="35842" name="圖片 35842" descr="D:\04.傳承區\01.電子虛擬圍牆(未完待續)\04.技轉\圖片檔\3.1b c=10結果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descr="D:\04.傳承區\01.電子虛擬圍牆(未完待續)\04.技轉\圖片檔\3.1b c=10結果圖.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p>
        </w:tc>
      </w:tr>
      <w:tr w:rsidR="00747FFD" w:rsidTr="00747FFD">
        <w:trPr>
          <w:jc w:val="center"/>
        </w:trPr>
        <w:tc>
          <w:tcPr>
            <w:tcW w:w="2500" w:type="pct"/>
          </w:tcPr>
          <w:p w:rsidR="00747FFD" w:rsidRPr="00747FFD" w:rsidRDefault="00747FFD" w:rsidP="00747FFD">
            <w:pPr>
              <w:pStyle w:val="a4"/>
            </w:pPr>
            <w:r w:rsidRPr="00747FFD">
              <w:t>(</w:t>
            </w:r>
            <w:r w:rsidRPr="00747FFD">
              <w:rPr>
                <w:rFonts w:hint="eastAsia"/>
              </w:rPr>
              <w:t>a</w:t>
            </w:r>
            <w:r>
              <w:rPr>
                <w:rFonts w:hint="eastAsia"/>
              </w:rPr>
              <w:t>)</w:t>
            </w:r>
          </w:p>
        </w:tc>
        <w:tc>
          <w:tcPr>
            <w:tcW w:w="2500" w:type="pct"/>
          </w:tcPr>
          <w:p w:rsidR="00747FFD" w:rsidRPr="00747FFD" w:rsidRDefault="00747FFD" w:rsidP="00747FFD">
            <w:pPr>
              <w:pStyle w:val="a4"/>
            </w:pPr>
            <w:r w:rsidRPr="00747FFD">
              <w:rPr>
                <w:rFonts w:hint="eastAsia"/>
              </w:rPr>
              <w:t>(b</w:t>
            </w:r>
            <w:r>
              <w:rPr>
                <w:rFonts w:hint="eastAsia"/>
              </w:rPr>
              <w:t>)</w:t>
            </w:r>
          </w:p>
        </w:tc>
      </w:tr>
      <w:tr w:rsidR="00747FFD" w:rsidTr="00747FFD">
        <w:trPr>
          <w:jc w:val="center"/>
        </w:trPr>
        <w:tc>
          <w:tcPr>
            <w:tcW w:w="5000" w:type="pct"/>
            <w:gridSpan w:val="2"/>
          </w:tcPr>
          <w:p w:rsidR="00747FFD" w:rsidRDefault="00747FFD" w:rsidP="00747FFD">
            <w:pPr>
              <w:pStyle w:val="a4"/>
            </w:pPr>
            <w:bookmarkStart w:id="512" w:name="_Ref48514182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B3D39">
              <w:rPr>
                <w:noProof/>
              </w:rPr>
              <w:t>55</w:t>
            </w:r>
            <w:r>
              <w:fldChar w:fldCharType="end"/>
            </w:r>
            <w:r>
              <w:rPr>
                <w:rFonts w:hint="eastAsia"/>
              </w:rPr>
              <w:t>、</w:t>
            </w:r>
            <w:r w:rsidRPr="00A1054A">
              <w:rPr>
                <w:rFonts w:hint="eastAsia"/>
                <w:lang w:val="zh-TW"/>
              </w:rPr>
              <w:t>使用影像擷取模組前後比較圖</w:t>
            </w:r>
            <w:r w:rsidRPr="00286E91">
              <w:rPr>
                <w:rFonts w:hint="eastAsia"/>
              </w:rPr>
              <w:t>(a)</w:t>
            </w:r>
            <w:r w:rsidRPr="00A1054A">
              <w:rPr>
                <w:rFonts w:hint="eastAsia"/>
                <w:lang w:val="zh-TW"/>
              </w:rPr>
              <w:t>原圖</w:t>
            </w:r>
            <w:r w:rsidRPr="00286E91">
              <w:rPr>
                <w:rFonts w:hint="eastAsia"/>
              </w:rPr>
              <w:t>；</w:t>
            </w:r>
            <w:r w:rsidRPr="00286E91">
              <w:rPr>
                <w:rFonts w:hint="eastAsia"/>
              </w:rPr>
              <w:t>(b)</w:t>
            </w:r>
            <w:r w:rsidRPr="00A1054A">
              <w:rPr>
                <w:rFonts w:hint="eastAsia"/>
                <w:lang w:val="zh-TW"/>
              </w:rPr>
              <w:t>影像擷取程式結果</w:t>
            </w:r>
            <w:bookmarkEnd w:id="512"/>
          </w:p>
        </w:tc>
      </w:tr>
    </w:tbl>
    <w:p w:rsidR="00747FFD" w:rsidRPr="00747FFD" w:rsidRDefault="00747FFD" w:rsidP="00747FFD">
      <w:pPr>
        <w:ind w:firstLine="480"/>
        <w:rPr>
          <w:rFonts w:hint="eastAsia"/>
        </w:rPr>
      </w:pPr>
    </w:p>
    <w:p w:rsidR="006E191F" w:rsidRDefault="006E191F" w:rsidP="006E191F">
      <w:pPr>
        <w:pStyle w:val="3"/>
        <w:rPr>
          <w:rFonts w:hint="eastAsia"/>
        </w:rPr>
      </w:pPr>
      <w:bookmarkStart w:id="513" w:name="_Toc484864169"/>
      <w:bookmarkStart w:id="514" w:name="_Toc485140152"/>
      <w:r w:rsidRPr="00A1054A">
        <w:rPr>
          <w:rFonts w:hint="eastAsia"/>
        </w:rPr>
        <w:t>影像</w:t>
      </w:r>
      <w:r w:rsidRPr="00A519D2">
        <w:rPr>
          <w:rFonts w:hint="eastAsia"/>
          <w:szCs w:val="32"/>
        </w:rPr>
        <w:t>分析</w:t>
      </w:r>
      <w:r w:rsidRPr="00A1054A">
        <w:rPr>
          <w:rFonts w:hint="eastAsia"/>
        </w:rPr>
        <w:t>程式</w:t>
      </w:r>
      <w:bookmarkEnd w:id="513"/>
      <w:bookmarkEnd w:id="514"/>
    </w:p>
    <w:p w:rsidR="00747FFD" w:rsidRDefault="00747FFD" w:rsidP="00747FFD">
      <w:pPr>
        <w:ind w:firstLine="480"/>
        <w:rPr>
          <w:rFonts w:hint="eastAsia"/>
          <w:lang w:val="zh-TW"/>
        </w:rPr>
      </w:pPr>
      <w:r w:rsidRPr="00A1054A">
        <w:rPr>
          <w:rFonts w:hint="eastAsia"/>
        </w:rPr>
        <w:t>搭配影像擷取程式取得增強後的影像後</w:t>
      </w:r>
      <w:r w:rsidRPr="00A1054A">
        <w:rPr>
          <w:rFonts w:hint="eastAsia"/>
          <w:lang w:val="zh-TW"/>
        </w:rPr>
        <w:t>再透過相鄰相減法</w:t>
      </w:r>
      <w:r w:rsidRPr="00A1054A">
        <w:rPr>
          <w:rFonts w:hint="eastAsia"/>
          <w:lang w:val="zh-TW"/>
        </w:rPr>
        <w:t>(frame-difference)</w:t>
      </w:r>
      <w:r w:rsidRPr="00A1054A">
        <w:rPr>
          <w:rFonts w:hint="eastAsia"/>
          <w:lang w:val="zh-TW"/>
        </w:rPr>
        <w:t>將燈光和陰影所造成的誤判部分去除以保留初始移動物區域；之後會透過形態學處理與影像色彩分析處理，還有移動物資訊比例關係，以順利將實際移動物體於</w:t>
      </w:r>
      <w:r w:rsidRPr="00A1054A">
        <w:rPr>
          <w:rFonts w:hint="eastAsia"/>
          <w:lang w:val="zh-TW"/>
        </w:rPr>
        <w:lastRenderedPageBreak/>
        <w:t>場域背景下完整切割</w:t>
      </w:r>
      <w:r>
        <w:rPr>
          <w:rFonts w:hint="eastAsia"/>
          <w:lang w:val="zh-TW"/>
        </w:rPr>
        <w:t>；最後再搭配場域設定的警戒區域等資訊進而分析是否有入侵情況，下</w:t>
      </w:r>
      <w:r>
        <w:rPr>
          <w:lang w:val="zh-TW"/>
        </w:rPr>
        <w:fldChar w:fldCharType="begin"/>
      </w:r>
      <w:r>
        <w:rPr>
          <w:lang w:val="zh-TW"/>
        </w:rPr>
        <w:instrText xml:space="preserve"> </w:instrText>
      </w:r>
      <w:r>
        <w:rPr>
          <w:rFonts w:hint="eastAsia"/>
          <w:lang w:val="zh-TW"/>
        </w:rPr>
        <w:instrText>REF _Ref484863019 \h</w:instrText>
      </w:r>
      <w:r>
        <w:rPr>
          <w:lang w:val="zh-TW"/>
        </w:rPr>
        <w:instrText xml:space="preserve"> </w:instrText>
      </w:r>
      <w:r>
        <w:rPr>
          <w:lang w:val="zh-TW"/>
        </w:rPr>
      </w:r>
      <w:r>
        <w:rPr>
          <w:lang w:val="zh-TW"/>
        </w:rPr>
        <w:fldChar w:fldCharType="separate"/>
      </w:r>
      <w:r w:rsidR="00AB3D39" w:rsidRPr="00747FFD">
        <w:rPr>
          <w:rFonts w:hint="eastAsia"/>
        </w:rPr>
        <w:t>圖</w:t>
      </w:r>
      <w:r w:rsidR="00AB3D39" w:rsidRPr="00747FFD">
        <w:rPr>
          <w:rFonts w:hint="eastAsia"/>
        </w:rPr>
        <w:t xml:space="preserve"> </w:t>
      </w:r>
      <w:r w:rsidR="00AB3D39">
        <w:rPr>
          <w:noProof/>
        </w:rPr>
        <w:t>5</w:t>
      </w:r>
      <w:r w:rsidR="00AB3D39" w:rsidRPr="00747FFD">
        <w:noBreakHyphen/>
      </w:r>
      <w:r w:rsidR="00AB3D39">
        <w:rPr>
          <w:noProof/>
        </w:rPr>
        <w:t>56</w:t>
      </w:r>
      <w:r>
        <w:rPr>
          <w:lang w:val="zh-TW"/>
        </w:rPr>
        <w:fldChar w:fldCharType="end"/>
      </w:r>
      <w:r w:rsidRPr="00A1054A">
        <w:rPr>
          <w:rFonts w:hint="eastAsia"/>
          <w:lang w:val="zh-TW"/>
        </w:rPr>
        <w:t>為影像分析程式判斷偵測到入侵的情況。</w:t>
      </w:r>
    </w:p>
    <w:tbl>
      <w:tblPr>
        <w:tblStyle w:val="a9"/>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747FFD" w:rsidTr="00747FFD">
        <w:trPr>
          <w:jc w:val="center"/>
        </w:trPr>
        <w:tc>
          <w:tcPr>
            <w:tcW w:w="5000" w:type="pct"/>
            <w:gridSpan w:val="2"/>
          </w:tcPr>
          <w:p w:rsidR="00747FFD" w:rsidRPr="00747FFD" w:rsidRDefault="00747FFD" w:rsidP="00747FFD">
            <w:pPr>
              <w:pStyle w:val="a4"/>
              <w:rPr>
                <w:rFonts w:hint="eastAsia"/>
              </w:rPr>
            </w:pPr>
            <w:r w:rsidRPr="00747FFD">
              <w:drawing>
                <wp:inline distT="0" distB="0" distL="0" distR="0" wp14:anchorId="24339AD5" wp14:editId="6AC79533">
                  <wp:extent cx="5267325" cy="1857375"/>
                  <wp:effectExtent l="0" t="0" r="9525" b="9525"/>
                  <wp:docPr id="35841" name="圖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tc>
      </w:tr>
      <w:tr w:rsidR="00747FFD" w:rsidTr="00747FFD">
        <w:trPr>
          <w:jc w:val="center"/>
        </w:trPr>
        <w:tc>
          <w:tcPr>
            <w:tcW w:w="2500" w:type="pct"/>
          </w:tcPr>
          <w:p w:rsidR="00747FFD" w:rsidRPr="00747FFD" w:rsidRDefault="00747FFD" w:rsidP="000235D9">
            <w:pPr>
              <w:pStyle w:val="a4"/>
            </w:pPr>
            <w:r w:rsidRPr="00747FFD">
              <w:t>(</w:t>
            </w:r>
            <w:r w:rsidRPr="00747FFD">
              <w:rPr>
                <w:rFonts w:hint="eastAsia"/>
              </w:rPr>
              <w:t>a</w:t>
            </w:r>
            <w:r>
              <w:rPr>
                <w:rFonts w:hint="eastAsia"/>
              </w:rPr>
              <w:t>)</w:t>
            </w:r>
          </w:p>
        </w:tc>
        <w:tc>
          <w:tcPr>
            <w:tcW w:w="2500" w:type="pct"/>
          </w:tcPr>
          <w:p w:rsidR="00747FFD" w:rsidRPr="00747FFD" w:rsidRDefault="00747FFD" w:rsidP="00747FFD">
            <w:pPr>
              <w:pStyle w:val="a4"/>
            </w:pPr>
            <w:r w:rsidRPr="00747FFD">
              <w:rPr>
                <w:rFonts w:hint="eastAsia"/>
              </w:rPr>
              <w:t>(b)</w:t>
            </w:r>
          </w:p>
        </w:tc>
      </w:tr>
      <w:tr w:rsidR="00747FFD" w:rsidTr="00747FFD">
        <w:trPr>
          <w:jc w:val="center"/>
        </w:trPr>
        <w:tc>
          <w:tcPr>
            <w:tcW w:w="5000" w:type="pct"/>
            <w:gridSpan w:val="2"/>
          </w:tcPr>
          <w:p w:rsidR="00747FFD" w:rsidRPr="00747FFD" w:rsidRDefault="00747FFD" w:rsidP="00747FFD">
            <w:pPr>
              <w:pStyle w:val="a4"/>
              <w:rPr>
                <w:rFonts w:hint="eastAsia"/>
              </w:rPr>
            </w:pPr>
            <w:bookmarkStart w:id="515" w:name="_Ref484863019"/>
            <w:r w:rsidRPr="00747FFD">
              <w:rPr>
                <w:rFonts w:hint="eastAsia"/>
              </w:rPr>
              <w:t>圖</w:t>
            </w:r>
            <w:r w:rsidRPr="00747FFD">
              <w:rPr>
                <w:rFonts w:hint="eastAsia"/>
              </w:rPr>
              <w:t xml:space="preserve"> </w:t>
            </w:r>
            <w:r w:rsidRPr="00747FFD">
              <w:fldChar w:fldCharType="begin"/>
            </w:r>
            <w:r w:rsidRPr="00747FFD">
              <w:instrText xml:space="preserve"> </w:instrText>
            </w:r>
            <w:r w:rsidRPr="00747FFD">
              <w:rPr>
                <w:rFonts w:hint="eastAsia"/>
              </w:rPr>
              <w:instrText>STYLEREF 1 \s</w:instrText>
            </w:r>
            <w:r w:rsidRPr="00747FFD">
              <w:instrText xml:space="preserve"> </w:instrText>
            </w:r>
            <w:r w:rsidRPr="00747FFD">
              <w:fldChar w:fldCharType="separate"/>
            </w:r>
            <w:r w:rsidR="00AB3D39">
              <w:rPr>
                <w:noProof/>
              </w:rPr>
              <w:t>5</w:t>
            </w:r>
            <w:r w:rsidRPr="00747FFD">
              <w:fldChar w:fldCharType="end"/>
            </w:r>
            <w:r w:rsidRPr="00747FFD">
              <w:noBreakHyphen/>
            </w:r>
            <w:r w:rsidRPr="00747FFD">
              <w:fldChar w:fldCharType="begin"/>
            </w:r>
            <w:r w:rsidRPr="00747FFD">
              <w:instrText xml:space="preserve"> </w:instrText>
            </w:r>
            <w:r w:rsidRPr="00747FFD">
              <w:rPr>
                <w:rFonts w:hint="eastAsia"/>
              </w:rPr>
              <w:instrText xml:space="preserve">SEQ </w:instrText>
            </w:r>
            <w:r w:rsidRPr="00747FFD">
              <w:rPr>
                <w:rFonts w:hint="eastAsia"/>
              </w:rPr>
              <w:instrText>圖</w:instrText>
            </w:r>
            <w:r w:rsidRPr="00747FFD">
              <w:rPr>
                <w:rFonts w:hint="eastAsia"/>
              </w:rPr>
              <w:instrText xml:space="preserve"> \* ARABIC \s 1</w:instrText>
            </w:r>
            <w:r w:rsidRPr="00747FFD">
              <w:instrText xml:space="preserve"> </w:instrText>
            </w:r>
            <w:r w:rsidRPr="00747FFD">
              <w:fldChar w:fldCharType="separate"/>
            </w:r>
            <w:r w:rsidR="00AB3D39">
              <w:rPr>
                <w:noProof/>
              </w:rPr>
              <w:t>56</w:t>
            </w:r>
            <w:r w:rsidRPr="00747FFD">
              <w:fldChar w:fldCharType="end"/>
            </w:r>
            <w:bookmarkEnd w:id="515"/>
            <w:r w:rsidRPr="00747FFD">
              <w:rPr>
                <w:rFonts w:hint="eastAsia"/>
              </w:rPr>
              <w:t>、影像分析原圖</w:t>
            </w:r>
            <w:r w:rsidRPr="00747FFD">
              <w:rPr>
                <w:rFonts w:hint="eastAsia"/>
              </w:rPr>
              <w:t>(a)</w:t>
            </w:r>
            <w:r w:rsidRPr="00747FFD">
              <w:rPr>
                <w:rFonts w:hint="eastAsia"/>
              </w:rPr>
              <w:t>與結果圖</w:t>
            </w:r>
          </w:p>
        </w:tc>
      </w:tr>
    </w:tbl>
    <w:p w:rsidR="00747FFD" w:rsidRPr="00747FFD" w:rsidRDefault="00747FFD" w:rsidP="00747FFD">
      <w:pPr>
        <w:pStyle w:val="a4"/>
        <w:rPr>
          <w:rFonts w:hint="eastAsia"/>
        </w:rPr>
      </w:pPr>
    </w:p>
    <w:p w:rsidR="006E191F" w:rsidRDefault="006E191F" w:rsidP="006E191F">
      <w:pPr>
        <w:pStyle w:val="2"/>
        <w:rPr>
          <w:rFonts w:hint="eastAsia"/>
        </w:rPr>
      </w:pPr>
      <w:bookmarkStart w:id="516" w:name="_Toc484864170"/>
      <w:bookmarkStart w:id="517" w:name="_Toc485140153"/>
      <w:r w:rsidRPr="00050313">
        <w:t>整合測試案例</w:t>
      </w:r>
      <w:r w:rsidRPr="00050313">
        <w:t xml:space="preserve"> (Integration Testing Cases)</w:t>
      </w:r>
      <w:bookmarkEnd w:id="516"/>
      <w:bookmarkEnd w:id="517"/>
    </w:p>
    <w:p w:rsidR="00B5417F" w:rsidRDefault="00B5417F" w:rsidP="00B5417F">
      <w:pPr>
        <w:ind w:firstLine="480"/>
        <w:rPr>
          <w:rFonts w:hint="eastAsia"/>
        </w:rPr>
      </w:pPr>
      <w:r w:rsidRPr="00FF2B5C">
        <w:t>如下表所示，依據上述的</w:t>
      </w:r>
      <w:r w:rsidRPr="00FF2B5C">
        <w:t>test case</w:t>
      </w:r>
      <w:r w:rsidRPr="00FF2B5C">
        <w:t>並進行實際系統測試，其結果如下所示。</w:t>
      </w:r>
    </w:p>
    <w:p w:rsidR="00B5417F" w:rsidRPr="00CD4B28" w:rsidRDefault="00B5417F" w:rsidP="00B5417F">
      <w:pPr>
        <w:pStyle w:val="a4"/>
      </w:pPr>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16</w:t>
      </w:r>
      <w:r>
        <w:fldChar w:fldCharType="end"/>
      </w:r>
      <w:r w:rsidRPr="00CD4B28">
        <w:rPr>
          <w:rFonts w:hint="eastAsia"/>
        </w:rPr>
        <w:t>、</w:t>
      </w:r>
      <w:r w:rsidRPr="00CD4B28">
        <w:t>計畫測試結果</w:t>
      </w:r>
      <w:r w:rsidRPr="00CD4B28">
        <w:t>[</w:t>
      </w:r>
      <w:r w:rsidRPr="00CD4B28">
        <w:t>總計畫</w:t>
      </w:r>
      <w:r w:rsidRPr="00CD4B28">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1"/>
        <w:gridCol w:w="2840"/>
        <w:gridCol w:w="2841"/>
      </w:tblGrid>
      <w:tr w:rsidR="00B5417F" w:rsidRPr="0070537C" w:rsidTr="00E81496">
        <w:trPr>
          <w:jc w:val="center"/>
        </w:trPr>
        <w:tc>
          <w:tcPr>
            <w:tcW w:w="1666" w:type="pct"/>
            <w:shd w:val="clear" w:color="auto" w:fill="BFBFBF" w:themeFill="background1" w:themeFillShade="BF"/>
            <w:vAlign w:val="center"/>
          </w:tcPr>
          <w:p w:rsidR="00B5417F" w:rsidRPr="00B5417F" w:rsidRDefault="00B5417F" w:rsidP="00B5417F">
            <w:pPr>
              <w:pStyle w:val="a4"/>
              <w:rPr>
                <w:b/>
              </w:rPr>
            </w:pPr>
            <w:r w:rsidRPr="00B5417F">
              <w:rPr>
                <w:b/>
              </w:rPr>
              <w:t>Test Case</w:t>
            </w:r>
          </w:p>
        </w:tc>
        <w:tc>
          <w:tcPr>
            <w:tcW w:w="1666" w:type="pct"/>
            <w:shd w:val="clear" w:color="auto" w:fill="BFBFBF" w:themeFill="background1" w:themeFillShade="BF"/>
            <w:vAlign w:val="center"/>
          </w:tcPr>
          <w:p w:rsidR="00B5417F" w:rsidRPr="00B5417F" w:rsidRDefault="00B5417F" w:rsidP="00B5417F">
            <w:pPr>
              <w:pStyle w:val="a4"/>
              <w:rPr>
                <w:b/>
              </w:rPr>
            </w:pPr>
            <w:r w:rsidRPr="00B5417F">
              <w:rPr>
                <w:b/>
              </w:rPr>
              <w:t>Result(Pass / Fail)</w:t>
            </w:r>
          </w:p>
        </w:tc>
        <w:tc>
          <w:tcPr>
            <w:tcW w:w="1667" w:type="pct"/>
            <w:shd w:val="clear" w:color="auto" w:fill="BFBFBF" w:themeFill="background1" w:themeFillShade="BF"/>
            <w:vAlign w:val="center"/>
          </w:tcPr>
          <w:p w:rsidR="00B5417F" w:rsidRPr="00B5417F" w:rsidRDefault="00B5417F" w:rsidP="00B5417F">
            <w:pPr>
              <w:pStyle w:val="a4"/>
              <w:rPr>
                <w:b/>
              </w:rPr>
            </w:pPr>
            <w:r w:rsidRPr="00B5417F">
              <w:rPr>
                <w:b/>
              </w:rPr>
              <w:t>Comment</w:t>
            </w:r>
          </w:p>
        </w:tc>
      </w:tr>
      <w:tr w:rsidR="00B5417F" w:rsidRPr="0070537C" w:rsidTr="00E81496">
        <w:trPr>
          <w:jc w:val="center"/>
        </w:trPr>
        <w:tc>
          <w:tcPr>
            <w:tcW w:w="1666" w:type="pct"/>
            <w:vAlign w:val="center"/>
          </w:tcPr>
          <w:p w:rsidR="00B5417F" w:rsidRPr="0070537C" w:rsidRDefault="00B5417F" w:rsidP="00B5417F">
            <w:pPr>
              <w:pStyle w:val="a4"/>
            </w:pPr>
            <w:r w:rsidRPr="0070537C">
              <w:t>IT1</w:t>
            </w:r>
          </w:p>
        </w:tc>
        <w:tc>
          <w:tcPr>
            <w:tcW w:w="1666" w:type="pct"/>
            <w:vAlign w:val="center"/>
          </w:tcPr>
          <w:p w:rsidR="00B5417F" w:rsidRPr="0070537C" w:rsidRDefault="00B5417F" w:rsidP="00B5417F">
            <w:pPr>
              <w:pStyle w:val="a4"/>
            </w:pPr>
            <w:r w:rsidRPr="0070537C">
              <w:t>Pass</w:t>
            </w:r>
          </w:p>
        </w:tc>
        <w:tc>
          <w:tcPr>
            <w:tcW w:w="1667" w:type="pct"/>
            <w:vAlign w:val="center"/>
          </w:tcPr>
          <w:p w:rsidR="00B5417F" w:rsidRPr="0070537C" w:rsidRDefault="00B5417F" w:rsidP="00B5417F">
            <w:pPr>
              <w:pStyle w:val="a4"/>
            </w:pPr>
            <w:r w:rsidRPr="0070537C">
              <w:t>完全符合測試狀況。</w:t>
            </w:r>
          </w:p>
        </w:tc>
      </w:tr>
      <w:tr w:rsidR="00B5417F" w:rsidRPr="0070537C" w:rsidTr="00E81496">
        <w:trPr>
          <w:trHeight w:val="108"/>
          <w:jc w:val="center"/>
        </w:trPr>
        <w:tc>
          <w:tcPr>
            <w:tcW w:w="1666" w:type="pct"/>
            <w:vAlign w:val="center"/>
          </w:tcPr>
          <w:p w:rsidR="00B5417F" w:rsidRPr="0070537C" w:rsidRDefault="00B5417F" w:rsidP="00B5417F">
            <w:pPr>
              <w:pStyle w:val="a4"/>
            </w:pPr>
            <w:r w:rsidRPr="0070537C">
              <w:t>IT2</w:t>
            </w:r>
          </w:p>
        </w:tc>
        <w:tc>
          <w:tcPr>
            <w:tcW w:w="1666" w:type="pct"/>
            <w:shd w:val="clear" w:color="auto" w:fill="auto"/>
            <w:vAlign w:val="center"/>
          </w:tcPr>
          <w:p w:rsidR="00B5417F" w:rsidRPr="0070537C" w:rsidRDefault="00B5417F" w:rsidP="00B5417F">
            <w:pPr>
              <w:pStyle w:val="a4"/>
            </w:pPr>
            <w:r w:rsidRPr="0070537C">
              <w:t>Pass</w:t>
            </w:r>
          </w:p>
        </w:tc>
        <w:tc>
          <w:tcPr>
            <w:tcW w:w="1667" w:type="pct"/>
            <w:shd w:val="clear" w:color="auto" w:fill="auto"/>
            <w:vAlign w:val="center"/>
          </w:tcPr>
          <w:p w:rsidR="00B5417F" w:rsidRPr="0070537C" w:rsidRDefault="00B5417F" w:rsidP="00B5417F">
            <w:pPr>
              <w:pStyle w:val="a4"/>
            </w:pPr>
            <w:r w:rsidRPr="0070537C">
              <w:t>完全符合測試狀況。</w:t>
            </w:r>
          </w:p>
        </w:tc>
      </w:tr>
      <w:tr w:rsidR="00B5417F" w:rsidRPr="0070537C" w:rsidTr="00E81496">
        <w:trPr>
          <w:trHeight w:val="108"/>
          <w:jc w:val="center"/>
        </w:trPr>
        <w:tc>
          <w:tcPr>
            <w:tcW w:w="1666" w:type="pct"/>
            <w:vAlign w:val="center"/>
          </w:tcPr>
          <w:p w:rsidR="00B5417F" w:rsidRPr="0070537C" w:rsidRDefault="00B5417F" w:rsidP="00B5417F">
            <w:pPr>
              <w:pStyle w:val="a4"/>
            </w:pPr>
            <w:r w:rsidRPr="0070537C">
              <w:t>IT3</w:t>
            </w:r>
          </w:p>
        </w:tc>
        <w:tc>
          <w:tcPr>
            <w:tcW w:w="1666" w:type="pct"/>
            <w:shd w:val="clear" w:color="auto" w:fill="auto"/>
            <w:vAlign w:val="center"/>
          </w:tcPr>
          <w:p w:rsidR="00B5417F" w:rsidRPr="0070537C" w:rsidRDefault="00B5417F" w:rsidP="00B5417F">
            <w:pPr>
              <w:pStyle w:val="a4"/>
            </w:pPr>
            <w:r w:rsidRPr="0070537C">
              <w:t>Pass</w:t>
            </w:r>
          </w:p>
        </w:tc>
        <w:tc>
          <w:tcPr>
            <w:tcW w:w="1667" w:type="pct"/>
            <w:shd w:val="clear" w:color="auto" w:fill="auto"/>
            <w:vAlign w:val="center"/>
          </w:tcPr>
          <w:p w:rsidR="00B5417F" w:rsidRPr="0070537C" w:rsidRDefault="00B5417F" w:rsidP="00B5417F">
            <w:pPr>
              <w:pStyle w:val="a4"/>
            </w:pPr>
            <w:r w:rsidRPr="0070537C">
              <w:t>完全符合測試狀況。</w:t>
            </w:r>
          </w:p>
        </w:tc>
      </w:tr>
      <w:tr w:rsidR="00B5417F" w:rsidRPr="0070537C" w:rsidTr="00E81496">
        <w:trPr>
          <w:jc w:val="center"/>
        </w:trPr>
        <w:tc>
          <w:tcPr>
            <w:tcW w:w="1666" w:type="pct"/>
            <w:vAlign w:val="center"/>
          </w:tcPr>
          <w:p w:rsidR="00B5417F" w:rsidRPr="00B5417F" w:rsidRDefault="00B5417F" w:rsidP="00B5417F">
            <w:pPr>
              <w:pStyle w:val="a4"/>
              <w:rPr>
                <w:b/>
              </w:rPr>
            </w:pPr>
            <w:r w:rsidRPr="00B5417F">
              <w:rPr>
                <w:b/>
              </w:rPr>
              <w:t>RATE</w:t>
            </w:r>
          </w:p>
        </w:tc>
        <w:tc>
          <w:tcPr>
            <w:tcW w:w="1666" w:type="pct"/>
            <w:vAlign w:val="center"/>
          </w:tcPr>
          <w:p w:rsidR="00B5417F" w:rsidRPr="0070537C" w:rsidRDefault="00B5417F" w:rsidP="00B5417F">
            <w:pPr>
              <w:pStyle w:val="a4"/>
            </w:pPr>
            <w:r w:rsidRPr="0070537C">
              <w:t>100 %</w:t>
            </w:r>
          </w:p>
        </w:tc>
        <w:tc>
          <w:tcPr>
            <w:tcW w:w="1667" w:type="pct"/>
            <w:vAlign w:val="center"/>
          </w:tcPr>
          <w:p w:rsidR="00B5417F" w:rsidRPr="0070537C" w:rsidRDefault="00B5417F" w:rsidP="00B5417F">
            <w:pPr>
              <w:pStyle w:val="a4"/>
            </w:pPr>
          </w:p>
        </w:tc>
      </w:tr>
    </w:tbl>
    <w:p w:rsidR="00B5417F" w:rsidRDefault="00B5417F" w:rsidP="00B5417F">
      <w:pPr>
        <w:pStyle w:val="aa"/>
        <w:rPr>
          <w:rFonts w:hint="eastAsia"/>
          <w:bCs/>
        </w:rPr>
      </w:pPr>
    </w:p>
    <w:p w:rsidR="00B5417F" w:rsidRPr="00CD4B28" w:rsidRDefault="00B5417F" w:rsidP="00B5417F">
      <w:pPr>
        <w:pStyle w:val="aa"/>
      </w:pPr>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17</w:t>
      </w:r>
      <w:r>
        <w:fldChar w:fldCharType="end"/>
      </w:r>
      <w:r w:rsidRPr="00CD4B28">
        <w:rPr>
          <w:rFonts w:hint="eastAsia"/>
        </w:rPr>
        <w:t>、</w:t>
      </w:r>
      <w:r w:rsidRPr="00CD4B28">
        <w:t>計畫測試結果</w:t>
      </w:r>
      <w:r w:rsidRPr="00CD4B28">
        <w:t>[</w:t>
      </w:r>
      <w:r w:rsidRPr="00CD4B28">
        <w:rPr>
          <w:rFonts w:hint="eastAsia"/>
        </w:rPr>
        <w:t>子計畫一</w:t>
      </w:r>
      <w:r w:rsidRPr="00CD4B28">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B5417F" w:rsidRPr="00B5417F" w:rsidTr="00E81496">
        <w:trPr>
          <w:jc w:val="center"/>
        </w:trPr>
        <w:tc>
          <w:tcPr>
            <w:tcW w:w="1666" w:type="pct"/>
            <w:shd w:val="clear" w:color="auto" w:fill="BFBFBF" w:themeFill="background1" w:themeFillShade="BF"/>
          </w:tcPr>
          <w:p w:rsidR="00B5417F" w:rsidRPr="00B5417F" w:rsidRDefault="00B5417F" w:rsidP="00B5417F">
            <w:pPr>
              <w:pStyle w:val="a4"/>
              <w:rPr>
                <w:b/>
              </w:rPr>
            </w:pPr>
            <w:r w:rsidRPr="00B5417F">
              <w:rPr>
                <w:b/>
              </w:rPr>
              <w:t>Test Case</w:t>
            </w:r>
          </w:p>
        </w:tc>
        <w:tc>
          <w:tcPr>
            <w:tcW w:w="1667" w:type="pct"/>
            <w:shd w:val="clear" w:color="auto" w:fill="BFBFBF" w:themeFill="background1" w:themeFillShade="BF"/>
          </w:tcPr>
          <w:p w:rsidR="00B5417F" w:rsidRPr="00B5417F" w:rsidRDefault="00B5417F" w:rsidP="00B5417F">
            <w:pPr>
              <w:pStyle w:val="a4"/>
              <w:rPr>
                <w:b/>
              </w:rPr>
            </w:pPr>
            <w:r w:rsidRPr="00B5417F">
              <w:rPr>
                <w:b/>
              </w:rPr>
              <w:t>Result(Pass / Fail)</w:t>
            </w:r>
          </w:p>
        </w:tc>
        <w:tc>
          <w:tcPr>
            <w:tcW w:w="1667" w:type="pct"/>
            <w:shd w:val="clear" w:color="auto" w:fill="BFBFBF" w:themeFill="background1" w:themeFillShade="BF"/>
          </w:tcPr>
          <w:p w:rsidR="00B5417F" w:rsidRPr="00B5417F" w:rsidRDefault="00B5417F" w:rsidP="00B5417F">
            <w:pPr>
              <w:pStyle w:val="a4"/>
              <w:rPr>
                <w:b/>
              </w:rPr>
            </w:pPr>
            <w:r w:rsidRPr="00B5417F">
              <w:rPr>
                <w:b/>
              </w:rPr>
              <w:t>Comment</w:t>
            </w:r>
          </w:p>
        </w:tc>
      </w:tr>
      <w:tr w:rsidR="00B5417F" w:rsidRPr="00B5417F" w:rsidTr="00E81496">
        <w:trPr>
          <w:jc w:val="center"/>
        </w:trPr>
        <w:tc>
          <w:tcPr>
            <w:tcW w:w="1666" w:type="pct"/>
          </w:tcPr>
          <w:p w:rsidR="00B5417F" w:rsidRPr="00B5417F" w:rsidRDefault="00B5417F" w:rsidP="00B5417F">
            <w:pPr>
              <w:pStyle w:val="a4"/>
            </w:pPr>
            <w:r w:rsidRPr="00B5417F">
              <w:t>IT1</w:t>
            </w:r>
          </w:p>
        </w:tc>
        <w:tc>
          <w:tcPr>
            <w:tcW w:w="1667" w:type="pct"/>
          </w:tcPr>
          <w:p w:rsidR="00B5417F" w:rsidRPr="00B5417F" w:rsidRDefault="00B5417F" w:rsidP="00B5417F">
            <w:pPr>
              <w:pStyle w:val="a4"/>
            </w:pPr>
            <w:r w:rsidRPr="00B5417F">
              <w:t>Pass</w:t>
            </w:r>
          </w:p>
        </w:tc>
        <w:tc>
          <w:tcPr>
            <w:tcW w:w="1667" w:type="pct"/>
          </w:tcPr>
          <w:p w:rsidR="00B5417F" w:rsidRPr="00B5417F" w:rsidRDefault="00B5417F" w:rsidP="00B5417F">
            <w:pPr>
              <w:pStyle w:val="a4"/>
            </w:pPr>
            <w:r w:rsidRPr="00B5417F">
              <w:t>完全符合測試狀況。</w:t>
            </w:r>
          </w:p>
        </w:tc>
      </w:tr>
      <w:tr w:rsidR="00B5417F" w:rsidRPr="00B5417F" w:rsidTr="00E81496">
        <w:trPr>
          <w:trHeight w:val="108"/>
          <w:jc w:val="center"/>
        </w:trPr>
        <w:tc>
          <w:tcPr>
            <w:tcW w:w="1666" w:type="pct"/>
          </w:tcPr>
          <w:p w:rsidR="00B5417F" w:rsidRPr="00B5417F" w:rsidRDefault="00B5417F" w:rsidP="00B5417F">
            <w:pPr>
              <w:pStyle w:val="a4"/>
            </w:pPr>
            <w:r w:rsidRPr="00B5417F">
              <w:t>IT2</w:t>
            </w:r>
          </w:p>
        </w:tc>
        <w:tc>
          <w:tcPr>
            <w:tcW w:w="1667" w:type="pct"/>
            <w:shd w:val="clear" w:color="auto" w:fill="auto"/>
          </w:tcPr>
          <w:p w:rsidR="00B5417F" w:rsidRPr="00B5417F" w:rsidRDefault="00B5417F" w:rsidP="00B5417F">
            <w:pPr>
              <w:pStyle w:val="a4"/>
            </w:pPr>
            <w:r w:rsidRPr="00B5417F">
              <w:t>Pass</w:t>
            </w:r>
          </w:p>
        </w:tc>
        <w:tc>
          <w:tcPr>
            <w:tcW w:w="1667" w:type="pct"/>
            <w:shd w:val="clear" w:color="auto" w:fill="auto"/>
          </w:tcPr>
          <w:p w:rsidR="00B5417F" w:rsidRPr="00B5417F" w:rsidRDefault="00B5417F" w:rsidP="00B5417F">
            <w:pPr>
              <w:pStyle w:val="a4"/>
            </w:pPr>
            <w:r w:rsidRPr="00B5417F">
              <w:t>完全符合測試狀況。</w:t>
            </w:r>
          </w:p>
        </w:tc>
      </w:tr>
      <w:tr w:rsidR="00B5417F" w:rsidRPr="00B5417F" w:rsidTr="00E81496">
        <w:trPr>
          <w:trHeight w:val="108"/>
          <w:jc w:val="center"/>
        </w:trPr>
        <w:tc>
          <w:tcPr>
            <w:tcW w:w="1666" w:type="pct"/>
          </w:tcPr>
          <w:p w:rsidR="00B5417F" w:rsidRPr="00B5417F" w:rsidRDefault="00B5417F" w:rsidP="00B5417F">
            <w:pPr>
              <w:pStyle w:val="a4"/>
            </w:pPr>
            <w:r w:rsidRPr="00B5417F">
              <w:lastRenderedPageBreak/>
              <w:t>IT3</w:t>
            </w:r>
          </w:p>
        </w:tc>
        <w:tc>
          <w:tcPr>
            <w:tcW w:w="1667" w:type="pct"/>
            <w:shd w:val="clear" w:color="auto" w:fill="auto"/>
            <w:vAlign w:val="center"/>
          </w:tcPr>
          <w:p w:rsidR="00B5417F" w:rsidRPr="00B5417F" w:rsidRDefault="00B5417F" w:rsidP="00B5417F">
            <w:pPr>
              <w:pStyle w:val="a4"/>
            </w:pPr>
            <w:r w:rsidRPr="00B5417F">
              <w:t>Pass</w:t>
            </w:r>
          </w:p>
        </w:tc>
        <w:tc>
          <w:tcPr>
            <w:tcW w:w="1667" w:type="pct"/>
            <w:shd w:val="clear" w:color="auto" w:fill="auto"/>
          </w:tcPr>
          <w:p w:rsidR="00B5417F" w:rsidRPr="00B5417F" w:rsidRDefault="00B5417F" w:rsidP="00B5417F">
            <w:pPr>
              <w:pStyle w:val="a4"/>
            </w:pPr>
            <w:r w:rsidRPr="00B5417F">
              <w:t>完全符合測試狀況。</w:t>
            </w:r>
          </w:p>
        </w:tc>
      </w:tr>
      <w:tr w:rsidR="00B5417F" w:rsidRPr="00B5417F" w:rsidTr="00E81496">
        <w:trPr>
          <w:trHeight w:val="108"/>
          <w:jc w:val="center"/>
        </w:trPr>
        <w:tc>
          <w:tcPr>
            <w:tcW w:w="1666" w:type="pct"/>
          </w:tcPr>
          <w:p w:rsidR="00B5417F" w:rsidRPr="00B5417F" w:rsidRDefault="00B5417F" w:rsidP="00B5417F">
            <w:pPr>
              <w:pStyle w:val="a4"/>
            </w:pPr>
            <w:r w:rsidRPr="00B5417F">
              <w:t>IT</w:t>
            </w:r>
            <w:r w:rsidRPr="00B5417F">
              <w:rPr>
                <w:rFonts w:hint="eastAsia"/>
              </w:rPr>
              <w:t>4</w:t>
            </w:r>
          </w:p>
        </w:tc>
        <w:tc>
          <w:tcPr>
            <w:tcW w:w="1667" w:type="pct"/>
            <w:shd w:val="clear" w:color="auto" w:fill="auto"/>
            <w:vAlign w:val="center"/>
          </w:tcPr>
          <w:p w:rsidR="00B5417F" w:rsidRPr="00B5417F" w:rsidRDefault="00B5417F" w:rsidP="00B5417F">
            <w:pPr>
              <w:pStyle w:val="a4"/>
            </w:pPr>
            <w:r w:rsidRPr="00B5417F">
              <w:t>Pass</w:t>
            </w:r>
          </w:p>
        </w:tc>
        <w:tc>
          <w:tcPr>
            <w:tcW w:w="1667" w:type="pct"/>
            <w:shd w:val="clear" w:color="auto" w:fill="auto"/>
          </w:tcPr>
          <w:p w:rsidR="00B5417F" w:rsidRPr="00B5417F" w:rsidRDefault="00B5417F" w:rsidP="00B5417F">
            <w:pPr>
              <w:pStyle w:val="a4"/>
            </w:pPr>
            <w:r w:rsidRPr="00B5417F">
              <w:t>完全符合測試狀況。</w:t>
            </w:r>
          </w:p>
        </w:tc>
      </w:tr>
      <w:tr w:rsidR="00B5417F" w:rsidRPr="00B5417F" w:rsidTr="00E81496">
        <w:trPr>
          <w:jc w:val="center"/>
        </w:trPr>
        <w:tc>
          <w:tcPr>
            <w:tcW w:w="1666" w:type="pct"/>
          </w:tcPr>
          <w:p w:rsidR="00B5417F" w:rsidRPr="00B5417F" w:rsidRDefault="00B5417F" w:rsidP="00B5417F">
            <w:pPr>
              <w:pStyle w:val="a4"/>
              <w:rPr>
                <w:b/>
              </w:rPr>
            </w:pPr>
            <w:r w:rsidRPr="00B5417F">
              <w:rPr>
                <w:b/>
              </w:rPr>
              <w:t>RATE</w:t>
            </w:r>
          </w:p>
        </w:tc>
        <w:tc>
          <w:tcPr>
            <w:tcW w:w="1667" w:type="pct"/>
          </w:tcPr>
          <w:p w:rsidR="00B5417F" w:rsidRPr="00B5417F" w:rsidRDefault="00B5417F" w:rsidP="00B5417F">
            <w:pPr>
              <w:pStyle w:val="a4"/>
            </w:pPr>
            <w:r w:rsidRPr="00B5417F">
              <w:t>100 %</w:t>
            </w:r>
          </w:p>
        </w:tc>
        <w:tc>
          <w:tcPr>
            <w:tcW w:w="1667" w:type="pct"/>
          </w:tcPr>
          <w:p w:rsidR="00B5417F" w:rsidRPr="00B5417F" w:rsidRDefault="00B5417F" w:rsidP="00B5417F">
            <w:pPr>
              <w:pStyle w:val="a4"/>
            </w:pPr>
          </w:p>
        </w:tc>
      </w:tr>
    </w:tbl>
    <w:p w:rsidR="00B5417F" w:rsidRPr="00CD4B28" w:rsidRDefault="00B5417F" w:rsidP="00B5417F">
      <w:pPr>
        <w:pStyle w:val="a4"/>
      </w:pPr>
      <w:r w:rsidRPr="00855091">
        <w:rPr>
          <w:rFonts w:hint="eastAsia"/>
        </w:rPr>
        <w:t>表</w:t>
      </w:r>
      <w:r w:rsidRPr="0085509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18</w:t>
      </w:r>
      <w:r>
        <w:fldChar w:fldCharType="end"/>
      </w:r>
      <w:r w:rsidRPr="00CD4B28">
        <w:rPr>
          <w:rFonts w:hint="eastAsia"/>
        </w:rPr>
        <w:t>、</w:t>
      </w:r>
      <w:r w:rsidRPr="00CD4B28">
        <w:t>計畫測試結果</w:t>
      </w:r>
      <w:r w:rsidRPr="00CD4B28">
        <w:t>[</w:t>
      </w:r>
      <w:r>
        <w:rPr>
          <w:rFonts w:hint="eastAsia"/>
        </w:rPr>
        <w:t>子計畫二</w:t>
      </w:r>
      <w:r w:rsidRPr="00CD4B28">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B5417F" w:rsidRPr="0070537C" w:rsidTr="00E81496">
        <w:trPr>
          <w:jc w:val="center"/>
        </w:trPr>
        <w:tc>
          <w:tcPr>
            <w:tcW w:w="1666" w:type="pct"/>
            <w:shd w:val="clear" w:color="auto" w:fill="BFBFBF" w:themeFill="background1" w:themeFillShade="BF"/>
          </w:tcPr>
          <w:p w:rsidR="00B5417F" w:rsidRPr="00B5417F" w:rsidRDefault="00B5417F" w:rsidP="00B5417F">
            <w:pPr>
              <w:pStyle w:val="a4"/>
              <w:rPr>
                <w:b/>
              </w:rPr>
            </w:pPr>
            <w:r w:rsidRPr="00B5417F">
              <w:rPr>
                <w:b/>
              </w:rPr>
              <w:t>Test Case</w:t>
            </w:r>
          </w:p>
        </w:tc>
        <w:tc>
          <w:tcPr>
            <w:tcW w:w="1667" w:type="pct"/>
            <w:shd w:val="clear" w:color="auto" w:fill="BFBFBF" w:themeFill="background1" w:themeFillShade="BF"/>
          </w:tcPr>
          <w:p w:rsidR="00B5417F" w:rsidRPr="00B5417F" w:rsidRDefault="00B5417F" w:rsidP="00B5417F">
            <w:pPr>
              <w:pStyle w:val="a4"/>
              <w:rPr>
                <w:b/>
              </w:rPr>
            </w:pPr>
            <w:r w:rsidRPr="00B5417F">
              <w:rPr>
                <w:b/>
              </w:rPr>
              <w:t>Result(Pass / Fail)</w:t>
            </w:r>
          </w:p>
        </w:tc>
        <w:tc>
          <w:tcPr>
            <w:tcW w:w="1667" w:type="pct"/>
            <w:shd w:val="clear" w:color="auto" w:fill="BFBFBF" w:themeFill="background1" w:themeFillShade="BF"/>
          </w:tcPr>
          <w:p w:rsidR="00B5417F" w:rsidRPr="00B5417F" w:rsidRDefault="00B5417F" w:rsidP="00B5417F">
            <w:pPr>
              <w:pStyle w:val="a4"/>
              <w:rPr>
                <w:b/>
              </w:rPr>
            </w:pPr>
            <w:r w:rsidRPr="00B5417F">
              <w:rPr>
                <w:b/>
              </w:rPr>
              <w:t>Comment</w:t>
            </w:r>
          </w:p>
        </w:tc>
      </w:tr>
      <w:tr w:rsidR="00B5417F" w:rsidRPr="0070537C" w:rsidTr="00E81496">
        <w:trPr>
          <w:jc w:val="center"/>
        </w:trPr>
        <w:tc>
          <w:tcPr>
            <w:tcW w:w="1666" w:type="pct"/>
          </w:tcPr>
          <w:p w:rsidR="00B5417F" w:rsidRPr="0070537C" w:rsidRDefault="00B5417F" w:rsidP="00B5417F">
            <w:pPr>
              <w:pStyle w:val="a4"/>
            </w:pPr>
            <w:r w:rsidRPr="0070537C">
              <w:t>IT1</w:t>
            </w:r>
          </w:p>
        </w:tc>
        <w:tc>
          <w:tcPr>
            <w:tcW w:w="1667" w:type="pct"/>
          </w:tcPr>
          <w:p w:rsidR="00B5417F" w:rsidRPr="0070537C" w:rsidRDefault="00B5417F" w:rsidP="00B5417F">
            <w:pPr>
              <w:pStyle w:val="a4"/>
            </w:pPr>
            <w:r w:rsidRPr="0070537C">
              <w:t>Pass</w:t>
            </w:r>
          </w:p>
        </w:tc>
        <w:tc>
          <w:tcPr>
            <w:tcW w:w="1667" w:type="pct"/>
          </w:tcPr>
          <w:p w:rsidR="00B5417F" w:rsidRPr="0070537C" w:rsidRDefault="00B5417F" w:rsidP="00B5417F">
            <w:pPr>
              <w:pStyle w:val="a4"/>
            </w:pPr>
            <w:r w:rsidRPr="0070537C">
              <w:t>完全符合測試狀況。</w:t>
            </w:r>
          </w:p>
        </w:tc>
      </w:tr>
      <w:tr w:rsidR="00B5417F" w:rsidRPr="0070537C" w:rsidTr="00E81496">
        <w:trPr>
          <w:trHeight w:val="108"/>
          <w:jc w:val="center"/>
        </w:trPr>
        <w:tc>
          <w:tcPr>
            <w:tcW w:w="1666" w:type="pct"/>
          </w:tcPr>
          <w:p w:rsidR="00B5417F" w:rsidRPr="0070537C" w:rsidRDefault="00B5417F" w:rsidP="00B5417F">
            <w:pPr>
              <w:pStyle w:val="a4"/>
            </w:pPr>
            <w:r w:rsidRPr="0070537C">
              <w:t>IT2</w:t>
            </w:r>
          </w:p>
        </w:tc>
        <w:tc>
          <w:tcPr>
            <w:tcW w:w="1667" w:type="pct"/>
            <w:shd w:val="clear" w:color="auto" w:fill="auto"/>
          </w:tcPr>
          <w:p w:rsidR="00B5417F" w:rsidRPr="0070537C" w:rsidRDefault="00B5417F" w:rsidP="00B5417F">
            <w:pPr>
              <w:pStyle w:val="a4"/>
            </w:pPr>
            <w:r w:rsidRPr="0070537C">
              <w:t>Pass</w:t>
            </w:r>
          </w:p>
        </w:tc>
        <w:tc>
          <w:tcPr>
            <w:tcW w:w="1667" w:type="pct"/>
            <w:shd w:val="clear" w:color="auto" w:fill="auto"/>
          </w:tcPr>
          <w:p w:rsidR="00B5417F" w:rsidRPr="0070537C" w:rsidRDefault="00B5417F" w:rsidP="00B5417F">
            <w:pPr>
              <w:pStyle w:val="a4"/>
            </w:pPr>
            <w:r w:rsidRPr="0070537C">
              <w:t>完全符合測試狀況。</w:t>
            </w:r>
          </w:p>
        </w:tc>
      </w:tr>
      <w:tr w:rsidR="00B5417F" w:rsidRPr="0070537C" w:rsidTr="00E81496">
        <w:trPr>
          <w:trHeight w:val="108"/>
          <w:jc w:val="center"/>
        </w:trPr>
        <w:tc>
          <w:tcPr>
            <w:tcW w:w="1666" w:type="pct"/>
          </w:tcPr>
          <w:p w:rsidR="00B5417F" w:rsidRPr="0070537C" w:rsidRDefault="00B5417F" w:rsidP="00B5417F">
            <w:pPr>
              <w:pStyle w:val="a4"/>
            </w:pPr>
            <w:r w:rsidRPr="0070537C">
              <w:t>IT3</w:t>
            </w:r>
          </w:p>
        </w:tc>
        <w:tc>
          <w:tcPr>
            <w:tcW w:w="1667" w:type="pct"/>
            <w:shd w:val="clear" w:color="auto" w:fill="auto"/>
            <w:vAlign w:val="center"/>
          </w:tcPr>
          <w:p w:rsidR="00B5417F" w:rsidRPr="0070537C" w:rsidRDefault="00B5417F" w:rsidP="00B5417F">
            <w:pPr>
              <w:pStyle w:val="a4"/>
            </w:pPr>
            <w:r w:rsidRPr="0070537C">
              <w:t>Pass</w:t>
            </w:r>
          </w:p>
        </w:tc>
        <w:tc>
          <w:tcPr>
            <w:tcW w:w="1667" w:type="pct"/>
            <w:shd w:val="clear" w:color="auto" w:fill="auto"/>
          </w:tcPr>
          <w:p w:rsidR="00B5417F" w:rsidRPr="0070537C" w:rsidRDefault="00B5417F" w:rsidP="00B5417F">
            <w:pPr>
              <w:pStyle w:val="a4"/>
            </w:pPr>
            <w:r w:rsidRPr="0070537C">
              <w:t>完全符合測試狀況。</w:t>
            </w:r>
          </w:p>
        </w:tc>
      </w:tr>
      <w:tr w:rsidR="00B5417F" w:rsidRPr="0070537C" w:rsidTr="00E81496">
        <w:trPr>
          <w:trHeight w:val="108"/>
          <w:jc w:val="center"/>
        </w:trPr>
        <w:tc>
          <w:tcPr>
            <w:tcW w:w="1666" w:type="pct"/>
          </w:tcPr>
          <w:p w:rsidR="00B5417F" w:rsidRPr="0070537C" w:rsidRDefault="00B5417F" w:rsidP="00B5417F">
            <w:pPr>
              <w:pStyle w:val="a4"/>
            </w:pPr>
            <w:r>
              <w:t>IT</w:t>
            </w:r>
            <w:r>
              <w:rPr>
                <w:rFonts w:hint="eastAsia"/>
              </w:rPr>
              <w:t>4</w:t>
            </w:r>
          </w:p>
        </w:tc>
        <w:tc>
          <w:tcPr>
            <w:tcW w:w="1667" w:type="pct"/>
            <w:shd w:val="clear" w:color="auto" w:fill="auto"/>
            <w:vAlign w:val="center"/>
          </w:tcPr>
          <w:p w:rsidR="00B5417F" w:rsidRPr="0070537C" w:rsidRDefault="00B5417F" w:rsidP="00B5417F">
            <w:pPr>
              <w:pStyle w:val="a4"/>
            </w:pPr>
            <w:r w:rsidRPr="0070537C">
              <w:t>Pass</w:t>
            </w:r>
          </w:p>
        </w:tc>
        <w:tc>
          <w:tcPr>
            <w:tcW w:w="1667" w:type="pct"/>
            <w:shd w:val="clear" w:color="auto" w:fill="auto"/>
          </w:tcPr>
          <w:p w:rsidR="00B5417F" w:rsidRPr="0070537C" w:rsidRDefault="00B5417F" w:rsidP="00B5417F">
            <w:pPr>
              <w:pStyle w:val="a4"/>
            </w:pPr>
            <w:r w:rsidRPr="0070537C">
              <w:t>完全符合測試狀況。</w:t>
            </w:r>
          </w:p>
        </w:tc>
      </w:tr>
      <w:tr w:rsidR="00B5417F" w:rsidRPr="0070537C" w:rsidTr="00E81496">
        <w:trPr>
          <w:jc w:val="center"/>
        </w:trPr>
        <w:tc>
          <w:tcPr>
            <w:tcW w:w="1666" w:type="pct"/>
          </w:tcPr>
          <w:p w:rsidR="00B5417F" w:rsidRPr="00B5417F" w:rsidRDefault="00B5417F" w:rsidP="00B5417F">
            <w:pPr>
              <w:pStyle w:val="a4"/>
              <w:rPr>
                <w:b/>
              </w:rPr>
            </w:pPr>
            <w:r w:rsidRPr="00B5417F">
              <w:rPr>
                <w:b/>
              </w:rPr>
              <w:t>RATE</w:t>
            </w:r>
          </w:p>
        </w:tc>
        <w:tc>
          <w:tcPr>
            <w:tcW w:w="1667" w:type="pct"/>
          </w:tcPr>
          <w:p w:rsidR="00B5417F" w:rsidRPr="0070537C" w:rsidRDefault="00B5417F" w:rsidP="00B5417F">
            <w:pPr>
              <w:pStyle w:val="a4"/>
            </w:pPr>
            <w:r w:rsidRPr="0070537C">
              <w:t>100 %</w:t>
            </w:r>
          </w:p>
        </w:tc>
        <w:tc>
          <w:tcPr>
            <w:tcW w:w="1667" w:type="pct"/>
          </w:tcPr>
          <w:p w:rsidR="00B5417F" w:rsidRPr="0070537C" w:rsidRDefault="00B5417F" w:rsidP="00B5417F">
            <w:pPr>
              <w:pStyle w:val="a4"/>
            </w:pPr>
          </w:p>
        </w:tc>
      </w:tr>
    </w:tbl>
    <w:p w:rsidR="00E81496" w:rsidRDefault="00E81496" w:rsidP="00B5417F">
      <w:pPr>
        <w:pStyle w:val="aa"/>
        <w:rPr>
          <w:rFonts w:hint="eastAsia"/>
          <w:bCs/>
        </w:rPr>
      </w:pPr>
    </w:p>
    <w:p w:rsidR="00B5417F" w:rsidRPr="00CD4B28" w:rsidRDefault="00B5417F" w:rsidP="00E81496">
      <w:pPr>
        <w:pStyle w:val="a4"/>
      </w:pPr>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19</w:t>
      </w:r>
      <w:r>
        <w:fldChar w:fldCharType="end"/>
      </w:r>
      <w:r w:rsidRPr="00CD4B28">
        <w:rPr>
          <w:rFonts w:hint="eastAsia"/>
        </w:rPr>
        <w:t>、</w:t>
      </w:r>
      <w:r w:rsidRPr="00CD4B28">
        <w:t>計畫測試結果</w:t>
      </w:r>
      <w:r w:rsidRPr="00CD4B28">
        <w:t>[</w:t>
      </w:r>
      <w:r w:rsidRPr="00CD4B28">
        <w:rPr>
          <w:rFonts w:hint="eastAsia"/>
        </w:rPr>
        <w:t>子計畫三</w:t>
      </w:r>
      <w:r w:rsidRPr="00CD4B28">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B5417F" w:rsidRPr="0070537C" w:rsidTr="00E81496">
        <w:trPr>
          <w:jc w:val="center"/>
        </w:trPr>
        <w:tc>
          <w:tcPr>
            <w:tcW w:w="1666" w:type="pct"/>
            <w:shd w:val="clear" w:color="auto" w:fill="BFBFBF" w:themeFill="background1" w:themeFillShade="BF"/>
          </w:tcPr>
          <w:p w:rsidR="00B5417F" w:rsidRPr="00E81496" w:rsidRDefault="00B5417F" w:rsidP="00E81496">
            <w:pPr>
              <w:pStyle w:val="a4"/>
              <w:rPr>
                <w:b/>
              </w:rPr>
            </w:pPr>
            <w:r w:rsidRPr="00E81496">
              <w:rPr>
                <w:b/>
              </w:rPr>
              <w:t>Test Case</w:t>
            </w:r>
          </w:p>
        </w:tc>
        <w:tc>
          <w:tcPr>
            <w:tcW w:w="1667" w:type="pct"/>
            <w:shd w:val="clear" w:color="auto" w:fill="BFBFBF" w:themeFill="background1" w:themeFillShade="BF"/>
          </w:tcPr>
          <w:p w:rsidR="00B5417F" w:rsidRPr="00E81496" w:rsidRDefault="00B5417F" w:rsidP="00E81496">
            <w:pPr>
              <w:pStyle w:val="a4"/>
              <w:rPr>
                <w:b/>
              </w:rPr>
            </w:pPr>
            <w:r w:rsidRPr="00E81496">
              <w:rPr>
                <w:b/>
              </w:rPr>
              <w:t>Result(Pass / Fail)</w:t>
            </w:r>
          </w:p>
        </w:tc>
        <w:tc>
          <w:tcPr>
            <w:tcW w:w="1667" w:type="pct"/>
            <w:shd w:val="clear" w:color="auto" w:fill="BFBFBF" w:themeFill="background1" w:themeFillShade="BF"/>
          </w:tcPr>
          <w:p w:rsidR="00B5417F" w:rsidRPr="00E81496" w:rsidRDefault="00B5417F" w:rsidP="00E81496">
            <w:pPr>
              <w:pStyle w:val="a4"/>
              <w:rPr>
                <w:b/>
              </w:rPr>
            </w:pPr>
            <w:r w:rsidRPr="00E81496">
              <w:rPr>
                <w:b/>
              </w:rPr>
              <w:t>Comment</w:t>
            </w:r>
          </w:p>
        </w:tc>
      </w:tr>
      <w:tr w:rsidR="00B5417F" w:rsidRPr="0070537C" w:rsidTr="00E81496">
        <w:trPr>
          <w:jc w:val="center"/>
        </w:trPr>
        <w:tc>
          <w:tcPr>
            <w:tcW w:w="1666" w:type="pct"/>
          </w:tcPr>
          <w:p w:rsidR="00B5417F" w:rsidRPr="0070537C" w:rsidRDefault="00B5417F" w:rsidP="00E81496">
            <w:pPr>
              <w:pStyle w:val="a4"/>
            </w:pPr>
            <w:r w:rsidRPr="0070537C">
              <w:t>IT1</w:t>
            </w:r>
          </w:p>
        </w:tc>
        <w:tc>
          <w:tcPr>
            <w:tcW w:w="1667" w:type="pct"/>
          </w:tcPr>
          <w:p w:rsidR="00B5417F" w:rsidRPr="0070537C" w:rsidRDefault="00B5417F" w:rsidP="00E81496">
            <w:pPr>
              <w:pStyle w:val="a4"/>
            </w:pPr>
            <w:r w:rsidRPr="0070537C">
              <w:t>Pass</w:t>
            </w:r>
          </w:p>
        </w:tc>
        <w:tc>
          <w:tcPr>
            <w:tcW w:w="1667" w:type="pct"/>
          </w:tcPr>
          <w:p w:rsidR="00B5417F" w:rsidRPr="0070537C" w:rsidRDefault="00B5417F" w:rsidP="00E81496">
            <w:pPr>
              <w:pStyle w:val="a4"/>
            </w:pPr>
            <w:r w:rsidRPr="0070537C">
              <w:t>完全符合測試狀況。</w:t>
            </w:r>
          </w:p>
        </w:tc>
      </w:tr>
      <w:tr w:rsidR="00B5417F" w:rsidRPr="0070537C" w:rsidTr="00E81496">
        <w:trPr>
          <w:trHeight w:val="108"/>
          <w:jc w:val="center"/>
        </w:trPr>
        <w:tc>
          <w:tcPr>
            <w:tcW w:w="1666" w:type="pct"/>
          </w:tcPr>
          <w:p w:rsidR="00B5417F" w:rsidRPr="0070537C" w:rsidRDefault="00B5417F" w:rsidP="00E81496">
            <w:pPr>
              <w:pStyle w:val="a4"/>
            </w:pPr>
            <w:r w:rsidRPr="0070537C">
              <w:t>IT2</w:t>
            </w:r>
          </w:p>
        </w:tc>
        <w:tc>
          <w:tcPr>
            <w:tcW w:w="1667" w:type="pct"/>
            <w:shd w:val="clear" w:color="auto" w:fill="auto"/>
          </w:tcPr>
          <w:p w:rsidR="00B5417F" w:rsidRPr="0070537C" w:rsidRDefault="00B5417F" w:rsidP="00E81496">
            <w:pPr>
              <w:pStyle w:val="a4"/>
            </w:pPr>
            <w:r w:rsidRPr="0070537C">
              <w:t>Pass</w:t>
            </w:r>
          </w:p>
        </w:tc>
        <w:tc>
          <w:tcPr>
            <w:tcW w:w="1667" w:type="pct"/>
            <w:shd w:val="clear" w:color="auto" w:fill="auto"/>
          </w:tcPr>
          <w:p w:rsidR="00B5417F" w:rsidRPr="0070537C" w:rsidRDefault="00B5417F" w:rsidP="00E81496">
            <w:pPr>
              <w:pStyle w:val="a4"/>
            </w:pPr>
            <w:r w:rsidRPr="0070537C">
              <w:t>完全符合測試狀況。</w:t>
            </w:r>
          </w:p>
        </w:tc>
      </w:tr>
      <w:tr w:rsidR="00B5417F" w:rsidRPr="0070537C" w:rsidTr="00E81496">
        <w:trPr>
          <w:trHeight w:val="108"/>
          <w:jc w:val="center"/>
        </w:trPr>
        <w:tc>
          <w:tcPr>
            <w:tcW w:w="1666" w:type="pct"/>
          </w:tcPr>
          <w:p w:rsidR="00B5417F" w:rsidRPr="0070537C" w:rsidRDefault="00B5417F" w:rsidP="00E81496">
            <w:pPr>
              <w:pStyle w:val="a4"/>
            </w:pPr>
            <w:r w:rsidRPr="0070537C">
              <w:t>IT3</w:t>
            </w:r>
          </w:p>
        </w:tc>
        <w:tc>
          <w:tcPr>
            <w:tcW w:w="1667" w:type="pct"/>
            <w:shd w:val="clear" w:color="auto" w:fill="auto"/>
            <w:vAlign w:val="center"/>
          </w:tcPr>
          <w:p w:rsidR="00B5417F" w:rsidRPr="0070537C" w:rsidRDefault="00B5417F" w:rsidP="00E81496">
            <w:pPr>
              <w:pStyle w:val="a4"/>
            </w:pPr>
            <w:r w:rsidRPr="0070537C">
              <w:t>Pass</w:t>
            </w:r>
          </w:p>
        </w:tc>
        <w:tc>
          <w:tcPr>
            <w:tcW w:w="1667" w:type="pct"/>
            <w:shd w:val="clear" w:color="auto" w:fill="auto"/>
          </w:tcPr>
          <w:p w:rsidR="00B5417F" w:rsidRPr="0070537C" w:rsidRDefault="00B5417F" w:rsidP="00E81496">
            <w:pPr>
              <w:pStyle w:val="a4"/>
            </w:pPr>
            <w:r w:rsidRPr="0070537C">
              <w:t>完全符合測試狀況。</w:t>
            </w:r>
          </w:p>
        </w:tc>
      </w:tr>
      <w:tr w:rsidR="00B5417F" w:rsidRPr="0070537C" w:rsidTr="00E81496">
        <w:trPr>
          <w:trHeight w:val="108"/>
          <w:jc w:val="center"/>
        </w:trPr>
        <w:tc>
          <w:tcPr>
            <w:tcW w:w="1666" w:type="pct"/>
          </w:tcPr>
          <w:p w:rsidR="00B5417F" w:rsidRPr="0070537C" w:rsidRDefault="00B5417F" w:rsidP="00E81496">
            <w:pPr>
              <w:pStyle w:val="a4"/>
            </w:pPr>
            <w:r>
              <w:t>IT</w:t>
            </w:r>
            <w:r>
              <w:rPr>
                <w:rFonts w:hint="eastAsia"/>
              </w:rPr>
              <w:t>4</w:t>
            </w:r>
          </w:p>
        </w:tc>
        <w:tc>
          <w:tcPr>
            <w:tcW w:w="1667" w:type="pct"/>
            <w:shd w:val="clear" w:color="auto" w:fill="auto"/>
            <w:vAlign w:val="center"/>
          </w:tcPr>
          <w:p w:rsidR="00B5417F" w:rsidRPr="0070537C" w:rsidRDefault="00B5417F" w:rsidP="00E81496">
            <w:pPr>
              <w:pStyle w:val="a4"/>
            </w:pPr>
            <w:r w:rsidRPr="0070537C">
              <w:t>Pass</w:t>
            </w:r>
          </w:p>
        </w:tc>
        <w:tc>
          <w:tcPr>
            <w:tcW w:w="1667" w:type="pct"/>
            <w:shd w:val="clear" w:color="auto" w:fill="auto"/>
          </w:tcPr>
          <w:p w:rsidR="00B5417F" w:rsidRPr="0070537C" w:rsidRDefault="00B5417F" w:rsidP="00E81496">
            <w:pPr>
              <w:pStyle w:val="a4"/>
            </w:pPr>
            <w:r w:rsidRPr="0070537C">
              <w:t>完全符合測試狀況。</w:t>
            </w:r>
          </w:p>
        </w:tc>
      </w:tr>
      <w:tr w:rsidR="00B5417F" w:rsidRPr="0070537C" w:rsidTr="00E81496">
        <w:trPr>
          <w:trHeight w:val="108"/>
          <w:jc w:val="center"/>
        </w:trPr>
        <w:tc>
          <w:tcPr>
            <w:tcW w:w="1666" w:type="pct"/>
          </w:tcPr>
          <w:p w:rsidR="00B5417F" w:rsidRPr="0070537C" w:rsidRDefault="00B5417F" w:rsidP="00E81496">
            <w:pPr>
              <w:pStyle w:val="a4"/>
            </w:pPr>
            <w:r>
              <w:t>IT</w:t>
            </w:r>
            <w:r>
              <w:rPr>
                <w:rFonts w:hint="eastAsia"/>
              </w:rPr>
              <w:t>5</w:t>
            </w:r>
          </w:p>
        </w:tc>
        <w:tc>
          <w:tcPr>
            <w:tcW w:w="1667" w:type="pct"/>
            <w:shd w:val="clear" w:color="auto" w:fill="auto"/>
            <w:vAlign w:val="center"/>
          </w:tcPr>
          <w:p w:rsidR="00B5417F" w:rsidRPr="0070537C" w:rsidRDefault="00B5417F" w:rsidP="00E81496">
            <w:pPr>
              <w:pStyle w:val="a4"/>
            </w:pPr>
            <w:r w:rsidRPr="0070537C">
              <w:t>Pass</w:t>
            </w:r>
          </w:p>
        </w:tc>
        <w:tc>
          <w:tcPr>
            <w:tcW w:w="1667" w:type="pct"/>
            <w:shd w:val="clear" w:color="auto" w:fill="auto"/>
          </w:tcPr>
          <w:p w:rsidR="00B5417F" w:rsidRPr="0070537C" w:rsidRDefault="00B5417F" w:rsidP="00E81496">
            <w:pPr>
              <w:pStyle w:val="a4"/>
            </w:pPr>
            <w:r w:rsidRPr="0070537C">
              <w:t>完全符合測試狀況。</w:t>
            </w:r>
          </w:p>
        </w:tc>
      </w:tr>
      <w:tr w:rsidR="00B5417F" w:rsidRPr="0070537C" w:rsidTr="00E81496">
        <w:trPr>
          <w:jc w:val="center"/>
        </w:trPr>
        <w:tc>
          <w:tcPr>
            <w:tcW w:w="1666" w:type="pct"/>
          </w:tcPr>
          <w:p w:rsidR="00B5417F" w:rsidRPr="00E81496" w:rsidRDefault="00B5417F" w:rsidP="00E81496">
            <w:pPr>
              <w:pStyle w:val="a4"/>
              <w:rPr>
                <w:b/>
              </w:rPr>
            </w:pPr>
            <w:r w:rsidRPr="00E81496">
              <w:rPr>
                <w:b/>
              </w:rPr>
              <w:t>RATE</w:t>
            </w:r>
          </w:p>
        </w:tc>
        <w:tc>
          <w:tcPr>
            <w:tcW w:w="1667" w:type="pct"/>
          </w:tcPr>
          <w:p w:rsidR="00B5417F" w:rsidRPr="0070537C" w:rsidRDefault="00B5417F" w:rsidP="00E81496">
            <w:pPr>
              <w:pStyle w:val="a4"/>
            </w:pPr>
            <w:r w:rsidRPr="0070537C">
              <w:t>100 %</w:t>
            </w:r>
          </w:p>
        </w:tc>
        <w:tc>
          <w:tcPr>
            <w:tcW w:w="1667" w:type="pct"/>
          </w:tcPr>
          <w:p w:rsidR="00B5417F" w:rsidRPr="0070537C" w:rsidRDefault="00B5417F" w:rsidP="00E81496">
            <w:pPr>
              <w:pStyle w:val="a4"/>
            </w:pPr>
          </w:p>
        </w:tc>
      </w:tr>
    </w:tbl>
    <w:p w:rsidR="00B5417F" w:rsidRDefault="00B5417F" w:rsidP="00B5417F">
      <w:pPr>
        <w:ind w:firstLineChars="0" w:firstLine="0"/>
      </w:pPr>
    </w:p>
    <w:p w:rsidR="00B5417F" w:rsidRPr="00CD4B28" w:rsidRDefault="00B5417F" w:rsidP="00E4545E">
      <w:pPr>
        <w:pStyle w:val="a4"/>
        <w:rPr>
          <w:bCs/>
        </w:rPr>
      </w:pPr>
      <w:r w:rsidRPr="00286E91">
        <w:rPr>
          <w:rFonts w:hint="eastAsia"/>
          <w:bCs/>
        </w:rPr>
        <w:t>表</w:t>
      </w:r>
      <w:r w:rsidRPr="00286E91">
        <w:rPr>
          <w:rFonts w:hint="eastAsia"/>
          <w:bCs/>
        </w:rPr>
        <w:t xml:space="preserve"> </w:t>
      </w:r>
      <w:r w:rsidRPr="00286E91">
        <w:rPr>
          <w:bCs/>
        </w:rPr>
        <w:fldChar w:fldCharType="begin"/>
      </w:r>
      <w:r w:rsidRPr="00286E91">
        <w:rPr>
          <w:bCs/>
        </w:rPr>
        <w:instrText xml:space="preserve"> </w:instrText>
      </w:r>
      <w:r w:rsidRPr="00286E91">
        <w:rPr>
          <w:rFonts w:hint="eastAsia"/>
          <w:bCs/>
        </w:rPr>
        <w:instrText>STYLEREF 1 \s</w:instrText>
      </w:r>
      <w:r w:rsidRPr="00286E91">
        <w:rPr>
          <w:bCs/>
        </w:rPr>
        <w:instrText xml:space="preserve"> </w:instrText>
      </w:r>
      <w:r w:rsidRPr="00286E91">
        <w:rPr>
          <w:bCs/>
        </w:rPr>
        <w:fldChar w:fldCharType="separate"/>
      </w:r>
      <w:r w:rsidR="00AB3D39">
        <w:rPr>
          <w:bCs/>
          <w:noProof/>
        </w:rPr>
        <w:t>5</w:t>
      </w:r>
      <w:r w:rsidRPr="00286E91">
        <w:rPr>
          <w:bCs/>
        </w:rPr>
        <w:fldChar w:fldCharType="end"/>
      </w:r>
      <w:r w:rsidRPr="00286E91">
        <w:rPr>
          <w:bCs/>
        </w:rPr>
        <w:noBreakHyphen/>
      </w:r>
      <w:r w:rsidRPr="00286E91">
        <w:rPr>
          <w:bCs/>
        </w:rPr>
        <w:fldChar w:fldCharType="begin"/>
      </w:r>
      <w:r w:rsidRPr="00286E91">
        <w:rPr>
          <w:bCs/>
        </w:rPr>
        <w:instrText xml:space="preserve"> </w:instrText>
      </w:r>
      <w:r w:rsidRPr="00286E91">
        <w:rPr>
          <w:rFonts w:hint="eastAsia"/>
          <w:bCs/>
        </w:rPr>
        <w:instrText xml:space="preserve">SEQ </w:instrText>
      </w:r>
      <w:r w:rsidRPr="00286E91">
        <w:rPr>
          <w:rFonts w:hint="eastAsia"/>
          <w:bCs/>
        </w:rPr>
        <w:instrText>表</w:instrText>
      </w:r>
      <w:r w:rsidRPr="00286E91">
        <w:rPr>
          <w:rFonts w:hint="eastAsia"/>
          <w:bCs/>
        </w:rPr>
        <w:instrText xml:space="preserve"> \* ARABIC \s 1</w:instrText>
      </w:r>
      <w:r w:rsidRPr="00286E91">
        <w:rPr>
          <w:bCs/>
        </w:rPr>
        <w:instrText xml:space="preserve"> </w:instrText>
      </w:r>
      <w:r w:rsidRPr="00286E91">
        <w:rPr>
          <w:bCs/>
        </w:rPr>
        <w:fldChar w:fldCharType="separate"/>
      </w:r>
      <w:r w:rsidR="00AB3D39">
        <w:rPr>
          <w:bCs/>
          <w:noProof/>
        </w:rPr>
        <w:t>20</w:t>
      </w:r>
      <w:r w:rsidRPr="00286E91">
        <w:rPr>
          <w:bCs/>
        </w:rPr>
        <w:fldChar w:fldCharType="end"/>
      </w:r>
      <w:r w:rsidRPr="00286E91">
        <w:rPr>
          <w:rFonts w:hint="eastAsia"/>
          <w:bCs/>
        </w:rPr>
        <w:t>、</w:t>
      </w:r>
      <w:r w:rsidRPr="00CD4B28">
        <w:rPr>
          <w:bCs/>
        </w:rPr>
        <w:t>計畫</w:t>
      </w:r>
      <w:r w:rsidRPr="00E4545E">
        <w:t>測試</w:t>
      </w:r>
      <w:r w:rsidRPr="00CD4B28">
        <w:rPr>
          <w:bCs/>
        </w:rPr>
        <w:t>結果</w:t>
      </w:r>
      <w:r w:rsidRPr="00CD4B28">
        <w:rPr>
          <w:bCs/>
        </w:rPr>
        <w:t>[</w:t>
      </w:r>
      <w:r>
        <w:rPr>
          <w:rFonts w:hint="eastAsia"/>
          <w:bCs/>
        </w:rPr>
        <w:t>子計畫四</w:t>
      </w:r>
      <w:r w:rsidRPr="00CD4B28">
        <w:rPr>
          <w:bC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B5417F" w:rsidRPr="00A1054A" w:rsidTr="00E4545E">
        <w:trPr>
          <w:jc w:val="center"/>
        </w:trPr>
        <w:tc>
          <w:tcPr>
            <w:tcW w:w="1666" w:type="pct"/>
            <w:shd w:val="clear" w:color="auto" w:fill="BFBFBF" w:themeFill="background1" w:themeFillShade="BF"/>
          </w:tcPr>
          <w:p w:rsidR="00B5417F" w:rsidRPr="00E4545E" w:rsidRDefault="00B5417F" w:rsidP="00E4545E">
            <w:pPr>
              <w:pStyle w:val="a4"/>
              <w:rPr>
                <w:b/>
              </w:rPr>
            </w:pPr>
            <w:bookmarkStart w:id="518" w:name="_Hlk484863066"/>
            <w:r w:rsidRPr="00E4545E">
              <w:rPr>
                <w:rFonts w:hint="eastAsia"/>
                <w:b/>
              </w:rPr>
              <w:t>Test Case</w:t>
            </w:r>
          </w:p>
        </w:tc>
        <w:tc>
          <w:tcPr>
            <w:tcW w:w="1667" w:type="pct"/>
            <w:shd w:val="clear" w:color="auto" w:fill="BFBFBF" w:themeFill="background1" w:themeFillShade="BF"/>
          </w:tcPr>
          <w:p w:rsidR="00B5417F" w:rsidRPr="00E4545E" w:rsidRDefault="00B5417F" w:rsidP="00E4545E">
            <w:pPr>
              <w:pStyle w:val="a4"/>
              <w:rPr>
                <w:b/>
              </w:rPr>
            </w:pPr>
            <w:r w:rsidRPr="00E4545E">
              <w:rPr>
                <w:rFonts w:hint="eastAsia"/>
                <w:b/>
              </w:rPr>
              <w:t>Result(Pass / Fail)</w:t>
            </w:r>
          </w:p>
        </w:tc>
        <w:tc>
          <w:tcPr>
            <w:tcW w:w="1667" w:type="pct"/>
            <w:shd w:val="clear" w:color="auto" w:fill="BFBFBF" w:themeFill="background1" w:themeFillShade="BF"/>
          </w:tcPr>
          <w:p w:rsidR="00B5417F" w:rsidRPr="00E4545E" w:rsidRDefault="00B5417F" w:rsidP="00E4545E">
            <w:pPr>
              <w:pStyle w:val="a4"/>
              <w:rPr>
                <w:b/>
              </w:rPr>
            </w:pPr>
            <w:r w:rsidRPr="00E4545E">
              <w:rPr>
                <w:rFonts w:hint="eastAsia"/>
                <w:b/>
              </w:rPr>
              <w:t>Comment</w:t>
            </w:r>
          </w:p>
        </w:tc>
      </w:tr>
      <w:tr w:rsidR="00B5417F" w:rsidRPr="00A1054A" w:rsidTr="00E4545E">
        <w:trPr>
          <w:trHeight w:val="108"/>
          <w:jc w:val="center"/>
        </w:trPr>
        <w:tc>
          <w:tcPr>
            <w:tcW w:w="1666" w:type="pct"/>
          </w:tcPr>
          <w:p w:rsidR="00B5417F" w:rsidRPr="00A1054A" w:rsidRDefault="00B5417F" w:rsidP="00E4545E">
            <w:pPr>
              <w:pStyle w:val="a4"/>
            </w:pPr>
            <w:r w:rsidRPr="00A1054A">
              <w:rPr>
                <w:rFonts w:hint="eastAsia"/>
              </w:rPr>
              <w:t>IT1</w:t>
            </w:r>
          </w:p>
        </w:tc>
        <w:tc>
          <w:tcPr>
            <w:tcW w:w="1667" w:type="pct"/>
            <w:shd w:val="clear" w:color="auto" w:fill="auto"/>
          </w:tcPr>
          <w:p w:rsidR="00B5417F" w:rsidRPr="00A1054A" w:rsidRDefault="00B5417F" w:rsidP="00E4545E">
            <w:pPr>
              <w:pStyle w:val="a4"/>
            </w:pPr>
            <w:r w:rsidRPr="00A1054A">
              <w:rPr>
                <w:rFonts w:hint="eastAsia"/>
              </w:rPr>
              <w:t>Pass</w:t>
            </w:r>
          </w:p>
        </w:tc>
        <w:tc>
          <w:tcPr>
            <w:tcW w:w="1667" w:type="pct"/>
            <w:shd w:val="clear" w:color="auto" w:fill="auto"/>
            <w:vAlign w:val="center"/>
          </w:tcPr>
          <w:p w:rsidR="00B5417F" w:rsidRPr="00A1054A" w:rsidRDefault="00B5417F" w:rsidP="00E4545E">
            <w:pPr>
              <w:pStyle w:val="a4"/>
            </w:pPr>
            <w:r w:rsidRPr="00A1054A">
              <w:rPr>
                <w:rFonts w:hint="eastAsia"/>
              </w:rPr>
              <w:t>符合測試狀況。</w:t>
            </w:r>
          </w:p>
        </w:tc>
      </w:tr>
      <w:tr w:rsidR="00B5417F" w:rsidRPr="00A1054A" w:rsidTr="00E4545E">
        <w:trPr>
          <w:trHeight w:val="108"/>
          <w:jc w:val="center"/>
        </w:trPr>
        <w:tc>
          <w:tcPr>
            <w:tcW w:w="1666" w:type="pct"/>
          </w:tcPr>
          <w:p w:rsidR="00B5417F" w:rsidRPr="00A1054A" w:rsidRDefault="00B5417F" w:rsidP="00E4545E">
            <w:pPr>
              <w:pStyle w:val="a4"/>
            </w:pPr>
            <w:r w:rsidRPr="00A1054A">
              <w:rPr>
                <w:rFonts w:hint="eastAsia"/>
              </w:rPr>
              <w:t>IT2</w:t>
            </w:r>
          </w:p>
        </w:tc>
        <w:tc>
          <w:tcPr>
            <w:tcW w:w="1667" w:type="pct"/>
            <w:shd w:val="clear" w:color="auto" w:fill="auto"/>
            <w:vAlign w:val="center"/>
          </w:tcPr>
          <w:p w:rsidR="00B5417F" w:rsidRPr="00A1054A" w:rsidRDefault="00B5417F" w:rsidP="00E4545E">
            <w:pPr>
              <w:pStyle w:val="a4"/>
            </w:pPr>
            <w:r w:rsidRPr="00A1054A">
              <w:rPr>
                <w:rFonts w:hint="eastAsia"/>
              </w:rPr>
              <w:t>Pass</w:t>
            </w:r>
          </w:p>
        </w:tc>
        <w:tc>
          <w:tcPr>
            <w:tcW w:w="1667" w:type="pct"/>
            <w:shd w:val="clear" w:color="auto" w:fill="auto"/>
            <w:vAlign w:val="center"/>
          </w:tcPr>
          <w:p w:rsidR="00B5417F" w:rsidRPr="00A1054A" w:rsidRDefault="00B5417F" w:rsidP="00E4545E">
            <w:pPr>
              <w:pStyle w:val="a4"/>
            </w:pPr>
            <w:r w:rsidRPr="00A1054A">
              <w:rPr>
                <w:rFonts w:hint="eastAsia"/>
              </w:rPr>
              <w:t>符合測試狀況。</w:t>
            </w:r>
          </w:p>
        </w:tc>
      </w:tr>
      <w:tr w:rsidR="00B5417F" w:rsidRPr="00A1054A" w:rsidTr="00E4545E">
        <w:trPr>
          <w:trHeight w:val="108"/>
          <w:jc w:val="center"/>
        </w:trPr>
        <w:tc>
          <w:tcPr>
            <w:tcW w:w="1666" w:type="pct"/>
          </w:tcPr>
          <w:p w:rsidR="00B5417F" w:rsidRPr="00A1054A" w:rsidRDefault="00B5417F" w:rsidP="00E4545E">
            <w:pPr>
              <w:pStyle w:val="a4"/>
            </w:pPr>
            <w:r w:rsidRPr="00A1054A">
              <w:rPr>
                <w:rFonts w:hint="eastAsia"/>
              </w:rPr>
              <w:t>IT3</w:t>
            </w:r>
          </w:p>
        </w:tc>
        <w:tc>
          <w:tcPr>
            <w:tcW w:w="1667" w:type="pct"/>
            <w:shd w:val="clear" w:color="auto" w:fill="auto"/>
            <w:vAlign w:val="center"/>
          </w:tcPr>
          <w:p w:rsidR="00B5417F" w:rsidRPr="00A1054A" w:rsidRDefault="00B5417F" w:rsidP="00E4545E">
            <w:pPr>
              <w:pStyle w:val="a4"/>
            </w:pPr>
            <w:r w:rsidRPr="00A1054A">
              <w:rPr>
                <w:rFonts w:hint="eastAsia"/>
              </w:rPr>
              <w:t>Pass</w:t>
            </w:r>
          </w:p>
        </w:tc>
        <w:tc>
          <w:tcPr>
            <w:tcW w:w="1667" w:type="pct"/>
            <w:shd w:val="clear" w:color="auto" w:fill="auto"/>
            <w:vAlign w:val="center"/>
          </w:tcPr>
          <w:p w:rsidR="00B5417F" w:rsidRPr="00A1054A" w:rsidRDefault="00B5417F" w:rsidP="00E4545E">
            <w:pPr>
              <w:pStyle w:val="a4"/>
            </w:pPr>
            <w:r w:rsidRPr="00A1054A">
              <w:rPr>
                <w:rFonts w:hint="eastAsia"/>
              </w:rPr>
              <w:t>符合測試狀況。</w:t>
            </w:r>
          </w:p>
        </w:tc>
      </w:tr>
      <w:tr w:rsidR="00B5417F" w:rsidRPr="00A1054A" w:rsidTr="00E4545E">
        <w:trPr>
          <w:trHeight w:val="108"/>
          <w:jc w:val="center"/>
        </w:trPr>
        <w:tc>
          <w:tcPr>
            <w:tcW w:w="1666" w:type="pct"/>
          </w:tcPr>
          <w:p w:rsidR="00B5417F" w:rsidRPr="00A1054A" w:rsidRDefault="00B5417F" w:rsidP="00E4545E">
            <w:pPr>
              <w:pStyle w:val="a4"/>
            </w:pPr>
            <w:r w:rsidRPr="00A1054A">
              <w:rPr>
                <w:rFonts w:hint="eastAsia"/>
              </w:rPr>
              <w:lastRenderedPageBreak/>
              <w:t>IT4</w:t>
            </w:r>
          </w:p>
        </w:tc>
        <w:tc>
          <w:tcPr>
            <w:tcW w:w="1667" w:type="pct"/>
            <w:shd w:val="clear" w:color="auto" w:fill="auto"/>
            <w:vAlign w:val="center"/>
          </w:tcPr>
          <w:p w:rsidR="00B5417F" w:rsidRPr="00A1054A" w:rsidRDefault="00B5417F" w:rsidP="00E4545E">
            <w:pPr>
              <w:pStyle w:val="a4"/>
            </w:pPr>
            <w:r w:rsidRPr="00A1054A">
              <w:rPr>
                <w:rFonts w:hint="eastAsia"/>
              </w:rPr>
              <w:t>Pass</w:t>
            </w:r>
          </w:p>
        </w:tc>
        <w:tc>
          <w:tcPr>
            <w:tcW w:w="1667" w:type="pct"/>
            <w:shd w:val="clear" w:color="auto" w:fill="auto"/>
            <w:vAlign w:val="center"/>
          </w:tcPr>
          <w:p w:rsidR="00B5417F" w:rsidRPr="00A1054A" w:rsidRDefault="00B5417F" w:rsidP="00E4545E">
            <w:pPr>
              <w:pStyle w:val="a4"/>
            </w:pPr>
            <w:r w:rsidRPr="00A1054A">
              <w:rPr>
                <w:rFonts w:hint="eastAsia"/>
              </w:rPr>
              <w:t>符合測試狀況。</w:t>
            </w:r>
          </w:p>
        </w:tc>
      </w:tr>
      <w:tr w:rsidR="00B5417F" w:rsidRPr="00A1054A" w:rsidTr="00E4545E">
        <w:trPr>
          <w:jc w:val="center"/>
        </w:trPr>
        <w:tc>
          <w:tcPr>
            <w:tcW w:w="1666" w:type="pct"/>
          </w:tcPr>
          <w:p w:rsidR="00B5417F" w:rsidRPr="00E4545E" w:rsidRDefault="00B5417F" w:rsidP="00E4545E">
            <w:pPr>
              <w:pStyle w:val="a4"/>
              <w:rPr>
                <w:b/>
              </w:rPr>
            </w:pPr>
            <w:r w:rsidRPr="00E4545E">
              <w:rPr>
                <w:rFonts w:hint="eastAsia"/>
                <w:b/>
              </w:rPr>
              <w:t>RATE</w:t>
            </w:r>
          </w:p>
        </w:tc>
        <w:tc>
          <w:tcPr>
            <w:tcW w:w="1667" w:type="pct"/>
          </w:tcPr>
          <w:p w:rsidR="00B5417F" w:rsidRPr="00A1054A" w:rsidRDefault="00B5417F" w:rsidP="00E4545E">
            <w:pPr>
              <w:pStyle w:val="a4"/>
            </w:pPr>
            <w:r w:rsidRPr="00A1054A">
              <w:rPr>
                <w:rFonts w:hint="eastAsia"/>
              </w:rPr>
              <w:t>100 %</w:t>
            </w:r>
          </w:p>
        </w:tc>
        <w:tc>
          <w:tcPr>
            <w:tcW w:w="1667" w:type="pct"/>
          </w:tcPr>
          <w:p w:rsidR="00B5417F" w:rsidRPr="00A1054A" w:rsidRDefault="00B5417F" w:rsidP="00E4545E">
            <w:pPr>
              <w:pStyle w:val="a4"/>
            </w:pPr>
          </w:p>
        </w:tc>
      </w:tr>
      <w:bookmarkEnd w:id="518"/>
    </w:tbl>
    <w:p w:rsidR="00C3242A" w:rsidRDefault="00C3242A">
      <w:pPr>
        <w:widowControl/>
        <w:spacing w:line="240" w:lineRule="auto"/>
        <w:ind w:firstLineChars="0" w:firstLine="0"/>
        <w:jc w:val="left"/>
      </w:pPr>
    </w:p>
    <w:p w:rsidR="006E191F" w:rsidRDefault="006E191F" w:rsidP="006E191F">
      <w:pPr>
        <w:pStyle w:val="2"/>
        <w:rPr>
          <w:rFonts w:hint="eastAsia"/>
        </w:rPr>
      </w:pPr>
      <w:bookmarkStart w:id="519" w:name="_Toc480897084"/>
      <w:bookmarkStart w:id="520" w:name="_Toc484188633"/>
      <w:bookmarkStart w:id="521" w:name="_Toc484864171"/>
      <w:bookmarkStart w:id="522" w:name="_Toc485140154"/>
      <w:r w:rsidRPr="00050313">
        <w:t>接受測試案例</w:t>
      </w:r>
      <w:r w:rsidRPr="00050313">
        <w:t xml:space="preserve"> (Acceptance Testing Cases)</w:t>
      </w:r>
      <w:bookmarkEnd w:id="519"/>
      <w:bookmarkEnd w:id="520"/>
      <w:bookmarkEnd w:id="521"/>
      <w:bookmarkEnd w:id="522"/>
    </w:p>
    <w:p w:rsidR="00473CFF" w:rsidRPr="00CD4B28" w:rsidRDefault="00473CFF" w:rsidP="00473CFF">
      <w:pPr>
        <w:pStyle w:val="a4"/>
      </w:pPr>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21</w:t>
      </w:r>
      <w:r>
        <w:fldChar w:fldCharType="end"/>
      </w:r>
      <w:r w:rsidRPr="00CD4B28">
        <w:rPr>
          <w:rFonts w:hint="eastAsia"/>
        </w:rPr>
        <w:t>、</w:t>
      </w:r>
      <w:r w:rsidRPr="00CD4B28">
        <w:t>計畫測試結果</w:t>
      </w:r>
      <w:r w:rsidRPr="00CD4B28">
        <w:t>[</w:t>
      </w:r>
      <w:r w:rsidRPr="00CD4B28">
        <w:t>總計畫</w:t>
      </w:r>
      <w:r w:rsidRPr="00CD4B28">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473CFF" w:rsidRPr="00473CFF" w:rsidTr="00473CFF">
        <w:trPr>
          <w:jc w:val="center"/>
        </w:trPr>
        <w:tc>
          <w:tcPr>
            <w:tcW w:w="1666" w:type="pct"/>
            <w:shd w:val="clear" w:color="auto" w:fill="BFBFBF" w:themeFill="background1" w:themeFillShade="BF"/>
          </w:tcPr>
          <w:p w:rsidR="00473CFF" w:rsidRPr="00473CFF" w:rsidRDefault="00473CFF" w:rsidP="00473CFF">
            <w:pPr>
              <w:pStyle w:val="a4"/>
              <w:rPr>
                <w:b/>
              </w:rPr>
            </w:pPr>
            <w:r w:rsidRPr="00473CFF">
              <w:rPr>
                <w:b/>
              </w:rPr>
              <w:t>Test Case</w:t>
            </w:r>
          </w:p>
        </w:tc>
        <w:tc>
          <w:tcPr>
            <w:tcW w:w="1667" w:type="pct"/>
            <w:shd w:val="clear" w:color="auto" w:fill="BFBFBF" w:themeFill="background1" w:themeFillShade="BF"/>
          </w:tcPr>
          <w:p w:rsidR="00473CFF" w:rsidRPr="00473CFF" w:rsidRDefault="00473CFF" w:rsidP="00473CFF">
            <w:pPr>
              <w:pStyle w:val="a4"/>
              <w:rPr>
                <w:b/>
              </w:rPr>
            </w:pPr>
            <w:r w:rsidRPr="00473CFF">
              <w:rPr>
                <w:b/>
              </w:rPr>
              <w:t>Result(Pass / Fail)</w:t>
            </w:r>
          </w:p>
        </w:tc>
        <w:tc>
          <w:tcPr>
            <w:tcW w:w="1667" w:type="pct"/>
            <w:shd w:val="clear" w:color="auto" w:fill="BFBFBF" w:themeFill="background1" w:themeFillShade="BF"/>
          </w:tcPr>
          <w:p w:rsidR="00473CFF" w:rsidRPr="00473CFF" w:rsidRDefault="00473CFF" w:rsidP="00473CFF">
            <w:pPr>
              <w:pStyle w:val="a4"/>
              <w:rPr>
                <w:b/>
              </w:rPr>
            </w:pPr>
            <w:r w:rsidRPr="00473CFF">
              <w:rPr>
                <w:b/>
              </w:rPr>
              <w:t>Comment</w:t>
            </w:r>
          </w:p>
        </w:tc>
      </w:tr>
      <w:tr w:rsidR="00473CFF" w:rsidRPr="00473CFF" w:rsidTr="00473CFF">
        <w:trPr>
          <w:jc w:val="center"/>
        </w:trPr>
        <w:tc>
          <w:tcPr>
            <w:tcW w:w="1666" w:type="pct"/>
          </w:tcPr>
          <w:p w:rsidR="00473CFF" w:rsidRPr="00473CFF" w:rsidRDefault="00473CFF" w:rsidP="00473CFF">
            <w:pPr>
              <w:pStyle w:val="a4"/>
            </w:pPr>
            <w:r w:rsidRPr="00473CFF">
              <w:t>AT1</w:t>
            </w:r>
          </w:p>
        </w:tc>
        <w:tc>
          <w:tcPr>
            <w:tcW w:w="1667" w:type="pct"/>
          </w:tcPr>
          <w:p w:rsidR="00473CFF" w:rsidRPr="00473CFF" w:rsidRDefault="00473CFF" w:rsidP="00473CFF">
            <w:pPr>
              <w:pStyle w:val="a4"/>
            </w:pPr>
            <w:r w:rsidRPr="00473CFF">
              <w:t>Pass</w:t>
            </w:r>
          </w:p>
        </w:tc>
        <w:tc>
          <w:tcPr>
            <w:tcW w:w="1667" w:type="pct"/>
          </w:tcPr>
          <w:p w:rsidR="00473CFF" w:rsidRPr="00473CFF" w:rsidRDefault="00473CFF" w:rsidP="00473CFF">
            <w:pPr>
              <w:pStyle w:val="a4"/>
            </w:pPr>
            <w:r w:rsidRPr="00473CFF">
              <w:t>完全符合測試狀況。</w:t>
            </w:r>
          </w:p>
        </w:tc>
      </w:tr>
      <w:tr w:rsidR="00473CFF" w:rsidRPr="00473CFF" w:rsidTr="00473CFF">
        <w:trPr>
          <w:jc w:val="center"/>
        </w:trPr>
        <w:tc>
          <w:tcPr>
            <w:tcW w:w="1666" w:type="pct"/>
          </w:tcPr>
          <w:p w:rsidR="00473CFF" w:rsidRPr="00473CFF" w:rsidRDefault="00473CFF" w:rsidP="00473CFF">
            <w:pPr>
              <w:pStyle w:val="a4"/>
            </w:pPr>
            <w:r w:rsidRPr="00473CFF">
              <w:t>AT2</w:t>
            </w:r>
          </w:p>
        </w:tc>
        <w:tc>
          <w:tcPr>
            <w:tcW w:w="1667" w:type="pct"/>
          </w:tcPr>
          <w:p w:rsidR="00473CFF" w:rsidRPr="00473CFF" w:rsidRDefault="00473CFF" w:rsidP="00473CFF">
            <w:pPr>
              <w:pStyle w:val="a4"/>
            </w:pPr>
            <w:r w:rsidRPr="00473CFF">
              <w:t>Pass</w:t>
            </w:r>
          </w:p>
        </w:tc>
        <w:tc>
          <w:tcPr>
            <w:tcW w:w="1667" w:type="pct"/>
          </w:tcPr>
          <w:p w:rsidR="00473CFF" w:rsidRPr="00473CFF" w:rsidRDefault="00473CFF" w:rsidP="00473CFF">
            <w:pPr>
              <w:pStyle w:val="a4"/>
            </w:pPr>
            <w:r w:rsidRPr="00473CFF">
              <w:t>完全符合測試狀況。</w:t>
            </w:r>
          </w:p>
        </w:tc>
      </w:tr>
      <w:tr w:rsidR="00473CFF" w:rsidRPr="00473CFF" w:rsidTr="00473CFF">
        <w:trPr>
          <w:jc w:val="center"/>
        </w:trPr>
        <w:tc>
          <w:tcPr>
            <w:tcW w:w="1666" w:type="pct"/>
          </w:tcPr>
          <w:p w:rsidR="00473CFF" w:rsidRPr="00473CFF" w:rsidRDefault="00473CFF" w:rsidP="00473CFF">
            <w:pPr>
              <w:pStyle w:val="a4"/>
            </w:pPr>
            <w:r w:rsidRPr="00473CFF">
              <w:t>AT3</w:t>
            </w:r>
          </w:p>
        </w:tc>
        <w:tc>
          <w:tcPr>
            <w:tcW w:w="1667" w:type="pct"/>
          </w:tcPr>
          <w:p w:rsidR="00473CFF" w:rsidRPr="00473CFF" w:rsidRDefault="00473CFF" w:rsidP="00473CFF">
            <w:pPr>
              <w:pStyle w:val="a4"/>
            </w:pPr>
            <w:r w:rsidRPr="00473CFF">
              <w:t>Pass</w:t>
            </w:r>
          </w:p>
        </w:tc>
        <w:tc>
          <w:tcPr>
            <w:tcW w:w="1667" w:type="pct"/>
          </w:tcPr>
          <w:p w:rsidR="00473CFF" w:rsidRPr="00473CFF" w:rsidRDefault="00473CFF" w:rsidP="00473CFF">
            <w:pPr>
              <w:pStyle w:val="a4"/>
            </w:pPr>
            <w:r w:rsidRPr="00473CFF">
              <w:t>完全符合測試狀況。</w:t>
            </w:r>
          </w:p>
        </w:tc>
      </w:tr>
      <w:tr w:rsidR="00473CFF" w:rsidRPr="00473CFF" w:rsidTr="00473CFF">
        <w:trPr>
          <w:jc w:val="center"/>
        </w:trPr>
        <w:tc>
          <w:tcPr>
            <w:tcW w:w="1666" w:type="pct"/>
          </w:tcPr>
          <w:p w:rsidR="00473CFF" w:rsidRPr="00473CFF" w:rsidRDefault="00473CFF" w:rsidP="00473CFF">
            <w:pPr>
              <w:pStyle w:val="a4"/>
              <w:rPr>
                <w:b/>
              </w:rPr>
            </w:pPr>
            <w:r w:rsidRPr="00473CFF">
              <w:rPr>
                <w:b/>
              </w:rPr>
              <w:t>RATE</w:t>
            </w:r>
          </w:p>
        </w:tc>
        <w:tc>
          <w:tcPr>
            <w:tcW w:w="1667" w:type="pct"/>
          </w:tcPr>
          <w:p w:rsidR="00473CFF" w:rsidRPr="00473CFF" w:rsidRDefault="00473CFF" w:rsidP="00473CFF">
            <w:pPr>
              <w:pStyle w:val="a4"/>
            </w:pPr>
            <w:r w:rsidRPr="00473CFF">
              <w:t>100 %</w:t>
            </w:r>
          </w:p>
        </w:tc>
        <w:tc>
          <w:tcPr>
            <w:tcW w:w="1667" w:type="pct"/>
          </w:tcPr>
          <w:p w:rsidR="00473CFF" w:rsidRPr="00473CFF" w:rsidRDefault="00473CFF" w:rsidP="00473CFF">
            <w:pPr>
              <w:pStyle w:val="a4"/>
            </w:pPr>
          </w:p>
        </w:tc>
      </w:tr>
    </w:tbl>
    <w:p w:rsidR="00473CFF" w:rsidRDefault="00473CFF" w:rsidP="00473CFF">
      <w:pPr>
        <w:pStyle w:val="a4"/>
        <w:rPr>
          <w:rFonts w:hint="eastAsia"/>
        </w:rPr>
      </w:pPr>
    </w:p>
    <w:p w:rsidR="00473CFF" w:rsidRPr="00CD4B28" w:rsidRDefault="00473CFF" w:rsidP="00473CFF">
      <w:pPr>
        <w:pStyle w:val="a4"/>
      </w:pPr>
      <w:r w:rsidRPr="00CD4B28">
        <w:rPr>
          <w:rFonts w:hint="eastAsia"/>
        </w:rPr>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22</w:t>
      </w:r>
      <w:r>
        <w:fldChar w:fldCharType="end"/>
      </w:r>
      <w:r w:rsidRPr="00CD4B28">
        <w:rPr>
          <w:rFonts w:hint="eastAsia"/>
        </w:rPr>
        <w:t>、</w:t>
      </w:r>
      <w:r w:rsidRPr="00CD4B28">
        <w:t>計畫測試結果</w:t>
      </w:r>
      <w:r w:rsidRPr="00CD4B28">
        <w:t>[</w:t>
      </w:r>
      <w:r w:rsidRPr="00CD4B28">
        <w:rPr>
          <w:rFonts w:hint="eastAsia"/>
        </w:rPr>
        <w:t>子計畫一</w:t>
      </w:r>
      <w:r w:rsidRPr="00CD4B28">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473CFF" w:rsidRPr="00473CFF" w:rsidTr="00473CFF">
        <w:trPr>
          <w:jc w:val="center"/>
        </w:trPr>
        <w:tc>
          <w:tcPr>
            <w:tcW w:w="1666" w:type="pct"/>
            <w:shd w:val="clear" w:color="auto" w:fill="BFBFBF" w:themeFill="background1" w:themeFillShade="BF"/>
          </w:tcPr>
          <w:p w:rsidR="00473CFF" w:rsidRPr="00473CFF" w:rsidRDefault="00473CFF" w:rsidP="00473CFF">
            <w:pPr>
              <w:pStyle w:val="a4"/>
              <w:rPr>
                <w:b/>
              </w:rPr>
            </w:pPr>
            <w:r w:rsidRPr="00473CFF">
              <w:rPr>
                <w:b/>
              </w:rPr>
              <w:t>Test Case</w:t>
            </w:r>
          </w:p>
        </w:tc>
        <w:tc>
          <w:tcPr>
            <w:tcW w:w="1667" w:type="pct"/>
            <w:shd w:val="clear" w:color="auto" w:fill="BFBFBF" w:themeFill="background1" w:themeFillShade="BF"/>
          </w:tcPr>
          <w:p w:rsidR="00473CFF" w:rsidRPr="00473CFF" w:rsidRDefault="00473CFF" w:rsidP="00473CFF">
            <w:pPr>
              <w:pStyle w:val="a4"/>
              <w:rPr>
                <w:b/>
              </w:rPr>
            </w:pPr>
            <w:r w:rsidRPr="00473CFF">
              <w:rPr>
                <w:b/>
              </w:rPr>
              <w:t>Result(Pass / Fail)</w:t>
            </w:r>
          </w:p>
        </w:tc>
        <w:tc>
          <w:tcPr>
            <w:tcW w:w="1667" w:type="pct"/>
            <w:shd w:val="clear" w:color="auto" w:fill="BFBFBF" w:themeFill="background1" w:themeFillShade="BF"/>
          </w:tcPr>
          <w:p w:rsidR="00473CFF" w:rsidRPr="00473CFF" w:rsidRDefault="00473CFF" w:rsidP="00473CFF">
            <w:pPr>
              <w:pStyle w:val="a4"/>
              <w:rPr>
                <w:b/>
              </w:rPr>
            </w:pPr>
            <w:r w:rsidRPr="00473CFF">
              <w:rPr>
                <w:b/>
              </w:rPr>
              <w:t>Comment</w:t>
            </w:r>
          </w:p>
        </w:tc>
      </w:tr>
      <w:tr w:rsidR="00473CFF" w:rsidRPr="00473CFF" w:rsidTr="00473CFF">
        <w:trPr>
          <w:jc w:val="center"/>
        </w:trPr>
        <w:tc>
          <w:tcPr>
            <w:tcW w:w="1666" w:type="pct"/>
          </w:tcPr>
          <w:p w:rsidR="00473CFF" w:rsidRPr="00473CFF" w:rsidRDefault="00473CFF" w:rsidP="00473CFF">
            <w:pPr>
              <w:pStyle w:val="a4"/>
            </w:pPr>
            <w:r w:rsidRPr="00473CFF">
              <w:t>AT1</w:t>
            </w:r>
          </w:p>
        </w:tc>
        <w:tc>
          <w:tcPr>
            <w:tcW w:w="1667" w:type="pct"/>
          </w:tcPr>
          <w:p w:rsidR="00473CFF" w:rsidRPr="00473CFF" w:rsidRDefault="00473CFF" w:rsidP="00473CFF">
            <w:pPr>
              <w:pStyle w:val="a4"/>
            </w:pPr>
            <w:r w:rsidRPr="00473CFF">
              <w:t>Pass</w:t>
            </w:r>
          </w:p>
        </w:tc>
        <w:tc>
          <w:tcPr>
            <w:tcW w:w="1667" w:type="pct"/>
          </w:tcPr>
          <w:p w:rsidR="00473CFF" w:rsidRPr="00473CFF" w:rsidRDefault="00473CFF" w:rsidP="00473CFF">
            <w:pPr>
              <w:pStyle w:val="a4"/>
            </w:pPr>
            <w:r w:rsidRPr="00473CFF">
              <w:t>完全符合測試狀況。</w:t>
            </w:r>
          </w:p>
        </w:tc>
      </w:tr>
      <w:tr w:rsidR="00473CFF" w:rsidRPr="00473CFF" w:rsidTr="00473CFF">
        <w:trPr>
          <w:jc w:val="center"/>
        </w:trPr>
        <w:tc>
          <w:tcPr>
            <w:tcW w:w="1666" w:type="pct"/>
          </w:tcPr>
          <w:p w:rsidR="00473CFF" w:rsidRPr="00473CFF" w:rsidRDefault="00473CFF" w:rsidP="00473CFF">
            <w:pPr>
              <w:pStyle w:val="a4"/>
            </w:pPr>
            <w:r w:rsidRPr="00473CFF">
              <w:t>AT2</w:t>
            </w:r>
          </w:p>
        </w:tc>
        <w:tc>
          <w:tcPr>
            <w:tcW w:w="1667" w:type="pct"/>
          </w:tcPr>
          <w:p w:rsidR="00473CFF" w:rsidRPr="00473CFF" w:rsidRDefault="00473CFF" w:rsidP="00473CFF">
            <w:pPr>
              <w:pStyle w:val="a4"/>
            </w:pPr>
            <w:r w:rsidRPr="00473CFF">
              <w:t>Pass</w:t>
            </w:r>
          </w:p>
        </w:tc>
        <w:tc>
          <w:tcPr>
            <w:tcW w:w="1667" w:type="pct"/>
          </w:tcPr>
          <w:p w:rsidR="00473CFF" w:rsidRPr="00473CFF" w:rsidRDefault="00473CFF" w:rsidP="00473CFF">
            <w:pPr>
              <w:pStyle w:val="a4"/>
            </w:pPr>
            <w:r w:rsidRPr="00473CFF">
              <w:t>完全符合測試狀況。</w:t>
            </w:r>
          </w:p>
        </w:tc>
      </w:tr>
      <w:tr w:rsidR="00473CFF" w:rsidRPr="00473CFF" w:rsidTr="00473CFF">
        <w:trPr>
          <w:jc w:val="center"/>
        </w:trPr>
        <w:tc>
          <w:tcPr>
            <w:tcW w:w="1666" w:type="pct"/>
            <w:shd w:val="clear" w:color="auto" w:fill="FFFFFF" w:themeFill="background1"/>
          </w:tcPr>
          <w:p w:rsidR="00473CFF" w:rsidRPr="00473CFF" w:rsidRDefault="00473CFF" w:rsidP="00473CFF">
            <w:pPr>
              <w:pStyle w:val="a4"/>
              <w:rPr>
                <w:b/>
              </w:rPr>
            </w:pPr>
            <w:r w:rsidRPr="00473CFF">
              <w:rPr>
                <w:b/>
              </w:rPr>
              <w:t>RATE</w:t>
            </w:r>
          </w:p>
        </w:tc>
        <w:tc>
          <w:tcPr>
            <w:tcW w:w="1667" w:type="pct"/>
          </w:tcPr>
          <w:p w:rsidR="00473CFF" w:rsidRPr="00473CFF" w:rsidRDefault="00473CFF" w:rsidP="00473CFF">
            <w:pPr>
              <w:pStyle w:val="a4"/>
            </w:pPr>
            <w:r w:rsidRPr="00473CFF">
              <w:t>100 %</w:t>
            </w:r>
          </w:p>
        </w:tc>
        <w:tc>
          <w:tcPr>
            <w:tcW w:w="1667" w:type="pct"/>
          </w:tcPr>
          <w:p w:rsidR="00473CFF" w:rsidRPr="00473CFF" w:rsidRDefault="00473CFF" w:rsidP="00473CFF">
            <w:pPr>
              <w:pStyle w:val="a4"/>
            </w:pPr>
          </w:p>
        </w:tc>
      </w:tr>
    </w:tbl>
    <w:p w:rsidR="00473CFF" w:rsidRDefault="00473CFF" w:rsidP="00473CFF">
      <w:pPr>
        <w:pStyle w:val="a4"/>
        <w:rPr>
          <w:rFonts w:hint="eastAsia"/>
          <w:noProof/>
        </w:rPr>
      </w:pPr>
    </w:p>
    <w:p w:rsidR="00473CFF" w:rsidRPr="00CD4B28" w:rsidRDefault="00473CFF" w:rsidP="00473CFF">
      <w:pPr>
        <w:pStyle w:val="a4"/>
        <w:rPr>
          <w:noProof/>
        </w:rPr>
      </w:pPr>
      <w:r w:rsidRPr="00A1189B">
        <w:rPr>
          <w:rFonts w:hint="eastAsia"/>
          <w:noProof/>
        </w:rPr>
        <w:t>表</w:t>
      </w:r>
      <w:r w:rsidRPr="00A1189B">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AB3D39">
        <w:rPr>
          <w:noProof/>
        </w:rPr>
        <w:t>5</w:t>
      </w:r>
      <w:r>
        <w:rPr>
          <w:noProof/>
        </w:rPr>
        <w:fldChar w:fldCharType="end"/>
      </w:r>
      <w:r>
        <w:rPr>
          <w:noProof/>
        </w:rPr>
        <w:noBreakHyphen/>
      </w:r>
      <w:r>
        <w:rPr>
          <w:noProof/>
        </w:rPr>
        <w:fldChar w:fldCharType="begin"/>
      </w:r>
      <w:r>
        <w:rPr>
          <w:noProof/>
        </w:rPr>
        <w:instrText xml:space="preserve"> </w:instrText>
      </w:r>
      <w:r>
        <w:rPr>
          <w:rFonts w:hint="eastAsia"/>
          <w:noProof/>
        </w:rPr>
        <w:instrText xml:space="preserve">SEQ </w:instrText>
      </w:r>
      <w:r>
        <w:rPr>
          <w:rFonts w:hint="eastAsia"/>
          <w:noProof/>
        </w:rPr>
        <w:instrText>表</w:instrText>
      </w:r>
      <w:r>
        <w:rPr>
          <w:rFonts w:hint="eastAsia"/>
          <w:noProof/>
        </w:rPr>
        <w:instrText xml:space="preserve"> \* ARABIC \s 1</w:instrText>
      </w:r>
      <w:r>
        <w:rPr>
          <w:noProof/>
        </w:rPr>
        <w:instrText xml:space="preserve"> </w:instrText>
      </w:r>
      <w:r>
        <w:rPr>
          <w:noProof/>
        </w:rPr>
        <w:fldChar w:fldCharType="separate"/>
      </w:r>
      <w:r w:rsidR="00AB3D39">
        <w:rPr>
          <w:noProof/>
        </w:rPr>
        <w:t>23</w:t>
      </w:r>
      <w:r>
        <w:rPr>
          <w:noProof/>
        </w:rPr>
        <w:fldChar w:fldCharType="end"/>
      </w:r>
      <w:r w:rsidRPr="00A1189B">
        <w:rPr>
          <w:rFonts w:hint="eastAsia"/>
          <w:noProof/>
        </w:rPr>
        <w:t>、</w:t>
      </w:r>
      <w:r w:rsidRPr="00CD4B28">
        <w:rPr>
          <w:rFonts w:hint="eastAsia"/>
          <w:noProof/>
        </w:rPr>
        <w:t>、</w:t>
      </w:r>
      <w:r w:rsidRPr="00CD4B28">
        <w:rPr>
          <w:noProof/>
        </w:rPr>
        <w:t>計畫測試結果</w:t>
      </w:r>
      <w:r w:rsidRPr="00CD4B28">
        <w:rPr>
          <w:noProof/>
        </w:rPr>
        <w:t>[</w:t>
      </w:r>
      <w:r>
        <w:rPr>
          <w:rFonts w:hint="eastAsia"/>
          <w:noProof/>
        </w:rPr>
        <w:t>子計畫二</w:t>
      </w:r>
      <w:r w:rsidRPr="00CD4B28">
        <w:rPr>
          <w:noProof/>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2620"/>
        <w:gridCol w:w="3066"/>
      </w:tblGrid>
      <w:tr w:rsidR="00473CFF" w:rsidRPr="00473CFF" w:rsidTr="00473CFF">
        <w:trPr>
          <w:jc w:val="center"/>
        </w:trPr>
        <w:tc>
          <w:tcPr>
            <w:tcW w:w="1664" w:type="pct"/>
            <w:shd w:val="clear" w:color="auto" w:fill="BFBFBF" w:themeFill="background1" w:themeFillShade="BF"/>
          </w:tcPr>
          <w:p w:rsidR="00473CFF" w:rsidRPr="00473CFF" w:rsidRDefault="00473CFF" w:rsidP="00473CFF">
            <w:pPr>
              <w:pStyle w:val="a4"/>
              <w:rPr>
                <w:b/>
              </w:rPr>
            </w:pPr>
            <w:r w:rsidRPr="00473CFF">
              <w:rPr>
                <w:b/>
              </w:rPr>
              <w:t>Test Case</w:t>
            </w:r>
          </w:p>
        </w:tc>
        <w:tc>
          <w:tcPr>
            <w:tcW w:w="1537" w:type="pct"/>
            <w:shd w:val="clear" w:color="auto" w:fill="BFBFBF" w:themeFill="background1" w:themeFillShade="BF"/>
          </w:tcPr>
          <w:p w:rsidR="00473CFF" w:rsidRPr="00473CFF" w:rsidRDefault="00473CFF" w:rsidP="00473CFF">
            <w:pPr>
              <w:pStyle w:val="a4"/>
              <w:rPr>
                <w:b/>
              </w:rPr>
            </w:pPr>
            <w:r w:rsidRPr="00473CFF">
              <w:rPr>
                <w:b/>
              </w:rPr>
              <w:t>Result(Pass / Fail)</w:t>
            </w:r>
          </w:p>
        </w:tc>
        <w:tc>
          <w:tcPr>
            <w:tcW w:w="1799" w:type="pct"/>
            <w:shd w:val="clear" w:color="auto" w:fill="BFBFBF" w:themeFill="background1" w:themeFillShade="BF"/>
          </w:tcPr>
          <w:p w:rsidR="00473CFF" w:rsidRPr="00473CFF" w:rsidRDefault="00473CFF" w:rsidP="00473CFF">
            <w:pPr>
              <w:pStyle w:val="a4"/>
              <w:rPr>
                <w:b/>
              </w:rPr>
            </w:pPr>
            <w:r w:rsidRPr="00473CFF">
              <w:rPr>
                <w:b/>
              </w:rPr>
              <w:t>Comment</w:t>
            </w:r>
          </w:p>
        </w:tc>
      </w:tr>
      <w:tr w:rsidR="00473CFF" w:rsidRPr="00473CFF" w:rsidTr="00473CFF">
        <w:trPr>
          <w:jc w:val="center"/>
        </w:trPr>
        <w:tc>
          <w:tcPr>
            <w:tcW w:w="1664" w:type="pct"/>
          </w:tcPr>
          <w:p w:rsidR="00473CFF" w:rsidRPr="00473CFF" w:rsidRDefault="00473CFF" w:rsidP="00473CFF">
            <w:pPr>
              <w:pStyle w:val="a4"/>
            </w:pPr>
            <w:r w:rsidRPr="00473CFF">
              <w:t>AT1</w:t>
            </w:r>
          </w:p>
        </w:tc>
        <w:tc>
          <w:tcPr>
            <w:tcW w:w="1537" w:type="pct"/>
          </w:tcPr>
          <w:p w:rsidR="00473CFF" w:rsidRPr="00473CFF" w:rsidRDefault="00473CFF" w:rsidP="00473CFF">
            <w:pPr>
              <w:pStyle w:val="a4"/>
            </w:pPr>
            <w:r w:rsidRPr="00473CFF">
              <w:t>Pass</w:t>
            </w:r>
          </w:p>
        </w:tc>
        <w:tc>
          <w:tcPr>
            <w:tcW w:w="1799" w:type="pct"/>
          </w:tcPr>
          <w:p w:rsidR="00473CFF" w:rsidRPr="00473CFF" w:rsidRDefault="00473CFF" w:rsidP="00473CFF">
            <w:pPr>
              <w:pStyle w:val="a4"/>
            </w:pPr>
            <w:r w:rsidRPr="00473CFF">
              <w:t>完全符合測試狀況。</w:t>
            </w:r>
          </w:p>
        </w:tc>
      </w:tr>
      <w:tr w:rsidR="00473CFF" w:rsidRPr="00473CFF" w:rsidTr="00473CFF">
        <w:trPr>
          <w:jc w:val="center"/>
        </w:trPr>
        <w:tc>
          <w:tcPr>
            <w:tcW w:w="1664" w:type="pct"/>
          </w:tcPr>
          <w:p w:rsidR="00473CFF" w:rsidRPr="00473CFF" w:rsidRDefault="00473CFF" w:rsidP="00473CFF">
            <w:pPr>
              <w:pStyle w:val="a4"/>
            </w:pPr>
            <w:r w:rsidRPr="00473CFF">
              <w:t>AT2</w:t>
            </w:r>
          </w:p>
        </w:tc>
        <w:tc>
          <w:tcPr>
            <w:tcW w:w="1537" w:type="pct"/>
          </w:tcPr>
          <w:p w:rsidR="00473CFF" w:rsidRPr="00473CFF" w:rsidRDefault="00473CFF" w:rsidP="00473CFF">
            <w:pPr>
              <w:pStyle w:val="a4"/>
            </w:pPr>
            <w:r w:rsidRPr="00473CFF">
              <w:t>Pass</w:t>
            </w:r>
          </w:p>
        </w:tc>
        <w:tc>
          <w:tcPr>
            <w:tcW w:w="1799" w:type="pct"/>
          </w:tcPr>
          <w:p w:rsidR="00473CFF" w:rsidRPr="00473CFF" w:rsidRDefault="00473CFF" w:rsidP="00473CFF">
            <w:pPr>
              <w:pStyle w:val="a4"/>
            </w:pPr>
            <w:r w:rsidRPr="00473CFF">
              <w:t>完全符合測試狀況。</w:t>
            </w:r>
          </w:p>
        </w:tc>
      </w:tr>
      <w:tr w:rsidR="00473CFF" w:rsidRPr="00473CFF" w:rsidTr="00473CFF">
        <w:trPr>
          <w:jc w:val="center"/>
        </w:trPr>
        <w:tc>
          <w:tcPr>
            <w:tcW w:w="1664" w:type="pct"/>
          </w:tcPr>
          <w:p w:rsidR="00473CFF" w:rsidRPr="00473CFF" w:rsidRDefault="00473CFF" w:rsidP="00473CFF">
            <w:pPr>
              <w:pStyle w:val="a4"/>
            </w:pPr>
            <w:r w:rsidRPr="00473CFF">
              <w:t>AT3</w:t>
            </w:r>
          </w:p>
        </w:tc>
        <w:tc>
          <w:tcPr>
            <w:tcW w:w="1537" w:type="pct"/>
          </w:tcPr>
          <w:p w:rsidR="00473CFF" w:rsidRPr="00473CFF" w:rsidRDefault="00473CFF" w:rsidP="00473CFF">
            <w:pPr>
              <w:pStyle w:val="a4"/>
            </w:pPr>
            <w:r w:rsidRPr="00473CFF">
              <w:t>Pass</w:t>
            </w:r>
          </w:p>
        </w:tc>
        <w:tc>
          <w:tcPr>
            <w:tcW w:w="1799" w:type="pct"/>
          </w:tcPr>
          <w:p w:rsidR="00473CFF" w:rsidRPr="00473CFF" w:rsidRDefault="00473CFF" w:rsidP="00473CFF">
            <w:pPr>
              <w:pStyle w:val="a4"/>
            </w:pPr>
            <w:r w:rsidRPr="00473CFF">
              <w:t>完全符合測試狀況。</w:t>
            </w:r>
          </w:p>
        </w:tc>
      </w:tr>
      <w:tr w:rsidR="00473CFF" w:rsidRPr="00473CFF" w:rsidTr="00473CFF">
        <w:trPr>
          <w:jc w:val="center"/>
        </w:trPr>
        <w:tc>
          <w:tcPr>
            <w:tcW w:w="1664" w:type="pct"/>
          </w:tcPr>
          <w:p w:rsidR="00473CFF" w:rsidRPr="00473CFF" w:rsidRDefault="00473CFF" w:rsidP="00473CFF">
            <w:pPr>
              <w:pStyle w:val="a4"/>
            </w:pPr>
            <w:r w:rsidRPr="00473CFF">
              <w:t>AT</w:t>
            </w:r>
            <w:r w:rsidRPr="00473CFF">
              <w:rPr>
                <w:rFonts w:hint="eastAsia"/>
              </w:rPr>
              <w:t>4</w:t>
            </w:r>
          </w:p>
        </w:tc>
        <w:tc>
          <w:tcPr>
            <w:tcW w:w="1537" w:type="pct"/>
          </w:tcPr>
          <w:p w:rsidR="00473CFF" w:rsidRPr="00473CFF" w:rsidRDefault="00473CFF" w:rsidP="00473CFF">
            <w:pPr>
              <w:pStyle w:val="a4"/>
            </w:pPr>
            <w:r w:rsidRPr="00473CFF">
              <w:t>Pass</w:t>
            </w:r>
          </w:p>
        </w:tc>
        <w:tc>
          <w:tcPr>
            <w:tcW w:w="1799" w:type="pct"/>
          </w:tcPr>
          <w:p w:rsidR="00473CFF" w:rsidRPr="00473CFF" w:rsidRDefault="00473CFF" w:rsidP="00473CFF">
            <w:pPr>
              <w:pStyle w:val="a4"/>
            </w:pPr>
            <w:r w:rsidRPr="00473CFF">
              <w:t>完全符合測試狀況。</w:t>
            </w:r>
          </w:p>
        </w:tc>
      </w:tr>
      <w:tr w:rsidR="00473CFF" w:rsidRPr="00473CFF" w:rsidTr="00473CFF">
        <w:trPr>
          <w:jc w:val="center"/>
        </w:trPr>
        <w:tc>
          <w:tcPr>
            <w:tcW w:w="1664" w:type="pct"/>
          </w:tcPr>
          <w:p w:rsidR="00473CFF" w:rsidRPr="00473CFF" w:rsidRDefault="00473CFF" w:rsidP="00473CFF">
            <w:pPr>
              <w:pStyle w:val="a4"/>
              <w:rPr>
                <w:b/>
              </w:rPr>
            </w:pPr>
            <w:r w:rsidRPr="00473CFF">
              <w:rPr>
                <w:b/>
              </w:rPr>
              <w:t>RATE</w:t>
            </w:r>
          </w:p>
        </w:tc>
        <w:tc>
          <w:tcPr>
            <w:tcW w:w="1537" w:type="pct"/>
          </w:tcPr>
          <w:p w:rsidR="00473CFF" w:rsidRPr="00473CFF" w:rsidRDefault="00473CFF" w:rsidP="00473CFF">
            <w:pPr>
              <w:pStyle w:val="a4"/>
            </w:pPr>
            <w:r w:rsidRPr="00473CFF">
              <w:t>100 %</w:t>
            </w:r>
          </w:p>
        </w:tc>
        <w:tc>
          <w:tcPr>
            <w:tcW w:w="1799" w:type="pct"/>
          </w:tcPr>
          <w:p w:rsidR="00473CFF" w:rsidRPr="00473CFF" w:rsidRDefault="00473CFF" w:rsidP="00473CFF">
            <w:pPr>
              <w:pStyle w:val="a4"/>
            </w:pPr>
          </w:p>
        </w:tc>
      </w:tr>
    </w:tbl>
    <w:p w:rsidR="002337F6" w:rsidRDefault="002337F6" w:rsidP="00473CFF">
      <w:pPr>
        <w:pStyle w:val="a4"/>
      </w:pPr>
    </w:p>
    <w:p w:rsidR="00473CFF" w:rsidRPr="00CD4B28" w:rsidRDefault="00473CFF" w:rsidP="00473CFF">
      <w:pPr>
        <w:pStyle w:val="a4"/>
      </w:pPr>
      <w:r w:rsidRPr="00CD4B28">
        <w:rPr>
          <w:rFonts w:hint="eastAsia"/>
        </w:rPr>
        <w:lastRenderedPageBreak/>
        <w:t>表</w:t>
      </w:r>
      <w:r w:rsidRPr="00CD4B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3D3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3D39">
        <w:rPr>
          <w:noProof/>
        </w:rPr>
        <w:t>24</w:t>
      </w:r>
      <w:r>
        <w:fldChar w:fldCharType="end"/>
      </w:r>
      <w:r w:rsidRPr="00CD4B28">
        <w:rPr>
          <w:rFonts w:hint="eastAsia"/>
        </w:rPr>
        <w:t>、</w:t>
      </w:r>
      <w:r w:rsidRPr="00CD4B28">
        <w:t>計畫測試結果</w:t>
      </w:r>
      <w:r w:rsidRPr="00CD4B28">
        <w:t>[</w:t>
      </w:r>
      <w:r w:rsidRPr="00CD4B28">
        <w:rPr>
          <w:rFonts w:hint="eastAsia"/>
        </w:rPr>
        <w:t>子計畫三</w:t>
      </w:r>
      <w:r w:rsidRPr="00CD4B28">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473CFF" w:rsidRPr="002337F6" w:rsidTr="002337F6">
        <w:trPr>
          <w:jc w:val="center"/>
        </w:trPr>
        <w:tc>
          <w:tcPr>
            <w:tcW w:w="1666" w:type="pct"/>
            <w:shd w:val="clear" w:color="auto" w:fill="BFBFBF" w:themeFill="background1" w:themeFillShade="BF"/>
          </w:tcPr>
          <w:p w:rsidR="00473CFF" w:rsidRPr="002337F6" w:rsidRDefault="00473CFF" w:rsidP="002337F6">
            <w:pPr>
              <w:pStyle w:val="a4"/>
              <w:rPr>
                <w:b/>
              </w:rPr>
            </w:pPr>
            <w:r w:rsidRPr="002337F6">
              <w:rPr>
                <w:b/>
              </w:rPr>
              <w:t>Test Case</w:t>
            </w:r>
          </w:p>
        </w:tc>
        <w:tc>
          <w:tcPr>
            <w:tcW w:w="1667" w:type="pct"/>
            <w:shd w:val="clear" w:color="auto" w:fill="BFBFBF" w:themeFill="background1" w:themeFillShade="BF"/>
          </w:tcPr>
          <w:p w:rsidR="00473CFF" w:rsidRPr="002337F6" w:rsidRDefault="00473CFF" w:rsidP="002337F6">
            <w:pPr>
              <w:pStyle w:val="a4"/>
              <w:rPr>
                <w:b/>
              </w:rPr>
            </w:pPr>
            <w:r w:rsidRPr="002337F6">
              <w:rPr>
                <w:b/>
              </w:rPr>
              <w:t>Result(Pass / Fail)</w:t>
            </w:r>
          </w:p>
        </w:tc>
        <w:tc>
          <w:tcPr>
            <w:tcW w:w="1667" w:type="pct"/>
            <w:shd w:val="clear" w:color="auto" w:fill="BFBFBF" w:themeFill="background1" w:themeFillShade="BF"/>
          </w:tcPr>
          <w:p w:rsidR="00473CFF" w:rsidRPr="002337F6" w:rsidRDefault="00473CFF" w:rsidP="002337F6">
            <w:pPr>
              <w:pStyle w:val="a4"/>
              <w:rPr>
                <w:b/>
              </w:rPr>
            </w:pPr>
            <w:r w:rsidRPr="002337F6">
              <w:rPr>
                <w:b/>
              </w:rPr>
              <w:t>Comment</w:t>
            </w:r>
          </w:p>
        </w:tc>
      </w:tr>
      <w:tr w:rsidR="00473CFF" w:rsidRPr="002337F6" w:rsidTr="002337F6">
        <w:trPr>
          <w:jc w:val="center"/>
        </w:trPr>
        <w:tc>
          <w:tcPr>
            <w:tcW w:w="1666" w:type="pct"/>
          </w:tcPr>
          <w:p w:rsidR="00473CFF" w:rsidRPr="002337F6" w:rsidRDefault="00473CFF" w:rsidP="002337F6">
            <w:pPr>
              <w:pStyle w:val="a4"/>
            </w:pPr>
            <w:r w:rsidRPr="002337F6">
              <w:t>AT1</w:t>
            </w:r>
          </w:p>
        </w:tc>
        <w:tc>
          <w:tcPr>
            <w:tcW w:w="1667" w:type="pct"/>
          </w:tcPr>
          <w:p w:rsidR="00473CFF" w:rsidRPr="002337F6" w:rsidRDefault="00473CFF" w:rsidP="002337F6">
            <w:pPr>
              <w:pStyle w:val="a4"/>
            </w:pPr>
            <w:r w:rsidRPr="002337F6">
              <w:t>Pass</w:t>
            </w:r>
          </w:p>
        </w:tc>
        <w:tc>
          <w:tcPr>
            <w:tcW w:w="1667" w:type="pct"/>
          </w:tcPr>
          <w:p w:rsidR="00473CFF" w:rsidRPr="002337F6" w:rsidRDefault="00473CFF" w:rsidP="002337F6">
            <w:pPr>
              <w:pStyle w:val="a4"/>
            </w:pPr>
            <w:r w:rsidRPr="002337F6">
              <w:t>完全符合測試狀況。</w:t>
            </w:r>
          </w:p>
        </w:tc>
      </w:tr>
      <w:tr w:rsidR="00473CFF" w:rsidRPr="002337F6" w:rsidTr="002337F6">
        <w:trPr>
          <w:jc w:val="center"/>
        </w:trPr>
        <w:tc>
          <w:tcPr>
            <w:tcW w:w="1666" w:type="pct"/>
          </w:tcPr>
          <w:p w:rsidR="00473CFF" w:rsidRPr="002337F6" w:rsidRDefault="00473CFF" w:rsidP="002337F6">
            <w:pPr>
              <w:pStyle w:val="a4"/>
            </w:pPr>
            <w:r w:rsidRPr="002337F6">
              <w:t>AT2</w:t>
            </w:r>
          </w:p>
        </w:tc>
        <w:tc>
          <w:tcPr>
            <w:tcW w:w="1667" w:type="pct"/>
          </w:tcPr>
          <w:p w:rsidR="00473CFF" w:rsidRPr="002337F6" w:rsidRDefault="00473CFF" w:rsidP="002337F6">
            <w:pPr>
              <w:pStyle w:val="a4"/>
            </w:pPr>
            <w:r w:rsidRPr="002337F6">
              <w:t>Pass</w:t>
            </w:r>
          </w:p>
        </w:tc>
        <w:tc>
          <w:tcPr>
            <w:tcW w:w="1667" w:type="pct"/>
          </w:tcPr>
          <w:p w:rsidR="00473CFF" w:rsidRPr="002337F6" w:rsidRDefault="00473CFF" w:rsidP="002337F6">
            <w:pPr>
              <w:pStyle w:val="a4"/>
            </w:pPr>
            <w:r w:rsidRPr="002337F6">
              <w:t>完全符合測試狀況。</w:t>
            </w:r>
          </w:p>
        </w:tc>
      </w:tr>
      <w:tr w:rsidR="00473CFF" w:rsidRPr="002337F6" w:rsidTr="002337F6">
        <w:trPr>
          <w:jc w:val="center"/>
        </w:trPr>
        <w:tc>
          <w:tcPr>
            <w:tcW w:w="1666" w:type="pct"/>
          </w:tcPr>
          <w:p w:rsidR="00473CFF" w:rsidRPr="002337F6" w:rsidRDefault="00473CFF" w:rsidP="002337F6">
            <w:pPr>
              <w:pStyle w:val="a4"/>
            </w:pPr>
            <w:r w:rsidRPr="002337F6">
              <w:t>AT3</w:t>
            </w:r>
          </w:p>
        </w:tc>
        <w:tc>
          <w:tcPr>
            <w:tcW w:w="1667" w:type="pct"/>
          </w:tcPr>
          <w:p w:rsidR="00473CFF" w:rsidRPr="002337F6" w:rsidRDefault="00473CFF" w:rsidP="002337F6">
            <w:pPr>
              <w:pStyle w:val="a4"/>
            </w:pPr>
            <w:r w:rsidRPr="002337F6">
              <w:t>Pass</w:t>
            </w:r>
          </w:p>
        </w:tc>
        <w:tc>
          <w:tcPr>
            <w:tcW w:w="1667" w:type="pct"/>
          </w:tcPr>
          <w:p w:rsidR="00473CFF" w:rsidRPr="002337F6" w:rsidRDefault="00473CFF" w:rsidP="002337F6">
            <w:pPr>
              <w:pStyle w:val="a4"/>
            </w:pPr>
            <w:r w:rsidRPr="002337F6">
              <w:t>完全符合測試狀況。</w:t>
            </w:r>
          </w:p>
        </w:tc>
      </w:tr>
      <w:tr w:rsidR="00473CFF" w:rsidRPr="002337F6" w:rsidTr="002337F6">
        <w:trPr>
          <w:jc w:val="center"/>
        </w:trPr>
        <w:tc>
          <w:tcPr>
            <w:tcW w:w="1666" w:type="pct"/>
          </w:tcPr>
          <w:p w:rsidR="00473CFF" w:rsidRPr="002337F6" w:rsidRDefault="00473CFF" w:rsidP="002337F6">
            <w:pPr>
              <w:pStyle w:val="a4"/>
              <w:rPr>
                <w:b/>
              </w:rPr>
            </w:pPr>
            <w:r w:rsidRPr="002337F6">
              <w:rPr>
                <w:b/>
              </w:rPr>
              <w:t>RATE</w:t>
            </w:r>
          </w:p>
        </w:tc>
        <w:tc>
          <w:tcPr>
            <w:tcW w:w="1667" w:type="pct"/>
          </w:tcPr>
          <w:p w:rsidR="00473CFF" w:rsidRPr="002337F6" w:rsidRDefault="00473CFF" w:rsidP="002337F6">
            <w:pPr>
              <w:pStyle w:val="a4"/>
            </w:pPr>
            <w:r w:rsidRPr="002337F6">
              <w:t>100 %</w:t>
            </w:r>
          </w:p>
        </w:tc>
        <w:tc>
          <w:tcPr>
            <w:tcW w:w="1667" w:type="pct"/>
          </w:tcPr>
          <w:p w:rsidR="00473CFF" w:rsidRPr="002337F6" w:rsidRDefault="00473CFF" w:rsidP="002337F6">
            <w:pPr>
              <w:pStyle w:val="a4"/>
            </w:pPr>
          </w:p>
        </w:tc>
      </w:tr>
    </w:tbl>
    <w:p w:rsidR="00473CFF" w:rsidRDefault="00473CFF" w:rsidP="00473CFF">
      <w:pPr>
        <w:pStyle w:val="a4"/>
        <w:rPr>
          <w:sz w:val="32"/>
          <w:szCs w:val="32"/>
        </w:rPr>
      </w:pPr>
    </w:p>
    <w:p w:rsidR="00473CFF" w:rsidRPr="00CD4B28" w:rsidRDefault="00473CFF" w:rsidP="002337F6">
      <w:pPr>
        <w:pStyle w:val="a4"/>
        <w:rPr>
          <w:noProof/>
        </w:rPr>
      </w:pPr>
      <w:r w:rsidRPr="00286E91">
        <w:rPr>
          <w:rFonts w:hint="eastAsia"/>
          <w:noProof/>
        </w:rPr>
        <w:t>表</w:t>
      </w:r>
      <w:r w:rsidRPr="00286E91">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AB3D39">
        <w:rPr>
          <w:noProof/>
        </w:rPr>
        <w:t>5</w:t>
      </w:r>
      <w:r>
        <w:rPr>
          <w:noProof/>
        </w:rPr>
        <w:fldChar w:fldCharType="end"/>
      </w:r>
      <w:r>
        <w:rPr>
          <w:noProof/>
        </w:rPr>
        <w:noBreakHyphen/>
      </w:r>
      <w:r>
        <w:rPr>
          <w:noProof/>
        </w:rPr>
        <w:fldChar w:fldCharType="begin"/>
      </w:r>
      <w:r>
        <w:rPr>
          <w:noProof/>
        </w:rPr>
        <w:instrText xml:space="preserve"> </w:instrText>
      </w:r>
      <w:r>
        <w:rPr>
          <w:rFonts w:hint="eastAsia"/>
          <w:noProof/>
        </w:rPr>
        <w:instrText xml:space="preserve">SEQ </w:instrText>
      </w:r>
      <w:r>
        <w:rPr>
          <w:rFonts w:hint="eastAsia"/>
          <w:noProof/>
        </w:rPr>
        <w:instrText>表</w:instrText>
      </w:r>
      <w:r>
        <w:rPr>
          <w:rFonts w:hint="eastAsia"/>
          <w:noProof/>
        </w:rPr>
        <w:instrText xml:space="preserve"> \* ARABIC \s 1</w:instrText>
      </w:r>
      <w:r>
        <w:rPr>
          <w:noProof/>
        </w:rPr>
        <w:instrText xml:space="preserve"> </w:instrText>
      </w:r>
      <w:r>
        <w:rPr>
          <w:noProof/>
        </w:rPr>
        <w:fldChar w:fldCharType="separate"/>
      </w:r>
      <w:r w:rsidR="00AB3D39">
        <w:rPr>
          <w:noProof/>
        </w:rPr>
        <w:t>25</w:t>
      </w:r>
      <w:r>
        <w:rPr>
          <w:noProof/>
        </w:rPr>
        <w:fldChar w:fldCharType="end"/>
      </w:r>
      <w:r w:rsidRPr="00286E91">
        <w:rPr>
          <w:rFonts w:hint="eastAsia"/>
          <w:noProof/>
        </w:rPr>
        <w:t>、</w:t>
      </w:r>
      <w:r w:rsidRPr="00CD4B28">
        <w:rPr>
          <w:noProof/>
        </w:rPr>
        <w:t>計畫測試結果</w:t>
      </w:r>
      <w:r w:rsidRPr="00CD4B28">
        <w:rPr>
          <w:noProof/>
        </w:rPr>
        <w:t>[</w:t>
      </w:r>
      <w:r>
        <w:rPr>
          <w:rFonts w:hint="eastAsia"/>
          <w:noProof/>
        </w:rPr>
        <w:t>子計畫四</w:t>
      </w:r>
      <w:r w:rsidRPr="00CD4B28">
        <w:rPr>
          <w:noProof/>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473CFF" w:rsidRPr="002337F6" w:rsidTr="002337F6">
        <w:trPr>
          <w:jc w:val="center"/>
        </w:trPr>
        <w:tc>
          <w:tcPr>
            <w:tcW w:w="1666" w:type="pct"/>
            <w:shd w:val="clear" w:color="auto" w:fill="BFBFBF" w:themeFill="background1" w:themeFillShade="BF"/>
          </w:tcPr>
          <w:p w:rsidR="00473CFF" w:rsidRPr="002337F6" w:rsidRDefault="00473CFF" w:rsidP="002337F6">
            <w:pPr>
              <w:pStyle w:val="a4"/>
              <w:rPr>
                <w:b/>
              </w:rPr>
            </w:pPr>
            <w:r w:rsidRPr="002337F6">
              <w:rPr>
                <w:rFonts w:hint="eastAsia"/>
                <w:b/>
              </w:rPr>
              <w:t>Test Case</w:t>
            </w:r>
          </w:p>
        </w:tc>
        <w:tc>
          <w:tcPr>
            <w:tcW w:w="1667" w:type="pct"/>
            <w:shd w:val="clear" w:color="auto" w:fill="BFBFBF" w:themeFill="background1" w:themeFillShade="BF"/>
          </w:tcPr>
          <w:p w:rsidR="00473CFF" w:rsidRPr="002337F6" w:rsidRDefault="00473CFF" w:rsidP="002337F6">
            <w:pPr>
              <w:pStyle w:val="a4"/>
              <w:rPr>
                <w:b/>
              </w:rPr>
            </w:pPr>
            <w:r w:rsidRPr="002337F6">
              <w:rPr>
                <w:rFonts w:hint="eastAsia"/>
                <w:b/>
              </w:rPr>
              <w:t>Result(Pass / Fail)</w:t>
            </w:r>
          </w:p>
        </w:tc>
        <w:tc>
          <w:tcPr>
            <w:tcW w:w="1667" w:type="pct"/>
            <w:shd w:val="clear" w:color="auto" w:fill="BFBFBF" w:themeFill="background1" w:themeFillShade="BF"/>
          </w:tcPr>
          <w:p w:rsidR="00473CFF" w:rsidRPr="002337F6" w:rsidRDefault="00473CFF" w:rsidP="002337F6">
            <w:pPr>
              <w:pStyle w:val="a4"/>
              <w:rPr>
                <w:b/>
              </w:rPr>
            </w:pPr>
            <w:r w:rsidRPr="002337F6">
              <w:rPr>
                <w:rFonts w:hint="eastAsia"/>
                <w:b/>
              </w:rPr>
              <w:t>Comment</w:t>
            </w:r>
          </w:p>
        </w:tc>
      </w:tr>
      <w:tr w:rsidR="00473CFF" w:rsidRPr="002337F6" w:rsidTr="002337F6">
        <w:trPr>
          <w:jc w:val="center"/>
        </w:trPr>
        <w:tc>
          <w:tcPr>
            <w:tcW w:w="1666" w:type="pct"/>
          </w:tcPr>
          <w:p w:rsidR="00473CFF" w:rsidRPr="002337F6" w:rsidRDefault="00473CFF" w:rsidP="002337F6">
            <w:pPr>
              <w:pStyle w:val="a4"/>
            </w:pPr>
            <w:r w:rsidRPr="002337F6">
              <w:rPr>
                <w:rFonts w:hint="eastAsia"/>
              </w:rPr>
              <w:t>AT1</w:t>
            </w:r>
          </w:p>
        </w:tc>
        <w:tc>
          <w:tcPr>
            <w:tcW w:w="1667" w:type="pct"/>
          </w:tcPr>
          <w:p w:rsidR="00473CFF" w:rsidRPr="002337F6" w:rsidRDefault="00473CFF" w:rsidP="002337F6">
            <w:pPr>
              <w:pStyle w:val="a4"/>
            </w:pPr>
            <w:r w:rsidRPr="002337F6">
              <w:rPr>
                <w:rFonts w:hint="eastAsia"/>
              </w:rPr>
              <w:t>Pass</w:t>
            </w:r>
          </w:p>
        </w:tc>
        <w:tc>
          <w:tcPr>
            <w:tcW w:w="1667" w:type="pct"/>
            <w:vAlign w:val="center"/>
          </w:tcPr>
          <w:p w:rsidR="00473CFF" w:rsidRPr="002337F6" w:rsidRDefault="00473CFF" w:rsidP="002337F6">
            <w:pPr>
              <w:pStyle w:val="a4"/>
            </w:pPr>
            <w:r w:rsidRPr="002337F6">
              <w:rPr>
                <w:rFonts w:hint="eastAsia"/>
              </w:rPr>
              <w:t>符合測試狀況。</w:t>
            </w:r>
          </w:p>
        </w:tc>
      </w:tr>
      <w:tr w:rsidR="00473CFF" w:rsidRPr="002337F6" w:rsidTr="002337F6">
        <w:trPr>
          <w:jc w:val="center"/>
        </w:trPr>
        <w:tc>
          <w:tcPr>
            <w:tcW w:w="1666" w:type="pct"/>
          </w:tcPr>
          <w:p w:rsidR="00473CFF" w:rsidRPr="002337F6" w:rsidRDefault="00473CFF" w:rsidP="002337F6">
            <w:pPr>
              <w:pStyle w:val="a4"/>
            </w:pPr>
            <w:r w:rsidRPr="002337F6">
              <w:rPr>
                <w:rFonts w:hint="eastAsia"/>
              </w:rPr>
              <w:t>AT2</w:t>
            </w:r>
          </w:p>
        </w:tc>
        <w:tc>
          <w:tcPr>
            <w:tcW w:w="1667" w:type="pct"/>
          </w:tcPr>
          <w:p w:rsidR="00473CFF" w:rsidRPr="002337F6" w:rsidRDefault="00473CFF" w:rsidP="002337F6">
            <w:pPr>
              <w:pStyle w:val="a4"/>
            </w:pPr>
            <w:r w:rsidRPr="002337F6">
              <w:rPr>
                <w:rFonts w:hint="eastAsia"/>
              </w:rPr>
              <w:t>Pass</w:t>
            </w:r>
          </w:p>
        </w:tc>
        <w:tc>
          <w:tcPr>
            <w:tcW w:w="1667" w:type="pct"/>
            <w:vAlign w:val="center"/>
          </w:tcPr>
          <w:p w:rsidR="00473CFF" w:rsidRPr="002337F6" w:rsidRDefault="00473CFF" w:rsidP="002337F6">
            <w:pPr>
              <w:pStyle w:val="a4"/>
            </w:pPr>
            <w:r w:rsidRPr="002337F6">
              <w:rPr>
                <w:rFonts w:hint="eastAsia"/>
              </w:rPr>
              <w:t>符合測試狀況。</w:t>
            </w:r>
          </w:p>
        </w:tc>
      </w:tr>
      <w:tr w:rsidR="00473CFF" w:rsidRPr="002337F6" w:rsidTr="002337F6">
        <w:trPr>
          <w:jc w:val="center"/>
        </w:trPr>
        <w:tc>
          <w:tcPr>
            <w:tcW w:w="1666" w:type="pct"/>
          </w:tcPr>
          <w:p w:rsidR="00473CFF" w:rsidRPr="002337F6" w:rsidRDefault="00473CFF" w:rsidP="002337F6">
            <w:pPr>
              <w:pStyle w:val="a4"/>
            </w:pPr>
            <w:r w:rsidRPr="002337F6">
              <w:rPr>
                <w:rFonts w:hint="eastAsia"/>
              </w:rPr>
              <w:t>AT3</w:t>
            </w:r>
          </w:p>
        </w:tc>
        <w:tc>
          <w:tcPr>
            <w:tcW w:w="1667" w:type="pct"/>
          </w:tcPr>
          <w:p w:rsidR="00473CFF" w:rsidRPr="002337F6" w:rsidRDefault="00473CFF" w:rsidP="002337F6">
            <w:pPr>
              <w:pStyle w:val="a4"/>
            </w:pPr>
            <w:r w:rsidRPr="002337F6">
              <w:rPr>
                <w:rFonts w:hint="eastAsia"/>
              </w:rPr>
              <w:t>Pass</w:t>
            </w:r>
          </w:p>
        </w:tc>
        <w:tc>
          <w:tcPr>
            <w:tcW w:w="1667" w:type="pct"/>
            <w:vAlign w:val="center"/>
          </w:tcPr>
          <w:p w:rsidR="00473CFF" w:rsidRPr="002337F6" w:rsidRDefault="00473CFF" w:rsidP="002337F6">
            <w:pPr>
              <w:pStyle w:val="a4"/>
            </w:pPr>
            <w:r w:rsidRPr="002337F6">
              <w:rPr>
                <w:rFonts w:hint="eastAsia"/>
              </w:rPr>
              <w:t>符合測試狀況。</w:t>
            </w:r>
          </w:p>
        </w:tc>
      </w:tr>
      <w:tr w:rsidR="00473CFF" w:rsidRPr="002337F6" w:rsidTr="002337F6">
        <w:trPr>
          <w:jc w:val="center"/>
        </w:trPr>
        <w:tc>
          <w:tcPr>
            <w:tcW w:w="1666" w:type="pct"/>
          </w:tcPr>
          <w:p w:rsidR="00473CFF" w:rsidRPr="002337F6" w:rsidRDefault="00473CFF" w:rsidP="002337F6">
            <w:pPr>
              <w:pStyle w:val="a4"/>
            </w:pPr>
            <w:r w:rsidRPr="002337F6">
              <w:rPr>
                <w:rFonts w:hint="eastAsia"/>
              </w:rPr>
              <w:t>AT4</w:t>
            </w:r>
          </w:p>
        </w:tc>
        <w:tc>
          <w:tcPr>
            <w:tcW w:w="1667" w:type="pct"/>
          </w:tcPr>
          <w:p w:rsidR="00473CFF" w:rsidRPr="002337F6" w:rsidRDefault="00473CFF" w:rsidP="002337F6">
            <w:pPr>
              <w:pStyle w:val="a4"/>
            </w:pPr>
            <w:r w:rsidRPr="002337F6">
              <w:rPr>
                <w:rFonts w:hint="eastAsia"/>
              </w:rPr>
              <w:t>Pass</w:t>
            </w:r>
          </w:p>
        </w:tc>
        <w:tc>
          <w:tcPr>
            <w:tcW w:w="1667" w:type="pct"/>
            <w:vAlign w:val="center"/>
          </w:tcPr>
          <w:p w:rsidR="00473CFF" w:rsidRPr="002337F6" w:rsidRDefault="00473CFF" w:rsidP="002337F6">
            <w:pPr>
              <w:pStyle w:val="a4"/>
            </w:pPr>
            <w:r w:rsidRPr="002337F6">
              <w:rPr>
                <w:rFonts w:hint="eastAsia"/>
              </w:rPr>
              <w:t>符合測試狀況。</w:t>
            </w:r>
          </w:p>
        </w:tc>
      </w:tr>
      <w:tr w:rsidR="00473CFF" w:rsidRPr="002337F6" w:rsidTr="002337F6">
        <w:trPr>
          <w:jc w:val="center"/>
        </w:trPr>
        <w:tc>
          <w:tcPr>
            <w:tcW w:w="1666" w:type="pct"/>
            <w:shd w:val="clear" w:color="auto" w:fill="FFFFFF" w:themeFill="background1"/>
          </w:tcPr>
          <w:p w:rsidR="00473CFF" w:rsidRPr="002337F6" w:rsidRDefault="00473CFF" w:rsidP="002337F6">
            <w:pPr>
              <w:pStyle w:val="a4"/>
              <w:rPr>
                <w:b/>
              </w:rPr>
            </w:pPr>
            <w:r w:rsidRPr="002337F6">
              <w:rPr>
                <w:rFonts w:hint="eastAsia"/>
                <w:b/>
              </w:rPr>
              <w:t>RATE</w:t>
            </w:r>
          </w:p>
        </w:tc>
        <w:tc>
          <w:tcPr>
            <w:tcW w:w="1667" w:type="pct"/>
          </w:tcPr>
          <w:p w:rsidR="00473CFF" w:rsidRPr="002337F6" w:rsidRDefault="00473CFF" w:rsidP="002337F6">
            <w:pPr>
              <w:pStyle w:val="a4"/>
            </w:pPr>
            <w:r w:rsidRPr="002337F6">
              <w:rPr>
                <w:rFonts w:hint="eastAsia"/>
              </w:rPr>
              <w:t>100 %</w:t>
            </w:r>
          </w:p>
        </w:tc>
        <w:tc>
          <w:tcPr>
            <w:tcW w:w="1667" w:type="pct"/>
          </w:tcPr>
          <w:p w:rsidR="00473CFF" w:rsidRPr="002337F6" w:rsidRDefault="00473CFF" w:rsidP="002337F6">
            <w:pPr>
              <w:pStyle w:val="a4"/>
            </w:pPr>
          </w:p>
        </w:tc>
      </w:tr>
    </w:tbl>
    <w:p w:rsidR="00BB57C5" w:rsidRDefault="00BB57C5">
      <w:pPr>
        <w:widowControl/>
        <w:ind w:firstLineChars="0" w:firstLine="0"/>
        <w:jc w:val="left"/>
        <w:rPr>
          <w:rFonts w:cstheme="majorBidi"/>
          <w:b/>
          <w:bCs/>
          <w:kern w:val="52"/>
          <w:sz w:val="32"/>
          <w:szCs w:val="52"/>
        </w:rPr>
      </w:pPr>
      <w:bookmarkStart w:id="523" w:name="_Toc480897085"/>
      <w:bookmarkStart w:id="524" w:name="_Toc484188634"/>
      <w:bookmarkStart w:id="525" w:name="_Toc484864172"/>
      <w:r>
        <w:br w:type="page"/>
      </w:r>
    </w:p>
    <w:p w:rsidR="008119A4" w:rsidRDefault="008119A4" w:rsidP="00CD78EB">
      <w:pPr>
        <w:pStyle w:val="1"/>
        <w:rPr>
          <w:rFonts w:hint="eastAsia"/>
        </w:rPr>
      </w:pPr>
      <w:bookmarkStart w:id="526" w:name="_Toc485140155"/>
      <w:r w:rsidRPr="00CD78EB">
        <w:lastRenderedPageBreak/>
        <w:t>Appendix A</w:t>
      </w:r>
      <w:r w:rsidRPr="00CD78EB">
        <w:t>：</w:t>
      </w:r>
      <w:proofErr w:type="gramStart"/>
      <w:r w:rsidR="00C25B31">
        <w:rPr>
          <w:rFonts w:hint="eastAsia"/>
        </w:rPr>
        <w:t>追朔表</w:t>
      </w:r>
      <w:proofErr w:type="gramEnd"/>
      <w:r w:rsidRPr="00CD78EB">
        <w:t>Traceability</w:t>
      </w:r>
      <w:bookmarkEnd w:id="523"/>
      <w:bookmarkEnd w:id="524"/>
      <w:bookmarkEnd w:id="525"/>
      <w:bookmarkEnd w:id="526"/>
    </w:p>
    <w:p w:rsidR="00FD56AA" w:rsidRDefault="00FD56AA" w:rsidP="008F4FF4">
      <w:pPr>
        <w:ind w:firstLineChars="0" w:firstLine="0"/>
        <w:rPr>
          <w:rFonts w:hint="eastAsia"/>
          <w:sz w:val="28"/>
          <w:szCs w:val="28"/>
        </w:rPr>
      </w:pPr>
      <w:bookmarkStart w:id="527" w:name="_Toc232375905"/>
      <w:bookmarkStart w:id="528" w:name="_Toc238463571"/>
      <w:bookmarkStart w:id="529" w:name="_Toc264030321"/>
      <w:r w:rsidRPr="00EB25FD">
        <w:rPr>
          <w:sz w:val="28"/>
          <w:szCs w:val="28"/>
        </w:rPr>
        <w:t>水平追蹤矩陣（</w:t>
      </w:r>
      <w:r w:rsidRPr="00EB25FD">
        <w:rPr>
          <w:sz w:val="28"/>
          <w:szCs w:val="28"/>
        </w:rPr>
        <w:t>Horizontal Traceability Matrix</w:t>
      </w:r>
      <w:r w:rsidRPr="00EB25FD">
        <w:rPr>
          <w:sz w:val="28"/>
          <w:szCs w:val="28"/>
        </w:rPr>
        <w:t>）</w:t>
      </w:r>
      <w:bookmarkEnd w:id="527"/>
      <w:bookmarkEnd w:id="528"/>
      <w:bookmarkEnd w:id="529"/>
    </w:p>
    <w:p w:rsidR="008F4FF4" w:rsidRDefault="008F4FF4" w:rsidP="008F4FF4">
      <w:pPr>
        <w:pStyle w:val="2"/>
        <w:rPr>
          <w:rFonts w:hint="eastAsia"/>
        </w:rPr>
      </w:pPr>
      <w:bookmarkStart w:id="530" w:name="_Toc480897086"/>
      <w:bookmarkStart w:id="531" w:name="_Toc484188635"/>
      <w:bookmarkStart w:id="532" w:name="_Toc484864173"/>
      <w:bookmarkStart w:id="533" w:name="_Toc485140156"/>
      <w:r w:rsidRPr="00050313">
        <w:t>子系統</w:t>
      </w:r>
      <w:r w:rsidRPr="00050313">
        <w:t xml:space="preserve"> vs. </w:t>
      </w:r>
      <w:r w:rsidRPr="00050313">
        <w:t>測試案例</w:t>
      </w:r>
      <w:r w:rsidRPr="00050313">
        <w:t xml:space="preserve"> (Subsystems vs. Test Cases)</w:t>
      </w:r>
      <w:bookmarkEnd w:id="530"/>
      <w:bookmarkEnd w:id="531"/>
      <w:bookmarkEnd w:id="532"/>
      <w:bookmarkEnd w:id="533"/>
    </w:p>
    <w:p w:rsidR="008F4FF4" w:rsidRDefault="008F4FF4" w:rsidP="008F4FF4">
      <w:pPr>
        <w:ind w:firstLineChars="0" w:firstLine="0"/>
        <w:rPr>
          <w:rFonts w:hint="eastAsia"/>
        </w:rPr>
      </w:pPr>
      <w:bookmarkStart w:id="534" w:name="_Toc232375906"/>
      <w:bookmarkStart w:id="535" w:name="_Toc238463572"/>
      <w:bookmarkStart w:id="536" w:name="_Toc264030322"/>
      <w:proofErr w:type="gramStart"/>
      <w:r w:rsidRPr="0070537C">
        <w:t>（</w:t>
      </w:r>
      <w:proofErr w:type="gramEnd"/>
      <w:r w:rsidRPr="0070537C">
        <w:t>●</w:t>
      </w:r>
      <w:r w:rsidRPr="0070537C">
        <w:t>：表示有關聯</w:t>
      </w:r>
      <w:proofErr w:type="gramStart"/>
      <w:r w:rsidRPr="0070537C">
        <w:t>）</w:t>
      </w:r>
      <w:bookmarkEnd w:id="534"/>
      <w:bookmarkEnd w:id="535"/>
      <w:bookmarkEnd w:id="536"/>
      <w:proofErr w:type="gramEnd"/>
    </w:p>
    <w:p w:rsidR="008F4FF4" w:rsidRDefault="008F4FF4" w:rsidP="008F4FF4">
      <w:pPr>
        <w:pStyle w:val="3"/>
        <w:rPr>
          <w:rFonts w:hint="eastAsia"/>
        </w:rPr>
      </w:pPr>
      <w:bookmarkStart w:id="537" w:name="_Toc485140157"/>
      <w:r w:rsidRPr="0070537C">
        <w:t>總計畫</w:t>
      </w:r>
      <w:bookmarkEnd w:id="5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62"/>
        <w:gridCol w:w="2042"/>
        <w:gridCol w:w="2059"/>
        <w:gridCol w:w="2059"/>
      </w:tblGrid>
      <w:tr w:rsidR="00C25DAF" w:rsidRPr="00C25DAF" w:rsidTr="00C25DAF">
        <w:trPr>
          <w:jc w:val="center"/>
        </w:trPr>
        <w:tc>
          <w:tcPr>
            <w:tcW w:w="1386" w:type="pct"/>
            <w:tcBorders>
              <w:top w:val="single" w:sz="4" w:space="0" w:color="auto"/>
              <w:left w:val="single" w:sz="4" w:space="0" w:color="auto"/>
              <w:bottom w:val="single" w:sz="4" w:space="0" w:color="auto"/>
              <w:right w:val="single" w:sz="4" w:space="0" w:color="auto"/>
              <w:tl2br w:val="single" w:sz="4" w:space="0" w:color="auto"/>
            </w:tcBorders>
            <w:shd w:val="clear" w:color="auto" w:fill="BFBFBF" w:themeFill="background1" w:themeFillShade="BF"/>
            <w:vAlign w:val="center"/>
          </w:tcPr>
          <w:p w:rsidR="008F4FF4" w:rsidRPr="00C25DAF" w:rsidRDefault="008F4FF4" w:rsidP="00C25DAF">
            <w:pPr>
              <w:pStyle w:val="a4"/>
              <w:jc w:val="right"/>
              <w:rPr>
                <w:b/>
              </w:rPr>
            </w:pPr>
            <w:r w:rsidRPr="00C25DAF">
              <w:rPr>
                <w:b/>
              </w:rPr>
              <w:t>Test Cases</w:t>
            </w:r>
          </w:p>
          <w:p w:rsidR="008F4FF4" w:rsidRPr="00C25DAF" w:rsidRDefault="008F4FF4" w:rsidP="00C25DAF">
            <w:pPr>
              <w:pStyle w:val="a4"/>
              <w:jc w:val="left"/>
              <w:rPr>
                <w:b/>
              </w:rPr>
            </w:pPr>
            <w:r w:rsidRPr="00C25DAF">
              <w:rPr>
                <w:b/>
              </w:rPr>
              <w:t>Subsystems</w:t>
            </w:r>
          </w:p>
        </w:tc>
        <w:tc>
          <w:tcPr>
            <w:tcW w:w="11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8F4FF4" w:rsidRPr="00C25DAF" w:rsidRDefault="008F4FF4" w:rsidP="00C25DAF">
            <w:pPr>
              <w:pStyle w:val="a4"/>
              <w:rPr>
                <w:b/>
              </w:rPr>
            </w:pPr>
            <w:r w:rsidRPr="00C25DAF">
              <w:rPr>
                <w:b/>
              </w:rPr>
              <w:t>[AFCDM</w:t>
            </w:r>
            <w:r w:rsidRPr="00C25DAF">
              <w:rPr>
                <w:rFonts w:hint="eastAsia"/>
                <w:b/>
              </w:rPr>
              <w:t xml:space="preserve"> </w:t>
            </w:r>
            <w:r w:rsidRPr="00C25DAF">
              <w:rPr>
                <w:b/>
              </w:rPr>
              <w:t>1.1.0]</w:t>
            </w:r>
          </w:p>
        </w:tc>
        <w:tc>
          <w:tcPr>
            <w:tcW w:w="12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8F4FF4" w:rsidRPr="00C25DAF" w:rsidRDefault="008F4FF4" w:rsidP="00C25DAF">
            <w:pPr>
              <w:pStyle w:val="a4"/>
              <w:rPr>
                <w:b/>
              </w:rPr>
            </w:pPr>
            <w:r w:rsidRPr="00C25DAF">
              <w:rPr>
                <w:b/>
              </w:rPr>
              <w:t>[AOM1.</w:t>
            </w:r>
            <w:r w:rsidRPr="00C25DAF">
              <w:rPr>
                <w:rFonts w:hint="eastAsia"/>
                <w:b/>
              </w:rPr>
              <w:t>2</w:t>
            </w:r>
            <w:r w:rsidRPr="00C25DAF">
              <w:rPr>
                <w:b/>
              </w:rPr>
              <w:t>.0]</w:t>
            </w:r>
          </w:p>
        </w:tc>
        <w:tc>
          <w:tcPr>
            <w:tcW w:w="12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8F4FF4" w:rsidRPr="00C25DAF" w:rsidRDefault="008F4FF4" w:rsidP="00C25DAF">
            <w:pPr>
              <w:pStyle w:val="a4"/>
              <w:rPr>
                <w:b/>
              </w:rPr>
            </w:pPr>
            <w:r w:rsidRPr="00C25DAF">
              <w:rPr>
                <w:b/>
              </w:rPr>
              <w:t>[ARDM1.</w:t>
            </w:r>
            <w:r w:rsidRPr="00C25DAF">
              <w:rPr>
                <w:rFonts w:hint="eastAsia"/>
                <w:b/>
              </w:rPr>
              <w:t>3</w:t>
            </w:r>
            <w:r w:rsidRPr="00C25DAF">
              <w:rPr>
                <w:b/>
              </w:rPr>
              <w:t>.0]</w:t>
            </w:r>
          </w:p>
        </w:tc>
      </w:tr>
      <w:tr w:rsidR="00C25DAF" w:rsidRPr="00C25DAF"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F4FF4" w:rsidRPr="00C25DAF" w:rsidRDefault="008F4FF4" w:rsidP="00C25DAF">
            <w:pPr>
              <w:pStyle w:val="a4"/>
            </w:pPr>
            <w:r w:rsidRPr="00C25DAF">
              <w:t>IT1-001</w:t>
            </w:r>
          </w:p>
        </w:tc>
        <w:tc>
          <w:tcPr>
            <w:tcW w:w="119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r w:rsidRPr="00C25DAF">
              <w:t>●</w:t>
            </w: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r w:rsidRPr="00C25DAF">
              <w:t>●</w:t>
            </w: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r>
      <w:tr w:rsidR="00C25DAF" w:rsidRPr="00C25DAF"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F4FF4" w:rsidRPr="00C25DAF" w:rsidRDefault="008F4FF4" w:rsidP="00C25DAF">
            <w:pPr>
              <w:pStyle w:val="a4"/>
            </w:pPr>
            <w:r w:rsidRPr="00C25DAF">
              <w:t>IT2-002</w:t>
            </w:r>
          </w:p>
        </w:tc>
        <w:tc>
          <w:tcPr>
            <w:tcW w:w="119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r w:rsidRPr="00C25DAF">
              <w:t>●</w:t>
            </w: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r>
      <w:tr w:rsidR="00C25DAF" w:rsidRPr="00C25DAF"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F4FF4" w:rsidRPr="00C25DAF" w:rsidRDefault="008F4FF4" w:rsidP="00C25DAF">
            <w:pPr>
              <w:pStyle w:val="a4"/>
            </w:pPr>
            <w:r w:rsidRPr="00C25DAF">
              <w:t>IT3-003</w:t>
            </w:r>
          </w:p>
        </w:tc>
        <w:tc>
          <w:tcPr>
            <w:tcW w:w="119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r w:rsidRPr="00C25DAF">
              <w:t>●</w:t>
            </w: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r w:rsidRPr="00C25DAF">
              <w:t>●</w:t>
            </w:r>
          </w:p>
        </w:tc>
      </w:tr>
      <w:tr w:rsidR="00C25DAF" w:rsidRPr="00C25DAF"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F4FF4" w:rsidRPr="00C25DAF" w:rsidRDefault="008F4FF4" w:rsidP="00C25DAF">
            <w:pPr>
              <w:pStyle w:val="a4"/>
            </w:pPr>
            <w:r w:rsidRPr="00C25DAF">
              <w:t>AT1-001</w:t>
            </w:r>
          </w:p>
        </w:tc>
        <w:tc>
          <w:tcPr>
            <w:tcW w:w="119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r w:rsidRPr="00C25DAF">
              <w:t>●</w:t>
            </w: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r>
      <w:tr w:rsidR="00C25DAF" w:rsidRPr="00C25DAF"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F4FF4" w:rsidRPr="00C25DAF" w:rsidRDefault="008F4FF4" w:rsidP="00C25DAF">
            <w:pPr>
              <w:pStyle w:val="a4"/>
            </w:pPr>
            <w:r w:rsidRPr="00C25DAF">
              <w:t>AT2-001</w:t>
            </w:r>
          </w:p>
        </w:tc>
        <w:tc>
          <w:tcPr>
            <w:tcW w:w="119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r w:rsidRPr="00C25DAF">
              <w:t>●</w:t>
            </w: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r>
      <w:tr w:rsidR="00C25DAF" w:rsidRPr="00C25DAF"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F4FF4" w:rsidRPr="00C25DAF" w:rsidRDefault="008F4FF4" w:rsidP="00C25DAF">
            <w:pPr>
              <w:pStyle w:val="a4"/>
            </w:pPr>
            <w:r w:rsidRPr="00C25DAF">
              <w:t>AT3-001</w:t>
            </w:r>
          </w:p>
        </w:tc>
        <w:tc>
          <w:tcPr>
            <w:tcW w:w="119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p>
        </w:tc>
        <w:tc>
          <w:tcPr>
            <w:tcW w:w="1208" w:type="pct"/>
            <w:tcBorders>
              <w:top w:val="single" w:sz="4" w:space="0" w:color="auto"/>
              <w:left w:val="single" w:sz="4" w:space="0" w:color="auto"/>
              <w:bottom w:val="single" w:sz="4" w:space="0" w:color="auto"/>
              <w:right w:val="single" w:sz="4" w:space="0" w:color="auto"/>
            </w:tcBorders>
            <w:shd w:val="clear" w:color="auto" w:fill="auto"/>
            <w:vAlign w:val="center"/>
          </w:tcPr>
          <w:p w:rsidR="008F4FF4" w:rsidRPr="00C25DAF" w:rsidRDefault="008F4FF4" w:rsidP="00C25DAF">
            <w:pPr>
              <w:pStyle w:val="a4"/>
            </w:pPr>
            <w:r w:rsidRPr="00C25DAF">
              <w:t>●</w:t>
            </w:r>
          </w:p>
        </w:tc>
      </w:tr>
    </w:tbl>
    <w:p w:rsidR="00C25DAF" w:rsidRDefault="00C25DAF" w:rsidP="00C25DAF">
      <w:pPr>
        <w:ind w:firstLine="480"/>
        <w:rPr>
          <w:rFonts w:hint="eastAsia"/>
        </w:rPr>
      </w:pPr>
    </w:p>
    <w:p w:rsidR="008F4FF4" w:rsidRDefault="009F23BE" w:rsidP="009F23BE">
      <w:pPr>
        <w:pStyle w:val="3"/>
        <w:rPr>
          <w:rFonts w:hint="eastAsia"/>
        </w:rPr>
      </w:pPr>
      <w:bookmarkStart w:id="538" w:name="_Toc485140158"/>
      <w:r>
        <w:rPr>
          <w:rFonts w:hint="eastAsia"/>
        </w:rPr>
        <w:t>子</w:t>
      </w:r>
      <w:r w:rsidRPr="0070537C">
        <w:t>計畫</w:t>
      </w:r>
      <w:proofErr w:type="gramStart"/>
      <w:r>
        <w:rPr>
          <w:rFonts w:hint="eastAsia"/>
        </w:rPr>
        <w:t>一</w:t>
      </w:r>
      <w:bookmarkEnd w:id="538"/>
      <w:proofErr w:type="gramEnd"/>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62"/>
        <w:gridCol w:w="1541"/>
        <w:gridCol w:w="1541"/>
        <w:gridCol w:w="1541"/>
        <w:gridCol w:w="1537"/>
      </w:tblGrid>
      <w:tr w:rsidR="00C25DAF" w:rsidRPr="009F23BE" w:rsidTr="00C25DAF">
        <w:trPr>
          <w:jc w:val="center"/>
        </w:trPr>
        <w:tc>
          <w:tcPr>
            <w:tcW w:w="1386" w:type="pct"/>
            <w:tcBorders>
              <w:top w:val="single" w:sz="4" w:space="0" w:color="auto"/>
              <w:left w:val="single" w:sz="4" w:space="0" w:color="auto"/>
              <w:bottom w:val="single" w:sz="4" w:space="0" w:color="auto"/>
              <w:right w:val="single" w:sz="4" w:space="0" w:color="auto"/>
              <w:tl2br w:val="single" w:sz="4" w:space="0" w:color="auto"/>
            </w:tcBorders>
            <w:shd w:val="clear" w:color="auto" w:fill="BFBFBF" w:themeFill="background1" w:themeFillShade="BF"/>
            <w:vAlign w:val="center"/>
          </w:tcPr>
          <w:p w:rsidR="009F23BE" w:rsidRPr="009F23BE" w:rsidRDefault="009F23BE" w:rsidP="00C25DAF">
            <w:pPr>
              <w:pStyle w:val="a4"/>
              <w:jc w:val="right"/>
              <w:rPr>
                <w:b/>
              </w:rPr>
            </w:pPr>
            <w:r w:rsidRPr="009F23BE">
              <w:rPr>
                <w:b/>
              </w:rPr>
              <w:t>Test Cases</w:t>
            </w:r>
          </w:p>
          <w:p w:rsidR="009F23BE" w:rsidRPr="009F23BE" w:rsidRDefault="009F23BE" w:rsidP="00C25DAF">
            <w:pPr>
              <w:pStyle w:val="a4"/>
              <w:jc w:val="left"/>
              <w:rPr>
                <w:b/>
              </w:rPr>
            </w:pPr>
            <w:r w:rsidRPr="009F23BE">
              <w:rPr>
                <w:b/>
              </w:rPr>
              <w:t>Subsystems</w:t>
            </w:r>
          </w:p>
        </w:tc>
        <w:tc>
          <w:tcPr>
            <w:tcW w:w="90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F23BE" w:rsidRPr="009F23BE" w:rsidRDefault="009F23BE" w:rsidP="00C25DAF">
            <w:pPr>
              <w:pStyle w:val="a4"/>
              <w:rPr>
                <w:b/>
              </w:rPr>
            </w:pPr>
            <w:r w:rsidRPr="009F23BE">
              <w:rPr>
                <w:b/>
              </w:rPr>
              <w:t>[</w:t>
            </w:r>
            <w:r w:rsidRPr="009F23BE">
              <w:rPr>
                <w:rFonts w:hint="eastAsia"/>
                <w:b/>
              </w:rPr>
              <w:t xml:space="preserve">ITPMM </w:t>
            </w:r>
            <w:r w:rsidRPr="009F23BE">
              <w:rPr>
                <w:b/>
              </w:rPr>
              <w:t>1.1.0]</w:t>
            </w:r>
          </w:p>
        </w:tc>
        <w:tc>
          <w:tcPr>
            <w:tcW w:w="90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F23BE" w:rsidRPr="009F23BE" w:rsidRDefault="009F23BE" w:rsidP="00C25DAF">
            <w:pPr>
              <w:pStyle w:val="a4"/>
              <w:rPr>
                <w:b/>
              </w:rPr>
            </w:pPr>
            <w:r w:rsidRPr="009F23BE">
              <w:rPr>
                <w:b/>
              </w:rPr>
              <w:t>[ODDTM</w:t>
            </w:r>
            <w:r w:rsidR="002021B8">
              <w:rPr>
                <w:rFonts w:hint="eastAsia"/>
                <w:b/>
              </w:rPr>
              <w:br/>
            </w:r>
            <w:r w:rsidRPr="009F23BE">
              <w:rPr>
                <w:b/>
              </w:rPr>
              <w:t>1.</w:t>
            </w:r>
            <w:r w:rsidRPr="009F23BE">
              <w:rPr>
                <w:rFonts w:hint="eastAsia"/>
                <w:b/>
              </w:rPr>
              <w:t>2</w:t>
            </w:r>
            <w:r w:rsidRPr="009F23BE">
              <w:rPr>
                <w:b/>
              </w:rPr>
              <w:t>.0]</w:t>
            </w:r>
          </w:p>
        </w:tc>
        <w:tc>
          <w:tcPr>
            <w:tcW w:w="90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F23BE" w:rsidRPr="009F23BE" w:rsidRDefault="009F23BE" w:rsidP="00C25DAF">
            <w:pPr>
              <w:pStyle w:val="a4"/>
              <w:rPr>
                <w:b/>
              </w:rPr>
            </w:pPr>
            <w:r w:rsidRPr="009F23BE">
              <w:rPr>
                <w:b/>
              </w:rPr>
              <w:t>[HOIM</w:t>
            </w:r>
            <w:r w:rsidR="002021B8">
              <w:rPr>
                <w:rFonts w:hint="eastAsia"/>
                <w:b/>
              </w:rPr>
              <w:br/>
            </w:r>
            <w:r w:rsidRPr="009F23BE">
              <w:rPr>
                <w:b/>
              </w:rPr>
              <w:t>1.</w:t>
            </w:r>
            <w:r w:rsidRPr="009F23BE">
              <w:rPr>
                <w:rFonts w:hint="eastAsia"/>
                <w:b/>
              </w:rPr>
              <w:t>3</w:t>
            </w:r>
            <w:r w:rsidRPr="009F23BE">
              <w:rPr>
                <w:b/>
              </w:rPr>
              <w:t>.0]</w:t>
            </w:r>
          </w:p>
        </w:tc>
        <w:tc>
          <w:tcPr>
            <w:tcW w:w="90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F23BE" w:rsidRPr="009F23BE" w:rsidRDefault="009F23BE" w:rsidP="00C25DAF">
            <w:pPr>
              <w:pStyle w:val="a4"/>
              <w:rPr>
                <w:b/>
              </w:rPr>
            </w:pPr>
            <w:r w:rsidRPr="009F23BE">
              <w:rPr>
                <w:b/>
              </w:rPr>
              <w:t>[</w:t>
            </w:r>
            <w:r w:rsidRPr="009F23BE">
              <w:rPr>
                <w:rFonts w:hint="eastAsia"/>
                <w:b/>
              </w:rPr>
              <w:t>OSPS</w:t>
            </w:r>
            <w:r w:rsidR="002021B8">
              <w:rPr>
                <w:b/>
              </w:rPr>
              <w:br/>
            </w:r>
            <w:r w:rsidRPr="009F23BE">
              <w:rPr>
                <w:b/>
              </w:rPr>
              <w:t>1.</w:t>
            </w:r>
            <w:r w:rsidRPr="009F23BE">
              <w:rPr>
                <w:rFonts w:hint="eastAsia"/>
                <w:b/>
              </w:rPr>
              <w:t>4</w:t>
            </w:r>
            <w:r w:rsidRPr="009F23BE">
              <w:rPr>
                <w:b/>
              </w:rPr>
              <w:t>.0]</w:t>
            </w:r>
          </w:p>
        </w:tc>
      </w:tr>
      <w:tr w:rsidR="00C25DAF" w:rsidRPr="009F23BE"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F23BE" w:rsidRPr="009F23BE" w:rsidRDefault="009F23BE" w:rsidP="00C25DAF">
            <w:pPr>
              <w:pStyle w:val="a4"/>
            </w:pPr>
            <w:r w:rsidRPr="009F23BE">
              <w:t>IT1-001</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r w:rsidRPr="009F23BE">
              <w:rPr>
                <w:b/>
              </w:rPr>
              <w:t>●</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r w:rsidRPr="009F23BE">
              <w:rPr>
                <w:b/>
              </w:rPr>
              <w:t>●</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vAlign w:val="center"/>
          </w:tcPr>
          <w:p w:rsidR="009F23BE" w:rsidRPr="009F23BE" w:rsidRDefault="009F23BE" w:rsidP="00C25DAF">
            <w:pPr>
              <w:pStyle w:val="a4"/>
              <w:rPr>
                <w:b/>
              </w:rPr>
            </w:pPr>
          </w:p>
        </w:tc>
      </w:tr>
      <w:tr w:rsidR="00C25DAF" w:rsidRPr="009F23BE"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F23BE" w:rsidRPr="009F23BE" w:rsidRDefault="009F23BE" w:rsidP="00C25DAF">
            <w:pPr>
              <w:pStyle w:val="a4"/>
            </w:pPr>
            <w:r w:rsidRPr="009F23BE">
              <w:t>IT2-002</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r w:rsidRPr="009F23BE">
              <w:rPr>
                <w:b/>
              </w:rPr>
              <w:t>●</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vAlign w:val="center"/>
          </w:tcPr>
          <w:p w:rsidR="009F23BE" w:rsidRPr="009F23BE" w:rsidRDefault="009F23BE" w:rsidP="00C25DAF">
            <w:pPr>
              <w:pStyle w:val="a4"/>
              <w:rPr>
                <w:b/>
              </w:rPr>
            </w:pPr>
            <w:r w:rsidRPr="009F23BE">
              <w:rPr>
                <w:b/>
              </w:rPr>
              <w:t>●</w:t>
            </w:r>
          </w:p>
        </w:tc>
      </w:tr>
      <w:tr w:rsidR="00C25DAF" w:rsidRPr="009F23BE"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F23BE" w:rsidRPr="009F23BE" w:rsidRDefault="009F23BE" w:rsidP="00C25DAF">
            <w:pPr>
              <w:pStyle w:val="a4"/>
            </w:pPr>
            <w:r w:rsidRPr="009F23BE">
              <w:t>IT3-003</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r w:rsidRPr="009F23BE">
              <w:rPr>
                <w:b/>
              </w:rPr>
              <w:t>●</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r w:rsidRPr="009F23BE">
              <w:rPr>
                <w:b/>
              </w:rPr>
              <w:t>●</w:t>
            </w:r>
          </w:p>
        </w:tc>
        <w:tc>
          <w:tcPr>
            <w:tcW w:w="904" w:type="pct"/>
            <w:tcBorders>
              <w:top w:val="single" w:sz="4" w:space="0" w:color="auto"/>
              <w:left w:val="single" w:sz="4" w:space="0" w:color="auto"/>
              <w:bottom w:val="single" w:sz="4" w:space="0" w:color="auto"/>
              <w:right w:val="single" w:sz="4" w:space="0" w:color="auto"/>
            </w:tcBorders>
            <w:vAlign w:val="center"/>
          </w:tcPr>
          <w:p w:rsidR="009F23BE" w:rsidRPr="009F23BE" w:rsidRDefault="009F23BE" w:rsidP="00C25DAF">
            <w:pPr>
              <w:pStyle w:val="a4"/>
              <w:rPr>
                <w:b/>
              </w:rPr>
            </w:pPr>
          </w:p>
        </w:tc>
      </w:tr>
      <w:tr w:rsidR="00C25DAF" w:rsidRPr="009F23BE"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F23BE" w:rsidRPr="009F23BE" w:rsidRDefault="009F23BE" w:rsidP="00C25DAF">
            <w:pPr>
              <w:pStyle w:val="a4"/>
            </w:pPr>
            <w:r w:rsidRPr="009F23BE">
              <w:t>AT1-001</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r w:rsidRPr="009F23BE">
              <w:rPr>
                <w:b/>
              </w:rPr>
              <w:t>●</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vAlign w:val="center"/>
          </w:tcPr>
          <w:p w:rsidR="009F23BE" w:rsidRPr="009F23BE" w:rsidRDefault="009F23BE" w:rsidP="00C25DAF">
            <w:pPr>
              <w:pStyle w:val="a4"/>
              <w:rPr>
                <w:b/>
              </w:rPr>
            </w:pPr>
            <w:r w:rsidRPr="009F23BE">
              <w:rPr>
                <w:b/>
              </w:rPr>
              <w:t>●</w:t>
            </w:r>
          </w:p>
        </w:tc>
      </w:tr>
      <w:tr w:rsidR="00C25DAF" w:rsidRPr="009F23BE"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F23BE" w:rsidRPr="009F23BE" w:rsidRDefault="009F23BE" w:rsidP="00C25DAF">
            <w:pPr>
              <w:pStyle w:val="a4"/>
            </w:pPr>
            <w:r w:rsidRPr="009F23BE">
              <w:t>AT2-001</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r w:rsidRPr="009F23BE">
              <w:rPr>
                <w:b/>
              </w:rPr>
              <w:t>●</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vAlign w:val="center"/>
          </w:tcPr>
          <w:p w:rsidR="009F23BE" w:rsidRPr="009F23BE" w:rsidRDefault="009F23BE" w:rsidP="00C25DAF">
            <w:pPr>
              <w:pStyle w:val="a4"/>
              <w:rPr>
                <w:b/>
              </w:rPr>
            </w:pPr>
          </w:p>
        </w:tc>
      </w:tr>
      <w:tr w:rsidR="00C25DAF" w:rsidRPr="009F23BE"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F23BE" w:rsidRPr="009F23BE" w:rsidRDefault="009F23BE" w:rsidP="00C25DAF">
            <w:pPr>
              <w:pStyle w:val="a4"/>
            </w:pPr>
            <w:r w:rsidRPr="009F23BE">
              <w:t>AT3-001</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r w:rsidRPr="009F23BE">
              <w:rPr>
                <w:b/>
              </w:rPr>
              <w:t>●</w:t>
            </w:r>
          </w:p>
        </w:tc>
        <w:tc>
          <w:tcPr>
            <w:tcW w:w="904" w:type="pct"/>
            <w:tcBorders>
              <w:top w:val="single" w:sz="4" w:space="0" w:color="auto"/>
              <w:left w:val="single" w:sz="4" w:space="0" w:color="auto"/>
              <w:bottom w:val="single" w:sz="4" w:space="0" w:color="auto"/>
              <w:right w:val="single" w:sz="4" w:space="0" w:color="auto"/>
            </w:tcBorders>
            <w:vAlign w:val="center"/>
          </w:tcPr>
          <w:p w:rsidR="009F23BE" w:rsidRPr="009F23BE" w:rsidRDefault="009F23BE" w:rsidP="00C25DAF">
            <w:pPr>
              <w:pStyle w:val="a4"/>
              <w:rPr>
                <w:b/>
              </w:rPr>
            </w:pPr>
          </w:p>
        </w:tc>
      </w:tr>
      <w:tr w:rsidR="00C25DAF" w:rsidRPr="009F23BE" w:rsidTr="002021B8">
        <w:trPr>
          <w:jc w:val="center"/>
        </w:trPr>
        <w:tc>
          <w:tcPr>
            <w:tcW w:w="1386"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pPr>
            <w:r w:rsidRPr="009F23BE">
              <w:t>AT</w:t>
            </w:r>
            <w:r w:rsidRPr="009F23BE">
              <w:rPr>
                <w:rFonts w:hint="eastAsia"/>
              </w:rPr>
              <w:t>4</w:t>
            </w:r>
            <w:r w:rsidRPr="009F23BE">
              <w:t>-001</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9F23BE" w:rsidRPr="009F23BE" w:rsidRDefault="009F23BE" w:rsidP="00C25DAF">
            <w:pPr>
              <w:pStyle w:val="a4"/>
              <w:rPr>
                <w:b/>
              </w:rPr>
            </w:pPr>
          </w:p>
        </w:tc>
        <w:tc>
          <w:tcPr>
            <w:tcW w:w="904" w:type="pct"/>
            <w:tcBorders>
              <w:top w:val="single" w:sz="4" w:space="0" w:color="auto"/>
              <w:left w:val="single" w:sz="4" w:space="0" w:color="auto"/>
              <w:bottom w:val="single" w:sz="4" w:space="0" w:color="auto"/>
              <w:right w:val="single" w:sz="4" w:space="0" w:color="auto"/>
            </w:tcBorders>
            <w:vAlign w:val="center"/>
          </w:tcPr>
          <w:p w:rsidR="009F23BE" w:rsidRPr="009F23BE" w:rsidRDefault="009F23BE" w:rsidP="00C25DAF">
            <w:pPr>
              <w:pStyle w:val="a4"/>
              <w:rPr>
                <w:b/>
              </w:rPr>
            </w:pPr>
            <w:r w:rsidRPr="009F23BE">
              <w:rPr>
                <w:b/>
              </w:rPr>
              <w:t>●</w:t>
            </w:r>
          </w:p>
        </w:tc>
      </w:tr>
    </w:tbl>
    <w:p w:rsidR="00C25DAF" w:rsidRDefault="00C25DAF" w:rsidP="00C25DAF">
      <w:pPr>
        <w:pStyle w:val="3"/>
        <w:rPr>
          <w:rFonts w:hint="eastAsia"/>
          <w:shd w:val="clear" w:color="auto" w:fill="FFFFFF" w:themeFill="background1"/>
        </w:rPr>
      </w:pPr>
      <w:bookmarkStart w:id="539" w:name="_Toc480897088"/>
      <w:bookmarkStart w:id="540" w:name="_Toc484188637"/>
      <w:bookmarkStart w:id="541" w:name="_Toc484864175"/>
      <w:bookmarkStart w:id="542" w:name="_Toc485140159"/>
      <w:r w:rsidRPr="009A76C0">
        <w:rPr>
          <w:rFonts w:hint="eastAsia"/>
          <w:shd w:val="clear" w:color="auto" w:fill="FFFFFF" w:themeFill="background1"/>
        </w:rPr>
        <w:lastRenderedPageBreak/>
        <w:t>子</w:t>
      </w:r>
      <w:r w:rsidRPr="009A76C0">
        <w:rPr>
          <w:shd w:val="clear" w:color="auto" w:fill="FFFFFF" w:themeFill="background1"/>
        </w:rPr>
        <w:t>計畫</w:t>
      </w:r>
      <w:r w:rsidRPr="009A76C0">
        <w:rPr>
          <w:rFonts w:hint="eastAsia"/>
          <w:shd w:val="clear" w:color="auto" w:fill="FFFFFF" w:themeFill="background1"/>
        </w:rPr>
        <w:t>二</w:t>
      </w:r>
      <w:bookmarkEnd w:id="542"/>
    </w:p>
    <w:tbl>
      <w:tblPr>
        <w:tblStyle w:val="a9"/>
        <w:tblW w:w="5000" w:type="pct"/>
        <w:jc w:val="center"/>
        <w:tblLook w:val="04A0" w:firstRow="1" w:lastRow="0" w:firstColumn="1" w:lastColumn="0" w:noHBand="0" w:noVBand="1"/>
      </w:tblPr>
      <w:tblGrid>
        <w:gridCol w:w="2362"/>
        <w:gridCol w:w="1539"/>
        <w:gridCol w:w="1541"/>
        <w:gridCol w:w="1541"/>
        <w:gridCol w:w="1539"/>
      </w:tblGrid>
      <w:tr w:rsidR="00C25DAF" w:rsidTr="00C25DAF">
        <w:trPr>
          <w:jc w:val="center"/>
        </w:trPr>
        <w:tc>
          <w:tcPr>
            <w:tcW w:w="1386" w:type="pct"/>
            <w:tcBorders>
              <w:top w:val="single" w:sz="4" w:space="0" w:color="auto"/>
              <w:left w:val="single" w:sz="4" w:space="0" w:color="auto"/>
              <w:bottom w:val="single" w:sz="4" w:space="0" w:color="auto"/>
              <w:right w:val="single" w:sz="4" w:space="0" w:color="auto"/>
              <w:tl2br w:val="single" w:sz="4" w:space="0" w:color="auto"/>
            </w:tcBorders>
            <w:shd w:val="clear" w:color="auto" w:fill="BFBFBF" w:themeFill="background1" w:themeFillShade="BF"/>
            <w:hideMark/>
          </w:tcPr>
          <w:p w:rsidR="00C25DAF" w:rsidRPr="00C25DAF" w:rsidRDefault="00C25DAF" w:rsidP="00C25DAF">
            <w:pPr>
              <w:pStyle w:val="a4"/>
              <w:jc w:val="right"/>
              <w:rPr>
                <w:b/>
              </w:rPr>
            </w:pPr>
            <w:r w:rsidRPr="00C25DAF">
              <w:rPr>
                <w:b/>
              </w:rPr>
              <w:t>Test Case</w:t>
            </w:r>
          </w:p>
          <w:p w:rsidR="00C25DAF" w:rsidRPr="00C25DAF" w:rsidRDefault="00C25DAF" w:rsidP="00C25DAF">
            <w:pPr>
              <w:pStyle w:val="a4"/>
              <w:jc w:val="left"/>
              <w:rPr>
                <w:b/>
              </w:rPr>
            </w:pPr>
            <w:r w:rsidRPr="00C25DAF">
              <w:rPr>
                <w:b/>
              </w:rPr>
              <w:t>Subsystem</w:t>
            </w:r>
          </w:p>
        </w:tc>
        <w:tc>
          <w:tcPr>
            <w:tcW w:w="90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25DAF" w:rsidRPr="00C25DAF" w:rsidRDefault="00C25DAF" w:rsidP="00C25DAF">
            <w:pPr>
              <w:pStyle w:val="a4"/>
              <w:rPr>
                <w:b/>
              </w:rPr>
            </w:pPr>
            <w:r w:rsidRPr="00C25DAF">
              <w:rPr>
                <w:b/>
              </w:rPr>
              <w:t>[DCMM</w:t>
            </w:r>
            <w:r w:rsidRPr="00C25DAF">
              <w:rPr>
                <w:rFonts w:hint="eastAsia"/>
                <w:b/>
              </w:rPr>
              <w:br/>
            </w:r>
            <w:r w:rsidRPr="00C25DAF">
              <w:rPr>
                <w:b/>
              </w:rPr>
              <w:t>1.1.0]</w:t>
            </w:r>
          </w:p>
        </w:tc>
        <w:tc>
          <w:tcPr>
            <w:tcW w:w="90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25DAF" w:rsidRPr="00C25DAF" w:rsidRDefault="00C25DAF" w:rsidP="00C25DAF">
            <w:pPr>
              <w:pStyle w:val="a4"/>
              <w:rPr>
                <w:b/>
              </w:rPr>
            </w:pPr>
            <w:r w:rsidRPr="00C25DAF">
              <w:rPr>
                <w:b/>
              </w:rPr>
              <w:t>[CTM</w:t>
            </w:r>
            <w:r w:rsidRPr="00C25DAF">
              <w:rPr>
                <w:rFonts w:hint="eastAsia"/>
                <w:b/>
              </w:rPr>
              <w:br/>
            </w:r>
            <w:r w:rsidRPr="00C25DAF">
              <w:rPr>
                <w:b/>
              </w:rPr>
              <w:t>1.</w:t>
            </w:r>
            <w:r w:rsidRPr="00C25DAF">
              <w:rPr>
                <w:rFonts w:hint="eastAsia"/>
                <w:b/>
              </w:rPr>
              <w:t>2</w:t>
            </w:r>
            <w:r w:rsidRPr="00C25DAF">
              <w:rPr>
                <w:b/>
              </w:rPr>
              <w:t>.0]</w:t>
            </w:r>
          </w:p>
        </w:tc>
        <w:tc>
          <w:tcPr>
            <w:tcW w:w="90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25DAF" w:rsidRPr="00C25DAF" w:rsidRDefault="00C25DAF" w:rsidP="00C25DAF">
            <w:pPr>
              <w:pStyle w:val="a4"/>
              <w:rPr>
                <w:b/>
              </w:rPr>
            </w:pPr>
            <w:r w:rsidRPr="00C25DAF">
              <w:rPr>
                <w:b/>
              </w:rPr>
              <w:t>[VPM</w:t>
            </w:r>
            <w:r w:rsidRPr="00C25DAF">
              <w:rPr>
                <w:rFonts w:hint="eastAsia"/>
                <w:b/>
              </w:rPr>
              <w:br/>
            </w:r>
            <w:r w:rsidRPr="00C25DAF">
              <w:rPr>
                <w:b/>
              </w:rPr>
              <w:t>1..0]</w:t>
            </w:r>
          </w:p>
        </w:tc>
        <w:tc>
          <w:tcPr>
            <w:tcW w:w="90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25DAF" w:rsidRPr="00C25DAF" w:rsidRDefault="00C25DAF" w:rsidP="00C25DAF">
            <w:pPr>
              <w:pStyle w:val="a4"/>
              <w:rPr>
                <w:b/>
              </w:rPr>
            </w:pPr>
            <w:r w:rsidRPr="00C25DAF">
              <w:rPr>
                <w:b/>
              </w:rPr>
              <w:t>[VSM</w:t>
            </w:r>
            <w:r w:rsidRPr="00C25DAF">
              <w:rPr>
                <w:rFonts w:hint="eastAsia"/>
                <w:b/>
              </w:rPr>
              <w:br/>
            </w:r>
            <w:r w:rsidRPr="00C25DAF">
              <w:rPr>
                <w:b/>
              </w:rPr>
              <w:t>1.1.0]</w:t>
            </w:r>
          </w:p>
        </w:tc>
      </w:tr>
      <w:tr w:rsidR="00C25DAF" w:rsidTr="00C25DAF">
        <w:trPr>
          <w:jc w:val="center"/>
        </w:trPr>
        <w:tc>
          <w:tcPr>
            <w:tcW w:w="1386"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AT1</w:t>
            </w:r>
          </w:p>
        </w:tc>
        <w:tc>
          <w:tcPr>
            <w:tcW w:w="903"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r>
      <w:tr w:rsidR="00C25DAF" w:rsidTr="00C25DAF">
        <w:trPr>
          <w:jc w:val="center"/>
        </w:trPr>
        <w:tc>
          <w:tcPr>
            <w:tcW w:w="1386"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AT2</w:t>
            </w:r>
          </w:p>
        </w:tc>
        <w:tc>
          <w:tcPr>
            <w:tcW w:w="903"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r>
      <w:tr w:rsidR="00C25DAF" w:rsidTr="00C25DAF">
        <w:trPr>
          <w:jc w:val="center"/>
        </w:trPr>
        <w:tc>
          <w:tcPr>
            <w:tcW w:w="1386"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AT3</w:t>
            </w:r>
          </w:p>
        </w:tc>
        <w:tc>
          <w:tcPr>
            <w:tcW w:w="903"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r>
      <w:tr w:rsidR="00C25DAF" w:rsidTr="00C25DAF">
        <w:trPr>
          <w:jc w:val="center"/>
        </w:trPr>
        <w:tc>
          <w:tcPr>
            <w:tcW w:w="1386"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AT4</w:t>
            </w:r>
          </w:p>
        </w:tc>
        <w:tc>
          <w:tcPr>
            <w:tcW w:w="903"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r>
      <w:tr w:rsidR="00C25DAF" w:rsidTr="00C25DAF">
        <w:trPr>
          <w:jc w:val="center"/>
        </w:trPr>
        <w:tc>
          <w:tcPr>
            <w:tcW w:w="1386"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IT1</w:t>
            </w:r>
          </w:p>
        </w:tc>
        <w:tc>
          <w:tcPr>
            <w:tcW w:w="903"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r>
      <w:tr w:rsidR="00C25DAF" w:rsidTr="00C25DAF">
        <w:trPr>
          <w:jc w:val="center"/>
        </w:trPr>
        <w:tc>
          <w:tcPr>
            <w:tcW w:w="1386"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IT2</w:t>
            </w:r>
          </w:p>
        </w:tc>
        <w:tc>
          <w:tcPr>
            <w:tcW w:w="903"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c>
          <w:tcPr>
            <w:tcW w:w="904"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r>
      <w:tr w:rsidR="00C25DAF" w:rsidTr="00C25DAF">
        <w:trPr>
          <w:jc w:val="center"/>
        </w:trPr>
        <w:tc>
          <w:tcPr>
            <w:tcW w:w="1386"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IT3</w:t>
            </w:r>
          </w:p>
        </w:tc>
        <w:tc>
          <w:tcPr>
            <w:tcW w:w="903"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c>
          <w:tcPr>
            <w:tcW w:w="904"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r>
      <w:tr w:rsidR="00C25DAF" w:rsidTr="00C25DAF">
        <w:trPr>
          <w:jc w:val="center"/>
        </w:trPr>
        <w:tc>
          <w:tcPr>
            <w:tcW w:w="1386"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IT4</w:t>
            </w:r>
          </w:p>
        </w:tc>
        <w:tc>
          <w:tcPr>
            <w:tcW w:w="903"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tcPr>
          <w:p w:rsidR="00C25DAF" w:rsidRDefault="00C25DAF" w:rsidP="00C25DAF">
            <w:pPr>
              <w:pStyle w:val="a4"/>
            </w:pPr>
          </w:p>
        </w:tc>
        <w:tc>
          <w:tcPr>
            <w:tcW w:w="904" w:type="pct"/>
            <w:tcBorders>
              <w:top w:val="single" w:sz="4" w:space="0" w:color="auto"/>
              <w:left w:val="single" w:sz="4" w:space="0" w:color="auto"/>
              <w:bottom w:val="single" w:sz="4" w:space="0" w:color="auto"/>
              <w:right w:val="single" w:sz="4" w:space="0" w:color="auto"/>
            </w:tcBorders>
            <w:hideMark/>
          </w:tcPr>
          <w:p w:rsidR="00C25DAF" w:rsidRDefault="00C25DAF" w:rsidP="00C25DAF">
            <w:pPr>
              <w:pStyle w:val="a4"/>
            </w:pPr>
            <w:r>
              <w:t>●</w:t>
            </w:r>
          </w:p>
        </w:tc>
      </w:tr>
    </w:tbl>
    <w:p w:rsidR="00C25DAF" w:rsidRDefault="00C25DAF" w:rsidP="00C25DAF">
      <w:pPr>
        <w:ind w:firstLine="480"/>
        <w:rPr>
          <w:rFonts w:hint="eastAsia"/>
        </w:rPr>
      </w:pPr>
    </w:p>
    <w:p w:rsidR="00C25DAF" w:rsidRDefault="00C25DAF" w:rsidP="00C25DAF">
      <w:pPr>
        <w:pStyle w:val="3"/>
        <w:rPr>
          <w:rFonts w:hint="eastAsia"/>
        </w:rPr>
      </w:pPr>
      <w:bookmarkStart w:id="543" w:name="_Toc485140160"/>
      <w:r>
        <w:rPr>
          <w:rFonts w:hint="eastAsia"/>
        </w:rPr>
        <w:t>子</w:t>
      </w:r>
      <w:r w:rsidRPr="0070537C">
        <w:t>計畫</w:t>
      </w:r>
      <w:proofErr w:type="gramStart"/>
      <w:r>
        <w:rPr>
          <w:rFonts w:hint="eastAsia"/>
        </w:rPr>
        <w:t>三</w:t>
      </w:r>
      <w:bookmarkEnd w:id="543"/>
      <w:proofErr w:type="gramEnd"/>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0"/>
        <w:gridCol w:w="2058"/>
        <w:gridCol w:w="2057"/>
        <w:gridCol w:w="2057"/>
      </w:tblGrid>
      <w:tr w:rsidR="00C25DAF" w:rsidRPr="0070537C" w:rsidTr="00C25DAF">
        <w:trPr>
          <w:jc w:val="center"/>
        </w:trPr>
        <w:tc>
          <w:tcPr>
            <w:tcW w:w="1378" w:type="pct"/>
            <w:tcBorders>
              <w:top w:val="single" w:sz="4" w:space="0" w:color="auto"/>
              <w:left w:val="single" w:sz="4" w:space="0" w:color="auto"/>
              <w:bottom w:val="single" w:sz="4" w:space="0" w:color="auto"/>
              <w:right w:val="single" w:sz="4" w:space="0" w:color="auto"/>
              <w:tl2br w:val="single" w:sz="4" w:space="0" w:color="auto"/>
            </w:tcBorders>
            <w:shd w:val="clear" w:color="auto" w:fill="BFBFBF" w:themeFill="background1" w:themeFillShade="BF"/>
            <w:vAlign w:val="center"/>
          </w:tcPr>
          <w:p w:rsidR="00C25DAF" w:rsidRPr="00C25DAF" w:rsidRDefault="00C25DAF" w:rsidP="00C25DAF">
            <w:pPr>
              <w:pStyle w:val="a4"/>
              <w:jc w:val="right"/>
              <w:rPr>
                <w:b/>
                <w:sz w:val="14"/>
              </w:rPr>
            </w:pPr>
            <w:r w:rsidRPr="00C25DAF">
              <w:rPr>
                <w:b/>
              </w:rPr>
              <w:t>Test Cases</w:t>
            </w:r>
          </w:p>
          <w:p w:rsidR="00C25DAF" w:rsidRPr="00C25DAF" w:rsidRDefault="00C25DAF" w:rsidP="00C25DAF">
            <w:pPr>
              <w:pStyle w:val="a4"/>
              <w:jc w:val="left"/>
              <w:rPr>
                <w:b/>
                <w:sz w:val="32"/>
              </w:rPr>
            </w:pPr>
            <w:r w:rsidRPr="00C25DAF">
              <w:rPr>
                <w:b/>
              </w:rPr>
              <w:t>Subsystems</w:t>
            </w:r>
          </w:p>
        </w:tc>
        <w:tc>
          <w:tcPr>
            <w:tcW w:w="12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25DAF" w:rsidRPr="00C25DAF" w:rsidRDefault="00C25DAF" w:rsidP="00C25DAF">
            <w:pPr>
              <w:pStyle w:val="a4"/>
              <w:rPr>
                <w:b/>
              </w:rPr>
            </w:pPr>
            <w:r w:rsidRPr="00C25DAF">
              <w:rPr>
                <w:b/>
              </w:rPr>
              <w:t>[AFCDM</w:t>
            </w:r>
            <w:r w:rsidRPr="00C25DAF">
              <w:rPr>
                <w:rFonts w:hint="eastAsia"/>
                <w:b/>
              </w:rPr>
              <w:t xml:space="preserve"> </w:t>
            </w:r>
            <w:r w:rsidRPr="00C25DAF">
              <w:rPr>
                <w:b/>
              </w:rPr>
              <w:t>1.1.0]</w:t>
            </w:r>
          </w:p>
        </w:tc>
        <w:tc>
          <w:tcPr>
            <w:tcW w:w="12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25DAF" w:rsidRPr="00C25DAF" w:rsidRDefault="00C25DAF" w:rsidP="00C25DAF">
            <w:pPr>
              <w:pStyle w:val="a4"/>
              <w:rPr>
                <w:b/>
              </w:rPr>
            </w:pPr>
            <w:r w:rsidRPr="00C25DAF">
              <w:rPr>
                <w:b/>
              </w:rPr>
              <w:t>[AOM1.</w:t>
            </w:r>
            <w:r w:rsidRPr="00C25DAF">
              <w:rPr>
                <w:rFonts w:hint="eastAsia"/>
                <w:b/>
              </w:rPr>
              <w:t>2</w:t>
            </w:r>
            <w:r w:rsidRPr="00C25DAF">
              <w:rPr>
                <w:b/>
              </w:rPr>
              <w:t>.0]</w:t>
            </w:r>
          </w:p>
        </w:tc>
        <w:tc>
          <w:tcPr>
            <w:tcW w:w="12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25DAF" w:rsidRPr="00C25DAF" w:rsidRDefault="00C25DAF" w:rsidP="00C25DAF">
            <w:pPr>
              <w:pStyle w:val="a4"/>
              <w:rPr>
                <w:b/>
              </w:rPr>
            </w:pPr>
            <w:r w:rsidRPr="00C25DAF">
              <w:rPr>
                <w:b/>
              </w:rPr>
              <w:t>[ARDM1.</w:t>
            </w:r>
            <w:r w:rsidRPr="00C25DAF">
              <w:rPr>
                <w:rFonts w:hint="eastAsia"/>
                <w:b/>
              </w:rPr>
              <w:t>3</w:t>
            </w:r>
            <w:r w:rsidRPr="00C25DAF">
              <w:rPr>
                <w:b/>
              </w:rPr>
              <w:t>.0]</w:t>
            </w:r>
          </w:p>
        </w:tc>
      </w:tr>
      <w:tr w:rsidR="00C25DAF" w:rsidRPr="0070537C" w:rsidTr="00C25DAF">
        <w:trPr>
          <w:jc w:val="center"/>
        </w:trPr>
        <w:tc>
          <w:tcPr>
            <w:tcW w:w="13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5DAF" w:rsidRPr="00586FC6" w:rsidRDefault="00C25DAF" w:rsidP="00C25DAF">
            <w:pPr>
              <w:pStyle w:val="a4"/>
            </w:pPr>
            <w:r>
              <w:t>IT1-001</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r w:rsidRPr="0070537C">
              <w:t>●</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r w:rsidRPr="0070537C">
              <w:t>●</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r>
      <w:tr w:rsidR="00C25DAF" w:rsidRPr="0070537C" w:rsidTr="00C25DAF">
        <w:trPr>
          <w:jc w:val="center"/>
        </w:trPr>
        <w:tc>
          <w:tcPr>
            <w:tcW w:w="13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5DAF" w:rsidRPr="00586FC6" w:rsidRDefault="00C25DAF" w:rsidP="00C25DAF">
            <w:pPr>
              <w:pStyle w:val="a4"/>
            </w:pPr>
            <w:r>
              <w:t>IT2-002</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r w:rsidRPr="0070537C">
              <w:t>●</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r>
      <w:tr w:rsidR="00C25DAF" w:rsidRPr="0070537C" w:rsidTr="00C25DAF">
        <w:trPr>
          <w:jc w:val="center"/>
        </w:trPr>
        <w:tc>
          <w:tcPr>
            <w:tcW w:w="13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5DAF" w:rsidRPr="00586FC6" w:rsidRDefault="00C25DAF" w:rsidP="00C25DAF">
            <w:pPr>
              <w:pStyle w:val="a4"/>
            </w:pPr>
            <w:r>
              <w:t>IT3-003</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r w:rsidRPr="0070537C">
              <w:t>●</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r w:rsidRPr="0070537C">
              <w:t>●</w:t>
            </w:r>
          </w:p>
        </w:tc>
      </w:tr>
      <w:tr w:rsidR="00C25DAF" w:rsidRPr="0070537C" w:rsidTr="00C25DAF">
        <w:trPr>
          <w:jc w:val="center"/>
        </w:trPr>
        <w:tc>
          <w:tcPr>
            <w:tcW w:w="13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5DAF" w:rsidRPr="00586FC6" w:rsidRDefault="00C25DAF" w:rsidP="00C25DAF">
            <w:pPr>
              <w:pStyle w:val="a4"/>
            </w:pPr>
            <w:r>
              <w:t>AT1-001</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r w:rsidRPr="0070537C">
              <w:t>●</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r>
      <w:tr w:rsidR="00C25DAF" w:rsidRPr="0070537C" w:rsidTr="00C25DAF">
        <w:trPr>
          <w:jc w:val="center"/>
        </w:trPr>
        <w:tc>
          <w:tcPr>
            <w:tcW w:w="13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5DAF" w:rsidRPr="00586FC6" w:rsidRDefault="00C25DAF" w:rsidP="00C25DAF">
            <w:pPr>
              <w:pStyle w:val="a4"/>
            </w:pPr>
            <w:r>
              <w:t>AT2-001</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r w:rsidRPr="0070537C">
              <w:t>●</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r>
      <w:tr w:rsidR="00C25DAF" w:rsidRPr="0070537C" w:rsidTr="00C25DAF">
        <w:trPr>
          <w:jc w:val="center"/>
        </w:trPr>
        <w:tc>
          <w:tcPr>
            <w:tcW w:w="13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5DAF" w:rsidRPr="00586FC6" w:rsidRDefault="00C25DAF" w:rsidP="00C25DAF">
            <w:pPr>
              <w:pStyle w:val="a4"/>
            </w:pPr>
            <w:r>
              <w:t>AT3-001</w:t>
            </w: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p>
        </w:tc>
        <w:tc>
          <w:tcPr>
            <w:tcW w:w="1207" w:type="pct"/>
            <w:tcBorders>
              <w:top w:val="single" w:sz="4" w:space="0" w:color="auto"/>
              <w:left w:val="single" w:sz="4" w:space="0" w:color="auto"/>
              <w:bottom w:val="single" w:sz="4" w:space="0" w:color="auto"/>
              <w:right w:val="single" w:sz="4" w:space="0" w:color="auto"/>
            </w:tcBorders>
            <w:shd w:val="clear" w:color="auto" w:fill="auto"/>
            <w:vAlign w:val="center"/>
          </w:tcPr>
          <w:p w:rsidR="00C25DAF" w:rsidRPr="0070537C" w:rsidRDefault="00C25DAF" w:rsidP="00C25DAF">
            <w:pPr>
              <w:pStyle w:val="a4"/>
            </w:pPr>
            <w:r w:rsidRPr="0070537C">
              <w:t>●</w:t>
            </w:r>
          </w:p>
        </w:tc>
      </w:tr>
    </w:tbl>
    <w:p w:rsidR="00C25DAF" w:rsidRDefault="00C25DAF" w:rsidP="00C25DAF">
      <w:pPr>
        <w:ind w:firstLine="480"/>
        <w:rPr>
          <w:rFonts w:hint="eastAsia"/>
        </w:rPr>
      </w:pPr>
    </w:p>
    <w:p w:rsidR="000B2935" w:rsidRDefault="000B2935">
      <w:pPr>
        <w:widowControl/>
        <w:spacing w:line="240" w:lineRule="auto"/>
        <w:ind w:firstLineChars="0" w:firstLine="0"/>
        <w:jc w:val="left"/>
        <w:rPr>
          <w:rFonts w:cstheme="majorBidi"/>
          <w:b/>
          <w:bCs/>
          <w:szCs w:val="36"/>
        </w:rPr>
      </w:pPr>
      <w:r>
        <w:br w:type="page"/>
      </w:r>
    </w:p>
    <w:p w:rsidR="00C25DAF" w:rsidRDefault="00C25DAF" w:rsidP="00C25DAF">
      <w:pPr>
        <w:pStyle w:val="3"/>
        <w:rPr>
          <w:rFonts w:hint="eastAsia"/>
        </w:rPr>
      </w:pPr>
      <w:bookmarkStart w:id="544" w:name="_Toc485140161"/>
      <w:r>
        <w:rPr>
          <w:rFonts w:hint="eastAsia"/>
        </w:rPr>
        <w:lastRenderedPageBreak/>
        <w:t>子</w:t>
      </w:r>
      <w:r w:rsidRPr="0070537C">
        <w:t>計畫</w:t>
      </w:r>
      <w:r>
        <w:rPr>
          <w:rFonts w:hint="eastAsia"/>
        </w:rPr>
        <w:t>四</w:t>
      </w:r>
      <w:bookmarkEnd w:id="544"/>
    </w:p>
    <w:tbl>
      <w:tblPr>
        <w:tblStyle w:val="a9"/>
        <w:tblW w:w="5000" w:type="pct"/>
        <w:jc w:val="center"/>
        <w:tblLook w:val="04A0" w:firstRow="1" w:lastRow="0" w:firstColumn="1" w:lastColumn="0" w:noHBand="0" w:noVBand="1"/>
      </w:tblPr>
      <w:tblGrid>
        <w:gridCol w:w="2351"/>
        <w:gridCol w:w="1543"/>
        <w:gridCol w:w="1543"/>
        <w:gridCol w:w="1543"/>
        <w:gridCol w:w="1542"/>
      </w:tblGrid>
      <w:tr w:rsidR="00C25DAF" w:rsidTr="00C25DAF">
        <w:trPr>
          <w:jc w:val="center"/>
        </w:trPr>
        <w:tc>
          <w:tcPr>
            <w:tcW w:w="1379" w:type="pct"/>
            <w:tcBorders>
              <w:top w:val="single" w:sz="4" w:space="0" w:color="auto"/>
              <w:left w:val="single" w:sz="4" w:space="0" w:color="auto"/>
              <w:bottom w:val="single" w:sz="4" w:space="0" w:color="auto"/>
              <w:right w:val="single" w:sz="4" w:space="0" w:color="auto"/>
              <w:tl2br w:val="single" w:sz="4" w:space="0" w:color="auto"/>
            </w:tcBorders>
            <w:shd w:val="clear" w:color="auto" w:fill="BFBFBF" w:themeFill="background1" w:themeFillShade="BF"/>
            <w:vAlign w:val="center"/>
            <w:hideMark/>
          </w:tcPr>
          <w:p w:rsidR="00C25DAF" w:rsidRPr="00C25DAF" w:rsidRDefault="00C25DAF" w:rsidP="00C25DAF">
            <w:pPr>
              <w:pStyle w:val="a4"/>
              <w:jc w:val="right"/>
              <w:rPr>
                <w:b/>
              </w:rPr>
            </w:pPr>
            <w:r w:rsidRPr="00C25DAF">
              <w:rPr>
                <w:b/>
              </w:rPr>
              <w:t>Test Case</w:t>
            </w:r>
          </w:p>
          <w:p w:rsidR="00C25DAF" w:rsidRPr="00C25DAF" w:rsidRDefault="00C25DAF" w:rsidP="00C25DAF">
            <w:pPr>
              <w:pStyle w:val="a4"/>
              <w:jc w:val="left"/>
              <w:rPr>
                <w:b/>
              </w:rPr>
            </w:pPr>
            <w:r w:rsidRPr="00C25DAF">
              <w:rPr>
                <w:b/>
              </w:rPr>
              <w:t>Subsystem</w:t>
            </w:r>
          </w:p>
        </w:tc>
        <w:tc>
          <w:tcPr>
            <w:tcW w:w="90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25DAF" w:rsidRPr="00C25DAF" w:rsidRDefault="00C25DAF" w:rsidP="00C25DAF">
            <w:pPr>
              <w:pStyle w:val="a4"/>
              <w:rPr>
                <w:b/>
              </w:rPr>
            </w:pPr>
            <w:r w:rsidRPr="00C25DAF">
              <w:rPr>
                <w:b/>
              </w:rPr>
              <w:t>[</w:t>
            </w:r>
            <w:r w:rsidRPr="00C25DAF">
              <w:rPr>
                <w:rFonts w:hint="eastAsia"/>
                <w:b/>
              </w:rPr>
              <w:t>CS</w:t>
            </w:r>
            <w:r w:rsidRPr="00C25DAF">
              <w:rPr>
                <w:b/>
              </w:rPr>
              <w:t>1.1.0]</w:t>
            </w:r>
          </w:p>
        </w:tc>
        <w:tc>
          <w:tcPr>
            <w:tcW w:w="90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25DAF" w:rsidRPr="00C25DAF" w:rsidRDefault="00C25DAF" w:rsidP="00C25DAF">
            <w:pPr>
              <w:pStyle w:val="a4"/>
              <w:rPr>
                <w:b/>
              </w:rPr>
            </w:pPr>
            <w:r w:rsidRPr="00C25DAF">
              <w:rPr>
                <w:b/>
              </w:rPr>
              <w:t>[MC1.</w:t>
            </w:r>
            <w:r w:rsidRPr="00C25DAF">
              <w:rPr>
                <w:rFonts w:hint="eastAsia"/>
                <w:b/>
              </w:rPr>
              <w:t>2</w:t>
            </w:r>
            <w:r w:rsidRPr="00C25DAF">
              <w:rPr>
                <w:b/>
              </w:rPr>
              <w:t>.0]</w:t>
            </w:r>
          </w:p>
        </w:tc>
        <w:tc>
          <w:tcPr>
            <w:tcW w:w="90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25DAF" w:rsidRPr="00C25DAF" w:rsidRDefault="00C25DAF" w:rsidP="00C25DAF">
            <w:pPr>
              <w:pStyle w:val="a4"/>
              <w:rPr>
                <w:b/>
              </w:rPr>
            </w:pPr>
            <w:r w:rsidRPr="00C25DAF">
              <w:rPr>
                <w:b/>
              </w:rPr>
              <w:t>[IC1.3.0]</w:t>
            </w:r>
          </w:p>
        </w:tc>
        <w:tc>
          <w:tcPr>
            <w:tcW w:w="90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25DAF" w:rsidRPr="00C25DAF" w:rsidRDefault="00C25DAF" w:rsidP="00C25DAF">
            <w:pPr>
              <w:pStyle w:val="a4"/>
              <w:rPr>
                <w:b/>
              </w:rPr>
            </w:pPr>
            <w:r w:rsidRPr="00C25DAF">
              <w:rPr>
                <w:b/>
              </w:rPr>
              <w:t>[LA1.4.0]</w:t>
            </w:r>
          </w:p>
        </w:tc>
      </w:tr>
      <w:tr w:rsidR="00C25DAF" w:rsidTr="00C25DAF">
        <w:trPr>
          <w:jc w:val="center"/>
        </w:trPr>
        <w:tc>
          <w:tcPr>
            <w:tcW w:w="1379"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t>AT1</w:t>
            </w: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r>
      <w:tr w:rsidR="00C25DAF" w:rsidTr="00C25DAF">
        <w:trPr>
          <w:jc w:val="center"/>
        </w:trPr>
        <w:tc>
          <w:tcPr>
            <w:tcW w:w="1379"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t>AT2</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rsidRPr="0070537C">
              <w:t>●</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r>
      <w:tr w:rsidR="00C25DAF" w:rsidTr="00C25DAF">
        <w:trPr>
          <w:jc w:val="center"/>
        </w:trPr>
        <w:tc>
          <w:tcPr>
            <w:tcW w:w="1379"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t>AT3</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r w:rsidRPr="0070537C">
              <w:t>●</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r w:rsidRPr="0070537C">
              <w:t>●</w:t>
            </w:r>
          </w:p>
        </w:tc>
      </w:tr>
      <w:tr w:rsidR="00C25DAF" w:rsidTr="00C25DAF">
        <w:trPr>
          <w:jc w:val="center"/>
        </w:trPr>
        <w:tc>
          <w:tcPr>
            <w:tcW w:w="1379"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t>AT4</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r w:rsidRPr="0070537C">
              <w:t>●</w:t>
            </w: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p>
        </w:tc>
      </w:tr>
      <w:tr w:rsidR="00C25DAF" w:rsidTr="00C25DAF">
        <w:trPr>
          <w:jc w:val="center"/>
        </w:trPr>
        <w:tc>
          <w:tcPr>
            <w:tcW w:w="1379"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t>IT1</w:t>
            </w: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r w:rsidRPr="0070537C">
              <w:t>●</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r>
      <w:tr w:rsidR="00C25DAF" w:rsidTr="00C25DAF">
        <w:trPr>
          <w:jc w:val="center"/>
        </w:trPr>
        <w:tc>
          <w:tcPr>
            <w:tcW w:w="1379"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t>IT2</w:t>
            </w: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r w:rsidRPr="0070537C">
              <w:t>●</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r>
      <w:tr w:rsidR="00C25DAF" w:rsidTr="00C25DAF">
        <w:trPr>
          <w:jc w:val="center"/>
        </w:trPr>
        <w:tc>
          <w:tcPr>
            <w:tcW w:w="1379"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t>IT3</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rsidRPr="0070537C">
              <w:t>●</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r>
      <w:tr w:rsidR="00C25DAF" w:rsidTr="00C25DAF">
        <w:trPr>
          <w:jc w:val="center"/>
        </w:trPr>
        <w:tc>
          <w:tcPr>
            <w:tcW w:w="1379"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t>IT4</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r w:rsidRPr="0070537C">
              <w:t>●</w:t>
            </w: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tcPr>
          <w:p w:rsidR="00C25DAF" w:rsidRDefault="00C25DAF" w:rsidP="00C25DAF">
            <w:pPr>
              <w:pStyle w:val="a4"/>
            </w:pPr>
          </w:p>
        </w:tc>
        <w:tc>
          <w:tcPr>
            <w:tcW w:w="905" w:type="pct"/>
            <w:tcBorders>
              <w:top w:val="single" w:sz="4" w:space="0" w:color="auto"/>
              <w:left w:val="single" w:sz="4" w:space="0" w:color="auto"/>
              <w:bottom w:val="single" w:sz="4" w:space="0" w:color="auto"/>
              <w:right w:val="single" w:sz="4" w:space="0" w:color="auto"/>
            </w:tcBorders>
            <w:vAlign w:val="center"/>
            <w:hideMark/>
          </w:tcPr>
          <w:p w:rsidR="00C25DAF" w:rsidRDefault="00C25DAF" w:rsidP="00C25DAF">
            <w:pPr>
              <w:pStyle w:val="a4"/>
            </w:pPr>
            <w:r w:rsidRPr="0070537C">
              <w:t>●</w:t>
            </w:r>
          </w:p>
        </w:tc>
      </w:tr>
    </w:tbl>
    <w:p w:rsidR="00C25DAF" w:rsidRDefault="00C25DAF" w:rsidP="00C25DAF">
      <w:pPr>
        <w:ind w:firstLine="480"/>
        <w:rPr>
          <w:rFonts w:hint="eastAsia"/>
        </w:rPr>
      </w:pPr>
    </w:p>
    <w:p w:rsidR="00C25DAF" w:rsidRDefault="003E446B" w:rsidP="003E446B">
      <w:pPr>
        <w:pStyle w:val="2"/>
        <w:rPr>
          <w:rFonts w:hint="eastAsia"/>
        </w:rPr>
      </w:pPr>
      <w:bookmarkStart w:id="545" w:name="_Toc484864174"/>
      <w:bookmarkStart w:id="546" w:name="_Toc485140162"/>
      <w:r w:rsidRPr="00050313">
        <w:t>需求</w:t>
      </w:r>
      <w:r w:rsidRPr="00050313">
        <w:t xml:space="preserve"> vs. </w:t>
      </w:r>
      <w:r w:rsidRPr="00050313">
        <w:t>測試案例</w:t>
      </w:r>
      <w:r w:rsidRPr="00050313">
        <w:t xml:space="preserve"> (Requirements vs. Test Cases)</w:t>
      </w:r>
      <w:bookmarkEnd w:id="545"/>
      <w:bookmarkEnd w:id="546"/>
    </w:p>
    <w:p w:rsidR="003E446B" w:rsidRDefault="003E446B" w:rsidP="003E446B">
      <w:pPr>
        <w:ind w:firstLineChars="0" w:firstLine="0"/>
        <w:rPr>
          <w:rFonts w:hint="eastAsia"/>
        </w:rPr>
      </w:pPr>
      <w:proofErr w:type="gramStart"/>
      <w:r w:rsidRPr="0070537C">
        <w:t>（</w:t>
      </w:r>
      <w:proofErr w:type="gramEnd"/>
      <w:r w:rsidRPr="0070537C">
        <w:t>●</w:t>
      </w:r>
      <w:r w:rsidRPr="0070537C">
        <w:t>：表示有關聯</w:t>
      </w:r>
      <w:proofErr w:type="gramStart"/>
      <w:r w:rsidRPr="0070537C">
        <w:t>）</w:t>
      </w:r>
      <w:proofErr w:type="gramEnd"/>
    </w:p>
    <w:p w:rsidR="003E446B" w:rsidRDefault="003E446B" w:rsidP="003E446B">
      <w:pPr>
        <w:pStyle w:val="3"/>
        <w:rPr>
          <w:rFonts w:hint="eastAsia"/>
        </w:rPr>
      </w:pPr>
      <w:bookmarkStart w:id="547" w:name="_Toc485140163"/>
      <w:r w:rsidRPr="0070537C">
        <w:t>總計畫</w:t>
      </w:r>
      <w:bookmarkEnd w:id="547"/>
    </w:p>
    <w:tbl>
      <w:tblPr>
        <w:tblpPr w:leftFromText="180" w:rightFromText="180" w:vertAnchor="text"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4"/>
        <w:gridCol w:w="786"/>
        <w:gridCol w:w="786"/>
        <w:gridCol w:w="786"/>
        <w:gridCol w:w="786"/>
        <w:gridCol w:w="786"/>
        <w:gridCol w:w="786"/>
        <w:gridCol w:w="786"/>
        <w:gridCol w:w="786"/>
      </w:tblGrid>
      <w:tr w:rsidR="003E446B" w:rsidRPr="0070537C" w:rsidTr="003E446B">
        <w:trPr>
          <w:trHeight w:val="70"/>
        </w:trPr>
        <w:tc>
          <w:tcPr>
            <w:tcW w:w="1311" w:type="pct"/>
            <w:tcBorders>
              <w:top w:val="single" w:sz="4" w:space="0" w:color="auto"/>
              <w:left w:val="single" w:sz="4" w:space="0" w:color="auto"/>
              <w:bottom w:val="single" w:sz="4" w:space="0" w:color="auto"/>
              <w:right w:val="single" w:sz="4" w:space="0" w:color="auto"/>
              <w:tl2br w:val="single" w:sz="4" w:space="0" w:color="auto"/>
            </w:tcBorders>
            <w:shd w:val="clear" w:color="auto" w:fill="BFBFBF" w:themeFill="background1" w:themeFillShade="BF"/>
          </w:tcPr>
          <w:p w:rsidR="003E446B" w:rsidRPr="003E446B" w:rsidRDefault="003E446B" w:rsidP="003E446B">
            <w:pPr>
              <w:pStyle w:val="a4"/>
              <w:jc w:val="right"/>
              <w:rPr>
                <w:b/>
                <w:sz w:val="14"/>
              </w:rPr>
            </w:pPr>
            <w:r w:rsidRPr="003E446B">
              <w:rPr>
                <w:b/>
              </w:rPr>
              <w:t>Test Cases</w:t>
            </w:r>
          </w:p>
          <w:p w:rsidR="003E446B" w:rsidRPr="003E446B" w:rsidRDefault="003E446B" w:rsidP="003E446B">
            <w:pPr>
              <w:pStyle w:val="a4"/>
              <w:jc w:val="left"/>
              <w:rPr>
                <w:b/>
                <w:sz w:val="32"/>
              </w:rPr>
            </w:pPr>
            <w:r w:rsidRPr="003E446B">
              <w:rPr>
                <w:b/>
              </w:rPr>
              <w:t>Requirements</w:t>
            </w:r>
          </w:p>
        </w:tc>
        <w:tc>
          <w:tcPr>
            <w:tcW w:w="46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48" w:name="_Toc232375907"/>
            <w:bookmarkStart w:id="549" w:name="_Toc238463573"/>
            <w:bookmarkStart w:id="550" w:name="_Toc264030323"/>
            <w:r w:rsidRPr="003E446B">
              <w:rPr>
                <w:b/>
              </w:rPr>
              <w:t>AT1</w:t>
            </w:r>
            <w:bookmarkEnd w:id="548"/>
            <w:bookmarkEnd w:id="549"/>
            <w:bookmarkEnd w:id="550"/>
          </w:p>
        </w:tc>
        <w:tc>
          <w:tcPr>
            <w:tcW w:w="46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51" w:name="_Toc232375908"/>
            <w:bookmarkStart w:id="552" w:name="_Toc238463574"/>
            <w:bookmarkStart w:id="553" w:name="_Toc264030324"/>
            <w:r w:rsidRPr="003E446B">
              <w:rPr>
                <w:b/>
              </w:rPr>
              <w:t>AT2</w:t>
            </w:r>
            <w:bookmarkEnd w:id="551"/>
            <w:bookmarkEnd w:id="552"/>
            <w:bookmarkEnd w:id="553"/>
          </w:p>
        </w:tc>
        <w:tc>
          <w:tcPr>
            <w:tcW w:w="46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54" w:name="_Toc232375909"/>
            <w:bookmarkStart w:id="555" w:name="_Toc238463575"/>
            <w:bookmarkStart w:id="556" w:name="_Toc264030325"/>
            <w:r w:rsidRPr="003E446B">
              <w:rPr>
                <w:b/>
              </w:rPr>
              <w:t>AT3</w:t>
            </w:r>
            <w:bookmarkEnd w:id="554"/>
            <w:bookmarkEnd w:id="555"/>
            <w:bookmarkEnd w:id="556"/>
          </w:p>
        </w:tc>
        <w:tc>
          <w:tcPr>
            <w:tcW w:w="46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E446B" w:rsidRPr="003E446B" w:rsidRDefault="003E446B" w:rsidP="003E446B">
            <w:pPr>
              <w:pStyle w:val="a4"/>
              <w:rPr>
                <w:b/>
              </w:rPr>
            </w:pPr>
            <w:r w:rsidRPr="003E446B">
              <w:rPr>
                <w:b/>
              </w:rPr>
              <w:t>AT4</w:t>
            </w:r>
          </w:p>
        </w:tc>
        <w:tc>
          <w:tcPr>
            <w:tcW w:w="46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57" w:name="_Toc232375912"/>
            <w:bookmarkStart w:id="558" w:name="_Toc238463578"/>
            <w:bookmarkStart w:id="559" w:name="_Toc264030328"/>
            <w:r w:rsidRPr="003E446B">
              <w:rPr>
                <w:b/>
              </w:rPr>
              <w:t>IT1</w:t>
            </w:r>
            <w:bookmarkEnd w:id="557"/>
            <w:bookmarkEnd w:id="558"/>
            <w:bookmarkEnd w:id="559"/>
          </w:p>
        </w:tc>
        <w:tc>
          <w:tcPr>
            <w:tcW w:w="46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60" w:name="_Toc232375913"/>
            <w:bookmarkStart w:id="561" w:name="_Toc238463579"/>
            <w:bookmarkStart w:id="562" w:name="_Toc264030329"/>
            <w:r w:rsidRPr="003E446B">
              <w:rPr>
                <w:b/>
              </w:rPr>
              <w:t>IT2</w:t>
            </w:r>
            <w:bookmarkEnd w:id="560"/>
            <w:bookmarkEnd w:id="561"/>
            <w:bookmarkEnd w:id="562"/>
          </w:p>
        </w:tc>
        <w:tc>
          <w:tcPr>
            <w:tcW w:w="46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63" w:name="_Toc232375914"/>
            <w:bookmarkStart w:id="564" w:name="_Toc238463580"/>
            <w:bookmarkStart w:id="565" w:name="_Toc264030330"/>
            <w:r w:rsidRPr="003E446B">
              <w:rPr>
                <w:b/>
              </w:rPr>
              <w:t>IT3</w:t>
            </w:r>
            <w:bookmarkEnd w:id="563"/>
            <w:bookmarkEnd w:id="564"/>
            <w:bookmarkEnd w:id="565"/>
          </w:p>
        </w:tc>
        <w:tc>
          <w:tcPr>
            <w:tcW w:w="46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E446B" w:rsidRPr="003E446B" w:rsidRDefault="003E446B" w:rsidP="003E446B">
            <w:pPr>
              <w:pStyle w:val="a4"/>
              <w:rPr>
                <w:b/>
              </w:rPr>
            </w:pPr>
            <w:r w:rsidRPr="003E446B">
              <w:rPr>
                <w:b/>
              </w:rPr>
              <w:t>IT4</w:t>
            </w:r>
          </w:p>
        </w:tc>
      </w:tr>
      <w:tr w:rsidR="003E446B" w:rsidRPr="0070537C" w:rsidTr="003E446B">
        <w:tc>
          <w:tcPr>
            <w:tcW w:w="131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Pr="0070537C" w:rsidRDefault="003E446B" w:rsidP="003E446B">
            <w:pPr>
              <w:pStyle w:val="a4"/>
            </w:pPr>
            <w:r w:rsidRPr="000229C8">
              <w:t>AFCDM</w:t>
            </w:r>
            <w:r w:rsidRPr="0070537C">
              <w:t>-N-001</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Pr="0070537C" w:rsidRDefault="003E446B" w:rsidP="003E446B">
            <w:pPr>
              <w:pStyle w:val="a4"/>
            </w:pPr>
            <w:bookmarkStart w:id="566" w:name="_Toc232375918"/>
            <w:bookmarkStart w:id="567" w:name="_Toc238463584"/>
            <w:bookmarkStart w:id="568" w:name="_Toc264030333"/>
            <w:r w:rsidRPr="0070537C">
              <w:t>●</w:t>
            </w:r>
            <w:bookmarkEnd w:id="566"/>
            <w:bookmarkEnd w:id="567"/>
            <w:bookmarkEnd w:id="568"/>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c>
          <w:tcPr>
            <w:tcW w:w="131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Pr="0070537C" w:rsidRDefault="003E446B" w:rsidP="003E446B">
            <w:pPr>
              <w:pStyle w:val="a4"/>
            </w:pPr>
            <w:r w:rsidRPr="000229C8">
              <w:t>AFCDM</w:t>
            </w:r>
            <w:r w:rsidRPr="0070537C">
              <w:t>-N-002</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c>
          <w:tcPr>
            <w:tcW w:w="131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Pr="0070537C" w:rsidRDefault="003E446B" w:rsidP="003E446B">
            <w:pPr>
              <w:pStyle w:val="a4"/>
            </w:pPr>
            <w:r w:rsidRPr="000229C8">
              <w:t>AFCDM</w:t>
            </w:r>
            <w:r w:rsidRPr="0070537C">
              <w:t>-N-003</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c>
          <w:tcPr>
            <w:tcW w:w="131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Pr="0070537C" w:rsidRDefault="003E446B" w:rsidP="003E446B">
            <w:pPr>
              <w:pStyle w:val="a4"/>
            </w:pPr>
            <w:r w:rsidRPr="000229C8">
              <w:t>AFCDM</w:t>
            </w:r>
            <w:r w:rsidRPr="0070537C">
              <w:t>-N-004</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c>
          <w:tcPr>
            <w:tcW w:w="131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Pr="0070537C" w:rsidRDefault="003E446B" w:rsidP="003E446B">
            <w:pPr>
              <w:pStyle w:val="a4"/>
            </w:pPr>
            <w:r w:rsidRPr="000229C8">
              <w:t>AFCDM</w:t>
            </w:r>
            <w:r w:rsidRPr="0070537C">
              <w:t>-N-005</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c>
          <w:tcPr>
            <w:tcW w:w="131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Pr="0070537C" w:rsidRDefault="003E446B" w:rsidP="003E446B">
            <w:pPr>
              <w:pStyle w:val="a4"/>
            </w:pPr>
            <w:r w:rsidRPr="000229C8">
              <w:t>AFCDM</w:t>
            </w:r>
            <w:r w:rsidRPr="0070537C">
              <w:t>-N-006</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c>
          <w:tcPr>
            <w:tcW w:w="131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Pr="0070537C" w:rsidRDefault="003E446B" w:rsidP="003E446B">
            <w:pPr>
              <w:pStyle w:val="a4"/>
            </w:pPr>
            <w:r w:rsidRPr="000229C8">
              <w:t>AFCDM</w:t>
            </w:r>
            <w:r w:rsidRPr="0070537C">
              <w:t>-N-007</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c>
          <w:tcPr>
            <w:tcW w:w="1311" w:type="pct"/>
            <w:tcBorders>
              <w:top w:val="single" w:sz="4" w:space="0" w:color="auto"/>
              <w:left w:val="single" w:sz="4" w:space="0" w:color="auto"/>
              <w:bottom w:val="single" w:sz="4" w:space="0" w:color="auto"/>
              <w:right w:val="single" w:sz="4" w:space="0" w:color="auto"/>
            </w:tcBorders>
            <w:shd w:val="clear" w:color="auto" w:fill="auto"/>
            <w:hideMark/>
          </w:tcPr>
          <w:p w:rsidR="003E446B" w:rsidRDefault="003E446B" w:rsidP="003E446B">
            <w:pPr>
              <w:pStyle w:val="a4"/>
            </w:pPr>
            <w:r w:rsidRPr="002F6651">
              <w:lastRenderedPageBreak/>
              <w:t>AFCDM</w:t>
            </w:r>
            <w:r>
              <w:t>-</w:t>
            </w:r>
            <w:r>
              <w:rPr>
                <w:rFonts w:hint="eastAsia"/>
              </w:rPr>
              <w:t>F-001</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1"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bl>
    <w:p w:rsidR="00192C29" w:rsidRDefault="00192C29" w:rsidP="00192C29">
      <w:pPr>
        <w:ind w:firstLine="480"/>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84"/>
        <w:gridCol w:w="784"/>
        <w:gridCol w:w="784"/>
        <w:gridCol w:w="784"/>
        <w:gridCol w:w="784"/>
        <w:gridCol w:w="784"/>
        <w:gridCol w:w="784"/>
        <w:gridCol w:w="784"/>
      </w:tblGrid>
      <w:tr w:rsidR="003E446B" w:rsidRPr="0070537C" w:rsidTr="003E446B">
        <w:trPr>
          <w:trHeight w:val="70"/>
          <w:jc w:val="center"/>
        </w:trPr>
        <w:tc>
          <w:tcPr>
            <w:tcW w:w="1320" w:type="pct"/>
            <w:tcBorders>
              <w:top w:val="single" w:sz="4" w:space="0" w:color="auto"/>
              <w:left w:val="single" w:sz="4" w:space="0" w:color="auto"/>
              <w:bottom w:val="single" w:sz="4" w:space="0" w:color="auto"/>
              <w:right w:val="single" w:sz="4" w:space="0" w:color="auto"/>
              <w:tl2br w:val="single" w:sz="4" w:space="0" w:color="auto"/>
            </w:tcBorders>
            <w:shd w:val="clear" w:color="auto" w:fill="BFBFBF" w:themeFill="background1" w:themeFillShade="BF"/>
            <w:vAlign w:val="center"/>
          </w:tcPr>
          <w:p w:rsidR="003E446B" w:rsidRPr="003E446B" w:rsidRDefault="003E446B" w:rsidP="003E446B">
            <w:pPr>
              <w:pStyle w:val="a4"/>
              <w:jc w:val="right"/>
              <w:rPr>
                <w:b/>
                <w:sz w:val="14"/>
              </w:rPr>
            </w:pPr>
            <w:r w:rsidRPr="003E446B">
              <w:rPr>
                <w:b/>
              </w:rPr>
              <w:t>Test Cases</w:t>
            </w:r>
          </w:p>
          <w:p w:rsidR="003E446B" w:rsidRPr="003E446B" w:rsidRDefault="003E446B" w:rsidP="003E446B">
            <w:pPr>
              <w:pStyle w:val="a4"/>
              <w:jc w:val="left"/>
              <w:rPr>
                <w:b/>
                <w:sz w:val="32"/>
              </w:rPr>
            </w:pPr>
            <w:r w:rsidRPr="003E446B">
              <w:rPr>
                <w:b/>
              </w:rPr>
              <w:t>Requirements</w:t>
            </w:r>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69" w:name="_Toc264030354"/>
            <w:r w:rsidRPr="003E446B">
              <w:rPr>
                <w:b/>
              </w:rPr>
              <w:t>AT1</w:t>
            </w:r>
            <w:bookmarkEnd w:id="569"/>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0" w:name="_Toc264030355"/>
            <w:r w:rsidRPr="003E446B">
              <w:rPr>
                <w:b/>
              </w:rPr>
              <w:t>AT2</w:t>
            </w:r>
            <w:bookmarkEnd w:id="570"/>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1" w:name="_Toc264030356"/>
            <w:r w:rsidRPr="003E446B">
              <w:rPr>
                <w:b/>
              </w:rPr>
              <w:t>AT3</w:t>
            </w:r>
            <w:bookmarkEnd w:id="571"/>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E446B" w:rsidRPr="003E446B" w:rsidRDefault="003E446B" w:rsidP="003E446B">
            <w:pPr>
              <w:pStyle w:val="a4"/>
              <w:rPr>
                <w:b/>
              </w:rPr>
            </w:pPr>
            <w:r w:rsidRPr="003E446B">
              <w:rPr>
                <w:b/>
              </w:rPr>
              <w:t>AT4</w:t>
            </w:r>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2" w:name="_Toc264030359"/>
            <w:r w:rsidRPr="003E446B">
              <w:rPr>
                <w:b/>
              </w:rPr>
              <w:t>IT1</w:t>
            </w:r>
            <w:bookmarkEnd w:id="572"/>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3" w:name="_Toc264030360"/>
            <w:r w:rsidRPr="003E446B">
              <w:rPr>
                <w:b/>
              </w:rPr>
              <w:t>IT2</w:t>
            </w:r>
            <w:bookmarkEnd w:id="573"/>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4" w:name="_Toc264030361"/>
            <w:r w:rsidRPr="003E446B">
              <w:rPr>
                <w:b/>
              </w:rPr>
              <w:t>IT3</w:t>
            </w:r>
            <w:bookmarkEnd w:id="574"/>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E446B" w:rsidRPr="003E446B" w:rsidRDefault="003E446B" w:rsidP="003E446B">
            <w:pPr>
              <w:pStyle w:val="a4"/>
              <w:rPr>
                <w:b/>
              </w:rPr>
            </w:pPr>
            <w:r w:rsidRPr="003E446B">
              <w:rPr>
                <w:b/>
              </w:rPr>
              <w:t>IT4</w:t>
            </w: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AOM-N-001</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-N-002</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-N-003</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-N-004</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-N-005</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-N-006</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-N-007</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-N-008</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-N-009</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-N-010</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446B" w:rsidRDefault="003E446B" w:rsidP="003E446B">
            <w:pPr>
              <w:pStyle w:val="a4"/>
            </w:pPr>
            <w:r w:rsidRPr="008853BC">
              <w:rPr>
                <w:bCs/>
              </w:rPr>
              <w:t>AOM</w:t>
            </w:r>
            <w:r>
              <w:rPr>
                <w:bCs/>
              </w:rPr>
              <w:t>-F-001</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r>
    </w:tbl>
    <w:p w:rsidR="003E446B" w:rsidRDefault="003E446B" w:rsidP="003E446B">
      <w:pPr>
        <w:ind w:firstLine="480"/>
        <w:rPr>
          <w:rFonts w:hint="eastAs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84"/>
        <w:gridCol w:w="784"/>
        <w:gridCol w:w="784"/>
        <w:gridCol w:w="784"/>
        <w:gridCol w:w="784"/>
        <w:gridCol w:w="784"/>
        <w:gridCol w:w="784"/>
        <w:gridCol w:w="784"/>
      </w:tblGrid>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l2br w:val="single" w:sz="4" w:space="0" w:color="auto"/>
            </w:tcBorders>
            <w:shd w:val="clear" w:color="auto" w:fill="BFBFBF" w:themeFill="background1" w:themeFillShade="BF"/>
          </w:tcPr>
          <w:p w:rsidR="003E446B" w:rsidRPr="003E446B" w:rsidRDefault="003E446B" w:rsidP="003E446B">
            <w:pPr>
              <w:pStyle w:val="a4"/>
              <w:jc w:val="right"/>
              <w:rPr>
                <w:b/>
                <w:sz w:val="14"/>
              </w:rPr>
            </w:pPr>
            <w:r w:rsidRPr="003E446B">
              <w:rPr>
                <w:b/>
              </w:rPr>
              <w:t>Test Cases</w:t>
            </w:r>
          </w:p>
          <w:p w:rsidR="003E446B" w:rsidRPr="003E446B" w:rsidRDefault="003E446B" w:rsidP="003E446B">
            <w:pPr>
              <w:pStyle w:val="a4"/>
              <w:jc w:val="left"/>
              <w:rPr>
                <w:b/>
                <w:sz w:val="32"/>
              </w:rPr>
            </w:pPr>
            <w:r w:rsidRPr="003E446B">
              <w:rPr>
                <w:b/>
              </w:rPr>
              <w:t>Requirements</w:t>
            </w:r>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5" w:name="_Toc264030390"/>
            <w:r w:rsidRPr="003E446B">
              <w:rPr>
                <w:b/>
              </w:rPr>
              <w:t>AT1</w:t>
            </w:r>
            <w:bookmarkEnd w:id="575"/>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6" w:name="_Toc264030391"/>
            <w:r w:rsidRPr="003E446B">
              <w:rPr>
                <w:b/>
              </w:rPr>
              <w:t>AT2</w:t>
            </w:r>
            <w:bookmarkEnd w:id="576"/>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7" w:name="_Toc264030392"/>
            <w:r w:rsidRPr="003E446B">
              <w:rPr>
                <w:b/>
              </w:rPr>
              <w:t>AT3</w:t>
            </w:r>
            <w:bookmarkEnd w:id="577"/>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E446B" w:rsidRPr="003E446B" w:rsidRDefault="003E446B" w:rsidP="003E446B">
            <w:pPr>
              <w:pStyle w:val="a4"/>
              <w:rPr>
                <w:b/>
              </w:rPr>
            </w:pPr>
            <w:r w:rsidRPr="003E446B">
              <w:rPr>
                <w:b/>
              </w:rPr>
              <w:t>AT4</w:t>
            </w:r>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8" w:name="_Toc264030395"/>
            <w:r w:rsidRPr="003E446B">
              <w:rPr>
                <w:b/>
              </w:rPr>
              <w:t>IT1</w:t>
            </w:r>
            <w:bookmarkEnd w:id="578"/>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79" w:name="_Toc264030396"/>
            <w:r w:rsidRPr="003E446B">
              <w:rPr>
                <w:b/>
              </w:rPr>
              <w:t>IT2</w:t>
            </w:r>
            <w:bookmarkEnd w:id="579"/>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E446B" w:rsidRPr="003E446B" w:rsidRDefault="003E446B" w:rsidP="003E446B">
            <w:pPr>
              <w:pStyle w:val="a4"/>
              <w:rPr>
                <w:b/>
              </w:rPr>
            </w:pPr>
            <w:bookmarkStart w:id="580" w:name="_Toc264030397"/>
            <w:r w:rsidRPr="003E446B">
              <w:rPr>
                <w:b/>
              </w:rPr>
              <w:t>IT3</w:t>
            </w:r>
            <w:bookmarkEnd w:id="580"/>
          </w:p>
        </w:tc>
        <w:tc>
          <w:tcPr>
            <w:tcW w:w="4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E446B" w:rsidRPr="003E446B" w:rsidRDefault="003E446B" w:rsidP="003E446B">
            <w:pPr>
              <w:pStyle w:val="a4"/>
              <w:rPr>
                <w:b/>
              </w:rPr>
            </w:pPr>
            <w:r w:rsidRPr="003E446B">
              <w:rPr>
                <w:b/>
              </w:rPr>
              <w:t>IT4</w:t>
            </w: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hideMark/>
          </w:tcPr>
          <w:p w:rsidR="003E446B" w:rsidRDefault="003E446B" w:rsidP="003E446B">
            <w:pPr>
              <w:pStyle w:val="a4"/>
            </w:pPr>
            <w:r w:rsidRPr="00085FC9">
              <w:rPr>
                <w:bCs/>
              </w:rPr>
              <w:t>ARDM-N-001</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hideMark/>
          </w:tcPr>
          <w:p w:rsidR="003E446B" w:rsidRDefault="003E446B" w:rsidP="003E446B">
            <w:pPr>
              <w:pStyle w:val="a4"/>
            </w:pPr>
            <w:r w:rsidRPr="00085FC9">
              <w:rPr>
                <w:bCs/>
              </w:rPr>
              <w:t>ARDM</w:t>
            </w:r>
            <w:r>
              <w:rPr>
                <w:bCs/>
              </w:rPr>
              <w:t>-N-002</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hideMark/>
          </w:tcPr>
          <w:p w:rsidR="003E446B" w:rsidRDefault="003E446B" w:rsidP="003E446B">
            <w:pPr>
              <w:pStyle w:val="a4"/>
            </w:pPr>
            <w:r w:rsidRPr="00085FC9">
              <w:rPr>
                <w:bCs/>
              </w:rPr>
              <w:t>ARDM</w:t>
            </w:r>
            <w:r>
              <w:rPr>
                <w:bCs/>
              </w:rPr>
              <w:t>-N-003</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hideMark/>
          </w:tcPr>
          <w:p w:rsidR="003E446B" w:rsidRDefault="003E446B" w:rsidP="003E446B">
            <w:pPr>
              <w:pStyle w:val="a4"/>
            </w:pPr>
            <w:r w:rsidRPr="00085FC9">
              <w:rPr>
                <w:bCs/>
              </w:rPr>
              <w:t>ARDM</w:t>
            </w:r>
            <w:r>
              <w:rPr>
                <w:bCs/>
              </w:rPr>
              <w:t>-N-004</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r w:rsidR="003E446B" w:rsidRPr="0070537C" w:rsidTr="003E446B">
        <w:trPr>
          <w:jc w:val="center"/>
        </w:trPr>
        <w:tc>
          <w:tcPr>
            <w:tcW w:w="1320" w:type="pct"/>
            <w:tcBorders>
              <w:top w:val="single" w:sz="4" w:space="0" w:color="auto"/>
              <w:left w:val="single" w:sz="4" w:space="0" w:color="auto"/>
              <w:bottom w:val="single" w:sz="4" w:space="0" w:color="auto"/>
              <w:right w:val="single" w:sz="4" w:space="0" w:color="auto"/>
            </w:tcBorders>
            <w:shd w:val="clear" w:color="auto" w:fill="auto"/>
            <w:hideMark/>
          </w:tcPr>
          <w:p w:rsidR="003E446B" w:rsidRDefault="003E446B" w:rsidP="003E446B">
            <w:pPr>
              <w:pStyle w:val="a4"/>
            </w:pPr>
            <w:r w:rsidRPr="00085FC9">
              <w:rPr>
                <w:bCs/>
              </w:rPr>
              <w:t>ARDM</w:t>
            </w:r>
            <w:r>
              <w:rPr>
                <w:bCs/>
              </w:rPr>
              <w:t>-F-00</w:t>
            </w:r>
            <w:r>
              <w:rPr>
                <w:rFonts w:hint="eastAsia"/>
                <w:bCs/>
              </w:rPr>
              <w:t>1</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r w:rsidRPr="0070537C">
              <w:t>●</w:t>
            </w:r>
          </w:p>
        </w:tc>
        <w:tc>
          <w:tcPr>
            <w:tcW w:w="460" w:type="pct"/>
            <w:tcBorders>
              <w:top w:val="single" w:sz="4" w:space="0" w:color="auto"/>
              <w:left w:val="single" w:sz="4" w:space="0" w:color="auto"/>
              <w:bottom w:val="single" w:sz="4" w:space="0" w:color="auto"/>
              <w:right w:val="single" w:sz="4" w:space="0" w:color="auto"/>
            </w:tcBorders>
            <w:shd w:val="clear" w:color="auto" w:fill="auto"/>
            <w:vAlign w:val="center"/>
          </w:tcPr>
          <w:p w:rsidR="003E446B" w:rsidRPr="0070537C" w:rsidRDefault="003E446B" w:rsidP="003E446B">
            <w:pPr>
              <w:pStyle w:val="a4"/>
            </w:pPr>
          </w:p>
        </w:tc>
        <w:tc>
          <w:tcPr>
            <w:tcW w:w="460" w:type="pct"/>
            <w:tcBorders>
              <w:top w:val="single" w:sz="4" w:space="0" w:color="auto"/>
              <w:left w:val="single" w:sz="4" w:space="0" w:color="auto"/>
              <w:bottom w:val="single" w:sz="4" w:space="0" w:color="auto"/>
              <w:right w:val="single" w:sz="4" w:space="0" w:color="auto"/>
            </w:tcBorders>
            <w:shd w:val="clear" w:color="auto" w:fill="auto"/>
          </w:tcPr>
          <w:p w:rsidR="003E446B" w:rsidRPr="0070537C" w:rsidRDefault="003E446B" w:rsidP="003E446B">
            <w:pPr>
              <w:pStyle w:val="a4"/>
            </w:pPr>
          </w:p>
        </w:tc>
      </w:tr>
    </w:tbl>
    <w:p w:rsidR="003E446B" w:rsidRDefault="003E446B" w:rsidP="003E446B">
      <w:pPr>
        <w:ind w:firstLine="480"/>
      </w:pPr>
      <w:r>
        <w:br w:type="page"/>
      </w:r>
    </w:p>
    <w:p w:rsidR="003E446B" w:rsidRDefault="003E446B" w:rsidP="003E446B">
      <w:pPr>
        <w:pStyle w:val="3"/>
        <w:rPr>
          <w:rFonts w:hint="eastAsia"/>
        </w:rPr>
      </w:pPr>
      <w:bookmarkStart w:id="581" w:name="_Toc485140164"/>
      <w:r w:rsidRPr="00911467">
        <w:rPr>
          <w:rFonts w:hint="eastAsia"/>
        </w:rPr>
        <w:lastRenderedPageBreak/>
        <w:t>子</w:t>
      </w:r>
      <w:r w:rsidRPr="00911467">
        <w:t>計畫</w:t>
      </w:r>
      <w:proofErr w:type="gramStart"/>
      <w:r w:rsidRPr="00911467">
        <w:rPr>
          <w:rFonts w:hint="eastAsia"/>
        </w:rPr>
        <w:t>一</w:t>
      </w:r>
      <w:bookmarkEnd w:id="581"/>
      <w:proofErr w:type="gramEnd"/>
    </w:p>
    <w:tbl>
      <w:tblPr>
        <w:tblW w:w="499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1"/>
        <w:gridCol w:w="1045"/>
        <w:gridCol w:w="1047"/>
        <w:gridCol w:w="1045"/>
        <w:gridCol w:w="1047"/>
        <w:gridCol w:w="1045"/>
        <w:gridCol w:w="1042"/>
      </w:tblGrid>
      <w:tr w:rsidR="003E446B" w:rsidRPr="0070537C" w:rsidTr="003E446B">
        <w:trPr>
          <w:jc w:val="center"/>
        </w:trPr>
        <w:tc>
          <w:tcPr>
            <w:tcW w:w="1316" w:type="pct"/>
            <w:tcBorders>
              <w:tl2br w:val="single" w:sz="4" w:space="0" w:color="auto"/>
            </w:tcBorders>
            <w:shd w:val="clear" w:color="auto" w:fill="BFBFBF" w:themeFill="background1" w:themeFillShade="BF"/>
          </w:tcPr>
          <w:p w:rsidR="003E446B" w:rsidRPr="003E446B" w:rsidRDefault="003E446B" w:rsidP="003E446B">
            <w:pPr>
              <w:pStyle w:val="a4"/>
              <w:jc w:val="right"/>
              <w:rPr>
                <w:b/>
                <w:sz w:val="14"/>
              </w:rPr>
            </w:pPr>
            <w:r w:rsidRPr="003E446B">
              <w:rPr>
                <w:b/>
              </w:rPr>
              <w:t>Test Cases</w:t>
            </w:r>
          </w:p>
          <w:p w:rsidR="003E446B" w:rsidRPr="003E446B" w:rsidRDefault="003E446B" w:rsidP="003E446B">
            <w:pPr>
              <w:pStyle w:val="a4"/>
              <w:jc w:val="left"/>
              <w:rPr>
                <w:b/>
              </w:rPr>
            </w:pPr>
            <w:r w:rsidRPr="003E446B">
              <w:rPr>
                <w:b/>
              </w:rPr>
              <w:t>Requirements</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AT1</w:t>
            </w:r>
          </w:p>
        </w:tc>
        <w:tc>
          <w:tcPr>
            <w:tcW w:w="615" w:type="pct"/>
            <w:shd w:val="clear" w:color="auto" w:fill="BFBFBF" w:themeFill="background1" w:themeFillShade="BF"/>
            <w:vAlign w:val="center"/>
          </w:tcPr>
          <w:p w:rsidR="003E446B" w:rsidRPr="003E446B" w:rsidRDefault="003E446B" w:rsidP="003E446B">
            <w:pPr>
              <w:pStyle w:val="a4"/>
              <w:rPr>
                <w:b/>
              </w:rPr>
            </w:pPr>
            <w:r w:rsidRPr="003E446B">
              <w:rPr>
                <w:b/>
              </w:rPr>
              <w:t>AT2</w:t>
            </w:r>
          </w:p>
        </w:tc>
        <w:tc>
          <w:tcPr>
            <w:tcW w:w="614" w:type="pct"/>
            <w:shd w:val="clear" w:color="auto" w:fill="BFBFBF" w:themeFill="background1" w:themeFillShade="BF"/>
            <w:vAlign w:val="center"/>
          </w:tcPr>
          <w:p w:rsidR="003E446B" w:rsidRPr="003E446B" w:rsidRDefault="003E446B" w:rsidP="003E446B">
            <w:pPr>
              <w:pStyle w:val="a4"/>
              <w:rPr>
                <w:b/>
              </w:rPr>
            </w:pPr>
            <w:r w:rsidRPr="003E446B">
              <w:rPr>
                <w:b/>
              </w:rPr>
              <w:t>IT1</w:t>
            </w:r>
          </w:p>
        </w:tc>
        <w:tc>
          <w:tcPr>
            <w:tcW w:w="615" w:type="pct"/>
            <w:shd w:val="clear" w:color="auto" w:fill="BFBFBF" w:themeFill="background1" w:themeFillShade="BF"/>
            <w:vAlign w:val="center"/>
          </w:tcPr>
          <w:p w:rsidR="003E446B" w:rsidRPr="003E446B" w:rsidRDefault="003E446B" w:rsidP="003E446B">
            <w:pPr>
              <w:pStyle w:val="a4"/>
              <w:rPr>
                <w:b/>
              </w:rPr>
            </w:pPr>
            <w:r w:rsidRPr="003E446B">
              <w:rPr>
                <w:b/>
              </w:rPr>
              <w:t>IT2</w:t>
            </w:r>
          </w:p>
        </w:tc>
        <w:tc>
          <w:tcPr>
            <w:tcW w:w="614" w:type="pct"/>
            <w:shd w:val="clear" w:color="auto" w:fill="BFBFBF" w:themeFill="background1" w:themeFillShade="BF"/>
            <w:vAlign w:val="center"/>
          </w:tcPr>
          <w:p w:rsidR="003E446B" w:rsidRPr="003E446B" w:rsidRDefault="003E446B" w:rsidP="003E446B">
            <w:pPr>
              <w:pStyle w:val="a4"/>
              <w:rPr>
                <w:b/>
              </w:rPr>
            </w:pPr>
            <w:r w:rsidRPr="003E446B">
              <w:rPr>
                <w:b/>
              </w:rPr>
              <w:t>IT3</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IT4</w:t>
            </w:r>
          </w:p>
        </w:tc>
      </w:tr>
      <w:tr w:rsidR="003E446B" w:rsidRPr="0070537C" w:rsidTr="003E446B">
        <w:trPr>
          <w:jc w:val="center"/>
        </w:trPr>
        <w:tc>
          <w:tcPr>
            <w:tcW w:w="1316" w:type="pct"/>
            <w:vAlign w:val="center"/>
          </w:tcPr>
          <w:p w:rsidR="003E446B" w:rsidRPr="004A0464" w:rsidRDefault="003E446B" w:rsidP="003E446B">
            <w:pPr>
              <w:pStyle w:val="a4"/>
            </w:pPr>
            <w:r w:rsidRPr="00911467">
              <w:rPr>
                <w:bCs/>
              </w:rPr>
              <w:t>DIHPISQT -N-001</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c>
          <w:tcPr>
            <w:tcW w:w="613" w:type="pct"/>
          </w:tcPr>
          <w:p w:rsidR="003E446B" w:rsidRPr="0070537C" w:rsidRDefault="003E446B" w:rsidP="003E446B">
            <w:pPr>
              <w:pStyle w:val="a4"/>
            </w:pPr>
          </w:p>
        </w:tc>
      </w:tr>
      <w:tr w:rsidR="003E446B" w:rsidRPr="0070537C" w:rsidTr="003E446B">
        <w:trPr>
          <w:jc w:val="center"/>
        </w:trPr>
        <w:tc>
          <w:tcPr>
            <w:tcW w:w="1316" w:type="pct"/>
            <w:vAlign w:val="center"/>
          </w:tcPr>
          <w:p w:rsidR="003E446B" w:rsidRPr="004A0464" w:rsidRDefault="003E446B" w:rsidP="003E446B">
            <w:pPr>
              <w:pStyle w:val="a4"/>
            </w:pPr>
            <w:r w:rsidRPr="004A0464">
              <w:t>DIHPISQT -N-002</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c>
          <w:tcPr>
            <w:tcW w:w="613" w:type="pct"/>
          </w:tcPr>
          <w:p w:rsidR="003E446B" w:rsidRPr="0070537C" w:rsidRDefault="003E446B" w:rsidP="003E446B">
            <w:pPr>
              <w:pStyle w:val="a4"/>
            </w:pPr>
          </w:p>
        </w:tc>
      </w:tr>
      <w:tr w:rsidR="003E446B" w:rsidRPr="0070537C" w:rsidTr="003E446B">
        <w:trPr>
          <w:jc w:val="center"/>
        </w:trPr>
        <w:tc>
          <w:tcPr>
            <w:tcW w:w="1316" w:type="pct"/>
            <w:vAlign w:val="center"/>
          </w:tcPr>
          <w:p w:rsidR="003E446B" w:rsidRPr="004A0464" w:rsidRDefault="003E446B" w:rsidP="003E446B">
            <w:pPr>
              <w:pStyle w:val="a4"/>
            </w:pPr>
            <w:r w:rsidRPr="004A0464">
              <w:t>DIHPISQT -N-003</w:t>
            </w:r>
          </w:p>
        </w:tc>
        <w:tc>
          <w:tcPr>
            <w:tcW w:w="613"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p>
        </w:tc>
      </w:tr>
      <w:tr w:rsidR="003E446B" w:rsidRPr="0070537C" w:rsidTr="003E446B">
        <w:trPr>
          <w:jc w:val="center"/>
        </w:trPr>
        <w:tc>
          <w:tcPr>
            <w:tcW w:w="1316" w:type="pct"/>
          </w:tcPr>
          <w:p w:rsidR="003E446B" w:rsidRPr="004A0464" w:rsidRDefault="003E446B" w:rsidP="003E446B">
            <w:pPr>
              <w:pStyle w:val="a4"/>
            </w:pPr>
            <w:r w:rsidRPr="004A0464">
              <w:t>DIHPISQT -N-004</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c>
          <w:tcPr>
            <w:tcW w:w="613" w:type="pct"/>
          </w:tcPr>
          <w:p w:rsidR="003E446B" w:rsidRPr="0070537C" w:rsidRDefault="003E446B" w:rsidP="003E446B">
            <w:pPr>
              <w:pStyle w:val="a4"/>
            </w:pPr>
          </w:p>
        </w:tc>
      </w:tr>
      <w:tr w:rsidR="003E446B" w:rsidRPr="0070537C" w:rsidTr="003E446B">
        <w:trPr>
          <w:jc w:val="center"/>
        </w:trPr>
        <w:tc>
          <w:tcPr>
            <w:tcW w:w="1316" w:type="pct"/>
          </w:tcPr>
          <w:p w:rsidR="003E446B" w:rsidRPr="004A0464" w:rsidRDefault="003E446B" w:rsidP="003E446B">
            <w:pPr>
              <w:pStyle w:val="a4"/>
            </w:pPr>
            <w:r w:rsidRPr="004A0464">
              <w:t>DIHPISQT -N-005</w:t>
            </w:r>
          </w:p>
        </w:tc>
        <w:tc>
          <w:tcPr>
            <w:tcW w:w="613"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r w:rsidRPr="0070537C">
              <w:t>●</w:t>
            </w:r>
          </w:p>
        </w:tc>
      </w:tr>
      <w:tr w:rsidR="003E446B" w:rsidRPr="0070537C" w:rsidTr="003E446B">
        <w:trPr>
          <w:jc w:val="center"/>
        </w:trPr>
        <w:tc>
          <w:tcPr>
            <w:tcW w:w="1316" w:type="pct"/>
          </w:tcPr>
          <w:p w:rsidR="003E446B" w:rsidRPr="004A0464" w:rsidRDefault="003E446B" w:rsidP="003E446B">
            <w:pPr>
              <w:pStyle w:val="a4"/>
            </w:pPr>
            <w:r w:rsidRPr="004A0464">
              <w:t>DIHPISQT -N-006</w:t>
            </w:r>
          </w:p>
        </w:tc>
        <w:tc>
          <w:tcPr>
            <w:tcW w:w="613"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r w:rsidRPr="0070537C">
              <w:t>●</w:t>
            </w:r>
          </w:p>
        </w:tc>
      </w:tr>
      <w:tr w:rsidR="003E446B" w:rsidRPr="0070537C" w:rsidTr="003E446B">
        <w:trPr>
          <w:jc w:val="center"/>
        </w:trPr>
        <w:tc>
          <w:tcPr>
            <w:tcW w:w="1316" w:type="pct"/>
          </w:tcPr>
          <w:p w:rsidR="003E446B" w:rsidRPr="004A0464" w:rsidRDefault="003E446B" w:rsidP="003E446B">
            <w:pPr>
              <w:pStyle w:val="a4"/>
            </w:pPr>
            <w:r w:rsidRPr="004A0464">
              <w:t>DIHPISQT -N-007</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p>
        </w:tc>
      </w:tr>
      <w:tr w:rsidR="003E446B" w:rsidRPr="0070537C" w:rsidTr="003E446B">
        <w:trPr>
          <w:jc w:val="center"/>
        </w:trPr>
        <w:tc>
          <w:tcPr>
            <w:tcW w:w="1316" w:type="pct"/>
          </w:tcPr>
          <w:p w:rsidR="003E446B" w:rsidRPr="004A0464" w:rsidRDefault="003E446B" w:rsidP="003E446B">
            <w:pPr>
              <w:pStyle w:val="a4"/>
            </w:pPr>
            <w:r w:rsidRPr="004A0464">
              <w:t>DIHPISQT -N-008</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p>
        </w:tc>
      </w:tr>
      <w:tr w:rsidR="003E446B" w:rsidRPr="0070537C" w:rsidTr="003E446B">
        <w:trPr>
          <w:jc w:val="center"/>
        </w:trPr>
        <w:tc>
          <w:tcPr>
            <w:tcW w:w="1316" w:type="pct"/>
            <w:vAlign w:val="center"/>
          </w:tcPr>
          <w:p w:rsidR="003E446B" w:rsidRPr="004A0464" w:rsidRDefault="003E446B" w:rsidP="003E446B">
            <w:pPr>
              <w:pStyle w:val="a4"/>
            </w:pPr>
            <w:r w:rsidRPr="004A0464">
              <w:t>DIHPISQT -N-009</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p>
        </w:tc>
      </w:tr>
      <w:tr w:rsidR="003E446B" w:rsidRPr="0070537C" w:rsidTr="003E446B">
        <w:trPr>
          <w:jc w:val="center"/>
        </w:trPr>
        <w:tc>
          <w:tcPr>
            <w:tcW w:w="1316" w:type="pct"/>
            <w:vAlign w:val="center"/>
          </w:tcPr>
          <w:p w:rsidR="003E446B" w:rsidRPr="004A0464" w:rsidRDefault="003E446B" w:rsidP="003E446B">
            <w:pPr>
              <w:pStyle w:val="a4"/>
            </w:pPr>
            <w:r w:rsidRPr="004A0464">
              <w:t>DIHPISQT -N-010</w:t>
            </w:r>
          </w:p>
        </w:tc>
        <w:tc>
          <w:tcPr>
            <w:tcW w:w="613"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r w:rsidRPr="0070537C">
              <w:t>●</w:t>
            </w:r>
          </w:p>
        </w:tc>
      </w:tr>
      <w:tr w:rsidR="003E446B" w:rsidRPr="0070537C" w:rsidTr="003E446B">
        <w:trPr>
          <w:jc w:val="center"/>
        </w:trPr>
        <w:tc>
          <w:tcPr>
            <w:tcW w:w="1316" w:type="pct"/>
            <w:vAlign w:val="center"/>
          </w:tcPr>
          <w:p w:rsidR="003E446B" w:rsidRPr="004A0464" w:rsidRDefault="003E446B" w:rsidP="003E446B">
            <w:pPr>
              <w:pStyle w:val="a4"/>
            </w:pPr>
            <w:r w:rsidRPr="004A0464">
              <w:t>DIHPISQT -N-011</w:t>
            </w:r>
          </w:p>
        </w:tc>
        <w:tc>
          <w:tcPr>
            <w:tcW w:w="613"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r w:rsidRPr="0070537C">
              <w:t>●</w:t>
            </w:r>
          </w:p>
        </w:tc>
      </w:tr>
      <w:tr w:rsidR="003E446B" w:rsidRPr="0070537C" w:rsidTr="003E446B">
        <w:trPr>
          <w:jc w:val="center"/>
        </w:trPr>
        <w:tc>
          <w:tcPr>
            <w:tcW w:w="1316" w:type="pct"/>
            <w:vAlign w:val="center"/>
          </w:tcPr>
          <w:p w:rsidR="003E446B" w:rsidRPr="004A0464" w:rsidRDefault="003E446B" w:rsidP="003E446B">
            <w:pPr>
              <w:pStyle w:val="a4"/>
            </w:pPr>
            <w:r w:rsidRPr="004A0464">
              <w:t>DIHPISQT -N-012</w:t>
            </w:r>
          </w:p>
        </w:tc>
        <w:tc>
          <w:tcPr>
            <w:tcW w:w="613"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c>
          <w:tcPr>
            <w:tcW w:w="613" w:type="pct"/>
          </w:tcPr>
          <w:p w:rsidR="003E446B" w:rsidRPr="0070537C" w:rsidRDefault="003E446B" w:rsidP="003E446B">
            <w:pPr>
              <w:pStyle w:val="a4"/>
            </w:pPr>
          </w:p>
        </w:tc>
      </w:tr>
      <w:tr w:rsidR="003E446B" w:rsidRPr="0070537C" w:rsidTr="003E446B">
        <w:trPr>
          <w:jc w:val="center"/>
        </w:trPr>
        <w:tc>
          <w:tcPr>
            <w:tcW w:w="1316" w:type="pct"/>
            <w:vAlign w:val="center"/>
          </w:tcPr>
          <w:p w:rsidR="003E446B" w:rsidRPr="004A0464" w:rsidRDefault="003E446B" w:rsidP="003E446B">
            <w:pPr>
              <w:pStyle w:val="a4"/>
            </w:pPr>
            <w:r w:rsidRPr="004A0464">
              <w:t>DIHPISQT -N-013</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p>
        </w:tc>
      </w:tr>
      <w:tr w:rsidR="003E446B" w:rsidRPr="0070537C" w:rsidTr="003E446B">
        <w:trPr>
          <w:jc w:val="center"/>
        </w:trPr>
        <w:tc>
          <w:tcPr>
            <w:tcW w:w="1316" w:type="pct"/>
            <w:vAlign w:val="center"/>
          </w:tcPr>
          <w:p w:rsidR="003E446B" w:rsidRPr="004A0464" w:rsidRDefault="003E446B" w:rsidP="003E446B">
            <w:pPr>
              <w:pStyle w:val="a4"/>
            </w:pPr>
            <w:r w:rsidRPr="004A0464">
              <w:t>DIHPISQT -N-014</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r w:rsidRPr="0070537C">
              <w:t>●</w:t>
            </w:r>
          </w:p>
        </w:tc>
      </w:tr>
      <w:tr w:rsidR="003E446B" w:rsidRPr="0070537C" w:rsidTr="003E446B">
        <w:trPr>
          <w:jc w:val="center"/>
        </w:trPr>
        <w:tc>
          <w:tcPr>
            <w:tcW w:w="1316" w:type="pct"/>
            <w:vAlign w:val="center"/>
          </w:tcPr>
          <w:p w:rsidR="003E446B" w:rsidRPr="004A0464" w:rsidRDefault="003E446B" w:rsidP="003E446B">
            <w:pPr>
              <w:pStyle w:val="a4"/>
            </w:pPr>
            <w:r w:rsidRPr="004A0464">
              <w:t>DIHPISQT -N-015</w:t>
            </w:r>
          </w:p>
        </w:tc>
        <w:tc>
          <w:tcPr>
            <w:tcW w:w="613"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c>
          <w:tcPr>
            <w:tcW w:w="613" w:type="pct"/>
          </w:tcPr>
          <w:p w:rsidR="003E446B" w:rsidRPr="0070537C" w:rsidRDefault="003E446B" w:rsidP="003E446B">
            <w:pPr>
              <w:pStyle w:val="a4"/>
            </w:pPr>
          </w:p>
        </w:tc>
      </w:tr>
      <w:tr w:rsidR="003E446B" w:rsidRPr="0070537C" w:rsidTr="003E446B">
        <w:trPr>
          <w:jc w:val="center"/>
        </w:trPr>
        <w:tc>
          <w:tcPr>
            <w:tcW w:w="1316" w:type="pct"/>
            <w:vAlign w:val="center"/>
          </w:tcPr>
          <w:p w:rsidR="003E446B" w:rsidRPr="004A0464" w:rsidRDefault="003E446B" w:rsidP="003E446B">
            <w:pPr>
              <w:pStyle w:val="a4"/>
            </w:pPr>
            <w:r w:rsidRPr="004A0464">
              <w:t>DIHPISQT -N-016</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p>
        </w:tc>
      </w:tr>
      <w:tr w:rsidR="003E446B" w:rsidRPr="0070537C" w:rsidTr="003E446B">
        <w:trPr>
          <w:jc w:val="center"/>
        </w:trPr>
        <w:tc>
          <w:tcPr>
            <w:tcW w:w="1316" w:type="pct"/>
            <w:vAlign w:val="center"/>
          </w:tcPr>
          <w:p w:rsidR="003E446B" w:rsidRPr="004A0464" w:rsidRDefault="003E446B" w:rsidP="003E446B">
            <w:pPr>
              <w:pStyle w:val="a4"/>
            </w:pPr>
            <w:r w:rsidRPr="004A0464">
              <w:t>DIHPISQT -N-017</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r w:rsidRPr="0070537C">
              <w:t>●</w:t>
            </w:r>
          </w:p>
        </w:tc>
        <w:tc>
          <w:tcPr>
            <w:tcW w:w="613" w:type="pct"/>
          </w:tcPr>
          <w:p w:rsidR="003E446B" w:rsidRPr="0070537C" w:rsidRDefault="003E446B" w:rsidP="003E446B">
            <w:pPr>
              <w:pStyle w:val="a4"/>
            </w:pPr>
          </w:p>
        </w:tc>
      </w:tr>
      <w:tr w:rsidR="003E446B" w:rsidRPr="0070537C" w:rsidTr="003E446B">
        <w:trPr>
          <w:jc w:val="center"/>
        </w:trPr>
        <w:tc>
          <w:tcPr>
            <w:tcW w:w="1316" w:type="pct"/>
            <w:vAlign w:val="center"/>
          </w:tcPr>
          <w:p w:rsidR="003E446B" w:rsidRPr="004A0464" w:rsidRDefault="003E446B" w:rsidP="003E446B">
            <w:pPr>
              <w:pStyle w:val="a4"/>
            </w:pPr>
            <w:r w:rsidRPr="004A0464">
              <w:t>DIHPISQT -N-018</w:t>
            </w:r>
          </w:p>
        </w:tc>
        <w:tc>
          <w:tcPr>
            <w:tcW w:w="613"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r w:rsidRPr="0070537C">
              <w:t>●</w:t>
            </w:r>
          </w:p>
        </w:tc>
      </w:tr>
      <w:tr w:rsidR="003E446B" w:rsidRPr="0070537C" w:rsidTr="003E446B">
        <w:trPr>
          <w:jc w:val="center"/>
        </w:trPr>
        <w:tc>
          <w:tcPr>
            <w:tcW w:w="1316" w:type="pct"/>
            <w:vAlign w:val="center"/>
          </w:tcPr>
          <w:p w:rsidR="003E446B" w:rsidRPr="004A0464" w:rsidRDefault="003E446B" w:rsidP="003E446B">
            <w:pPr>
              <w:pStyle w:val="a4"/>
            </w:pPr>
            <w:r w:rsidRPr="004A0464">
              <w:t>DIHPISQT -N-019</w:t>
            </w:r>
          </w:p>
        </w:tc>
        <w:tc>
          <w:tcPr>
            <w:tcW w:w="613"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r w:rsidRPr="0070537C">
              <w:t>●</w:t>
            </w:r>
          </w:p>
        </w:tc>
      </w:tr>
      <w:tr w:rsidR="003E446B" w:rsidRPr="0070537C" w:rsidTr="003E446B">
        <w:trPr>
          <w:jc w:val="center"/>
        </w:trPr>
        <w:tc>
          <w:tcPr>
            <w:tcW w:w="1316" w:type="pct"/>
            <w:vAlign w:val="center"/>
          </w:tcPr>
          <w:p w:rsidR="003E446B" w:rsidRPr="004A0464" w:rsidRDefault="003E446B" w:rsidP="003E446B">
            <w:pPr>
              <w:pStyle w:val="a4"/>
            </w:pPr>
            <w:r w:rsidRPr="004A0464">
              <w:t>DIHPISQT -N-020</w:t>
            </w:r>
          </w:p>
        </w:tc>
        <w:tc>
          <w:tcPr>
            <w:tcW w:w="613" w:type="pct"/>
            <w:vAlign w:val="center"/>
          </w:tcPr>
          <w:p w:rsidR="003E446B" w:rsidRPr="0070537C" w:rsidRDefault="003E446B" w:rsidP="003E446B">
            <w:pPr>
              <w:pStyle w:val="a4"/>
            </w:pPr>
            <w:r w:rsidRPr="0070537C">
              <w:t>●</w:t>
            </w:r>
          </w:p>
        </w:tc>
        <w:tc>
          <w:tcPr>
            <w:tcW w:w="615"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c>
          <w:tcPr>
            <w:tcW w:w="615"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c>
          <w:tcPr>
            <w:tcW w:w="613" w:type="pct"/>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-N-021</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-N-022</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r w:rsidRPr="0070537C">
              <w:t>●</w:t>
            </w: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lastRenderedPageBreak/>
              <w:t>DIHPISQT -N-023</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-N-024</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-N-025</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-N-026</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r w:rsidRPr="0070537C">
              <w:t>●</w:t>
            </w: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-N-027</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-N-028</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-N-029</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-N-030</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-N-031</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r w:rsidRPr="0070537C">
              <w:t>●</w:t>
            </w: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-N-032</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16" w:type="pct"/>
            <w:tcBorders>
              <w:top w:val="single" w:sz="4" w:space="0" w:color="auto"/>
              <w:left w:val="single" w:sz="4" w:space="0" w:color="auto"/>
              <w:bottom w:val="single" w:sz="4" w:space="0" w:color="auto"/>
              <w:right w:val="single" w:sz="4" w:space="0" w:color="auto"/>
            </w:tcBorders>
            <w:vAlign w:val="center"/>
          </w:tcPr>
          <w:p w:rsidR="003E446B" w:rsidRPr="004A0464" w:rsidRDefault="003E446B" w:rsidP="003E446B">
            <w:pPr>
              <w:pStyle w:val="a4"/>
            </w:pPr>
            <w:r w:rsidRPr="004A0464">
              <w:t>DIHPISQT -N-033</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5"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bl>
    <w:p w:rsidR="003E446B" w:rsidRDefault="003E446B" w:rsidP="003E446B">
      <w:pPr>
        <w:ind w:firstLine="480"/>
        <w:rPr>
          <w:rFonts w:hint="eastAs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1"/>
        <w:gridCol w:w="1044"/>
        <w:gridCol w:w="1045"/>
        <w:gridCol w:w="1045"/>
        <w:gridCol w:w="1045"/>
        <w:gridCol w:w="1045"/>
        <w:gridCol w:w="1047"/>
      </w:tblGrid>
      <w:tr w:rsidR="003E446B" w:rsidRPr="0070537C" w:rsidTr="003E446B">
        <w:trPr>
          <w:jc w:val="center"/>
        </w:trPr>
        <w:tc>
          <w:tcPr>
            <w:tcW w:w="1321" w:type="pct"/>
            <w:tcBorders>
              <w:tl2br w:val="single" w:sz="4" w:space="0" w:color="auto"/>
            </w:tcBorders>
            <w:shd w:val="clear" w:color="auto" w:fill="BFBFBF" w:themeFill="background1" w:themeFillShade="BF"/>
            <w:vAlign w:val="center"/>
          </w:tcPr>
          <w:p w:rsidR="003E446B" w:rsidRPr="003E446B" w:rsidRDefault="003E446B" w:rsidP="003E446B">
            <w:pPr>
              <w:pStyle w:val="a4"/>
              <w:jc w:val="right"/>
              <w:rPr>
                <w:b/>
                <w:sz w:val="14"/>
              </w:rPr>
            </w:pPr>
            <w:r w:rsidRPr="003E446B">
              <w:rPr>
                <w:b/>
              </w:rPr>
              <w:t>Test Cases</w:t>
            </w:r>
          </w:p>
          <w:p w:rsidR="003E446B" w:rsidRPr="003E446B" w:rsidRDefault="003E446B" w:rsidP="003E446B">
            <w:pPr>
              <w:pStyle w:val="a4"/>
              <w:jc w:val="left"/>
              <w:rPr>
                <w:b/>
                <w:sz w:val="32"/>
                <w:szCs w:val="32"/>
              </w:rPr>
            </w:pPr>
            <w:r w:rsidRPr="003E446B">
              <w:rPr>
                <w:b/>
              </w:rPr>
              <w:t>Requirements</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AT1</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AT2</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IT1</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IT2</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IT3</w:t>
            </w:r>
          </w:p>
        </w:tc>
        <w:tc>
          <w:tcPr>
            <w:tcW w:w="614" w:type="pct"/>
            <w:shd w:val="clear" w:color="auto" w:fill="BFBFBF" w:themeFill="background1" w:themeFillShade="BF"/>
            <w:vAlign w:val="center"/>
          </w:tcPr>
          <w:p w:rsidR="003E446B" w:rsidRPr="003E446B" w:rsidRDefault="003E446B" w:rsidP="003E446B">
            <w:pPr>
              <w:pStyle w:val="a4"/>
              <w:rPr>
                <w:b/>
              </w:rPr>
            </w:pPr>
            <w:r w:rsidRPr="003E446B">
              <w:rPr>
                <w:b/>
              </w:rPr>
              <w:t>IT4</w:t>
            </w:r>
          </w:p>
        </w:tc>
      </w:tr>
      <w:tr w:rsidR="003E446B" w:rsidRPr="0070537C" w:rsidTr="003E446B">
        <w:trPr>
          <w:jc w:val="center"/>
        </w:trPr>
        <w:tc>
          <w:tcPr>
            <w:tcW w:w="1321" w:type="pct"/>
            <w:vAlign w:val="center"/>
          </w:tcPr>
          <w:p w:rsidR="003E446B" w:rsidRPr="0070537C" w:rsidRDefault="003E446B" w:rsidP="003E446B">
            <w:pPr>
              <w:pStyle w:val="a4"/>
            </w:pPr>
            <w:bookmarkStart w:id="582" w:name="OLE_LINK405"/>
            <w:bookmarkStart w:id="583" w:name="OLE_LINK406"/>
            <w:bookmarkStart w:id="584" w:name="OLE_LINK407"/>
            <w:bookmarkStart w:id="585" w:name="OLE_LINK408"/>
            <w:bookmarkStart w:id="586" w:name="OLE_LINK409"/>
            <w:bookmarkStart w:id="587" w:name="OLE_LINK410"/>
            <w:bookmarkStart w:id="588" w:name="OLE_LINK411"/>
            <w:bookmarkStart w:id="589" w:name="OLE_LINK412"/>
            <w:bookmarkStart w:id="590" w:name="OLE_LINK413"/>
            <w:bookmarkStart w:id="591" w:name="OLE_LINK414"/>
            <w:bookmarkStart w:id="592" w:name="OLE_LINK415"/>
            <w:r w:rsidRPr="0027328F">
              <w:rPr>
                <w:bCs/>
              </w:rPr>
              <w:t>ITPMM</w:t>
            </w:r>
            <w:r w:rsidRPr="0070537C">
              <w:t xml:space="preserve"> </w:t>
            </w:r>
            <w:bookmarkEnd w:id="582"/>
            <w:bookmarkEnd w:id="583"/>
            <w:bookmarkEnd w:id="584"/>
            <w:bookmarkEnd w:id="585"/>
            <w:bookmarkEnd w:id="586"/>
            <w:bookmarkEnd w:id="587"/>
            <w:bookmarkEnd w:id="588"/>
            <w:bookmarkEnd w:id="589"/>
            <w:bookmarkEnd w:id="590"/>
            <w:bookmarkEnd w:id="591"/>
            <w:bookmarkEnd w:id="592"/>
            <w:r w:rsidRPr="0070537C">
              <w:t>-N-001</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-N-002</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-N-003</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-N-004</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-N-005</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-N-006</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-N-007</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r w:rsidRPr="0070537C">
              <w:t>●</w:t>
            </w: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-N-008</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-N-009</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-N-010</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lastRenderedPageBreak/>
              <w:t>ITPMM</w:t>
            </w:r>
            <w:r w:rsidRPr="0070537C">
              <w:t xml:space="preserve"> -N-011</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-N-012</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-N-013</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-N-014</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7328F">
              <w:rPr>
                <w:bCs/>
              </w:rPr>
              <w:t>ITPMM</w:t>
            </w:r>
            <w:r w:rsidRPr="0070537C">
              <w:t xml:space="preserve"> -N-015</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4" w:type="pct"/>
            <w:vAlign w:val="center"/>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-N-016</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-N-017</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-N-018</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-N-019</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-N-020</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-N-021</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-N-022</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-N-023</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-N-024</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7328F">
              <w:rPr>
                <w:bCs/>
              </w:rPr>
              <w:t>ITPMM</w:t>
            </w:r>
            <w:r w:rsidRPr="0070537C">
              <w:t xml:space="preserve"> -N-025</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r>
    </w:tbl>
    <w:p w:rsidR="003E446B" w:rsidRDefault="003E446B" w:rsidP="003E446B">
      <w:pPr>
        <w:ind w:firstLine="480"/>
        <w:rPr>
          <w:rFonts w:hint="eastAs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1"/>
        <w:gridCol w:w="1044"/>
        <w:gridCol w:w="1045"/>
        <w:gridCol w:w="1045"/>
        <w:gridCol w:w="1045"/>
        <w:gridCol w:w="1045"/>
        <w:gridCol w:w="1047"/>
      </w:tblGrid>
      <w:tr w:rsidR="003E446B" w:rsidRPr="0070537C" w:rsidTr="003E446B">
        <w:trPr>
          <w:jc w:val="center"/>
        </w:trPr>
        <w:tc>
          <w:tcPr>
            <w:tcW w:w="1321" w:type="pct"/>
            <w:tcBorders>
              <w:tl2br w:val="single" w:sz="4" w:space="0" w:color="auto"/>
            </w:tcBorders>
            <w:shd w:val="clear" w:color="auto" w:fill="BFBFBF" w:themeFill="background1" w:themeFillShade="BF"/>
          </w:tcPr>
          <w:p w:rsidR="003E446B" w:rsidRPr="003E446B" w:rsidRDefault="003E446B" w:rsidP="003E446B">
            <w:pPr>
              <w:pStyle w:val="a4"/>
              <w:jc w:val="right"/>
              <w:rPr>
                <w:b/>
                <w:sz w:val="14"/>
              </w:rPr>
            </w:pPr>
            <w:r w:rsidRPr="003E446B">
              <w:rPr>
                <w:b/>
              </w:rPr>
              <w:br w:type="page"/>
              <w:t>Test Cases</w:t>
            </w:r>
          </w:p>
          <w:p w:rsidR="003E446B" w:rsidRPr="003E446B" w:rsidRDefault="003E446B" w:rsidP="003E446B">
            <w:pPr>
              <w:pStyle w:val="a4"/>
              <w:jc w:val="left"/>
              <w:rPr>
                <w:b/>
                <w:sz w:val="32"/>
                <w:szCs w:val="32"/>
              </w:rPr>
            </w:pPr>
            <w:r w:rsidRPr="003E446B">
              <w:rPr>
                <w:b/>
              </w:rPr>
              <w:t>Requirements</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AT1</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AT2</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IT1</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IT2</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IT3</w:t>
            </w:r>
          </w:p>
        </w:tc>
        <w:tc>
          <w:tcPr>
            <w:tcW w:w="614" w:type="pct"/>
            <w:shd w:val="clear" w:color="auto" w:fill="BFBFBF" w:themeFill="background1" w:themeFillShade="BF"/>
            <w:vAlign w:val="center"/>
          </w:tcPr>
          <w:p w:rsidR="003E446B" w:rsidRPr="003E446B" w:rsidRDefault="003E446B" w:rsidP="003E446B">
            <w:pPr>
              <w:pStyle w:val="a4"/>
              <w:rPr>
                <w:b/>
              </w:rPr>
            </w:pPr>
            <w:r w:rsidRPr="003E446B">
              <w:rPr>
                <w:b/>
              </w:rPr>
              <w:t>IT4</w:t>
            </w:r>
          </w:p>
        </w:tc>
      </w:tr>
      <w:tr w:rsidR="003E446B" w:rsidRPr="0070537C" w:rsidTr="003E446B">
        <w:trPr>
          <w:jc w:val="center"/>
        </w:trPr>
        <w:tc>
          <w:tcPr>
            <w:tcW w:w="1321" w:type="pct"/>
          </w:tcPr>
          <w:p w:rsidR="003E446B" w:rsidRPr="0070537C" w:rsidRDefault="003E446B" w:rsidP="003E446B">
            <w:pPr>
              <w:pStyle w:val="a4"/>
            </w:pPr>
            <w:bookmarkStart w:id="593" w:name="OLE_LINK418"/>
            <w:bookmarkStart w:id="594" w:name="OLE_LINK419"/>
            <w:bookmarkStart w:id="595" w:name="OLE_LINK420"/>
            <w:bookmarkStart w:id="596" w:name="OLE_LINK421"/>
            <w:r w:rsidRPr="00260756">
              <w:rPr>
                <w:bCs/>
              </w:rPr>
              <w:t>ODDTM</w:t>
            </w:r>
            <w:r w:rsidRPr="0070537C">
              <w:t xml:space="preserve"> </w:t>
            </w:r>
            <w:bookmarkEnd w:id="593"/>
            <w:bookmarkEnd w:id="594"/>
            <w:bookmarkEnd w:id="595"/>
            <w:bookmarkEnd w:id="596"/>
            <w:r w:rsidRPr="0070537C">
              <w:t>-N-001</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bookmarkStart w:id="597" w:name="_Toc264030364"/>
            <w:r w:rsidRPr="0070537C">
              <w:t>●</w:t>
            </w:r>
            <w:bookmarkEnd w:id="597"/>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tcPr>
          <w:p w:rsidR="003E446B" w:rsidRPr="0070537C" w:rsidRDefault="003E446B" w:rsidP="003E446B">
            <w:pPr>
              <w:pStyle w:val="a4"/>
            </w:pPr>
            <w:r w:rsidRPr="00260756">
              <w:rPr>
                <w:bCs/>
              </w:rPr>
              <w:t>ODDTM</w:t>
            </w:r>
            <w:r w:rsidRPr="0070537C">
              <w:t xml:space="preserve"> -N-002</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r>
      <w:tr w:rsidR="003E446B" w:rsidRPr="0070537C" w:rsidTr="003E446B">
        <w:trPr>
          <w:jc w:val="center"/>
        </w:trPr>
        <w:tc>
          <w:tcPr>
            <w:tcW w:w="1321" w:type="pct"/>
          </w:tcPr>
          <w:p w:rsidR="003E446B" w:rsidRPr="0070537C" w:rsidRDefault="003E446B" w:rsidP="003E446B">
            <w:pPr>
              <w:pStyle w:val="a4"/>
            </w:pPr>
            <w:r w:rsidRPr="00260756">
              <w:rPr>
                <w:bCs/>
              </w:rPr>
              <w:t>ODDTM</w:t>
            </w:r>
            <w:r w:rsidRPr="0070537C">
              <w:t xml:space="preserve"> -N-003</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tcPr>
          <w:p w:rsidR="003E446B" w:rsidRPr="0070537C" w:rsidRDefault="003E446B" w:rsidP="003E446B">
            <w:pPr>
              <w:pStyle w:val="a4"/>
            </w:pPr>
            <w:r w:rsidRPr="00260756">
              <w:rPr>
                <w:bCs/>
              </w:rPr>
              <w:t>ODDTM</w:t>
            </w:r>
            <w:r w:rsidRPr="0070537C">
              <w:t xml:space="preserve"> -N-004</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r>
      <w:tr w:rsidR="003E446B" w:rsidRPr="0070537C" w:rsidTr="003E446B">
        <w:trPr>
          <w:jc w:val="center"/>
        </w:trPr>
        <w:tc>
          <w:tcPr>
            <w:tcW w:w="1321" w:type="pct"/>
          </w:tcPr>
          <w:p w:rsidR="003E446B" w:rsidRPr="0070537C" w:rsidRDefault="003E446B" w:rsidP="003E446B">
            <w:pPr>
              <w:pStyle w:val="a4"/>
            </w:pPr>
            <w:r w:rsidRPr="00260756">
              <w:rPr>
                <w:bCs/>
              </w:rPr>
              <w:t>ODDTM</w:t>
            </w:r>
            <w:r w:rsidRPr="0070537C">
              <w:t xml:space="preserve"> -N-005</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tcPr>
          <w:p w:rsidR="003E446B" w:rsidRPr="0070537C" w:rsidRDefault="003E446B" w:rsidP="003E446B">
            <w:pPr>
              <w:pStyle w:val="a4"/>
            </w:pPr>
            <w:r w:rsidRPr="00260756">
              <w:rPr>
                <w:bCs/>
              </w:rPr>
              <w:t>ODDTM</w:t>
            </w:r>
            <w:r w:rsidRPr="0070537C">
              <w:t xml:space="preserve"> -N-006</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r>
      <w:tr w:rsidR="003E446B" w:rsidRPr="0070537C" w:rsidTr="003E446B">
        <w:trPr>
          <w:jc w:val="center"/>
        </w:trPr>
        <w:tc>
          <w:tcPr>
            <w:tcW w:w="1321" w:type="pct"/>
          </w:tcPr>
          <w:p w:rsidR="003E446B" w:rsidRPr="0070537C" w:rsidRDefault="003E446B" w:rsidP="003E446B">
            <w:pPr>
              <w:pStyle w:val="a4"/>
            </w:pPr>
            <w:r w:rsidRPr="00260756">
              <w:rPr>
                <w:bCs/>
              </w:rPr>
              <w:lastRenderedPageBreak/>
              <w:t>ODDTM</w:t>
            </w:r>
            <w:r w:rsidRPr="0070537C">
              <w:t xml:space="preserve"> -N-007</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tcPr>
          <w:p w:rsidR="003E446B" w:rsidRPr="0070537C" w:rsidRDefault="003E446B" w:rsidP="003E446B">
            <w:pPr>
              <w:pStyle w:val="a4"/>
            </w:pPr>
            <w:r w:rsidRPr="00260756">
              <w:rPr>
                <w:bCs/>
              </w:rPr>
              <w:t>ODDTM</w:t>
            </w:r>
            <w:r w:rsidRPr="0070537C">
              <w:t xml:space="preserve"> -N-008</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tcPr>
          <w:p w:rsidR="003E446B" w:rsidRPr="0070537C" w:rsidRDefault="003E446B" w:rsidP="003E446B">
            <w:pPr>
              <w:pStyle w:val="a4"/>
            </w:pPr>
            <w:r w:rsidRPr="00260756">
              <w:rPr>
                <w:bCs/>
              </w:rPr>
              <w:t>ODDTM</w:t>
            </w:r>
            <w:r w:rsidRPr="0070537C">
              <w:t xml:space="preserve"> -N-009</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tcPr>
          <w:p w:rsidR="003E446B" w:rsidRPr="0070537C" w:rsidRDefault="003E446B" w:rsidP="003E446B">
            <w:pPr>
              <w:pStyle w:val="a4"/>
            </w:pPr>
            <w:r w:rsidRPr="00260756">
              <w:rPr>
                <w:bCs/>
              </w:rPr>
              <w:t>ODDTM</w:t>
            </w:r>
            <w:r w:rsidRPr="0070537C">
              <w:t xml:space="preserve"> -N-010</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r>
      <w:tr w:rsidR="003E446B" w:rsidRPr="0070537C" w:rsidTr="003E446B">
        <w:trPr>
          <w:jc w:val="center"/>
        </w:trPr>
        <w:tc>
          <w:tcPr>
            <w:tcW w:w="1321" w:type="pct"/>
          </w:tcPr>
          <w:p w:rsidR="003E446B" w:rsidRPr="0070537C" w:rsidRDefault="003E446B" w:rsidP="003E446B">
            <w:pPr>
              <w:pStyle w:val="a4"/>
            </w:pPr>
            <w:r w:rsidRPr="00260756">
              <w:rPr>
                <w:bCs/>
              </w:rPr>
              <w:t>ODDTM</w:t>
            </w:r>
            <w:r w:rsidRPr="0070537C">
              <w:t xml:space="preserve"> -N-011</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r>
      <w:tr w:rsidR="003E446B" w:rsidRPr="0070537C" w:rsidTr="003E446B">
        <w:trPr>
          <w:jc w:val="center"/>
        </w:trPr>
        <w:tc>
          <w:tcPr>
            <w:tcW w:w="1321" w:type="pct"/>
            <w:vAlign w:val="center"/>
          </w:tcPr>
          <w:p w:rsidR="003E446B" w:rsidRPr="0070537C" w:rsidRDefault="003E446B" w:rsidP="003E446B">
            <w:pPr>
              <w:pStyle w:val="a4"/>
            </w:pPr>
            <w:r w:rsidRPr="00260756">
              <w:rPr>
                <w:bCs/>
              </w:rPr>
              <w:t>ODDTM</w:t>
            </w:r>
            <w:r w:rsidRPr="0070537C">
              <w:t xml:space="preserve"> -N-012</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60756">
              <w:rPr>
                <w:bCs/>
              </w:rPr>
              <w:t>ODDTM</w:t>
            </w:r>
            <w:r w:rsidRPr="0070537C">
              <w:t xml:space="preserve"> -N-013</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60756">
              <w:rPr>
                <w:bCs/>
              </w:rPr>
              <w:t>ODDTM</w:t>
            </w:r>
            <w:r w:rsidRPr="0070537C">
              <w:t xml:space="preserve"> -N-014</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60756">
              <w:rPr>
                <w:bCs/>
              </w:rPr>
              <w:t>ODDTM</w:t>
            </w:r>
            <w:r w:rsidRPr="0070537C">
              <w:t xml:space="preserve"> -N-015</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60756">
              <w:rPr>
                <w:bCs/>
              </w:rPr>
              <w:t>ODDTM</w:t>
            </w:r>
            <w:r w:rsidRPr="0070537C">
              <w:t xml:space="preserve"> -N-016</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60756">
              <w:rPr>
                <w:bCs/>
              </w:rPr>
              <w:t>ODDTM</w:t>
            </w:r>
            <w:r w:rsidRPr="0070537C">
              <w:t xml:space="preserve"> -N-017</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60756">
              <w:rPr>
                <w:bCs/>
              </w:rPr>
              <w:t>ODDTM</w:t>
            </w:r>
            <w:r w:rsidRPr="0070537C">
              <w:t xml:space="preserve"> -N-018</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vAlign w:val="center"/>
          </w:tcPr>
          <w:p w:rsidR="003E446B" w:rsidRPr="0070537C" w:rsidRDefault="003E446B" w:rsidP="003E446B">
            <w:pPr>
              <w:pStyle w:val="a4"/>
            </w:pPr>
            <w:r w:rsidRPr="00260756">
              <w:rPr>
                <w:bCs/>
              </w:rPr>
              <w:t>ODDTM</w:t>
            </w:r>
            <w:r w:rsidRPr="0070537C">
              <w:t xml:space="preserve"> -N-019</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60756">
              <w:rPr>
                <w:bCs/>
              </w:rPr>
              <w:t>ODDTM</w:t>
            </w:r>
            <w:r w:rsidRPr="0070537C">
              <w:t xml:space="preserve"> -N-020</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60756">
              <w:rPr>
                <w:bCs/>
              </w:rPr>
              <w:t>ODDTM</w:t>
            </w:r>
            <w:r w:rsidRPr="0070537C">
              <w:t xml:space="preserve"> -N-021</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60756">
              <w:rPr>
                <w:bCs/>
              </w:rPr>
              <w:t>ODDTM</w:t>
            </w:r>
            <w:r w:rsidRPr="0070537C">
              <w:t xml:space="preserve"> -N-022</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60756">
              <w:rPr>
                <w:bCs/>
              </w:rPr>
              <w:t>ODDTM</w:t>
            </w:r>
            <w:r w:rsidRPr="0070537C">
              <w:t xml:space="preserve"> -N-023</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r w:rsidRPr="0070537C">
              <w:t>●</w:t>
            </w: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60756">
              <w:rPr>
                <w:bCs/>
              </w:rPr>
              <w:t>ODDTM</w:t>
            </w:r>
            <w:r w:rsidRPr="0070537C">
              <w:t xml:space="preserve"> -N-024</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60756">
              <w:rPr>
                <w:bCs/>
              </w:rPr>
              <w:t>ODDTM</w:t>
            </w:r>
            <w:r w:rsidRPr="0070537C">
              <w:t xml:space="preserve"> -N-025</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60756">
              <w:rPr>
                <w:bCs/>
              </w:rPr>
              <w:t>ODDTM</w:t>
            </w:r>
            <w:r w:rsidRPr="0070537C">
              <w:t xml:space="preserve"> -N-026</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60756">
              <w:rPr>
                <w:bCs/>
              </w:rPr>
              <w:t>ODDTM</w:t>
            </w:r>
            <w:r w:rsidRPr="0070537C">
              <w:t xml:space="preserve"> -N-027</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3E446B">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260756">
              <w:rPr>
                <w:bCs/>
              </w:rPr>
              <w:t>ODDTM</w:t>
            </w:r>
            <w:r w:rsidRPr="0070537C">
              <w:t xml:space="preserve"> -N-028</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bl>
    <w:p w:rsidR="003E446B" w:rsidRDefault="003E446B" w:rsidP="003E446B">
      <w:pPr>
        <w:ind w:firstLine="480"/>
        <w:rPr>
          <w:rFonts w:hint="eastAs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1"/>
        <w:gridCol w:w="1044"/>
        <w:gridCol w:w="1045"/>
        <w:gridCol w:w="1045"/>
        <w:gridCol w:w="1045"/>
        <w:gridCol w:w="1045"/>
        <w:gridCol w:w="1047"/>
      </w:tblGrid>
      <w:tr w:rsidR="00656900" w:rsidRPr="0070537C" w:rsidTr="00656900">
        <w:trPr>
          <w:jc w:val="center"/>
        </w:trPr>
        <w:tc>
          <w:tcPr>
            <w:tcW w:w="1321" w:type="pct"/>
            <w:tcBorders>
              <w:tl2br w:val="single" w:sz="4" w:space="0" w:color="auto"/>
            </w:tcBorders>
            <w:shd w:val="clear" w:color="auto" w:fill="BFBFBF" w:themeFill="background1" w:themeFillShade="BF"/>
          </w:tcPr>
          <w:p w:rsidR="003E446B" w:rsidRPr="003E446B" w:rsidRDefault="003E446B" w:rsidP="003E446B">
            <w:pPr>
              <w:pStyle w:val="a4"/>
              <w:jc w:val="right"/>
              <w:rPr>
                <w:b/>
                <w:sz w:val="14"/>
              </w:rPr>
            </w:pPr>
            <w:r w:rsidRPr="003E446B">
              <w:rPr>
                <w:b/>
              </w:rPr>
              <w:t>Test Cases</w:t>
            </w:r>
          </w:p>
          <w:p w:rsidR="003E446B" w:rsidRPr="003E446B" w:rsidRDefault="003E446B" w:rsidP="003E446B">
            <w:pPr>
              <w:pStyle w:val="a4"/>
              <w:jc w:val="left"/>
              <w:rPr>
                <w:b/>
                <w:sz w:val="32"/>
                <w:szCs w:val="32"/>
              </w:rPr>
            </w:pPr>
            <w:r w:rsidRPr="003E446B">
              <w:rPr>
                <w:b/>
              </w:rPr>
              <w:lastRenderedPageBreak/>
              <w:t>Requirements</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lastRenderedPageBreak/>
              <w:t>AT1</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AT2</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IT1</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IT2</w:t>
            </w:r>
          </w:p>
        </w:tc>
        <w:tc>
          <w:tcPr>
            <w:tcW w:w="613" w:type="pct"/>
            <w:shd w:val="clear" w:color="auto" w:fill="BFBFBF" w:themeFill="background1" w:themeFillShade="BF"/>
            <w:vAlign w:val="center"/>
          </w:tcPr>
          <w:p w:rsidR="003E446B" w:rsidRPr="003E446B" w:rsidRDefault="003E446B" w:rsidP="003E446B">
            <w:pPr>
              <w:pStyle w:val="a4"/>
              <w:rPr>
                <w:b/>
              </w:rPr>
            </w:pPr>
            <w:r w:rsidRPr="003E446B">
              <w:rPr>
                <w:b/>
              </w:rPr>
              <w:t>IT3</w:t>
            </w:r>
          </w:p>
        </w:tc>
        <w:tc>
          <w:tcPr>
            <w:tcW w:w="614" w:type="pct"/>
            <w:shd w:val="clear" w:color="auto" w:fill="BFBFBF" w:themeFill="background1" w:themeFillShade="BF"/>
            <w:vAlign w:val="center"/>
          </w:tcPr>
          <w:p w:rsidR="003E446B" w:rsidRPr="003E446B" w:rsidRDefault="003E446B" w:rsidP="003E446B">
            <w:pPr>
              <w:pStyle w:val="a4"/>
              <w:rPr>
                <w:b/>
              </w:rPr>
            </w:pPr>
            <w:r w:rsidRPr="003E446B">
              <w:rPr>
                <w:b/>
              </w:rPr>
              <w:t>IT4</w:t>
            </w:r>
          </w:p>
        </w:tc>
      </w:tr>
      <w:tr w:rsidR="003E446B" w:rsidRPr="0070537C" w:rsidTr="00656900">
        <w:trPr>
          <w:jc w:val="center"/>
        </w:trPr>
        <w:tc>
          <w:tcPr>
            <w:tcW w:w="1321" w:type="pct"/>
          </w:tcPr>
          <w:p w:rsidR="003E446B" w:rsidRPr="0070537C" w:rsidRDefault="003E446B" w:rsidP="003E446B">
            <w:pPr>
              <w:pStyle w:val="a4"/>
            </w:pPr>
            <w:r w:rsidRPr="0070537C">
              <w:lastRenderedPageBreak/>
              <w:t>HDIM -N-001</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r>
      <w:tr w:rsidR="003E446B" w:rsidRPr="0070537C" w:rsidTr="00656900">
        <w:trPr>
          <w:jc w:val="center"/>
        </w:trPr>
        <w:tc>
          <w:tcPr>
            <w:tcW w:w="1321" w:type="pct"/>
          </w:tcPr>
          <w:p w:rsidR="003E446B" w:rsidRPr="0070537C" w:rsidRDefault="003E446B" w:rsidP="003E446B">
            <w:pPr>
              <w:pStyle w:val="a4"/>
            </w:pPr>
            <w:r w:rsidRPr="0070537C">
              <w:t>HDIM -N-002</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tcPr>
          <w:p w:rsidR="003E446B" w:rsidRPr="0070537C" w:rsidRDefault="003E446B" w:rsidP="003E446B">
            <w:pPr>
              <w:pStyle w:val="a4"/>
            </w:pPr>
            <w:r w:rsidRPr="0070537C">
              <w:t>HDIM -N-003</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tcPr>
          <w:p w:rsidR="003E446B" w:rsidRPr="0070537C" w:rsidRDefault="003E446B" w:rsidP="003E446B">
            <w:pPr>
              <w:pStyle w:val="a4"/>
            </w:pPr>
            <w:r w:rsidRPr="0070537C">
              <w:t>HDIM -N-004</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tcPr>
          <w:p w:rsidR="003E446B" w:rsidRPr="0070537C" w:rsidRDefault="003E446B" w:rsidP="003E446B">
            <w:pPr>
              <w:pStyle w:val="a4"/>
            </w:pPr>
            <w:r w:rsidRPr="0070537C">
              <w:t>HDIM -N-005</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r>
      <w:tr w:rsidR="003E446B" w:rsidRPr="0070537C" w:rsidTr="00656900">
        <w:trPr>
          <w:jc w:val="center"/>
        </w:trPr>
        <w:tc>
          <w:tcPr>
            <w:tcW w:w="1321" w:type="pct"/>
          </w:tcPr>
          <w:p w:rsidR="003E446B" w:rsidRPr="0070537C" w:rsidRDefault="003E446B" w:rsidP="003E446B">
            <w:pPr>
              <w:pStyle w:val="a4"/>
            </w:pPr>
            <w:r w:rsidRPr="0070537C">
              <w:t>HDIM -N-006</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tcPr>
          <w:p w:rsidR="003E446B" w:rsidRPr="0070537C" w:rsidRDefault="003E446B" w:rsidP="003E446B">
            <w:pPr>
              <w:pStyle w:val="a4"/>
            </w:pPr>
            <w:r w:rsidRPr="0070537C">
              <w:t>HDIM -N-007</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vAlign w:val="center"/>
          </w:tcPr>
          <w:p w:rsidR="003E446B" w:rsidRPr="0070537C" w:rsidRDefault="003E446B" w:rsidP="003E446B">
            <w:pPr>
              <w:pStyle w:val="a4"/>
            </w:pPr>
            <w:r w:rsidRPr="0070537C">
              <w:t>HDIM -N-008</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r>
      <w:tr w:rsidR="003E446B" w:rsidRPr="0070537C" w:rsidTr="00656900">
        <w:trPr>
          <w:jc w:val="center"/>
        </w:trPr>
        <w:tc>
          <w:tcPr>
            <w:tcW w:w="1321" w:type="pct"/>
            <w:vAlign w:val="center"/>
          </w:tcPr>
          <w:p w:rsidR="003E446B" w:rsidRPr="0070537C" w:rsidRDefault="003E446B" w:rsidP="003E446B">
            <w:pPr>
              <w:pStyle w:val="a4"/>
            </w:pPr>
            <w:r w:rsidRPr="0070537C">
              <w:t>HDIM -N-009</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r>
      <w:tr w:rsidR="003E446B" w:rsidRPr="0070537C" w:rsidTr="00656900">
        <w:trPr>
          <w:jc w:val="center"/>
        </w:trPr>
        <w:tc>
          <w:tcPr>
            <w:tcW w:w="1321" w:type="pct"/>
            <w:vAlign w:val="center"/>
          </w:tcPr>
          <w:p w:rsidR="003E446B" w:rsidRPr="0070537C" w:rsidRDefault="003E446B" w:rsidP="003E446B">
            <w:pPr>
              <w:pStyle w:val="a4"/>
            </w:pPr>
            <w:r w:rsidRPr="0070537C">
              <w:t>HDIM -N-010</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r>
      <w:tr w:rsidR="003E446B" w:rsidRPr="0070537C" w:rsidTr="00656900">
        <w:trPr>
          <w:jc w:val="center"/>
        </w:trPr>
        <w:tc>
          <w:tcPr>
            <w:tcW w:w="1321" w:type="pct"/>
            <w:vAlign w:val="center"/>
          </w:tcPr>
          <w:p w:rsidR="003E446B" w:rsidRPr="0070537C" w:rsidRDefault="003E446B" w:rsidP="003E446B">
            <w:pPr>
              <w:pStyle w:val="a4"/>
            </w:pPr>
            <w:r w:rsidRPr="0070537C">
              <w:t>HDIM -N-011</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r>
      <w:tr w:rsidR="003E446B" w:rsidRPr="0070537C" w:rsidTr="00656900">
        <w:trPr>
          <w:jc w:val="center"/>
        </w:trPr>
        <w:tc>
          <w:tcPr>
            <w:tcW w:w="1321" w:type="pct"/>
            <w:vAlign w:val="center"/>
          </w:tcPr>
          <w:p w:rsidR="003E446B" w:rsidRPr="0070537C" w:rsidRDefault="003E446B" w:rsidP="003E446B">
            <w:pPr>
              <w:pStyle w:val="a4"/>
            </w:pPr>
            <w:r w:rsidRPr="0070537C">
              <w:t>HDIM -N-012</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vAlign w:val="center"/>
          </w:tcPr>
          <w:p w:rsidR="003E446B" w:rsidRPr="0070537C" w:rsidRDefault="003E446B" w:rsidP="003E446B">
            <w:pPr>
              <w:pStyle w:val="a4"/>
            </w:pPr>
            <w:r w:rsidRPr="0070537C">
              <w:t>HDIM -N-013</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vAlign w:val="center"/>
          </w:tcPr>
          <w:p w:rsidR="003E446B" w:rsidRPr="0070537C" w:rsidRDefault="003E446B" w:rsidP="003E446B">
            <w:pPr>
              <w:pStyle w:val="a4"/>
            </w:pPr>
            <w:r w:rsidRPr="0070537C">
              <w:t>HDIM -N-014</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vAlign w:val="center"/>
          </w:tcPr>
          <w:p w:rsidR="003E446B" w:rsidRPr="0070537C" w:rsidRDefault="003E446B" w:rsidP="003E446B">
            <w:pPr>
              <w:pStyle w:val="a4"/>
            </w:pPr>
            <w:r w:rsidRPr="0070537C">
              <w:t>HDIM -N-015</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vAlign w:val="center"/>
          </w:tcPr>
          <w:p w:rsidR="003E446B" w:rsidRPr="0070537C" w:rsidRDefault="003E446B" w:rsidP="003E446B">
            <w:pPr>
              <w:pStyle w:val="a4"/>
            </w:pPr>
            <w:r w:rsidRPr="0070537C">
              <w:t>HDIM -N-016</w:t>
            </w:r>
          </w:p>
        </w:tc>
        <w:tc>
          <w:tcPr>
            <w:tcW w:w="613" w:type="pct"/>
            <w:vAlign w:val="center"/>
          </w:tcPr>
          <w:p w:rsidR="003E446B" w:rsidRPr="0070537C" w:rsidRDefault="003E446B" w:rsidP="003E446B">
            <w:pPr>
              <w:pStyle w:val="a4"/>
            </w:pPr>
            <w:r w:rsidRPr="0070537C">
              <w:t>●</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r w:rsidRPr="0070537C">
              <w:t>●</w:t>
            </w:r>
          </w:p>
        </w:tc>
        <w:tc>
          <w:tcPr>
            <w:tcW w:w="613" w:type="pct"/>
          </w:tcPr>
          <w:p w:rsidR="003E446B" w:rsidRPr="0070537C" w:rsidRDefault="003E446B" w:rsidP="003E446B">
            <w:pPr>
              <w:pStyle w:val="a4"/>
            </w:pPr>
          </w:p>
        </w:tc>
        <w:tc>
          <w:tcPr>
            <w:tcW w:w="614" w:type="pct"/>
          </w:tcPr>
          <w:p w:rsidR="003E446B" w:rsidRPr="0070537C" w:rsidRDefault="003E446B" w:rsidP="003E446B">
            <w:pPr>
              <w:pStyle w:val="a4"/>
            </w:pPr>
            <w:r w:rsidRPr="0070537C">
              <w:t>●</w:t>
            </w:r>
          </w:p>
        </w:tc>
      </w:tr>
      <w:tr w:rsidR="003E446B" w:rsidRPr="0070537C" w:rsidTr="00656900">
        <w:trPr>
          <w:jc w:val="center"/>
        </w:trPr>
        <w:tc>
          <w:tcPr>
            <w:tcW w:w="1321" w:type="pct"/>
            <w:vAlign w:val="center"/>
          </w:tcPr>
          <w:p w:rsidR="003E446B" w:rsidRPr="0070537C" w:rsidRDefault="003E446B" w:rsidP="003E446B">
            <w:pPr>
              <w:pStyle w:val="a4"/>
            </w:pPr>
            <w:r w:rsidRPr="0070537C">
              <w:t>HDIM -N-017</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tcPr>
          <w:p w:rsidR="003E446B" w:rsidRPr="0070537C" w:rsidRDefault="003E446B" w:rsidP="003E446B">
            <w:pPr>
              <w:pStyle w:val="a4"/>
            </w:pPr>
            <w:r w:rsidRPr="0070537C">
              <w:t>●</w:t>
            </w:r>
          </w:p>
        </w:tc>
        <w:tc>
          <w:tcPr>
            <w:tcW w:w="614" w:type="pct"/>
          </w:tcPr>
          <w:p w:rsidR="003E446B" w:rsidRPr="0070537C" w:rsidRDefault="003E446B" w:rsidP="003E446B">
            <w:pPr>
              <w:pStyle w:val="a4"/>
            </w:pPr>
          </w:p>
        </w:tc>
      </w:tr>
      <w:tr w:rsidR="003E446B" w:rsidRPr="0070537C" w:rsidTr="00656900">
        <w:trPr>
          <w:jc w:val="center"/>
        </w:trPr>
        <w:tc>
          <w:tcPr>
            <w:tcW w:w="1321" w:type="pct"/>
            <w:vAlign w:val="center"/>
          </w:tcPr>
          <w:p w:rsidR="003E446B" w:rsidRPr="0070537C" w:rsidRDefault="003E446B" w:rsidP="003E446B">
            <w:pPr>
              <w:pStyle w:val="a4"/>
            </w:pPr>
            <w:r w:rsidRPr="0070537C">
              <w:t>HDIM -N-018</w:t>
            </w: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3" w:type="pct"/>
            <w:vAlign w:val="center"/>
          </w:tcPr>
          <w:p w:rsidR="003E446B" w:rsidRPr="0070537C" w:rsidRDefault="003E446B" w:rsidP="003E446B">
            <w:pPr>
              <w:pStyle w:val="a4"/>
            </w:pPr>
          </w:p>
        </w:tc>
        <w:tc>
          <w:tcPr>
            <w:tcW w:w="614" w:type="pct"/>
          </w:tcPr>
          <w:p w:rsidR="003E446B" w:rsidRPr="0070537C" w:rsidRDefault="003E446B" w:rsidP="003E446B">
            <w:pPr>
              <w:pStyle w:val="a4"/>
            </w:pPr>
          </w:p>
        </w:tc>
      </w:tr>
      <w:tr w:rsidR="003E446B" w:rsidRPr="0070537C"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HDIM -N-019</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HDIM -N-020</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HDIM -N-021</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HDIM -N-022</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HDIM -N-023</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lastRenderedPageBreak/>
              <w:t>HDIM -N-024</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r w:rsidR="003E446B" w:rsidRPr="0070537C"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HDIM -N-025</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3E446B" w:rsidRPr="0070537C" w:rsidRDefault="003E446B" w:rsidP="003E446B">
            <w:pPr>
              <w:pStyle w:val="a4"/>
            </w:pPr>
          </w:p>
        </w:tc>
        <w:tc>
          <w:tcPr>
            <w:tcW w:w="613"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c>
          <w:tcPr>
            <w:tcW w:w="614" w:type="pct"/>
            <w:tcBorders>
              <w:top w:val="single" w:sz="4" w:space="0" w:color="auto"/>
              <w:left w:val="single" w:sz="4" w:space="0" w:color="auto"/>
              <w:bottom w:val="single" w:sz="4" w:space="0" w:color="auto"/>
              <w:right w:val="single" w:sz="4" w:space="0" w:color="auto"/>
            </w:tcBorders>
          </w:tcPr>
          <w:p w:rsidR="003E446B" w:rsidRPr="0070537C" w:rsidRDefault="003E446B" w:rsidP="003E446B">
            <w:pPr>
              <w:pStyle w:val="a4"/>
            </w:pPr>
          </w:p>
        </w:tc>
      </w:tr>
    </w:tbl>
    <w:p w:rsidR="00656900" w:rsidRDefault="00656900" w:rsidP="00192C29">
      <w:pPr>
        <w:ind w:firstLineChars="0" w:firstLine="0"/>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9"/>
        <w:gridCol w:w="1044"/>
        <w:gridCol w:w="1047"/>
        <w:gridCol w:w="1045"/>
        <w:gridCol w:w="1047"/>
        <w:gridCol w:w="1045"/>
        <w:gridCol w:w="1045"/>
      </w:tblGrid>
      <w:tr w:rsidR="00656900" w:rsidRPr="0070537C" w:rsidTr="00656900">
        <w:trPr>
          <w:jc w:val="center"/>
        </w:trPr>
        <w:tc>
          <w:tcPr>
            <w:tcW w:w="1320" w:type="pct"/>
            <w:tcBorders>
              <w:tl2br w:val="single" w:sz="4" w:space="0" w:color="auto"/>
            </w:tcBorders>
            <w:shd w:val="clear" w:color="auto" w:fill="BFBFBF" w:themeFill="background1" w:themeFillShade="BF"/>
          </w:tcPr>
          <w:p w:rsidR="00656900" w:rsidRPr="00656900" w:rsidRDefault="00656900" w:rsidP="00656900">
            <w:pPr>
              <w:pStyle w:val="a4"/>
              <w:jc w:val="right"/>
              <w:rPr>
                <w:b/>
                <w:sz w:val="14"/>
              </w:rPr>
            </w:pPr>
            <w:r w:rsidRPr="00656900">
              <w:rPr>
                <w:b/>
              </w:rPr>
              <w:t>Test Cases</w:t>
            </w:r>
          </w:p>
          <w:p w:rsidR="00656900" w:rsidRPr="00656900" w:rsidRDefault="00656900" w:rsidP="00656900">
            <w:pPr>
              <w:pStyle w:val="a4"/>
              <w:jc w:val="left"/>
              <w:rPr>
                <w:b/>
                <w:sz w:val="32"/>
                <w:szCs w:val="32"/>
              </w:rPr>
            </w:pPr>
            <w:r w:rsidRPr="00656900">
              <w:rPr>
                <w:b/>
              </w:rPr>
              <w:t>Requirements</w:t>
            </w:r>
          </w:p>
        </w:tc>
        <w:tc>
          <w:tcPr>
            <w:tcW w:w="613" w:type="pct"/>
            <w:shd w:val="clear" w:color="auto" w:fill="BFBFBF" w:themeFill="background1" w:themeFillShade="BF"/>
            <w:vAlign w:val="center"/>
          </w:tcPr>
          <w:p w:rsidR="00656900" w:rsidRPr="00656900" w:rsidRDefault="00656900" w:rsidP="00656900">
            <w:pPr>
              <w:pStyle w:val="a4"/>
              <w:rPr>
                <w:b/>
              </w:rPr>
            </w:pPr>
            <w:r w:rsidRPr="00656900">
              <w:rPr>
                <w:b/>
              </w:rPr>
              <w:t>AT1</w:t>
            </w:r>
          </w:p>
        </w:tc>
        <w:tc>
          <w:tcPr>
            <w:tcW w:w="614" w:type="pct"/>
            <w:shd w:val="clear" w:color="auto" w:fill="BFBFBF" w:themeFill="background1" w:themeFillShade="BF"/>
            <w:vAlign w:val="center"/>
          </w:tcPr>
          <w:p w:rsidR="00656900" w:rsidRPr="00656900" w:rsidRDefault="00656900" w:rsidP="00656900">
            <w:pPr>
              <w:pStyle w:val="a4"/>
              <w:rPr>
                <w:b/>
              </w:rPr>
            </w:pPr>
            <w:r w:rsidRPr="00656900">
              <w:rPr>
                <w:b/>
              </w:rPr>
              <w:t>AT2</w:t>
            </w:r>
          </w:p>
        </w:tc>
        <w:tc>
          <w:tcPr>
            <w:tcW w:w="613" w:type="pct"/>
            <w:shd w:val="clear" w:color="auto" w:fill="BFBFBF" w:themeFill="background1" w:themeFillShade="BF"/>
            <w:vAlign w:val="center"/>
          </w:tcPr>
          <w:p w:rsidR="00656900" w:rsidRPr="00656900" w:rsidRDefault="00656900" w:rsidP="00656900">
            <w:pPr>
              <w:pStyle w:val="a4"/>
              <w:rPr>
                <w:b/>
              </w:rPr>
            </w:pPr>
            <w:r w:rsidRPr="00656900">
              <w:rPr>
                <w:b/>
              </w:rPr>
              <w:t>IT1</w:t>
            </w:r>
          </w:p>
        </w:tc>
        <w:tc>
          <w:tcPr>
            <w:tcW w:w="614" w:type="pct"/>
            <w:shd w:val="clear" w:color="auto" w:fill="BFBFBF" w:themeFill="background1" w:themeFillShade="BF"/>
            <w:vAlign w:val="center"/>
          </w:tcPr>
          <w:p w:rsidR="00656900" w:rsidRPr="00656900" w:rsidRDefault="00656900" w:rsidP="00656900">
            <w:pPr>
              <w:pStyle w:val="a4"/>
              <w:rPr>
                <w:b/>
              </w:rPr>
            </w:pPr>
            <w:r w:rsidRPr="00656900">
              <w:rPr>
                <w:b/>
              </w:rPr>
              <w:t>IT2</w:t>
            </w:r>
          </w:p>
        </w:tc>
        <w:tc>
          <w:tcPr>
            <w:tcW w:w="613" w:type="pct"/>
            <w:shd w:val="clear" w:color="auto" w:fill="BFBFBF" w:themeFill="background1" w:themeFillShade="BF"/>
            <w:vAlign w:val="center"/>
          </w:tcPr>
          <w:p w:rsidR="00656900" w:rsidRPr="00656900" w:rsidRDefault="00656900" w:rsidP="00656900">
            <w:pPr>
              <w:pStyle w:val="a4"/>
              <w:rPr>
                <w:b/>
              </w:rPr>
            </w:pPr>
            <w:r w:rsidRPr="00656900">
              <w:rPr>
                <w:b/>
              </w:rPr>
              <w:t>IT3</w:t>
            </w:r>
          </w:p>
        </w:tc>
        <w:tc>
          <w:tcPr>
            <w:tcW w:w="614" w:type="pct"/>
            <w:shd w:val="clear" w:color="auto" w:fill="BFBFBF" w:themeFill="background1" w:themeFillShade="BF"/>
            <w:vAlign w:val="center"/>
          </w:tcPr>
          <w:p w:rsidR="00656900" w:rsidRPr="00656900" w:rsidRDefault="00656900" w:rsidP="00656900">
            <w:pPr>
              <w:pStyle w:val="a4"/>
              <w:rPr>
                <w:b/>
              </w:rPr>
            </w:pPr>
            <w:r w:rsidRPr="00656900">
              <w:rPr>
                <w:b/>
              </w:rPr>
              <w:t>IT4</w:t>
            </w:r>
          </w:p>
        </w:tc>
      </w:tr>
      <w:tr w:rsidR="00656900" w:rsidRPr="0070537C" w:rsidTr="00656900">
        <w:trPr>
          <w:jc w:val="center"/>
        </w:trPr>
        <w:tc>
          <w:tcPr>
            <w:tcW w:w="1320" w:type="pct"/>
          </w:tcPr>
          <w:p w:rsidR="00656900" w:rsidRPr="0070537C" w:rsidRDefault="00656900" w:rsidP="00656900">
            <w:pPr>
              <w:pStyle w:val="a4"/>
            </w:pPr>
            <w:r w:rsidRPr="0070537C">
              <w:t>OSPS -N-001</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r w:rsidRPr="0070537C">
              <w:t>●</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r w:rsidRPr="0070537C">
              <w:t>●</w:t>
            </w:r>
          </w:p>
        </w:tc>
        <w:tc>
          <w:tcPr>
            <w:tcW w:w="614" w:type="pct"/>
          </w:tcPr>
          <w:p w:rsidR="00656900" w:rsidRPr="0070537C" w:rsidRDefault="00656900" w:rsidP="00656900">
            <w:pPr>
              <w:pStyle w:val="a4"/>
            </w:pPr>
            <w:r w:rsidRPr="0070537C">
              <w:t>●</w:t>
            </w:r>
          </w:p>
        </w:tc>
      </w:tr>
      <w:tr w:rsidR="00656900" w:rsidRPr="0070537C" w:rsidTr="00656900">
        <w:trPr>
          <w:jc w:val="center"/>
        </w:trPr>
        <w:tc>
          <w:tcPr>
            <w:tcW w:w="1320" w:type="pct"/>
          </w:tcPr>
          <w:p w:rsidR="00656900" w:rsidRPr="0070537C" w:rsidRDefault="00656900" w:rsidP="00656900">
            <w:pPr>
              <w:pStyle w:val="a4"/>
            </w:pPr>
            <w:r w:rsidRPr="0070537C">
              <w:t>OSPS -N-002</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r w:rsidRPr="0070537C">
              <w:t>●</w:t>
            </w:r>
          </w:p>
        </w:tc>
        <w:tc>
          <w:tcPr>
            <w:tcW w:w="614" w:type="pct"/>
          </w:tcPr>
          <w:p w:rsidR="00656900" w:rsidRPr="0070537C" w:rsidRDefault="00656900" w:rsidP="00656900">
            <w:pPr>
              <w:pStyle w:val="a4"/>
            </w:pPr>
          </w:p>
        </w:tc>
      </w:tr>
      <w:tr w:rsidR="00656900" w:rsidRPr="0070537C" w:rsidTr="00656900">
        <w:trPr>
          <w:jc w:val="center"/>
        </w:trPr>
        <w:tc>
          <w:tcPr>
            <w:tcW w:w="1320" w:type="pct"/>
          </w:tcPr>
          <w:p w:rsidR="00656900" w:rsidRPr="0070537C" w:rsidRDefault="00656900" w:rsidP="00656900">
            <w:pPr>
              <w:pStyle w:val="a4"/>
            </w:pPr>
            <w:r w:rsidRPr="0070537C">
              <w:t>OSPS -N-003</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r w:rsidRPr="0070537C">
              <w:t>●</w:t>
            </w:r>
          </w:p>
        </w:tc>
        <w:tc>
          <w:tcPr>
            <w:tcW w:w="614" w:type="pct"/>
          </w:tcPr>
          <w:p w:rsidR="00656900" w:rsidRPr="0070537C" w:rsidRDefault="00656900" w:rsidP="00656900">
            <w:pPr>
              <w:pStyle w:val="a4"/>
            </w:pPr>
          </w:p>
        </w:tc>
      </w:tr>
      <w:tr w:rsidR="00656900" w:rsidRPr="0070537C" w:rsidTr="00656900">
        <w:trPr>
          <w:jc w:val="center"/>
        </w:trPr>
        <w:tc>
          <w:tcPr>
            <w:tcW w:w="1320" w:type="pct"/>
          </w:tcPr>
          <w:p w:rsidR="00656900" w:rsidRPr="0070537C" w:rsidRDefault="00656900" w:rsidP="00656900">
            <w:pPr>
              <w:pStyle w:val="a4"/>
            </w:pPr>
            <w:r w:rsidRPr="0070537C">
              <w:t>OSPS -N-004</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r w:rsidRPr="0070537C">
              <w:t>●</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tcPr>
          <w:p w:rsidR="00656900" w:rsidRPr="0070537C" w:rsidRDefault="00656900" w:rsidP="00656900">
            <w:pPr>
              <w:pStyle w:val="a4"/>
            </w:pPr>
            <w:r w:rsidRPr="0070537C">
              <w:t>●</w:t>
            </w:r>
          </w:p>
        </w:tc>
      </w:tr>
      <w:tr w:rsidR="00656900" w:rsidRPr="0070537C" w:rsidTr="00656900">
        <w:trPr>
          <w:jc w:val="center"/>
        </w:trPr>
        <w:tc>
          <w:tcPr>
            <w:tcW w:w="1320" w:type="pct"/>
          </w:tcPr>
          <w:p w:rsidR="00656900" w:rsidRPr="0070537C" w:rsidRDefault="00656900" w:rsidP="00656900">
            <w:pPr>
              <w:pStyle w:val="a4"/>
            </w:pPr>
            <w:r w:rsidRPr="0070537C">
              <w:t>OSPS -N-005</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r w:rsidRPr="0070537C">
              <w:t>●</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tcPr>
          <w:p w:rsidR="00656900" w:rsidRPr="0070537C" w:rsidRDefault="00656900" w:rsidP="00656900">
            <w:pPr>
              <w:pStyle w:val="a4"/>
            </w:pPr>
          </w:p>
        </w:tc>
      </w:tr>
      <w:tr w:rsidR="00656900" w:rsidRPr="0070537C" w:rsidTr="00656900">
        <w:trPr>
          <w:jc w:val="center"/>
        </w:trPr>
        <w:tc>
          <w:tcPr>
            <w:tcW w:w="1320" w:type="pct"/>
          </w:tcPr>
          <w:p w:rsidR="00656900" w:rsidRPr="0070537C" w:rsidRDefault="00656900" w:rsidP="00656900">
            <w:pPr>
              <w:pStyle w:val="a4"/>
            </w:pPr>
            <w:r w:rsidRPr="0070537C">
              <w:t>OSPS -N-006</w:t>
            </w:r>
          </w:p>
        </w:tc>
        <w:tc>
          <w:tcPr>
            <w:tcW w:w="613" w:type="pct"/>
            <w:vAlign w:val="center"/>
          </w:tcPr>
          <w:p w:rsidR="00656900" w:rsidRPr="0070537C" w:rsidRDefault="00656900" w:rsidP="00656900">
            <w:pPr>
              <w:pStyle w:val="a4"/>
            </w:pPr>
            <w:r w:rsidRPr="0070537C">
              <w:t>●</w:t>
            </w: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tcPr>
          <w:p w:rsidR="00656900" w:rsidRPr="0070537C" w:rsidRDefault="00656900" w:rsidP="00656900">
            <w:pPr>
              <w:pStyle w:val="a4"/>
            </w:pPr>
          </w:p>
        </w:tc>
      </w:tr>
      <w:tr w:rsidR="00656900" w:rsidRPr="0070537C" w:rsidTr="00656900">
        <w:trPr>
          <w:jc w:val="center"/>
        </w:trPr>
        <w:tc>
          <w:tcPr>
            <w:tcW w:w="1320" w:type="pct"/>
            <w:vAlign w:val="center"/>
          </w:tcPr>
          <w:p w:rsidR="00656900" w:rsidRPr="0070537C" w:rsidRDefault="00656900" w:rsidP="00656900">
            <w:pPr>
              <w:pStyle w:val="a4"/>
            </w:pPr>
            <w:r w:rsidRPr="0070537C">
              <w:t>OSPS -N-007</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tcPr>
          <w:p w:rsidR="00656900" w:rsidRPr="0070537C" w:rsidRDefault="00656900" w:rsidP="00656900">
            <w:pPr>
              <w:pStyle w:val="a4"/>
            </w:pPr>
            <w:r w:rsidRPr="0070537C">
              <w:t>●</w:t>
            </w:r>
          </w:p>
        </w:tc>
      </w:tr>
      <w:tr w:rsidR="00656900" w:rsidRPr="0070537C" w:rsidTr="00656900">
        <w:trPr>
          <w:jc w:val="center"/>
        </w:trPr>
        <w:tc>
          <w:tcPr>
            <w:tcW w:w="1320" w:type="pct"/>
            <w:vAlign w:val="center"/>
          </w:tcPr>
          <w:p w:rsidR="00656900" w:rsidRPr="0070537C" w:rsidRDefault="00656900" w:rsidP="00656900">
            <w:pPr>
              <w:pStyle w:val="a4"/>
            </w:pPr>
            <w:r w:rsidRPr="0070537C">
              <w:t>OSPS -N-008</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tcPr>
          <w:p w:rsidR="00656900" w:rsidRPr="0070537C" w:rsidRDefault="00656900" w:rsidP="00656900">
            <w:pPr>
              <w:pStyle w:val="a4"/>
            </w:pPr>
            <w:r w:rsidRPr="0070537C">
              <w:t>●</w:t>
            </w:r>
          </w:p>
        </w:tc>
      </w:tr>
      <w:tr w:rsidR="00656900" w:rsidRPr="0070537C" w:rsidTr="00656900">
        <w:trPr>
          <w:jc w:val="center"/>
        </w:trPr>
        <w:tc>
          <w:tcPr>
            <w:tcW w:w="1320" w:type="pct"/>
          </w:tcPr>
          <w:p w:rsidR="00656900" w:rsidRPr="0070537C" w:rsidRDefault="00656900" w:rsidP="00656900">
            <w:pPr>
              <w:pStyle w:val="a4"/>
            </w:pPr>
            <w:r w:rsidRPr="0070537C">
              <w:t>OSPS -N-009</w:t>
            </w:r>
          </w:p>
        </w:tc>
        <w:tc>
          <w:tcPr>
            <w:tcW w:w="613" w:type="pct"/>
            <w:vAlign w:val="center"/>
          </w:tcPr>
          <w:p w:rsidR="00656900" w:rsidRPr="0070537C" w:rsidRDefault="00656900" w:rsidP="00656900">
            <w:pPr>
              <w:pStyle w:val="a4"/>
            </w:pPr>
            <w:r w:rsidRPr="0070537C">
              <w:t>●</w:t>
            </w: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r w:rsidRPr="0070537C">
              <w:t>●</w:t>
            </w:r>
          </w:p>
        </w:tc>
        <w:tc>
          <w:tcPr>
            <w:tcW w:w="613" w:type="pct"/>
            <w:vAlign w:val="center"/>
          </w:tcPr>
          <w:p w:rsidR="00656900" w:rsidRPr="0070537C" w:rsidRDefault="00656900" w:rsidP="00656900">
            <w:pPr>
              <w:pStyle w:val="a4"/>
            </w:pPr>
          </w:p>
        </w:tc>
        <w:tc>
          <w:tcPr>
            <w:tcW w:w="614" w:type="pct"/>
          </w:tcPr>
          <w:p w:rsidR="00656900" w:rsidRPr="0070537C" w:rsidRDefault="00656900" w:rsidP="00656900">
            <w:pPr>
              <w:pStyle w:val="a4"/>
            </w:pPr>
          </w:p>
        </w:tc>
      </w:tr>
      <w:tr w:rsidR="00656900" w:rsidRPr="0070537C" w:rsidTr="00656900">
        <w:trPr>
          <w:jc w:val="center"/>
        </w:trPr>
        <w:tc>
          <w:tcPr>
            <w:tcW w:w="1320" w:type="pct"/>
          </w:tcPr>
          <w:p w:rsidR="00656900" w:rsidRPr="0070537C" w:rsidRDefault="00656900" w:rsidP="00656900">
            <w:pPr>
              <w:pStyle w:val="a4"/>
            </w:pPr>
            <w:r w:rsidRPr="0070537C">
              <w:t>OSPS -N-010</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tcPr>
          <w:p w:rsidR="00656900" w:rsidRPr="0070537C" w:rsidRDefault="00656900" w:rsidP="00656900">
            <w:pPr>
              <w:pStyle w:val="a4"/>
            </w:pPr>
          </w:p>
        </w:tc>
      </w:tr>
      <w:tr w:rsidR="00656900" w:rsidRPr="0070537C" w:rsidTr="00656900">
        <w:trPr>
          <w:jc w:val="center"/>
        </w:trPr>
        <w:tc>
          <w:tcPr>
            <w:tcW w:w="1320" w:type="pct"/>
          </w:tcPr>
          <w:p w:rsidR="00656900" w:rsidRPr="0070537C" w:rsidRDefault="00656900" w:rsidP="00656900">
            <w:pPr>
              <w:pStyle w:val="a4"/>
            </w:pPr>
            <w:r w:rsidRPr="0070537C">
              <w:t>OSPS -N-011</w:t>
            </w:r>
          </w:p>
        </w:tc>
        <w:tc>
          <w:tcPr>
            <w:tcW w:w="613" w:type="pct"/>
            <w:vAlign w:val="center"/>
          </w:tcPr>
          <w:p w:rsidR="00656900" w:rsidRPr="0070537C" w:rsidRDefault="00656900" w:rsidP="00656900">
            <w:pPr>
              <w:pStyle w:val="a4"/>
            </w:pPr>
          </w:p>
        </w:tc>
        <w:tc>
          <w:tcPr>
            <w:tcW w:w="614" w:type="pct"/>
            <w:vAlign w:val="center"/>
          </w:tcPr>
          <w:p w:rsidR="00656900" w:rsidRPr="0070537C" w:rsidRDefault="00656900" w:rsidP="00656900">
            <w:pPr>
              <w:pStyle w:val="a4"/>
            </w:pPr>
            <w:r w:rsidRPr="0070537C">
              <w:t>●</w:t>
            </w:r>
          </w:p>
        </w:tc>
        <w:tc>
          <w:tcPr>
            <w:tcW w:w="613" w:type="pct"/>
            <w:vAlign w:val="center"/>
          </w:tcPr>
          <w:p w:rsidR="00656900" w:rsidRPr="0070537C" w:rsidRDefault="00656900" w:rsidP="00656900">
            <w:pPr>
              <w:pStyle w:val="a4"/>
            </w:pPr>
            <w:r w:rsidRPr="0070537C">
              <w:t>●</w:t>
            </w: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p>
        </w:tc>
        <w:tc>
          <w:tcPr>
            <w:tcW w:w="614" w:type="pct"/>
          </w:tcPr>
          <w:p w:rsidR="00656900" w:rsidRPr="0070537C" w:rsidRDefault="00656900" w:rsidP="00656900">
            <w:pPr>
              <w:pStyle w:val="a4"/>
            </w:pPr>
          </w:p>
        </w:tc>
      </w:tr>
      <w:tr w:rsidR="00656900" w:rsidRPr="0070537C" w:rsidTr="00656900">
        <w:trPr>
          <w:jc w:val="center"/>
        </w:trPr>
        <w:tc>
          <w:tcPr>
            <w:tcW w:w="1320" w:type="pct"/>
          </w:tcPr>
          <w:p w:rsidR="00656900" w:rsidRPr="0070537C" w:rsidRDefault="00656900" w:rsidP="00656900">
            <w:pPr>
              <w:pStyle w:val="a4"/>
            </w:pPr>
            <w:r w:rsidRPr="0070537C">
              <w:t>OSPS -N-012</w:t>
            </w:r>
          </w:p>
        </w:tc>
        <w:tc>
          <w:tcPr>
            <w:tcW w:w="613" w:type="pct"/>
            <w:vAlign w:val="center"/>
          </w:tcPr>
          <w:p w:rsidR="00656900" w:rsidRPr="0070537C" w:rsidRDefault="00656900" w:rsidP="00656900">
            <w:pPr>
              <w:pStyle w:val="a4"/>
            </w:pPr>
            <w:r w:rsidRPr="0070537C">
              <w:t>●</w:t>
            </w:r>
          </w:p>
        </w:tc>
        <w:tc>
          <w:tcPr>
            <w:tcW w:w="614" w:type="pct"/>
            <w:vAlign w:val="center"/>
          </w:tcPr>
          <w:p w:rsidR="00656900" w:rsidRPr="0070537C" w:rsidRDefault="00656900" w:rsidP="00656900">
            <w:pPr>
              <w:pStyle w:val="a4"/>
            </w:pPr>
          </w:p>
        </w:tc>
        <w:tc>
          <w:tcPr>
            <w:tcW w:w="613" w:type="pct"/>
            <w:vAlign w:val="center"/>
          </w:tcPr>
          <w:p w:rsidR="00656900" w:rsidRPr="0070537C" w:rsidRDefault="00656900" w:rsidP="00656900">
            <w:pPr>
              <w:pStyle w:val="a4"/>
            </w:pPr>
            <w:r w:rsidRPr="0070537C">
              <w:t>●</w:t>
            </w:r>
          </w:p>
        </w:tc>
        <w:tc>
          <w:tcPr>
            <w:tcW w:w="614" w:type="pct"/>
            <w:vAlign w:val="center"/>
          </w:tcPr>
          <w:p w:rsidR="00656900" w:rsidRPr="0070537C" w:rsidRDefault="00656900" w:rsidP="00656900">
            <w:pPr>
              <w:pStyle w:val="a4"/>
            </w:pPr>
          </w:p>
        </w:tc>
        <w:tc>
          <w:tcPr>
            <w:tcW w:w="613" w:type="pct"/>
          </w:tcPr>
          <w:p w:rsidR="00656900" w:rsidRPr="0070537C" w:rsidRDefault="00656900" w:rsidP="00656900">
            <w:pPr>
              <w:pStyle w:val="a4"/>
            </w:pPr>
          </w:p>
        </w:tc>
        <w:tc>
          <w:tcPr>
            <w:tcW w:w="614" w:type="pct"/>
          </w:tcPr>
          <w:p w:rsidR="00656900" w:rsidRPr="0070537C" w:rsidRDefault="00656900" w:rsidP="00656900">
            <w:pPr>
              <w:pStyle w:val="a4"/>
            </w:pPr>
          </w:p>
        </w:tc>
      </w:tr>
      <w:tr w:rsidR="00656900" w:rsidRPr="0070537C" w:rsidTr="00656900">
        <w:trPr>
          <w:jc w:val="center"/>
        </w:trPr>
        <w:tc>
          <w:tcPr>
            <w:tcW w:w="1320"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OSPS -N-013</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r>
      <w:tr w:rsidR="00656900" w:rsidRPr="0070537C" w:rsidTr="00656900">
        <w:trPr>
          <w:jc w:val="center"/>
        </w:trPr>
        <w:tc>
          <w:tcPr>
            <w:tcW w:w="1320"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OSPS -N-014</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3"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r>
      <w:tr w:rsidR="00656900" w:rsidRPr="0070537C" w:rsidTr="00656900">
        <w:trPr>
          <w:jc w:val="center"/>
        </w:trPr>
        <w:tc>
          <w:tcPr>
            <w:tcW w:w="1320"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OSPS -N-015</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r>
      <w:tr w:rsidR="00656900" w:rsidRPr="0070537C" w:rsidTr="00656900">
        <w:trPr>
          <w:jc w:val="center"/>
        </w:trPr>
        <w:tc>
          <w:tcPr>
            <w:tcW w:w="1320"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OSPS -N-016</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w:t>
            </w:r>
          </w:p>
        </w:tc>
      </w:tr>
      <w:tr w:rsidR="00656900" w:rsidRPr="0070537C" w:rsidTr="00656900">
        <w:trPr>
          <w:jc w:val="center"/>
        </w:trPr>
        <w:tc>
          <w:tcPr>
            <w:tcW w:w="1320"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OSPS -N-017</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3"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r>
      <w:tr w:rsidR="00656900" w:rsidRPr="0070537C" w:rsidTr="00656900">
        <w:trPr>
          <w:jc w:val="center"/>
        </w:trPr>
        <w:tc>
          <w:tcPr>
            <w:tcW w:w="1320"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OSPS -N-018</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3"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r>
      <w:tr w:rsidR="00656900" w:rsidRPr="0070537C" w:rsidTr="00656900">
        <w:trPr>
          <w:jc w:val="center"/>
        </w:trPr>
        <w:tc>
          <w:tcPr>
            <w:tcW w:w="1320"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OSPS -N-019</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r>
      <w:tr w:rsidR="00656900" w:rsidRPr="0070537C" w:rsidTr="00656900">
        <w:trPr>
          <w:jc w:val="center"/>
        </w:trPr>
        <w:tc>
          <w:tcPr>
            <w:tcW w:w="1320"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lastRenderedPageBreak/>
              <w:t>OSPS -N-020</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r>
      <w:tr w:rsidR="00656900" w:rsidRPr="0070537C" w:rsidTr="00656900">
        <w:trPr>
          <w:jc w:val="center"/>
        </w:trPr>
        <w:tc>
          <w:tcPr>
            <w:tcW w:w="1320"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r w:rsidRPr="0070537C">
              <w:t>OSPS -N-021</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r w:rsidRPr="0070537C">
              <w:t>●</w:t>
            </w:r>
          </w:p>
        </w:tc>
        <w:tc>
          <w:tcPr>
            <w:tcW w:w="613" w:type="pct"/>
            <w:tcBorders>
              <w:top w:val="single" w:sz="4" w:space="0" w:color="auto"/>
              <w:left w:val="single" w:sz="4" w:space="0" w:color="auto"/>
              <w:bottom w:val="single" w:sz="4" w:space="0" w:color="auto"/>
              <w:right w:val="single" w:sz="4" w:space="0" w:color="auto"/>
            </w:tcBorders>
            <w:vAlign w:val="center"/>
          </w:tcPr>
          <w:p w:rsidR="00656900" w:rsidRPr="0070537C" w:rsidRDefault="00656900" w:rsidP="00656900">
            <w:pPr>
              <w:pStyle w:val="a4"/>
            </w:pPr>
          </w:p>
        </w:tc>
        <w:tc>
          <w:tcPr>
            <w:tcW w:w="614" w:type="pct"/>
            <w:tcBorders>
              <w:top w:val="single" w:sz="4" w:space="0" w:color="auto"/>
              <w:left w:val="single" w:sz="4" w:space="0" w:color="auto"/>
              <w:bottom w:val="single" w:sz="4" w:space="0" w:color="auto"/>
              <w:right w:val="single" w:sz="4" w:space="0" w:color="auto"/>
            </w:tcBorders>
          </w:tcPr>
          <w:p w:rsidR="00656900" w:rsidRPr="0070537C" w:rsidRDefault="00656900" w:rsidP="00656900">
            <w:pPr>
              <w:pStyle w:val="a4"/>
            </w:pPr>
          </w:p>
        </w:tc>
      </w:tr>
    </w:tbl>
    <w:p w:rsidR="00656900" w:rsidRPr="003E446B" w:rsidRDefault="00656900" w:rsidP="003E446B">
      <w:pPr>
        <w:ind w:firstLine="480"/>
        <w:rPr>
          <w:rFonts w:hint="eastAsia"/>
        </w:rPr>
      </w:pPr>
    </w:p>
    <w:p w:rsidR="003E446B" w:rsidRDefault="003E446B" w:rsidP="003E446B">
      <w:pPr>
        <w:pStyle w:val="3"/>
        <w:rPr>
          <w:rFonts w:hint="eastAsia"/>
        </w:rPr>
      </w:pPr>
      <w:bookmarkStart w:id="598" w:name="_Toc485140165"/>
      <w:r>
        <w:t>子計畫</w:t>
      </w:r>
      <w:r>
        <w:rPr>
          <w:rFonts w:hint="eastAsia"/>
        </w:rPr>
        <w:t>二</w:t>
      </w:r>
      <w:bookmarkEnd w:id="5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2"/>
        <w:gridCol w:w="782"/>
        <w:gridCol w:w="784"/>
        <w:gridCol w:w="784"/>
        <w:gridCol w:w="784"/>
        <w:gridCol w:w="784"/>
        <w:gridCol w:w="784"/>
        <w:gridCol w:w="784"/>
        <w:gridCol w:w="784"/>
      </w:tblGrid>
      <w:tr w:rsidR="00656900" w:rsidRPr="0003578B" w:rsidTr="00656900">
        <w:trPr>
          <w:jc w:val="center"/>
        </w:trPr>
        <w:tc>
          <w:tcPr>
            <w:tcW w:w="1321" w:type="pct"/>
            <w:tcBorders>
              <w:tl2br w:val="single" w:sz="4" w:space="0" w:color="auto"/>
            </w:tcBorders>
            <w:shd w:val="clear" w:color="auto" w:fill="BFBFBF" w:themeFill="background1" w:themeFillShade="BF"/>
            <w:vAlign w:val="center"/>
          </w:tcPr>
          <w:p w:rsidR="00656900" w:rsidRPr="00656900" w:rsidRDefault="00656900" w:rsidP="00656900">
            <w:pPr>
              <w:pStyle w:val="a4"/>
              <w:jc w:val="right"/>
              <w:rPr>
                <w:b/>
                <w:sz w:val="14"/>
              </w:rPr>
            </w:pPr>
            <w:r w:rsidRPr="00656900">
              <w:rPr>
                <w:b/>
              </w:rPr>
              <w:t>Test Cases</w:t>
            </w:r>
          </w:p>
          <w:p w:rsidR="00656900" w:rsidRPr="00656900" w:rsidRDefault="00656900" w:rsidP="00656900">
            <w:pPr>
              <w:pStyle w:val="a4"/>
              <w:jc w:val="left"/>
              <w:rPr>
                <w:b/>
              </w:rPr>
            </w:pPr>
            <w:r w:rsidRPr="00656900">
              <w:rPr>
                <w:b/>
              </w:rPr>
              <w:t>Requirements</w:t>
            </w:r>
          </w:p>
        </w:tc>
        <w:tc>
          <w:tcPr>
            <w:tcW w:w="459" w:type="pct"/>
            <w:shd w:val="clear" w:color="auto" w:fill="BFBFBF" w:themeFill="background1" w:themeFillShade="BF"/>
            <w:vAlign w:val="center"/>
          </w:tcPr>
          <w:p w:rsidR="00656900" w:rsidRPr="00656900" w:rsidRDefault="00656900" w:rsidP="00656900">
            <w:pPr>
              <w:pStyle w:val="a4"/>
              <w:rPr>
                <w:b/>
              </w:rPr>
            </w:pPr>
            <w:r w:rsidRPr="00656900">
              <w:rPr>
                <w:b/>
              </w:rPr>
              <w:t>AT1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AT3</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AT4</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IT3</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IT4</w:t>
            </w: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M-N-001</w:t>
            </w:r>
          </w:p>
        </w:tc>
        <w:tc>
          <w:tcPr>
            <w:tcW w:w="459"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-N-002</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-N-003</w:t>
            </w:r>
          </w:p>
        </w:tc>
        <w:tc>
          <w:tcPr>
            <w:tcW w:w="459"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-N-004</w:t>
            </w:r>
          </w:p>
        </w:tc>
        <w:tc>
          <w:tcPr>
            <w:tcW w:w="459"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-N-005</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-N-006</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-N-00</w:t>
            </w:r>
            <w:r w:rsidRPr="002C1CB2">
              <w:rPr>
                <w:rFonts w:hint="eastAsia"/>
              </w:rPr>
              <w:t>7</w:t>
            </w:r>
          </w:p>
        </w:tc>
        <w:tc>
          <w:tcPr>
            <w:tcW w:w="459"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-N-00</w:t>
            </w:r>
            <w:r w:rsidRPr="002C1CB2">
              <w:rPr>
                <w:rFonts w:hint="eastAsia"/>
              </w:rPr>
              <w:t>8</w:t>
            </w:r>
          </w:p>
        </w:tc>
        <w:tc>
          <w:tcPr>
            <w:tcW w:w="459"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-N-00</w:t>
            </w:r>
            <w:r w:rsidRPr="002C1CB2">
              <w:rPr>
                <w:rFonts w:hint="eastAsia"/>
              </w:rPr>
              <w:t>9</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w:t>
            </w:r>
            <w:r w:rsidRPr="002C1CB2">
              <w:rPr>
                <w:rFonts w:hint="eastAsia"/>
              </w:rPr>
              <w:t>10</w:t>
            </w:r>
          </w:p>
        </w:tc>
        <w:tc>
          <w:tcPr>
            <w:tcW w:w="459"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w:t>
            </w:r>
            <w:r w:rsidRPr="002C1CB2">
              <w:rPr>
                <w:rFonts w:hint="eastAsia"/>
              </w:rPr>
              <w:t>11</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w:t>
            </w:r>
            <w:r w:rsidRPr="002C1CB2">
              <w:rPr>
                <w:rFonts w:hint="eastAsia"/>
              </w:rPr>
              <w:t>12</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2C1CB2" w:rsidRDefault="00656900" w:rsidP="00656900">
            <w:pPr>
              <w:pStyle w:val="a4"/>
            </w:pPr>
            <w:r w:rsidRPr="002C1CB2">
              <w:rPr>
                <w:rFonts w:hint="eastAsia"/>
              </w:rPr>
              <w:t>D</w:t>
            </w:r>
            <w:r w:rsidRPr="002C1CB2">
              <w:t>C</w:t>
            </w:r>
            <w:r w:rsidRPr="002C1CB2">
              <w:rPr>
                <w:rFonts w:hint="eastAsia"/>
              </w:rPr>
              <w:t>M</w:t>
            </w:r>
            <w:r w:rsidRPr="002C1CB2">
              <w:t>M -N-0</w:t>
            </w:r>
            <w:r w:rsidRPr="002C1CB2">
              <w:rPr>
                <w:rFonts w:hint="eastAsia"/>
              </w:rPr>
              <w:t>13</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r>
    </w:tbl>
    <w:p w:rsidR="00656900" w:rsidRDefault="00656900" w:rsidP="00656900">
      <w:pPr>
        <w:ind w:firstLine="480"/>
        <w:rPr>
          <w:rFonts w:hint="eastAs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84"/>
        <w:gridCol w:w="784"/>
        <w:gridCol w:w="784"/>
        <w:gridCol w:w="784"/>
        <w:gridCol w:w="784"/>
        <w:gridCol w:w="784"/>
        <w:gridCol w:w="784"/>
        <w:gridCol w:w="784"/>
      </w:tblGrid>
      <w:tr w:rsidR="00656900" w:rsidRPr="0003578B" w:rsidTr="00656900">
        <w:trPr>
          <w:jc w:val="center"/>
        </w:trPr>
        <w:tc>
          <w:tcPr>
            <w:tcW w:w="1320" w:type="pct"/>
            <w:tcBorders>
              <w:tl2br w:val="single" w:sz="4" w:space="0" w:color="auto"/>
            </w:tcBorders>
            <w:shd w:val="clear" w:color="auto" w:fill="BFBFBF" w:themeFill="background1" w:themeFillShade="BF"/>
            <w:vAlign w:val="center"/>
          </w:tcPr>
          <w:p w:rsidR="00656900" w:rsidRPr="00656900" w:rsidRDefault="00656900" w:rsidP="00656900">
            <w:pPr>
              <w:pStyle w:val="a4"/>
              <w:jc w:val="right"/>
              <w:rPr>
                <w:b/>
                <w:sz w:val="14"/>
              </w:rPr>
            </w:pPr>
            <w:r w:rsidRPr="00656900">
              <w:rPr>
                <w:b/>
              </w:rPr>
              <w:t>Test Cases</w:t>
            </w:r>
          </w:p>
          <w:p w:rsidR="00656900" w:rsidRPr="00656900" w:rsidRDefault="00656900" w:rsidP="00656900">
            <w:pPr>
              <w:pStyle w:val="a4"/>
              <w:jc w:val="left"/>
              <w:rPr>
                <w:b/>
              </w:rPr>
            </w:pPr>
            <w:r w:rsidRPr="00656900">
              <w:rPr>
                <w:b/>
              </w:rPr>
              <w:t>Requirements</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AT3</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AT4</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IT3</w:t>
            </w:r>
          </w:p>
        </w:tc>
        <w:tc>
          <w:tcPr>
            <w:tcW w:w="461"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IT4</w:t>
            </w:r>
          </w:p>
        </w:tc>
      </w:tr>
      <w:tr w:rsidR="00656900" w:rsidRPr="0003578B" w:rsidTr="00656900">
        <w:trPr>
          <w:jc w:val="center"/>
        </w:trPr>
        <w:tc>
          <w:tcPr>
            <w:tcW w:w="1320" w:type="pct"/>
            <w:vAlign w:val="center"/>
          </w:tcPr>
          <w:p w:rsidR="00656900" w:rsidRPr="0070537C" w:rsidRDefault="00656900" w:rsidP="00656900">
            <w:pPr>
              <w:pStyle w:val="a4"/>
            </w:pPr>
            <w:r>
              <w:rPr>
                <w:rFonts w:hint="eastAsia"/>
              </w:rPr>
              <w:t>CTM</w:t>
            </w:r>
            <w:r w:rsidRPr="0070537C">
              <w:t xml:space="preserve"> -N-001</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1" w:type="pct"/>
            <w:vAlign w:val="center"/>
          </w:tcPr>
          <w:p w:rsidR="00656900" w:rsidRPr="0070537C" w:rsidRDefault="00656900" w:rsidP="00656900">
            <w:pPr>
              <w:pStyle w:val="a4"/>
            </w:pPr>
          </w:p>
        </w:tc>
      </w:tr>
      <w:tr w:rsidR="00656900" w:rsidRPr="0003578B" w:rsidTr="00656900">
        <w:trPr>
          <w:jc w:val="center"/>
        </w:trPr>
        <w:tc>
          <w:tcPr>
            <w:tcW w:w="1320" w:type="pct"/>
            <w:vAlign w:val="center"/>
          </w:tcPr>
          <w:p w:rsidR="00656900" w:rsidRPr="0070537C" w:rsidRDefault="00656900" w:rsidP="00656900">
            <w:pPr>
              <w:pStyle w:val="a4"/>
            </w:pPr>
            <w:r>
              <w:rPr>
                <w:rFonts w:hint="eastAsia"/>
              </w:rPr>
              <w:t>CTM</w:t>
            </w:r>
            <w:r w:rsidRPr="0070537C">
              <w:t xml:space="preserve"> -N-00</w:t>
            </w:r>
            <w:r>
              <w:rPr>
                <w:rFonts w:hint="eastAsia"/>
              </w:rPr>
              <w:t>2</w:t>
            </w: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1" w:type="pct"/>
            <w:vAlign w:val="center"/>
          </w:tcPr>
          <w:p w:rsidR="00656900" w:rsidRPr="0070537C" w:rsidRDefault="00656900" w:rsidP="00656900">
            <w:pPr>
              <w:pStyle w:val="a4"/>
            </w:pPr>
          </w:p>
        </w:tc>
      </w:tr>
      <w:tr w:rsidR="00656900" w:rsidRPr="0003578B" w:rsidTr="00656900">
        <w:trPr>
          <w:jc w:val="center"/>
        </w:trPr>
        <w:tc>
          <w:tcPr>
            <w:tcW w:w="1320" w:type="pct"/>
            <w:vAlign w:val="center"/>
          </w:tcPr>
          <w:p w:rsidR="00656900" w:rsidRPr="0070537C" w:rsidRDefault="00656900" w:rsidP="00656900">
            <w:pPr>
              <w:pStyle w:val="a4"/>
            </w:pPr>
            <w:r>
              <w:rPr>
                <w:rFonts w:hint="eastAsia"/>
              </w:rPr>
              <w:t>CTM</w:t>
            </w:r>
            <w:r w:rsidRPr="0070537C">
              <w:t xml:space="preserve"> -N-00</w:t>
            </w:r>
            <w:r>
              <w:rPr>
                <w:rFonts w:hint="eastAsia"/>
              </w:rPr>
              <w:t>3</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1" w:type="pct"/>
            <w:vAlign w:val="center"/>
          </w:tcPr>
          <w:p w:rsidR="00656900" w:rsidRPr="0070537C" w:rsidRDefault="00656900" w:rsidP="00656900">
            <w:pPr>
              <w:pStyle w:val="a4"/>
            </w:pPr>
          </w:p>
        </w:tc>
      </w:tr>
      <w:tr w:rsidR="00656900" w:rsidRPr="0003578B" w:rsidTr="00656900">
        <w:trPr>
          <w:jc w:val="center"/>
        </w:trPr>
        <w:tc>
          <w:tcPr>
            <w:tcW w:w="1320" w:type="pct"/>
            <w:vAlign w:val="center"/>
          </w:tcPr>
          <w:p w:rsidR="00656900" w:rsidRPr="0070537C" w:rsidRDefault="00656900" w:rsidP="00656900">
            <w:pPr>
              <w:pStyle w:val="a4"/>
            </w:pPr>
            <w:r>
              <w:rPr>
                <w:rFonts w:hint="eastAsia"/>
              </w:rPr>
              <w:lastRenderedPageBreak/>
              <w:t>CTM</w:t>
            </w:r>
            <w:r w:rsidRPr="0070537C">
              <w:t xml:space="preserve"> -N-00</w:t>
            </w:r>
            <w:r>
              <w:rPr>
                <w:rFonts w:hint="eastAsia"/>
              </w:rPr>
              <w:t>4</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1" w:type="pct"/>
            <w:vAlign w:val="center"/>
          </w:tcPr>
          <w:p w:rsidR="00656900" w:rsidRPr="0070537C" w:rsidRDefault="00656900" w:rsidP="00656900">
            <w:pPr>
              <w:pStyle w:val="a4"/>
            </w:pPr>
            <w:r w:rsidRPr="0070537C">
              <w:t>●</w:t>
            </w:r>
          </w:p>
        </w:tc>
      </w:tr>
      <w:tr w:rsidR="00656900" w:rsidRPr="0003578B" w:rsidTr="00656900">
        <w:trPr>
          <w:jc w:val="center"/>
        </w:trPr>
        <w:tc>
          <w:tcPr>
            <w:tcW w:w="1320" w:type="pct"/>
            <w:vAlign w:val="center"/>
          </w:tcPr>
          <w:p w:rsidR="00656900" w:rsidRPr="0070537C" w:rsidRDefault="00656900" w:rsidP="00656900">
            <w:pPr>
              <w:pStyle w:val="a4"/>
            </w:pPr>
            <w:r>
              <w:rPr>
                <w:rFonts w:hint="eastAsia"/>
              </w:rPr>
              <w:t>CTM</w:t>
            </w:r>
            <w:r w:rsidRPr="0070537C">
              <w:t xml:space="preserve"> -N-00</w:t>
            </w:r>
            <w:r>
              <w:rPr>
                <w:rFonts w:hint="eastAsia"/>
              </w:rPr>
              <w:t>5</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1" w:type="pct"/>
            <w:vAlign w:val="center"/>
          </w:tcPr>
          <w:p w:rsidR="00656900" w:rsidRPr="0070537C" w:rsidRDefault="00656900" w:rsidP="00656900">
            <w:pPr>
              <w:pStyle w:val="a4"/>
            </w:pPr>
          </w:p>
        </w:tc>
      </w:tr>
      <w:tr w:rsidR="00656900" w:rsidRPr="0003578B" w:rsidTr="00656900">
        <w:trPr>
          <w:jc w:val="center"/>
        </w:trPr>
        <w:tc>
          <w:tcPr>
            <w:tcW w:w="1320" w:type="pct"/>
            <w:vAlign w:val="center"/>
          </w:tcPr>
          <w:p w:rsidR="00656900" w:rsidRPr="0070537C" w:rsidRDefault="00656900" w:rsidP="00656900">
            <w:pPr>
              <w:pStyle w:val="a4"/>
            </w:pPr>
            <w:r>
              <w:rPr>
                <w:rFonts w:hint="eastAsia"/>
              </w:rPr>
              <w:t>CTM</w:t>
            </w:r>
            <w:r w:rsidRPr="0070537C">
              <w:t xml:space="preserve"> -N-00</w:t>
            </w:r>
            <w:r>
              <w:rPr>
                <w:rFonts w:hint="eastAsia"/>
              </w:rPr>
              <w:t>6</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1" w:type="pct"/>
            <w:vAlign w:val="center"/>
          </w:tcPr>
          <w:p w:rsidR="00656900" w:rsidRPr="0070537C" w:rsidRDefault="00656900" w:rsidP="00656900">
            <w:pPr>
              <w:pStyle w:val="a4"/>
            </w:pPr>
          </w:p>
        </w:tc>
      </w:tr>
      <w:tr w:rsidR="00656900" w:rsidRPr="0003578B" w:rsidTr="00656900">
        <w:trPr>
          <w:jc w:val="center"/>
        </w:trPr>
        <w:tc>
          <w:tcPr>
            <w:tcW w:w="1320" w:type="pct"/>
            <w:vAlign w:val="center"/>
          </w:tcPr>
          <w:p w:rsidR="00656900" w:rsidRPr="0070537C" w:rsidRDefault="00656900" w:rsidP="00656900">
            <w:pPr>
              <w:pStyle w:val="a4"/>
            </w:pPr>
            <w:r>
              <w:rPr>
                <w:rFonts w:hint="eastAsia"/>
              </w:rPr>
              <w:t>CTM</w:t>
            </w:r>
            <w:r w:rsidRPr="0070537C">
              <w:t xml:space="preserve"> -N-00</w:t>
            </w:r>
            <w:r>
              <w:rPr>
                <w:rFonts w:hint="eastAsia"/>
              </w:rPr>
              <w:t>7</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1" w:type="pct"/>
            <w:vAlign w:val="center"/>
          </w:tcPr>
          <w:p w:rsidR="00656900" w:rsidRPr="0070537C" w:rsidRDefault="00656900" w:rsidP="00656900">
            <w:pPr>
              <w:pStyle w:val="a4"/>
            </w:pPr>
          </w:p>
        </w:tc>
      </w:tr>
    </w:tbl>
    <w:p w:rsidR="00656900" w:rsidRDefault="00656900" w:rsidP="00656900">
      <w:pPr>
        <w:ind w:firstLine="480"/>
        <w:rPr>
          <w:rFonts w:hint="eastAs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84"/>
        <w:gridCol w:w="784"/>
        <w:gridCol w:w="784"/>
        <w:gridCol w:w="784"/>
        <w:gridCol w:w="784"/>
        <w:gridCol w:w="784"/>
        <w:gridCol w:w="784"/>
        <w:gridCol w:w="784"/>
      </w:tblGrid>
      <w:tr w:rsidR="00656900" w:rsidRPr="0003578B" w:rsidTr="00656900">
        <w:trPr>
          <w:jc w:val="center"/>
        </w:trPr>
        <w:tc>
          <w:tcPr>
            <w:tcW w:w="1320" w:type="pct"/>
            <w:tcBorders>
              <w:tl2br w:val="single" w:sz="4" w:space="0" w:color="auto"/>
            </w:tcBorders>
            <w:shd w:val="clear" w:color="auto" w:fill="BFBFBF" w:themeFill="background1" w:themeFillShade="BF"/>
            <w:vAlign w:val="center"/>
          </w:tcPr>
          <w:p w:rsidR="00656900" w:rsidRPr="00656900" w:rsidRDefault="00656900" w:rsidP="00656900">
            <w:pPr>
              <w:pStyle w:val="a4"/>
              <w:jc w:val="right"/>
              <w:rPr>
                <w:b/>
                <w:sz w:val="14"/>
              </w:rPr>
            </w:pPr>
            <w:r w:rsidRPr="00656900">
              <w:rPr>
                <w:b/>
              </w:rPr>
              <w:t>Test Cases</w:t>
            </w:r>
          </w:p>
          <w:p w:rsidR="00656900" w:rsidRPr="00656900" w:rsidRDefault="00656900" w:rsidP="00656900">
            <w:pPr>
              <w:pStyle w:val="a4"/>
              <w:jc w:val="left"/>
              <w:rPr>
                <w:b/>
              </w:rPr>
            </w:pPr>
            <w:r w:rsidRPr="00656900">
              <w:rPr>
                <w:b/>
              </w:rPr>
              <w:t>Requirements</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AT3</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AT4</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IT3</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IT4</w:t>
            </w:r>
          </w:p>
        </w:tc>
      </w:tr>
      <w:tr w:rsidR="00656900" w:rsidRPr="0003578B" w:rsidTr="00656900">
        <w:trPr>
          <w:jc w:val="center"/>
        </w:trPr>
        <w:tc>
          <w:tcPr>
            <w:tcW w:w="1320" w:type="pct"/>
            <w:vAlign w:val="center"/>
          </w:tcPr>
          <w:p w:rsidR="00656900" w:rsidRPr="0070537C" w:rsidRDefault="00656900" w:rsidP="00656900">
            <w:pPr>
              <w:pStyle w:val="a4"/>
            </w:pPr>
            <w:r>
              <w:t>VPM</w:t>
            </w:r>
            <w:r w:rsidRPr="0070537C">
              <w:t>-N-001</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0" w:type="pct"/>
            <w:vAlign w:val="center"/>
          </w:tcPr>
          <w:p w:rsidR="00656900" w:rsidRPr="0070537C" w:rsidRDefault="00656900" w:rsidP="00656900">
            <w:pPr>
              <w:pStyle w:val="a4"/>
            </w:pPr>
            <w:r>
              <w:t>VPM-N-002</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r>
      <w:tr w:rsidR="00656900" w:rsidRPr="0003578B" w:rsidTr="00656900">
        <w:trPr>
          <w:jc w:val="center"/>
        </w:trPr>
        <w:tc>
          <w:tcPr>
            <w:tcW w:w="1320" w:type="pct"/>
            <w:vAlign w:val="center"/>
          </w:tcPr>
          <w:p w:rsidR="00656900" w:rsidRPr="0070537C" w:rsidRDefault="00656900" w:rsidP="00656900">
            <w:pPr>
              <w:pStyle w:val="a4"/>
            </w:pPr>
            <w:r>
              <w:t>VPM-N-003</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r>
      <w:tr w:rsidR="00656900" w:rsidRPr="0003578B" w:rsidTr="00656900">
        <w:trPr>
          <w:jc w:val="center"/>
        </w:trPr>
        <w:tc>
          <w:tcPr>
            <w:tcW w:w="1320" w:type="pct"/>
            <w:vAlign w:val="center"/>
          </w:tcPr>
          <w:p w:rsidR="00656900" w:rsidRPr="0070537C" w:rsidRDefault="00656900" w:rsidP="00656900">
            <w:pPr>
              <w:pStyle w:val="a4"/>
            </w:pPr>
            <w:r>
              <w:t>VPM-N-004</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bl>
    <w:p w:rsidR="00656900" w:rsidRPr="0003578B" w:rsidRDefault="00656900" w:rsidP="00656900">
      <w:pPr>
        <w:ind w:firstLineChars="0" w:firstLine="0"/>
        <w:jc w:val="center"/>
        <w:rPr>
          <w:b/>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52"/>
        <w:gridCol w:w="782"/>
        <w:gridCol w:w="784"/>
        <w:gridCol w:w="784"/>
        <w:gridCol w:w="784"/>
        <w:gridCol w:w="784"/>
        <w:gridCol w:w="784"/>
        <w:gridCol w:w="784"/>
        <w:gridCol w:w="784"/>
      </w:tblGrid>
      <w:tr w:rsidR="00656900" w:rsidRPr="0003578B" w:rsidTr="00656900">
        <w:trPr>
          <w:jc w:val="center"/>
        </w:trPr>
        <w:tc>
          <w:tcPr>
            <w:tcW w:w="1321" w:type="pct"/>
            <w:tcBorders>
              <w:tl2br w:val="single" w:sz="4" w:space="0" w:color="auto"/>
            </w:tcBorders>
            <w:shd w:val="clear" w:color="auto" w:fill="BFBFBF" w:themeFill="background1" w:themeFillShade="BF"/>
            <w:vAlign w:val="center"/>
          </w:tcPr>
          <w:p w:rsidR="00656900" w:rsidRPr="00656900" w:rsidRDefault="00656900" w:rsidP="00656900">
            <w:pPr>
              <w:pStyle w:val="a4"/>
              <w:jc w:val="right"/>
              <w:rPr>
                <w:b/>
                <w:sz w:val="14"/>
              </w:rPr>
            </w:pPr>
            <w:r w:rsidRPr="00656900">
              <w:rPr>
                <w:b/>
              </w:rPr>
              <w:t>Test Cases</w:t>
            </w:r>
          </w:p>
          <w:p w:rsidR="00656900" w:rsidRPr="00656900" w:rsidRDefault="00656900" w:rsidP="00656900">
            <w:pPr>
              <w:pStyle w:val="a4"/>
              <w:jc w:val="left"/>
              <w:rPr>
                <w:b/>
              </w:rPr>
            </w:pPr>
            <w:r w:rsidRPr="00656900">
              <w:rPr>
                <w:b/>
              </w:rPr>
              <w:t>Requirements</w:t>
            </w:r>
          </w:p>
        </w:tc>
        <w:tc>
          <w:tcPr>
            <w:tcW w:w="459" w:type="pct"/>
            <w:shd w:val="clear" w:color="auto" w:fill="BFBFBF" w:themeFill="background1" w:themeFillShade="BF"/>
            <w:vAlign w:val="center"/>
          </w:tcPr>
          <w:p w:rsidR="00656900" w:rsidRPr="00656900" w:rsidRDefault="00656900" w:rsidP="00656900">
            <w:pPr>
              <w:pStyle w:val="a4"/>
              <w:rPr>
                <w:b/>
              </w:rPr>
            </w:pPr>
            <w:r w:rsidRPr="00656900">
              <w:rPr>
                <w:b/>
              </w:rPr>
              <w:t>AT1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AT3</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AT4</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IT3</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IT4</w:t>
            </w:r>
          </w:p>
        </w:tc>
      </w:tr>
      <w:tr w:rsidR="00656900" w:rsidRPr="0003578B" w:rsidTr="00656900">
        <w:trPr>
          <w:jc w:val="center"/>
        </w:trPr>
        <w:tc>
          <w:tcPr>
            <w:tcW w:w="1321" w:type="pct"/>
            <w:vAlign w:val="center"/>
          </w:tcPr>
          <w:p w:rsidR="00656900" w:rsidRPr="0070537C" w:rsidRDefault="00656900" w:rsidP="00656900">
            <w:pPr>
              <w:pStyle w:val="a4"/>
            </w:pPr>
            <w:r>
              <w:t>VSM</w:t>
            </w:r>
            <w:r w:rsidRPr="0070537C">
              <w:t>-N-001</w:t>
            </w:r>
          </w:p>
        </w:tc>
        <w:tc>
          <w:tcPr>
            <w:tcW w:w="459"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70537C" w:rsidRDefault="00656900" w:rsidP="00656900">
            <w:pPr>
              <w:pStyle w:val="a4"/>
            </w:pPr>
            <w:r>
              <w:t>VSM-N-002</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r>
      <w:tr w:rsidR="00656900" w:rsidRPr="0003578B" w:rsidTr="00656900">
        <w:trPr>
          <w:jc w:val="center"/>
        </w:trPr>
        <w:tc>
          <w:tcPr>
            <w:tcW w:w="1321" w:type="pct"/>
            <w:vAlign w:val="center"/>
          </w:tcPr>
          <w:p w:rsidR="00656900" w:rsidRPr="0070537C" w:rsidRDefault="00656900" w:rsidP="00656900">
            <w:pPr>
              <w:pStyle w:val="a4"/>
            </w:pPr>
            <w:r>
              <w:t>VSM-N-003</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r>
      <w:tr w:rsidR="00656900" w:rsidRPr="0003578B" w:rsidTr="00656900">
        <w:trPr>
          <w:jc w:val="center"/>
        </w:trPr>
        <w:tc>
          <w:tcPr>
            <w:tcW w:w="1321" w:type="pct"/>
            <w:vAlign w:val="center"/>
          </w:tcPr>
          <w:p w:rsidR="00656900" w:rsidRPr="0070537C" w:rsidRDefault="00656900" w:rsidP="00656900">
            <w:pPr>
              <w:pStyle w:val="a4"/>
            </w:pPr>
            <w:r>
              <w:t>VSM-N-004</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70537C" w:rsidRDefault="00656900" w:rsidP="00656900">
            <w:pPr>
              <w:pStyle w:val="a4"/>
            </w:pPr>
            <w:r>
              <w:t>VSM-N-005</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70537C" w:rsidRDefault="00656900" w:rsidP="00656900">
            <w:pPr>
              <w:pStyle w:val="a4"/>
            </w:pPr>
            <w:r>
              <w:t>VSM-N-006</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r>
      <w:tr w:rsidR="00656900" w:rsidRPr="0003578B" w:rsidTr="00656900">
        <w:trPr>
          <w:jc w:val="center"/>
        </w:trPr>
        <w:tc>
          <w:tcPr>
            <w:tcW w:w="1321" w:type="pct"/>
            <w:vAlign w:val="center"/>
          </w:tcPr>
          <w:p w:rsidR="00656900" w:rsidRPr="0070537C" w:rsidRDefault="00656900" w:rsidP="00656900">
            <w:pPr>
              <w:pStyle w:val="a4"/>
            </w:pPr>
            <w:r>
              <w:t>VSM-N-007</w:t>
            </w:r>
          </w:p>
        </w:tc>
        <w:tc>
          <w:tcPr>
            <w:tcW w:w="459"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r>
      <w:tr w:rsidR="00656900" w:rsidRPr="0003578B" w:rsidTr="00656900">
        <w:trPr>
          <w:jc w:val="center"/>
        </w:trPr>
        <w:tc>
          <w:tcPr>
            <w:tcW w:w="1321" w:type="pct"/>
            <w:vAlign w:val="center"/>
          </w:tcPr>
          <w:p w:rsidR="00656900" w:rsidRPr="0070537C" w:rsidRDefault="00656900" w:rsidP="00656900">
            <w:pPr>
              <w:pStyle w:val="a4"/>
            </w:pPr>
            <w:r>
              <w:t>VSM-N-008</w:t>
            </w:r>
          </w:p>
        </w:tc>
        <w:tc>
          <w:tcPr>
            <w:tcW w:w="459"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r>
      <w:tr w:rsidR="00656900" w:rsidRPr="0003578B" w:rsidTr="00656900">
        <w:trPr>
          <w:jc w:val="center"/>
        </w:trPr>
        <w:tc>
          <w:tcPr>
            <w:tcW w:w="1321" w:type="pct"/>
            <w:vAlign w:val="center"/>
          </w:tcPr>
          <w:p w:rsidR="00656900" w:rsidRPr="0070537C" w:rsidRDefault="00656900" w:rsidP="00656900">
            <w:pPr>
              <w:pStyle w:val="a4"/>
            </w:pPr>
            <w:r>
              <w:t>VSM-N-009</w:t>
            </w:r>
          </w:p>
        </w:tc>
        <w:tc>
          <w:tcPr>
            <w:tcW w:w="459"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r w:rsidRPr="0070537C">
              <w:t>●</w:t>
            </w: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c>
          <w:tcPr>
            <w:tcW w:w="460" w:type="pct"/>
            <w:vAlign w:val="center"/>
          </w:tcPr>
          <w:p w:rsidR="00656900" w:rsidRPr="0070537C" w:rsidRDefault="00656900" w:rsidP="00656900">
            <w:pPr>
              <w:pStyle w:val="a4"/>
            </w:pPr>
          </w:p>
        </w:tc>
      </w:tr>
    </w:tbl>
    <w:p w:rsidR="00656900" w:rsidRPr="00656900" w:rsidRDefault="00656900" w:rsidP="00656900">
      <w:pPr>
        <w:ind w:firstLine="480"/>
        <w:rPr>
          <w:rFonts w:hint="eastAsia"/>
        </w:rPr>
      </w:pPr>
    </w:p>
    <w:p w:rsidR="003E446B" w:rsidRDefault="003E446B" w:rsidP="003E446B">
      <w:pPr>
        <w:pStyle w:val="3"/>
        <w:rPr>
          <w:rFonts w:hint="eastAsia"/>
        </w:rPr>
      </w:pPr>
      <w:bookmarkStart w:id="599" w:name="_Toc485140166"/>
      <w:r>
        <w:lastRenderedPageBreak/>
        <w:t>子計畫</w:t>
      </w:r>
      <w:proofErr w:type="gramStart"/>
      <w:r>
        <w:rPr>
          <w:rFonts w:hint="eastAsia"/>
        </w:rPr>
        <w:t>三</w:t>
      </w:r>
      <w:bookmarkEnd w:id="599"/>
      <w:proofErr w:type="gramEnd"/>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2"/>
        <w:gridCol w:w="782"/>
        <w:gridCol w:w="784"/>
        <w:gridCol w:w="784"/>
        <w:gridCol w:w="784"/>
        <w:gridCol w:w="784"/>
        <w:gridCol w:w="784"/>
        <w:gridCol w:w="784"/>
        <w:gridCol w:w="784"/>
      </w:tblGrid>
      <w:tr w:rsidR="00656900" w:rsidRPr="00313F19" w:rsidTr="00656900">
        <w:trPr>
          <w:jc w:val="center"/>
        </w:trPr>
        <w:tc>
          <w:tcPr>
            <w:tcW w:w="1321" w:type="pct"/>
            <w:tcBorders>
              <w:tl2br w:val="single" w:sz="4" w:space="0" w:color="auto"/>
            </w:tcBorders>
            <w:shd w:val="clear" w:color="auto" w:fill="BFBFBF" w:themeFill="background1" w:themeFillShade="BF"/>
            <w:vAlign w:val="center"/>
          </w:tcPr>
          <w:p w:rsidR="00656900" w:rsidRPr="00656900" w:rsidRDefault="00656900" w:rsidP="00656900">
            <w:pPr>
              <w:pStyle w:val="a4"/>
              <w:jc w:val="right"/>
              <w:rPr>
                <w:b/>
                <w:sz w:val="14"/>
              </w:rPr>
            </w:pPr>
            <w:r w:rsidRPr="00656900">
              <w:rPr>
                <w:b/>
              </w:rPr>
              <w:t>Test Cases</w:t>
            </w:r>
          </w:p>
          <w:p w:rsidR="00656900" w:rsidRPr="00656900" w:rsidRDefault="00656900" w:rsidP="00656900">
            <w:pPr>
              <w:pStyle w:val="a4"/>
              <w:jc w:val="left"/>
              <w:rPr>
                <w:b/>
                <w:sz w:val="32"/>
                <w:szCs w:val="32"/>
              </w:rPr>
            </w:pPr>
            <w:r w:rsidRPr="00656900">
              <w:rPr>
                <w:b/>
              </w:rPr>
              <w:t>Requirements</w:t>
            </w:r>
          </w:p>
        </w:tc>
        <w:tc>
          <w:tcPr>
            <w:tcW w:w="459" w:type="pct"/>
            <w:shd w:val="clear" w:color="auto" w:fill="BFBFBF" w:themeFill="background1" w:themeFillShade="BF"/>
            <w:vAlign w:val="center"/>
          </w:tcPr>
          <w:p w:rsidR="00656900" w:rsidRPr="00656900" w:rsidRDefault="00656900" w:rsidP="00656900">
            <w:pPr>
              <w:pStyle w:val="a4"/>
              <w:rPr>
                <w:b/>
              </w:rPr>
            </w:pPr>
            <w:r w:rsidRPr="00656900">
              <w:rPr>
                <w:b/>
              </w:rPr>
              <w:t>AT1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AT3</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IT1</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IT2</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b/>
              </w:rPr>
              <w:t>IT3</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IT4</w:t>
            </w:r>
          </w:p>
        </w:tc>
        <w:tc>
          <w:tcPr>
            <w:tcW w:w="460" w:type="pct"/>
            <w:shd w:val="clear" w:color="auto" w:fill="BFBFBF" w:themeFill="background1" w:themeFillShade="BF"/>
            <w:vAlign w:val="center"/>
          </w:tcPr>
          <w:p w:rsidR="00656900" w:rsidRPr="00656900" w:rsidRDefault="00656900" w:rsidP="00656900">
            <w:pPr>
              <w:pStyle w:val="a4"/>
              <w:rPr>
                <w:b/>
              </w:rPr>
            </w:pPr>
            <w:r w:rsidRPr="00656900">
              <w:rPr>
                <w:rFonts w:hint="eastAsia"/>
                <w:b/>
              </w:rPr>
              <w:t>IT5</w:t>
            </w:r>
          </w:p>
        </w:tc>
      </w:tr>
      <w:tr w:rsidR="00656900" w:rsidRPr="00313F19" w:rsidTr="00656900">
        <w:trPr>
          <w:jc w:val="center"/>
        </w:trPr>
        <w:tc>
          <w:tcPr>
            <w:tcW w:w="1321" w:type="pct"/>
            <w:vAlign w:val="center"/>
          </w:tcPr>
          <w:p w:rsidR="00656900" w:rsidRPr="00313F19" w:rsidRDefault="00656900" w:rsidP="00656900">
            <w:pPr>
              <w:pStyle w:val="a4"/>
              <w:rPr>
                <w:bCs/>
              </w:rPr>
            </w:pPr>
            <w:r w:rsidRPr="00313F19">
              <w:rPr>
                <w:rFonts w:hint="eastAsia"/>
                <w:bCs/>
              </w:rPr>
              <w:t>CADPPA</w:t>
            </w:r>
            <w:r w:rsidRPr="00313F19">
              <w:rPr>
                <w:bCs/>
              </w:rPr>
              <w:t xml:space="preserve"> –N-001</w:t>
            </w:r>
          </w:p>
        </w:tc>
        <w:tc>
          <w:tcPr>
            <w:tcW w:w="459"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vAlign w:val="center"/>
          </w:tcPr>
          <w:p w:rsidR="00656900" w:rsidRPr="00313F19" w:rsidRDefault="00656900" w:rsidP="00656900">
            <w:pPr>
              <w:pStyle w:val="a4"/>
              <w:rPr>
                <w:bCs/>
              </w:rPr>
            </w:pPr>
            <w:r w:rsidRPr="00313F19">
              <w:rPr>
                <w:rFonts w:hint="eastAsia"/>
                <w:bCs/>
              </w:rPr>
              <w:t>CADPPA</w:t>
            </w:r>
            <w:r w:rsidRPr="00313F19">
              <w:rPr>
                <w:bCs/>
              </w:rPr>
              <w:t xml:space="preserve"> –N-002</w:t>
            </w:r>
          </w:p>
        </w:tc>
        <w:tc>
          <w:tcPr>
            <w:tcW w:w="459"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–N-003</w:t>
            </w:r>
          </w:p>
        </w:tc>
        <w:tc>
          <w:tcPr>
            <w:tcW w:w="459"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–N-004</w:t>
            </w:r>
          </w:p>
        </w:tc>
        <w:tc>
          <w:tcPr>
            <w:tcW w:w="459"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–N-005</w:t>
            </w:r>
          </w:p>
        </w:tc>
        <w:tc>
          <w:tcPr>
            <w:tcW w:w="459"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–N-006</w:t>
            </w:r>
          </w:p>
        </w:tc>
        <w:tc>
          <w:tcPr>
            <w:tcW w:w="459"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–N-007</w:t>
            </w:r>
          </w:p>
        </w:tc>
        <w:tc>
          <w:tcPr>
            <w:tcW w:w="459"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–N-008</w:t>
            </w:r>
          </w:p>
        </w:tc>
        <w:tc>
          <w:tcPr>
            <w:tcW w:w="459"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–N-009</w:t>
            </w:r>
          </w:p>
        </w:tc>
        <w:tc>
          <w:tcPr>
            <w:tcW w:w="459"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–N-010</w:t>
            </w:r>
          </w:p>
        </w:tc>
        <w:tc>
          <w:tcPr>
            <w:tcW w:w="459"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–N-011</w:t>
            </w:r>
          </w:p>
        </w:tc>
        <w:tc>
          <w:tcPr>
            <w:tcW w:w="459"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–N-012</w:t>
            </w:r>
          </w:p>
        </w:tc>
        <w:tc>
          <w:tcPr>
            <w:tcW w:w="459"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r w:rsidRPr="00313F19">
              <w:t>●</w:t>
            </w: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c>
          <w:tcPr>
            <w:tcW w:w="460" w:type="pct"/>
            <w:vAlign w:val="center"/>
          </w:tcPr>
          <w:p w:rsidR="00656900" w:rsidRPr="00313F19" w:rsidRDefault="00656900" w:rsidP="00656900">
            <w:pPr>
              <w:pStyle w:val="a4"/>
            </w:pPr>
          </w:p>
        </w:tc>
      </w:tr>
      <w:tr w:rsidR="00656900" w:rsidRPr="00313F19"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–N-013</w:t>
            </w:r>
          </w:p>
        </w:tc>
        <w:tc>
          <w:tcPr>
            <w:tcW w:w="459"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r>
      <w:tr w:rsidR="00656900" w:rsidRPr="00313F19"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–N-014</w:t>
            </w:r>
          </w:p>
        </w:tc>
        <w:tc>
          <w:tcPr>
            <w:tcW w:w="459"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r>
      <w:tr w:rsidR="00656900" w:rsidRPr="00313F19"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–N-015</w:t>
            </w:r>
          </w:p>
        </w:tc>
        <w:tc>
          <w:tcPr>
            <w:tcW w:w="459"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r>
      <w:tr w:rsidR="00656900" w:rsidRPr="00313F19"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–N-016</w:t>
            </w:r>
          </w:p>
        </w:tc>
        <w:tc>
          <w:tcPr>
            <w:tcW w:w="459"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r>
      <w:tr w:rsidR="00656900" w:rsidRPr="00313F19" w:rsidTr="00656900">
        <w:trPr>
          <w:jc w:val="center"/>
        </w:trPr>
        <w:tc>
          <w:tcPr>
            <w:tcW w:w="1321"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rPr>
                <w:bCs/>
                <w:kern w:val="0"/>
              </w:rPr>
            </w:pPr>
            <w:r w:rsidRPr="00313F19">
              <w:rPr>
                <w:rFonts w:hint="eastAsia"/>
                <w:bCs/>
              </w:rPr>
              <w:t>CADPPA</w:t>
            </w:r>
            <w:r w:rsidRPr="00313F19">
              <w:rPr>
                <w:bCs/>
                <w:kern w:val="0"/>
              </w:rPr>
              <w:t xml:space="preserve"> –N-017</w:t>
            </w:r>
          </w:p>
        </w:tc>
        <w:tc>
          <w:tcPr>
            <w:tcW w:w="459"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p>
        </w:tc>
        <w:tc>
          <w:tcPr>
            <w:tcW w:w="460" w:type="pct"/>
            <w:tcBorders>
              <w:top w:val="single" w:sz="4" w:space="0" w:color="auto"/>
              <w:left w:val="single" w:sz="4" w:space="0" w:color="auto"/>
              <w:bottom w:val="single" w:sz="4" w:space="0" w:color="auto"/>
              <w:right w:val="single" w:sz="4" w:space="0" w:color="auto"/>
            </w:tcBorders>
            <w:vAlign w:val="center"/>
          </w:tcPr>
          <w:p w:rsidR="00656900" w:rsidRPr="00313F19" w:rsidRDefault="00656900" w:rsidP="00656900">
            <w:pPr>
              <w:pStyle w:val="a4"/>
            </w:pPr>
            <w:r w:rsidRPr="00313F19">
              <w:t>●</w:t>
            </w:r>
          </w:p>
        </w:tc>
      </w:tr>
    </w:tbl>
    <w:p w:rsidR="00656900" w:rsidRPr="00656900" w:rsidRDefault="00656900" w:rsidP="00656900">
      <w:pPr>
        <w:ind w:firstLine="480"/>
        <w:rPr>
          <w:rFonts w:hint="eastAsia"/>
        </w:rPr>
      </w:pPr>
    </w:p>
    <w:p w:rsidR="003E446B" w:rsidRDefault="003E446B" w:rsidP="003E446B">
      <w:pPr>
        <w:pStyle w:val="3"/>
        <w:rPr>
          <w:rFonts w:hint="eastAsia"/>
        </w:rPr>
      </w:pPr>
      <w:bookmarkStart w:id="600" w:name="_Toc485140167"/>
      <w:r>
        <w:t>子計畫</w:t>
      </w:r>
      <w:r>
        <w:rPr>
          <w:rFonts w:hint="eastAsia"/>
        </w:rPr>
        <w:t>四</w:t>
      </w:r>
      <w:bookmarkEnd w:id="6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4"/>
        <w:gridCol w:w="786"/>
        <w:gridCol w:w="786"/>
        <w:gridCol w:w="786"/>
        <w:gridCol w:w="786"/>
        <w:gridCol w:w="786"/>
        <w:gridCol w:w="786"/>
        <w:gridCol w:w="786"/>
        <w:gridCol w:w="786"/>
      </w:tblGrid>
      <w:tr w:rsidR="000B2935" w:rsidRPr="00A1054A" w:rsidTr="000B2935">
        <w:trPr>
          <w:jc w:val="center"/>
        </w:trPr>
        <w:tc>
          <w:tcPr>
            <w:tcW w:w="1311" w:type="pct"/>
            <w:tcBorders>
              <w:tl2br w:val="single" w:sz="4" w:space="0" w:color="auto"/>
            </w:tcBorders>
            <w:shd w:val="clear" w:color="auto" w:fill="BFBFBF" w:themeFill="background1" w:themeFillShade="BF"/>
            <w:vAlign w:val="center"/>
          </w:tcPr>
          <w:p w:rsidR="00656900" w:rsidRPr="000B2935" w:rsidRDefault="00656900" w:rsidP="000B2935">
            <w:pPr>
              <w:pStyle w:val="a4"/>
              <w:jc w:val="right"/>
              <w:rPr>
                <w:b/>
                <w:sz w:val="14"/>
              </w:rPr>
            </w:pPr>
            <w:r w:rsidRPr="000B2935">
              <w:rPr>
                <w:b/>
              </w:rPr>
              <w:t>Test Cases</w:t>
            </w:r>
          </w:p>
          <w:p w:rsidR="00656900" w:rsidRPr="000B2935" w:rsidRDefault="00656900" w:rsidP="000B2935">
            <w:pPr>
              <w:pStyle w:val="a4"/>
              <w:jc w:val="left"/>
              <w:rPr>
                <w:b/>
                <w:sz w:val="32"/>
                <w:szCs w:val="32"/>
              </w:rPr>
            </w:pPr>
            <w:r w:rsidRPr="000B2935">
              <w:rPr>
                <w:b/>
              </w:rPr>
              <w:t>Requirements</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AT1</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AT2</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AT3</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AT4</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IT1</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IT2</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IT3</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IT4</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-N-001</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lastRenderedPageBreak/>
              <w:t>CS</w:t>
            </w:r>
            <w:r w:rsidRPr="00A1054A">
              <w:rPr>
                <w:color w:val="000000"/>
              </w:rPr>
              <w:t>-N-00</w:t>
            </w:r>
            <w:r w:rsidRPr="00A1054A">
              <w:rPr>
                <w:rFonts w:hint="eastAsia"/>
                <w:color w:val="000000"/>
              </w:rPr>
              <w:t>2</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-N-00</w:t>
            </w:r>
            <w:r w:rsidRPr="00A1054A">
              <w:rPr>
                <w:rFonts w:hint="eastAsia"/>
                <w:color w:val="000000"/>
              </w:rPr>
              <w:t>3</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-N-00</w:t>
            </w:r>
            <w:r w:rsidRPr="00A1054A">
              <w:rPr>
                <w:rFonts w:hint="eastAsia"/>
                <w:color w:val="000000"/>
              </w:rPr>
              <w:t>4</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-N-00</w:t>
            </w:r>
            <w:r w:rsidRPr="00A1054A">
              <w:rPr>
                <w:rFonts w:hint="eastAsia"/>
                <w:color w:val="000000"/>
              </w:rPr>
              <w:t>5</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-N-00</w:t>
            </w:r>
            <w:r w:rsidRPr="00A1054A">
              <w:rPr>
                <w:rFonts w:hint="eastAsia"/>
                <w:color w:val="000000"/>
              </w:rPr>
              <w:t>6</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-N-00</w:t>
            </w:r>
            <w:r w:rsidRPr="00A1054A">
              <w:rPr>
                <w:rFonts w:hint="eastAsia"/>
                <w:color w:val="000000"/>
              </w:rPr>
              <w:t>7</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08</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09</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10</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11</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12</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13</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14</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15</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16</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17</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CS</w:t>
            </w:r>
            <w:r w:rsidRPr="00A1054A">
              <w:rPr>
                <w:color w:val="000000"/>
              </w:rPr>
              <w:t>-N-0</w:t>
            </w:r>
            <w:r w:rsidRPr="00A1054A">
              <w:rPr>
                <w:rFonts w:hint="eastAsia"/>
                <w:color w:val="000000"/>
              </w:rPr>
              <w:t>18</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r>
    </w:tbl>
    <w:p w:rsidR="00656900" w:rsidRPr="00286E91" w:rsidRDefault="00656900" w:rsidP="00656900">
      <w:pPr>
        <w:pStyle w:val="a7"/>
        <w:ind w:leftChars="0" w:left="0" w:firstLineChars="0" w:firstLine="0"/>
        <w:rPr>
          <w:rFonts w:hAnsi="標楷體"/>
          <w:b/>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4"/>
        <w:gridCol w:w="786"/>
        <w:gridCol w:w="786"/>
        <w:gridCol w:w="786"/>
        <w:gridCol w:w="786"/>
        <w:gridCol w:w="786"/>
        <w:gridCol w:w="786"/>
        <w:gridCol w:w="786"/>
        <w:gridCol w:w="786"/>
      </w:tblGrid>
      <w:tr w:rsidR="000B2935" w:rsidRPr="00A1054A" w:rsidTr="000B2935">
        <w:trPr>
          <w:jc w:val="center"/>
        </w:trPr>
        <w:tc>
          <w:tcPr>
            <w:tcW w:w="1311" w:type="pct"/>
            <w:tcBorders>
              <w:tl2br w:val="single" w:sz="4" w:space="0" w:color="auto"/>
            </w:tcBorders>
            <w:shd w:val="clear" w:color="auto" w:fill="BFBFBF" w:themeFill="background1" w:themeFillShade="BF"/>
            <w:vAlign w:val="center"/>
          </w:tcPr>
          <w:p w:rsidR="00656900" w:rsidRPr="000B2935" w:rsidRDefault="00656900" w:rsidP="000B2935">
            <w:pPr>
              <w:pStyle w:val="a4"/>
              <w:jc w:val="right"/>
              <w:rPr>
                <w:b/>
                <w:sz w:val="14"/>
              </w:rPr>
            </w:pPr>
            <w:r w:rsidRPr="000B2935">
              <w:rPr>
                <w:b/>
              </w:rPr>
              <w:t>Test Cases</w:t>
            </w:r>
          </w:p>
          <w:p w:rsidR="00656900" w:rsidRPr="000B2935" w:rsidRDefault="00656900" w:rsidP="000B2935">
            <w:pPr>
              <w:pStyle w:val="a4"/>
              <w:jc w:val="left"/>
              <w:rPr>
                <w:b/>
                <w:sz w:val="32"/>
                <w:szCs w:val="32"/>
              </w:rPr>
            </w:pPr>
            <w:r w:rsidRPr="000B2935">
              <w:rPr>
                <w:b/>
              </w:rPr>
              <w:t>Requirements</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AT1</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AT2</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AT3</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AT4</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IT1</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IT2</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IT3</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IT4</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MC</w:t>
            </w:r>
            <w:r w:rsidRPr="00A1054A">
              <w:rPr>
                <w:color w:val="000000"/>
              </w:rPr>
              <w:t>-N-001</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MC</w:t>
            </w:r>
            <w:r w:rsidRPr="00A1054A">
              <w:rPr>
                <w:color w:val="000000"/>
              </w:rPr>
              <w:t>-N-002</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MC</w:t>
            </w:r>
            <w:r w:rsidRPr="00A1054A">
              <w:rPr>
                <w:color w:val="000000"/>
              </w:rPr>
              <w:t>-N-00</w:t>
            </w:r>
            <w:r w:rsidRPr="00A1054A">
              <w:rPr>
                <w:rFonts w:hint="eastAsia"/>
                <w:color w:val="000000"/>
              </w:rPr>
              <w:t>3</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MC</w:t>
            </w:r>
            <w:r w:rsidRPr="00A1054A">
              <w:rPr>
                <w:color w:val="000000"/>
              </w:rPr>
              <w:t>-N-00</w:t>
            </w:r>
            <w:r w:rsidRPr="00A1054A">
              <w:rPr>
                <w:rFonts w:hint="eastAsia"/>
                <w:color w:val="000000"/>
              </w:rPr>
              <w:t>4</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lastRenderedPageBreak/>
              <w:t>MC</w:t>
            </w:r>
            <w:r w:rsidRPr="00A1054A">
              <w:rPr>
                <w:color w:val="000000"/>
              </w:rPr>
              <w:t>-N-00</w:t>
            </w:r>
            <w:r w:rsidRPr="00A1054A">
              <w:rPr>
                <w:rFonts w:hint="eastAsia"/>
                <w:color w:val="000000"/>
              </w:rPr>
              <w:t>5</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MC</w:t>
            </w:r>
            <w:r w:rsidRPr="00A1054A">
              <w:rPr>
                <w:color w:val="000000"/>
              </w:rPr>
              <w:t>-N-00</w:t>
            </w:r>
            <w:r w:rsidRPr="00A1054A">
              <w:rPr>
                <w:rFonts w:hint="eastAsia"/>
                <w:color w:val="000000"/>
              </w:rPr>
              <w:t>6</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MC</w:t>
            </w:r>
            <w:r w:rsidRPr="00A1054A">
              <w:rPr>
                <w:color w:val="000000"/>
              </w:rPr>
              <w:t>-N-00</w:t>
            </w:r>
            <w:r w:rsidRPr="00A1054A">
              <w:rPr>
                <w:rFonts w:hint="eastAsia"/>
                <w:color w:val="000000"/>
              </w:rPr>
              <w:t>7</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MC</w:t>
            </w:r>
            <w:r w:rsidRPr="00A1054A">
              <w:rPr>
                <w:color w:val="000000"/>
              </w:rPr>
              <w:t>-N-00</w:t>
            </w:r>
            <w:r w:rsidRPr="00A1054A">
              <w:rPr>
                <w:rFonts w:hint="eastAsia"/>
                <w:color w:val="000000"/>
              </w:rPr>
              <w:t>8</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MC</w:t>
            </w:r>
            <w:r w:rsidRPr="00A1054A">
              <w:rPr>
                <w:color w:val="000000"/>
              </w:rPr>
              <w:t>-N-00</w:t>
            </w:r>
            <w:r w:rsidRPr="00A1054A">
              <w:rPr>
                <w:rFonts w:hint="eastAsia"/>
                <w:color w:val="000000"/>
              </w:rPr>
              <w:t>9</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MC</w:t>
            </w:r>
            <w:r w:rsidRPr="00A1054A">
              <w:rPr>
                <w:color w:val="000000"/>
              </w:rPr>
              <w:t>-N-0</w:t>
            </w:r>
            <w:r w:rsidRPr="00A1054A">
              <w:rPr>
                <w:rFonts w:hint="eastAsia"/>
                <w:color w:val="000000"/>
              </w:rPr>
              <w:t>10</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MC</w:t>
            </w:r>
            <w:r w:rsidRPr="00A1054A">
              <w:rPr>
                <w:color w:val="000000"/>
              </w:rPr>
              <w:t>-N-0</w:t>
            </w:r>
            <w:r w:rsidRPr="00A1054A">
              <w:rPr>
                <w:rFonts w:hint="eastAsia"/>
                <w:color w:val="000000"/>
              </w:rPr>
              <w:t>11</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MC-</w:t>
            </w:r>
            <w:r w:rsidRPr="00A1054A">
              <w:rPr>
                <w:color w:val="000000"/>
              </w:rPr>
              <w:t>N-0</w:t>
            </w:r>
            <w:r w:rsidRPr="00A1054A">
              <w:rPr>
                <w:rFonts w:hint="eastAsia"/>
                <w:color w:val="000000"/>
              </w:rPr>
              <w:t>12</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MC</w:t>
            </w:r>
            <w:r w:rsidRPr="00A1054A">
              <w:rPr>
                <w:color w:val="000000"/>
              </w:rPr>
              <w:t>-</w:t>
            </w:r>
            <w:r w:rsidRPr="00A1054A">
              <w:rPr>
                <w:rFonts w:hint="eastAsia"/>
                <w:color w:val="000000"/>
              </w:rPr>
              <w:t>N</w:t>
            </w:r>
            <w:r w:rsidRPr="00A1054A">
              <w:rPr>
                <w:color w:val="000000"/>
              </w:rPr>
              <w:t>-0</w:t>
            </w:r>
            <w:r w:rsidRPr="00A1054A">
              <w:rPr>
                <w:rFonts w:hint="eastAsia"/>
                <w:color w:val="000000"/>
              </w:rPr>
              <w:t>13</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MC</w:t>
            </w:r>
            <w:r w:rsidRPr="00A1054A">
              <w:rPr>
                <w:color w:val="000000"/>
              </w:rPr>
              <w:t>-N-0</w:t>
            </w:r>
            <w:r w:rsidRPr="00A1054A">
              <w:rPr>
                <w:rFonts w:hint="eastAsia"/>
                <w:color w:val="000000"/>
              </w:rPr>
              <w:t>14</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MC</w:t>
            </w:r>
            <w:r w:rsidRPr="00A1054A">
              <w:rPr>
                <w:color w:val="000000"/>
              </w:rPr>
              <w:t>-N-0</w:t>
            </w:r>
            <w:r w:rsidRPr="00A1054A">
              <w:rPr>
                <w:rFonts w:hint="eastAsia"/>
                <w:color w:val="000000"/>
              </w:rPr>
              <w:t>15</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MC</w:t>
            </w:r>
            <w:r w:rsidRPr="00A1054A">
              <w:rPr>
                <w:color w:val="000000"/>
              </w:rPr>
              <w:t>-N-0</w:t>
            </w:r>
            <w:r w:rsidRPr="00A1054A">
              <w:rPr>
                <w:rFonts w:hint="eastAsia"/>
                <w:color w:val="000000"/>
              </w:rPr>
              <w:t>16</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MC</w:t>
            </w:r>
            <w:r w:rsidRPr="00A1054A">
              <w:rPr>
                <w:color w:val="000000"/>
              </w:rPr>
              <w:t>-N-0</w:t>
            </w:r>
            <w:r w:rsidRPr="00A1054A">
              <w:rPr>
                <w:rFonts w:hint="eastAsia"/>
                <w:color w:val="000000"/>
              </w:rPr>
              <w:t>17</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MC</w:t>
            </w:r>
            <w:r w:rsidRPr="00A1054A">
              <w:rPr>
                <w:color w:val="000000"/>
              </w:rPr>
              <w:t>-N-0</w:t>
            </w:r>
            <w:r w:rsidRPr="00A1054A">
              <w:rPr>
                <w:rFonts w:hint="eastAsia"/>
                <w:color w:val="000000"/>
              </w:rPr>
              <w:t>18</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r>
    </w:tbl>
    <w:p w:rsidR="00656900" w:rsidRPr="00286E91" w:rsidRDefault="00656900" w:rsidP="00656900">
      <w:pPr>
        <w:pStyle w:val="a7"/>
        <w:ind w:leftChars="0" w:left="0" w:firstLineChars="0" w:firstLine="0"/>
        <w:rPr>
          <w:rFonts w:hAnsi="標楷體"/>
          <w:b/>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4"/>
        <w:gridCol w:w="786"/>
        <w:gridCol w:w="786"/>
        <w:gridCol w:w="786"/>
        <w:gridCol w:w="786"/>
        <w:gridCol w:w="786"/>
        <w:gridCol w:w="786"/>
        <w:gridCol w:w="786"/>
        <w:gridCol w:w="786"/>
      </w:tblGrid>
      <w:tr w:rsidR="000B2935" w:rsidRPr="00A1054A" w:rsidTr="000B2935">
        <w:trPr>
          <w:jc w:val="center"/>
        </w:trPr>
        <w:tc>
          <w:tcPr>
            <w:tcW w:w="1311" w:type="pct"/>
            <w:tcBorders>
              <w:tl2br w:val="single" w:sz="4" w:space="0" w:color="auto"/>
            </w:tcBorders>
            <w:shd w:val="clear" w:color="auto" w:fill="BFBFBF" w:themeFill="background1" w:themeFillShade="BF"/>
            <w:vAlign w:val="center"/>
          </w:tcPr>
          <w:p w:rsidR="00656900" w:rsidRPr="000B2935" w:rsidRDefault="00656900" w:rsidP="000B2935">
            <w:pPr>
              <w:pStyle w:val="a4"/>
              <w:jc w:val="right"/>
              <w:rPr>
                <w:b/>
                <w:sz w:val="14"/>
              </w:rPr>
            </w:pPr>
            <w:r w:rsidRPr="000B2935">
              <w:rPr>
                <w:b/>
              </w:rPr>
              <w:t>Test Cases</w:t>
            </w:r>
          </w:p>
          <w:p w:rsidR="00656900" w:rsidRPr="000B2935" w:rsidRDefault="00656900" w:rsidP="000B2935">
            <w:pPr>
              <w:pStyle w:val="a4"/>
              <w:jc w:val="left"/>
              <w:rPr>
                <w:b/>
                <w:sz w:val="32"/>
                <w:szCs w:val="32"/>
              </w:rPr>
            </w:pPr>
            <w:r w:rsidRPr="000B2935">
              <w:rPr>
                <w:b/>
              </w:rPr>
              <w:t>Requirements</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AT1</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AT2</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AT3</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AT4</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IT1</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IT2</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IT3</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IT4</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-00</w:t>
            </w:r>
            <w:r w:rsidRPr="00A1054A">
              <w:rPr>
                <w:rFonts w:hint="eastAsia"/>
                <w:color w:val="000000"/>
              </w:rPr>
              <w:t>1</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-00</w:t>
            </w:r>
            <w:r w:rsidRPr="00A1054A">
              <w:rPr>
                <w:rFonts w:hint="eastAsia"/>
                <w:color w:val="000000"/>
              </w:rPr>
              <w:t>2</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-00</w:t>
            </w:r>
            <w:r w:rsidRPr="00A1054A">
              <w:rPr>
                <w:rFonts w:hint="eastAsia"/>
                <w:color w:val="000000"/>
              </w:rPr>
              <w:t>3</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-00</w:t>
            </w:r>
            <w:r w:rsidRPr="00A1054A">
              <w:rPr>
                <w:rFonts w:hint="eastAsia"/>
                <w:color w:val="000000"/>
              </w:rPr>
              <w:t>4</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-00</w:t>
            </w:r>
            <w:r w:rsidRPr="00A1054A">
              <w:rPr>
                <w:rFonts w:hint="eastAsia"/>
                <w:color w:val="000000"/>
              </w:rPr>
              <w:t>5</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-00</w:t>
            </w:r>
            <w:r w:rsidRPr="00A1054A">
              <w:rPr>
                <w:rFonts w:hint="eastAsia"/>
                <w:color w:val="000000"/>
              </w:rPr>
              <w:t>6</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-00</w:t>
            </w:r>
            <w:r w:rsidRPr="00A1054A">
              <w:rPr>
                <w:rFonts w:hint="eastAsia"/>
                <w:color w:val="000000"/>
              </w:rPr>
              <w:t>7</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lastRenderedPageBreak/>
              <w:t>IC</w:t>
            </w:r>
            <w:r w:rsidRPr="00A1054A">
              <w:rPr>
                <w:color w:val="000000"/>
              </w:rPr>
              <w:t>-</w:t>
            </w:r>
            <w:r w:rsidRPr="00A1054A">
              <w:rPr>
                <w:rFonts w:hint="eastAsia"/>
                <w:color w:val="000000"/>
              </w:rPr>
              <w:t>N</w:t>
            </w:r>
            <w:r w:rsidRPr="00A1054A">
              <w:rPr>
                <w:color w:val="000000"/>
              </w:rPr>
              <w:t>-00</w:t>
            </w:r>
            <w:r w:rsidRPr="00A1054A">
              <w:rPr>
                <w:rFonts w:hint="eastAsia"/>
                <w:color w:val="000000"/>
              </w:rPr>
              <w:t>8</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-00</w:t>
            </w:r>
            <w:r w:rsidRPr="00A1054A">
              <w:rPr>
                <w:rFonts w:hint="eastAsia"/>
                <w:color w:val="000000"/>
              </w:rPr>
              <w:t>9</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10</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11</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12</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13</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14</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15</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16</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17</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18</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19</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20</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21</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22</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r>
      <w:tr w:rsidR="000B2935" w:rsidRPr="00A1054A" w:rsidTr="000B2935">
        <w:trPr>
          <w:jc w:val="center"/>
        </w:trPr>
        <w:tc>
          <w:tcPr>
            <w:tcW w:w="1311" w:type="pct"/>
            <w:vAlign w:val="center"/>
          </w:tcPr>
          <w:p w:rsidR="00656900" w:rsidRPr="00A1054A" w:rsidRDefault="00656900" w:rsidP="000B2935">
            <w:pPr>
              <w:pStyle w:val="a4"/>
              <w:rPr>
                <w:color w:val="000000"/>
              </w:rPr>
            </w:pPr>
            <w:r w:rsidRPr="00A1054A">
              <w:rPr>
                <w:rFonts w:hint="eastAsia"/>
                <w:color w:val="000000"/>
              </w:rPr>
              <w:t>IC</w:t>
            </w:r>
            <w:r w:rsidRPr="00A1054A">
              <w:rPr>
                <w:color w:val="000000"/>
              </w:rPr>
              <w:t>-</w:t>
            </w:r>
            <w:r w:rsidRPr="00A1054A">
              <w:rPr>
                <w:rFonts w:hint="eastAsia"/>
                <w:color w:val="000000"/>
              </w:rPr>
              <w:t>N</w:t>
            </w:r>
            <w:r w:rsidRPr="00A1054A">
              <w:rPr>
                <w:color w:val="000000"/>
              </w:rPr>
              <w:t>-0</w:t>
            </w:r>
            <w:r w:rsidRPr="00A1054A">
              <w:rPr>
                <w:rFonts w:hint="eastAsia"/>
                <w:color w:val="000000"/>
              </w:rPr>
              <w:t>23</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r>
    </w:tbl>
    <w:p w:rsidR="00656900" w:rsidRPr="00286E91" w:rsidRDefault="00656900" w:rsidP="00656900">
      <w:pPr>
        <w:pStyle w:val="a7"/>
        <w:ind w:leftChars="0" w:left="0" w:firstLineChars="0" w:firstLine="0"/>
        <w:rPr>
          <w:rFonts w:hAnsi="標楷體"/>
          <w:b/>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3"/>
        <w:gridCol w:w="786"/>
        <w:gridCol w:w="786"/>
        <w:gridCol w:w="786"/>
        <w:gridCol w:w="786"/>
        <w:gridCol w:w="786"/>
        <w:gridCol w:w="786"/>
        <w:gridCol w:w="786"/>
        <w:gridCol w:w="787"/>
      </w:tblGrid>
      <w:tr w:rsidR="000B2935" w:rsidRPr="00A1054A" w:rsidTr="000B2935">
        <w:trPr>
          <w:jc w:val="center"/>
        </w:trPr>
        <w:tc>
          <w:tcPr>
            <w:tcW w:w="1310" w:type="pct"/>
            <w:tcBorders>
              <w:tl2br w:val="single" w:sz="4" w:space="0" w:color="auto"/>
            </w:tcBorders>
            <w:shd w:val="clear" w:color="auto" w:fill="BFBFBF" w:themeFill="background1" w:themeFillShade="BF"/>
            <w:vAlign w:val="center"/>
          </w:tcPr>
          <w:p w:rsidR="00656900" w:rsidRPr="000B2935" w:rsidRDefault="00656900" w:rsidP="000B2935">
            <w:pPr>
              <w:pStyle w:val="a4"/>
              <w:jc w:val="right"/>
              <w:rPr>
                <w:b/>
                <w:sz w:val="14"/>
              </w:rPr>
            </w:pPr>
            <w:r w:rsidRPr="000B2935">
              <w:rPr>
                <w:b/>
              </w:rPr>
              <w:t>Test Cases</w:t>
            </w:r>
          </w:p>
          <w:p w:rsidR="00656900" w:rsidRPr="000B2935" w:rsidRDefault="00656900" w:rsidP="000B2935">
            <w:pPr>
              <w:pStyle w:val="a4"/>
              <w:jc w:val="left"/>
              <w:rPr>
                <w:b/>
                <w:sz w:val="32"/>
                <w:szCs w:val="32"/>
              </w:rPr>
            </w:pPr>
            <w:r w:rsidRPr="000B2935">
              <w:rPr>
                <w:b/>
              </w:rPr>
              <w:t>Requirements</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AT1</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AT2</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AT3</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AT4</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IT1</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IT2</w:t>
            </w:r>
          </w:p>
        </w:tc>
        <w:tc>
          <w:tcPr>
            <w:tcW w:w="461"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IT3</w:t>
            </w:r>
          </w:p>
        </w:tc>
        <w:tc>
          <w:tcPr>
            <w:tcW w:w="462" w:type="pct"/>
            <w:shd w:val="clear" w:color="auto" w:fill="BFBFBF" w:themeFill="background1" w:themeFillShade="BF"/>
            <w:vAlign w:val="center"/>
          </w:tcPr>
          <w:p w:rsidR="00656900" w:rsidRPr="000B2935" w:rsidRDefault="00656900" w:rsidP="000B2935">
            <w:pPr>
              <w:pStyle w:val="a4"/>
              <w:rPr>
                <w:b/>
              </w:rPr>
            </w:pPr>
            <w:r w:rsidRPr="000B2935">
              <w:rPr>
                <w:rFonts w:hint="eastAsia"/>
                <w:b/>
              </w:rPr>
              <w:t>IT4</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-00</w:t>
            </w:r>
            <w:r w:rsidRPr="00A1054A">
              <w:rPr>
                <w:rFonts w:hint="eastAsia"/>
                <w:color w:val="000000"/>
              </w:rPr>
              <w:t>1</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-00</w:t>
            </w:r>
            <w:r w:rsidRPr="00A1054A">
              <w:rPr>
                <w:rFonts w:hint="eastAsia"/>
                <w:color w:val="000000"/>
              </w:rPr>
              <w:t>2</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-00</w:t>
            </w:r>
            <w:r w:rsidRPr="00A1054A">
              <w:rPr>
                <w:rFonts w:hint="eastAsia"/>
                <w:color w:val="000000"/>
              </w:rPr>
              <w:t>3</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-00</w:t>
            </w:r>
            <w:r w:rsidRPr="00A1054A">
              <w:rPr>
                <w:rFonts w:hint="eastAsia"/>
                <w:color w:val="000000"/>
              </w:rPr>
              <w:t>4</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-00</w:t>
            </w:r>
            <w:r w:rsidRPr="00A1054A">
              <w:rPr>
                <w:rFonts w:hint="eastAsia"/>
                <w:color w:val="000000"/>
              </w:rPr>
              <w:t>5</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lastRenderedPageBreak/>
              <w:t>IA</w:t>
            </w:r>
            <w:r w:rsidRPr="00A1054A">
              <w:rPr>
                <w:color w:val="000000"/>
              </w:rPr>
              <w:t>-</w:t>
            </w:r>
            <w:r w:rsidRPr="00A1054A">
              <w:rPr>
                <w:rFonts w:hint="eastAsia"/>
                <w:color w:val="000000"/>
              </w:rPr>
              <w:t>N</w:t>
            </w:r>
            <w:r w:rsidRPr="00A1054A">
              <w:rPr>
                <w:color w:val="000000"/>
              </w:rPr>
              <w:t>-00</w:t>
            </w:r>
            <w:r w:rsidRPr="00A1054A">
              <w:rPr>
                <w:rFonts w:hint="eastAsia"/>
                <w:color w:val="000000"/>
              </w:rPr>
              <w:t>6</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-00</w:t>
            </w:r>
            <w:r w:rsidRPr="00A1054A">
              <w:rPr>
                <w:rFonts w:hint="eastAsia"/>
                <w:color w:val="000000"/>
              </w:rPr>
              <w:t>7</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-00</w:t>
            </w:r>
            <w:r w:rsidRPr="00A1054A">
              <w:rPr>
                <w:rFonts w:hint="eastAsia"/>
                <w:color w:val="000000"/>
              </w:rPr>
              <w:t>8</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-00</w:t>
            </w:r>
            <w:r w:rsidRPr="00A1054A">
              <w:rPr>
                <w:rFonts w:hint="eastAsia"/>
                <w:color w:val="000000"/>
              </w:rPr>
              <w:t>9</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w:t>
            </w:r>
            <w:r w:rsidRPr="00A1054A">
              <w:rPr>
                <w:rFonts w:hint="eastAsia"/>
                <w:color w:val="000000"/>
              </w:rPr>
              <w:t>10</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w:t>
            </w:r>
            <w:r w:rsidRPr="00A1054A">
              <w:rPr>
                <w:rFonts w:hint="eastAsia"/>
                <w:color w:val="000000"/>
              </w:rPr>
              <w:t>11</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w:t>
            </w:r>
            <w:r w:rsidRPr="00A1054A">
              <w:rPr>
                <w:rFonts w:hint="eastAsia"/>
                <w:color w:val="000000"/>
              </w:rPr>
              <w:t>12</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w:t>
            </w:r>
            <w:r w:rsidRPr="00A1054A">
              <w:rPr>
                <w:rFonts w:hint="eastAsia"/>
                <w:color w:val="000000"/>
              </w:rPr>
              <w:t>13</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w:t>
            </w:r>
            <w:r w:rsidRPr="00A1054A">
              <w:rPr>
                <w:rFonts w:hint="eastAsia"/>
                <w:color w:val="000000"/>
              </w:rPr>
              <w:t>14</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w:t>
            </w:r>
            <w:r w:rsidRPr="00A1054A">
              <w:rPr>
                <w:rFonts w:hint="eastAsia"/>
                <w:color w:val="000000"/>
              </w:rPr>
              <w:t>15</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w:t>
            </w:r>
            <w:r w:rsidRPr="00A1054A">
              <w:rPr>
                <w:rFonts w:hint="eastAsia"/>
                <w:color w:val="000000"/>
              </w:rPr>
              <w:t>16</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r w:rsidRPr="00A1054A">
              <w:t>●</w:t>
            </w: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w:t>
            </w:r>
            <w:r w:rsidRPr="00A1054A">
              <w:rPr>
                <w:rFonts w:hint="eastAsia"/>
                <w:color w:val="000000"/>
              </w:rPr>
              <w:t>17</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p>
        </w:tc>
      </w:tr>
      <w:tr w:rsidR="000B2935" w:rsidRPr="00A1054A" w:rsidTr="000B2935">
        <w:trPr>
          <w:jc w:val="center"/>
        </w:trPr>
        <w:tc>
          <w:tcPr>
            <w:tcW w:w="1310" w:type="pct"/>
            <w:vAlign w:val="center"/>
          </w:tcPr>
          <w:p w:rsidR="00656900" w:rsidRPr="00A1054A" w:rsidRDefault="00656900" w:rsidP="000B2935">
            <w:pPr>
              <w:pStyle w:val="a4"/>
            </w:pPr>
            <w:r w:rsidRPr="00A1054A">
              <w:rPr>
                <w:rFonts w:hint="eastAsia"/>
                <w:color w:val="000000"/>
              </w:rPr>
              <w:t>IA</w:t>
            </w:r>
            <w:r w:rsidRPr="00A1054A">
              <w:rPr>
                <w:color w:val="000000"/>
              </w:rPr>
              <w:t>-</w:t>
            </w:r>
            <w:r w:rsidRPr="00A1054A">
              <w:rPr>
                <w:rFonts w:hint="eastAsia"/>
                <w:color w:val="000000"/>
              </w:rPr>
              <w:t>N</w:t>
            </w:r>
            <w:r w:rsidRPr="00A1054A">
              <w:rPr>
                <w:color w:val="000000"/>
              </w:rPr>
              <w:t>-0</w:t>
            </w:r>
            <w:r w:rsidRPr="00A1054A">
              <w:rPr>
                <w:rFonts w:hint="eastAsia"/>
                <w:color w:val="000000"/>
              </w:rPr>
              <w:t>18</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p>
        </w:tc>
        <w:tc>
          <w:tcPr>
            <w:tcW w:w="461" w:type="pct"/>
            <w:vAlign w:val="center"/>
          </w:tcPr>
          <w:p w:rsidR="00656900" w:rsidRPr="00A1054A" w:rsidRDefault="00656900" w:rsidP="000B2935">
            <w:pPr>
              <w:pStyle w:val="a4"/>
            </w:pPr>
            <w:r w:rsidRPr="00A1054A">
              <w:t>●</w:t>
            </w:r>
          </w:p>
        </w:tc>
        <w:tc>
          <w:tcPr>
            <w:tcW w:w="462" w:type="pct"/>
            <w:vAlign w:val="center"/>
          </w:tcPr>
          <w:p w:rsidR="00656900" w:rsidRPr="00A1054A" w:rsidRDefault="00656900" w:rsidP="000B2935">
            <w:pPr>
              <w:pStyle w:val="a4"/>
            </w:pPr>
          </w:p>
        </w:tc>
      </w:tr>
    </w:tbl>
    <w:p w:rsidR="00C25DAF" w:rsidRDefault="00C25DAF">
      <w:pPr>
        <w:widowControl/>
        <w:spacing w:line="240" w:lineRule="auto"/>
        <w:ind w:firstLineChars="0" w:firstLine="0"/>
        <w:jc w:val="left"/>
      </w:pPr>
      <w:r>
        <w:br w:type="page"/>
      </w:r>
    </w:p>
    <w:p w:rsidR="008119A4" w:rsidRDefault="008119A4" w:rsidP="00CD78EB">
      <w:pPr>
        <w:pStyle w:val="1"/>
        <w:rPr>
          <w:rFonts w:hint="eastAsia"/>
        </w:rPr>
      </w:pPr>
      <w:bookmarkStart w:id="601" w:name="_Toc485140168"/>
      <w:r w:rsidRPr="00CD78EB">
        <w:lastRenderedPageBreak/>
        <w:t>Appendix B</w:t>
      </w:r>
      <w:r w:rsidRPr="00CD78EB">
        <w:t>：</w:t>
      </w:r>
      <w:r w:rsidRPr="00CD78EB">
        <w:t>Glossary</w:t>
      </w:r>
      <w:bookmarkEnd w:id="539"/>
      <w:bookmarkEnd w:id="540"/>
      <w:bookmarkEnd w:id="541"/>
      <w:bookmarkEnd w:id="601"/>
    </w:p>
    <w:p w:rsidR="00F7070E" w:rsidRPr="00A965AD" w:rsidRDefault="00F7070E" w:rsidP="00F7070E">
      <w:pPr>
        <w:autoSpaceDE w:val="0"/>
        <w:autoSpaceDN w:val="0"/>
        <w:adjustRightInd w:val="0"/>
        <w:ind w:firstLineChars="0" w:firstLine="0"/>
        <w:rPr>
          <w:b/>
          <w:kern w:val="0"/>
          <w:u w:val="single"/>
        </w:rPr>
      </w:pPr>
      <w:r w:rsidRPr="00A965AD">
        <w:rPr>
          <w:b/>
          <w:kern w:val="0"/>
          <w:u w:val="single"/>
        </w:rPr>
        <w:t>Test Case</w:t>
      </w:r>
    </w:p>
    <w:p w:rsidR="00F7070E" w:rsidRPr="00A965AD" w:rsidRDefault="00F7070E" w:rsidP="00F7070E">
      <w:pPr>
        <w:ind w:firstLine="480"/>
      </w:pPr>
      <w:r w:rsidRPr="00A965AD">
        <w:t>Test Case is a commonly used term for a specific test. This is usually the smallest unit of testing. A Test Case will consist of information such as requirements testing, test steps, verification steps, prerequisites, outputs, test environment, etc.</w:t>
      </w:r>
    </w:p>
    <w:p w:rsidR="00F7070E" w:rsidRPr="00A965AD" w:rsidRDefault="00F7070E" w:rsidP="00F7070E">
      <w:pPr>
        <w:ind w:firstLine="480"/>
      </w:pPr>
      <w:r w:rsidRPr="00A965AD">
        <w:t>A set of inputs, execution preconditions, and expected outcomes developed for a particular objective, such as to exercise a particular program path or to verify compliance with a specific requirement.</w:t>
      </w:r>
    </w:p>
    <w:p w:rsidR="00F7070E" w:rsidRPr="00A965AD" w:rsidRDefault="00F7070E" w:rsidP="00F7070E">
      <w:pPr>
        <w:autoSpaceDE w:val="0"/>
        <w:autoSpaceDN w:val="0"/>
        <w:adjustRightInd w:val="0"/>
        <w:ind w:firstLineChars="0" w:firstLine="0"/>
        <w:rPr>
          <w:b/>
          <w:kern w:val="0"/>
          <w:u w:val="single"/>
        </w:rPr>
      </w:pPr>
      <w:r>
        <w:rPr>
          <w:b/>
          <w:kern w:val="0"/>
          <w:u w:val="single"/>
        </w:rPr>
        <w:t>Test Environment</w:t>
      </w:r>
    </w:p>
    <w:p w:rsidR="00F7070E" w:rsidRPr="00A965AD" w:rsidRDefault="00F7070E" w:rsidP="00F7070E">
      <w:pPr>
        <w:ind w:firstLine="480"/>
      </w:pPr>
      <w:r w:rsidRPr="00A965AD">
        <w:t>The hardware and software environment in which tests will be run, and any other software with which the software under test interacts when under test including stubs and test drivers.</w:t>
      </w:r>
    </w:p>
    <w:p w:rsidR="00F7070E" w:rsidRPr="00A965AD" w:rsidRDefault="00F7070E" w:rsidP="00F7070E">
      <w:pPr>
        <w:autoSpaceDE w:val="0"/>
        <w:autoSpaceDN w:val="0"/>
        <w:adjustRightInd w:val="0"/>
        <w:ind w:firstLineChars="0" w:firstLine="0"/>
        <w:rPr>
          <w:b/>
          <w:kern w:val="0"/>
          <w:u w:val="single"/>
        </w:rPr>
      </w:pPr>
      <w:r>
        <w:rPr>
          <w:b/>
          <w:kern w:val="0"/>
          <w:u w:val="single"/>
        </w:rPr>
        <w:t>Testing</w:t>
      </w:r>
    </w:p>
    <w:p w:rsidR="00F7070E" w:rsidRPr="00A965AD" w:rsidRDefault="00F7070E" w:rsidP="00F7070E">
      <w:pPr>
        <w:ind w:firstLine="480"/>
      </w:pPr>
      <w:proofErr w:type="gramStart"/>
      <w:r w:rsidRPr="00A965AD">
        <w:t>The process of exercising software to verify that it satisfies specified requirements and to detect errors.</w:t>
      </w:r>
      <w:proofErr w:type="gramEnd"/>
      <w:r w:rsidRPr="00A965AD">
        <w:t xml:space="preserve"> The process of analyzing a software item to detect the differences between existing and required conditions (that is, bugs), and to evaluate the features of the software item (Ref. IEEE </w:t>
      </w:r>
      <w:proofErr w:type="gramStart"/>
      <w:r w:rsidRPr="00A965AD">
        <w:t>Std</w:t>
      </w:r>
      <w:proofErr w:type="gramEnd"/>
      <w:r w:rsidRPr="00A965AD">
        <w:t xml:space="preserve"> 829).</w:t>
      </w:r>
    </w:p>
    <w:p w:rsidR="00F7070E" w:rsidRPr="00A965AD" w:rsidRDefault="00F7070E" w:rsidP="00F7070E">
      <w:pPr>
        <w:autoSpaceDE w:val="0"/>
        <w:autoSpaceDN w:val="0"/>
        <w:adjustRightInd w:val="0"/>
        <w:ind w:firstLine="480"/>
        <w:rPr>
          <w:kern w:val="0"/>
        </w:rPr>
      </w:pPr>
      <w:proofErr w:type="gramStart"/>
      <w:r w:rsidRPr="00A965AD">
        <w:rPr>
          <w:kern w:val="0"/>
        </w:rPr>
        <w:t>The process of operating a system or component under specified conditions, observing or recording the results, and making an evaluation of some aspect of the system or component.</w:t>
      </w:r>
      <w:proofErr w:type="gramEnd"/>
    </w:p>
    <w:p w:rsidR="00F7070E" w:rsidRPr="00A965AD" w:rsidRDefault="00F7070E" w:rsidP="00F7070E">
      <w:pPr>
        <w:autoSpaceDE w:val="0"/>
        <w:autoSpaceDN w:val="0"/>
        <w:adjustRightInd w:val="0"/>
        <w:ind w:firstLineChars="0" w:firstLine="0"/>
        <w:rPr>
          <w:b/>
          <w:kern w:val="0"/>
          <w:u w:val="single"/>
        </w:rPr>
      </w:pPr>
      <w:r w:rsidRPr="00A965AD">
        <w:rPr>
          <w:b/>
          <w:kern w:val="0"/>
          <w:u w:val="single"/>
        </w:rPr>
        <w:t>Test Procedure</w:t>
      </w:r>
    </w:p>
    <w:p w:rsidR="00F7070E" w:rsidRPr="00A965AD" w:rsidRDefault="00F7070E" w:rsidP="00F7070E">
      <w:pPr>
        <w:ind w:firstLine="480"/>
      </w:pPr>
      <w:proofErr w:type="gramStart"/>
      <w:r w:rsidRPr="00A965AD">
        <w:t>A document providing detailed instructions for the execution of one or more test cases.</w:t>
      </w:r>
      <w:proofErr w:type="gramEnd"/>
    </w:p>
    <w:p w:rsidR="00F7070E" w:rsidRPr="00A965AD" w:rsidRDefault="00F7070E" w:rsidP="00F7070E">
      <w:pPr>
        <w:autoSpaceDE w:val="0"/>
        <w:autoSpaceDN w:val="0"/>
        <w:adjustRightInd w:val="0"/>
        <w:ind w:firstLineChars="0" w:firstLine="0"/>
        <w:rPr>
          <w:b/>
          <w:kern w:val="0"/>
          <w:u w:val="single"/>
        </w:rPr>
      </w:pPr>
      <w:r>
        <w:rPr>
          <w:b/>
          <w:kern w:val="0"/>
          <w:u w:val="single"/>
        </w:rPr>
        <w:t>Traceability Matrix</w:t>
      </w:r>
    </w:p>
    <w:p w:rsidR="00F7070E" w:rsidRPr="00A965AD" w:rsidRDefault="00F7070E" w:rsidP="00F7070E">
      <w:pPr>
        <w:autoSpaceDE w:val="0"/>
        <w:autoSpaceDN w:val="0"/>
        <w:adjustRightInd w:val="0"/>
        <w:ind w:firstLine="480"/>
        <w:rPr>
          <w:kern w:val="0"/>
        </w:rPr>
      </w:pPr>
      <w:proofErr w:type="gramStart"/>
      <w:r w:rsidRPr="00A965AD">
        <w:rPr>
          <w:kern w:val="0"/>
        </w:rPr>
        <w:t>A document showing the relationship between Test Requirements and Test Cases.</w:t>
      </w:r>
      <w:proofErr w:type="gramEnd"/>
      <w:r w:rsidRPr="00A965AD">
        <w:rPr>
          <w:kern w:val="0"/>
        </w:rPr>
        <w:t xml:space="preserve"> </w:t>
      </w:r>
      <w:proofErr w:type="gramStart"/>
      <w:r w:rsidRPr="00A965AD">
        <w:rPr>
          <w:kern w:val="0"/>
        </w:rPr>
        <w:lastRenderedPageBreak/>
        <w:t>Validation The process of evaluating software at the end of the software development process to ensure compliance with software requirements.</w:t>
      </w:r>
      <w:proofErr w:type="gramEnd"/>
      <w:r w:rsidRPr="00A965AD">
        <w:rPr>
          <w:kern w:val="0"/>
        </w:rPr>
        <w:t xml:space="preserve"> The </w:t>
      </w:r>
      <w:proofErr w:type="gramStart"/>
      <w:r w:rsidRPr="00A965AD">
        <w:rPr>
          <w:kern w:val="0"/>
        </w:rPr>
        <w:t>techniques for validation is</w:t>
      </w:r>
      <w:proofErr w:type="gramEnd"/>
      <w:r w:rsidRPr="00A965AD">
        <w:rPr>
          <w:kern w:val="0"/>
        </w:rPr>
        <w:t xml:space="preserve"> testing, inspection and reviewing.</w:t>
      </w:r>
    </w:p>
    <w:p w:rsidR="00F7070E" w:rsidRPr="00A965AD" w:rsidRDefault="00F7070E" w:rsidP="00F7070E">
      <w:pPr>
        <w:autoSpaceDE w:val="0"/>
        <w:autoSpaceDN w:val="0"/>
        <w:adjustRightInd w:val="0"/>
        <w:ind w:firstLineChars="0" w:firstLine="0"/>
        <w:rPr>
          <w:b/>
          <w:kern w:val="0"/>
          <w:u w:val="single"/>
        </w:rPr>
      </w:pPr>
      <w:r>
        <w:rPr>
          <w:b/>
          <w:kern w:val="0"/>
          <w:u w:val="single"/>
        </w:rPr>
        <w:t>Verification</w:t>
      </w:r>
    </w:p>
    <w:p w:rsidR="00F7070E" w:rsidRPr="00A965AD" w:rsidRDefault="00F7070E" w:rsidP="00F7070E">
      <w:pPr>
        <w:autoSpaceDE w:val="0"/>
        <w:autoSpaceDN w:val="0"/>
        <w:adjustRightInd w:val="0"/>
        <w:ind w:firstLine="480"/>
        <w:rPr>
          <w:kern w:val="0"/>
        </w:rPr>
      </w:pPr>
      <w:r w:rsidRPr="00A965AD">
        <w:rPr>
          <w:kern w:val="0"/>
        </w:rPr>
        <w:t xml:space="preserve">The </w:t>
      </w:r>
      <w:proofErr w:type="gramStart"/>
      <w:r w:rsidRPr="00A965AD">
        <w:rPr>
          <w:kern w:val="0"/>
        </w:rPr>
        <w:t>process of determining whether of not the products of a given phase of the software development cycle meet</w:t>
      </w:r>
      <w:proofErr w:type="gramEnd"/>
      <w:r w:rsidRPr="00A965AD">
        <w:rPr>
          <w:kern w:val="0"/>
        </w:rPr>
        <w:t xml:space="preserve"> the implementation steps and can be traced to the incoming objectives established during the previous phase. The techniques for verification are testing, inspection and reviewing.</w:t>
      </w:r>
    </w:p>
    <w:p w:rsidR="00F7070E" w:rsidRPr="00A965AD" w:rsidRDefault="00F7070E" w:rsidP="00F7070E">
      <w:pPr>
        <w:autoSpaceDE w:val="0"/>
        <w:autoSpaceDN w:val="0"/>
        <w:adjustRightInd w:val="0"/>
        <w:ind w:firstLineChars="0" w:firstLine="0"/>
        <w:rPr>
          <w:b/>
          <w:kern w:val="0"/>
          <w:u w:val="single"/>
        </w:rPr>
      </w:pPr>
      <w:r>
        <w:rPr>
          <w:b/>
          <w:kern w:val="0"/>
          <w:u w:val="single"/>
        </w:rPr>
        <w:t>Equivalence Class</w:t>
      </w:r>
    </w:p>
    <w:p w:rsidR="00F7070E" w:rsidRPr="00A965AD" w:rsidRDefault="00F7070E" w:rsidP="00F7070E">
      <w:pPr>
        <w:autoSpaceDE w:val="0"/>
        <w:autoSpaceDN w:val="0"/>
        <w:adjustRightInd w:val="0"/>
        <w:ind w:firstLine="480"/>
        <w:rPr>
          <w:kern w:val="0"/>
        </w:rPr>
      </w:pPr>
      <w:r w:rsidRPr="00A965AD">
        <w:rPr>
          <w:kern w:val="0"/>
        </w:rPr>
        <w:t>A portion of a component's input or output domains for which the component's behavior is assumed to be the same from the component's specification.</w:t>
      </w:r>
    </w:p>
    <w:p w:rsidR="00F7070E" w:rsidRPr="00A965AD" w:rsidRDefault="00F7070E" w:rsidP="00F7070E">
      <w:pPr>
        <w:autoSpaceDE w:val="0"/>
        <w:autoSpaceDN w:val="0"/>
        <w:adjustRightInd w:val="0"/>
        <w:ind w:firstLineChars="0" w:firstLine="0"/>
        <w:rPr>
          <w:b/>
          <w:kern w:val="0"/>
          <w:u w:val="single"/>
        </w:rPr>
      </w:pPr>
      <w:r>
        <w:rPr>
          <w:b/>
          <w:kern w:val="0"/>
          <w:u w:val="single"/>
        </w:rPr>
        <w:t>Acceptance Testing</w:t>
      </w:r>
    </w:p>
    <w:p w:rsidR="00F7070E" w:rsidRPr="00F7070E" w:rsidRDefault="00F7070E" w:rsidP="00F7070E">
      <w:pPr>
        <w:ind w:firstLine="480"/>
        <w:rPr>
          <w:rFonts w:hint="eastAsia"/>
        </w:rPr>
      </w:pPr>
      <w:r w:rsidRPr="00A965AD">
        <w:rPr>
          <w:kern w:val="0"/>
        </w:rPr>
        <w:t>Testing conducted to enable a user/customer to determine whether to accept a software product. Normally performed to validate the software meets a set</w:t>
      </w:r>
      <w:r>
        <w:rPr>
          <w:kern w:val="0"/>
        </w:rPr>
        <w:t xml:space="preserve"> of agreed acceptance criteria.</w:t>
      </w:r>
    </w:p>
    <w:p w:rsidR="00BB57C5" w:rsidRDefault="00BB57C5">
      <w:pPr>
        <w:widowControl/>
        <w:ind w:firstLineChars="0" w:firstLine="0"/>
        <w:jc w:val="left"/>
        <w:rPr>
          <w:rFonts w:cstheme="majorBidi"/>
          <w:b/>
          <w:bCs/>
          <w:kern w:val="52"/>
          <w:sz w:val="32"/>
          <w:szCs w:val="52"/>
        </w:rPr>
      </w:pPr>
      <w:bookmarkStart w:id="602" w:name="_Toc480897089"/>
      <w:bookmarkStart w:id="603" w:name="_Toc484188638"/>
      <w:bookmarkStart w:id="604" w:name="_Toc484864176"/>
      <w:r>
        <w:br w:type="page"/>
      </w:r>
    </w:p>
    <w:p w:rsidR="008119A4" w:rsidRDefault="008119A4" w:rsidP="00CD78EB">
      <w:pPr>
        <w:pStyle w:val="1"/>
        <w:rPr>
          <w:rFonts w:hint="eastAsia"/>
        </w:rPr>
      </w:pPr>
      <w:bookmarkStart w:id="605" w:name="_Toc485140169"/>
      <w:r w:rsidRPr="00CD78EB">
        <w:lastRenderedPageBreak/>
        <w:t>Appendix C</w:t>
      </w:r>
      <w:r w:rsidRPr="00CD78EB">
        <w:t>：</w:t>
      </w:r>
      <w:r w:rsidRPr="00CD78EB">
        <w:t>References</w:t>
      </w:r>
      <w:bookmarkEnd w:id="602"/>
      <w:bookmarkEnd w:id="603"/>
      <w:bookmarkEnd w:id="604"/>
      <w:bookmarkEnd w:id="605"/>
    </w:p>
    <w:p w:rsidR="00812F7C" w:rsidRPr="00812F7C" w:rsidRDefault="00812F7C" w:rsidP="00ED53F2">
      <w:pPr>
        <w:pStyle w:val="a7"/>
        <w:numPr>
          <w:ilvl w:val="0"/>
          <w:numId w:val="2"/>
        </w:numPr>
        <w:ind w:leftChars="0" w:firstLineChars="0"/>
      </w:pPr>
      <w:r w:rsidRPr="00812F7C">
        <w:rPr>
          <w:rFonts w:hint="eastAsia"/>
        </w:rPr>
        <w:t>吳育美</w:t>
      </w:r>
      <w:r w:rsidRPr="00812F7C">
        <w:rPr>
          <w:rFonts w:hint="eastAsia"/>
        </w:rPr>
        <w:t xml:space="preserve">, &amp; </w:t>
      </w:r>
      <w:proofErr w:type="gramStart"/>
      <w:r w:rsidRPr="00812F7C">
        <w:rPr>
          <w:rFonts w:hint="eastAsia"/>
        </w:rPr>
        <w:t>曾品方</w:t>
      </w:r>
      <w:proofErr w:type="gramEnd"/>
      <w:r w:rsidRPr="00812F7C">
        <w:rPr>
          <w:rFonts w:hint="eastAsia"/>
        </w:rPr>
        <w:t xml:space="preserve">. (2012). </w:t>
      </w:r>
      <w:r w:rsidRPr="00812F7C">
        <w:rPr>
          <w:rFonts w:hint="eastAsia"/>
        </w:rPr>
        <w:t>知識本體在水質感測網之應用</w:t>
      </w:r>
      <w:r w:rsidRPr="00812F7C">
        <w:rPr>
          <w:rFonts w:hint="eastAsia"/>
        </w:rPr>
        <w:t xml:space="preserve">. </w:t>
      </w:r>
      <w:r w:rsidRPr="00812F7C">
        <w:rPr>
          <w:rFonts w:hint="eastAsia"/>
        </w:rPr>
        <w:t>大學圖書館</w:t>
      </w:r>
      <w:r w:rsidRPr="00812F7C">
        <w:rPr>
          <w:rFonts w:hint="eastAsia"/>
        </w:rPr>
        <w:t>, 16(1), 107-134.</w:t>
      </w:r>
    </w:p>
    <w:p w:rsidR="00812F7C" w:rsidRPr="00812F7C" w:rsidRDefault="00812F7C" w:rsidP="00ED53F2">
      <w:pPr>
        <w:pStyle w:val="a7"/>
        <w:numPr>
          <w:ilvl w:val="0"/>
          <w:numId w:val="2"/>
        </w:numPr>
        <w:ind w:leftChars="0" w:firstLineChars="0"/>
      </w:pPr>
      <w:bookmarkStart w:id="606" w:name="_Ref455152140"/>
      <w:r w:rsidRPr="00812F7C">
        <w:t>翁</w:t>
      </w:r>
      <w:proofErr w:type="gramStart"/>
      <w:r w:rsidRPr="00812F7C">
        <w:t>一</w:t>
      </w:r>
      <w:proofErr w:type="gramEnd"/>
      <w:r w:rsidRPr="00812F7C">
        <w:t>司</w:t>
      </w:r>
      <w:r w:rsidRPr="00812F7C">
        <w:t xml:space="preserve">. (2014). </w:t>
      </w:r>
      <w:r w:rsidRPr="00812F7C">
        <w:t>腎藥蘭切花</w:t>
      </w:r>
      <w:r w:rsidRPr="00812F7C">
        <w:t>-</w:t>
      </w:r>
      <w:r w:rsidRPr="00812F7C">
        <w:t>栽培管理及採收處理技術</w:t>
      </w:r>
      <w:r w:rsidRPr="00812F7C">
        <w:t>. </w:t>
      </w:r>
      <w:r w:rsidRPr="00812F7C">
        <w:t>高雄區農技報導</w:t>
      </w:r>
      <w:r w:rsidRPr="00812F7C">
        <w:t>, (121), 3-15.</w:t>
      </w:r>
      <w:bookmarkEnd w:id="606"/>
    </w:p>
    <w:p w:rsidR="00812F7C" w:rsidRPr="00812F7C" w:rsidRDefault="00812F7C" w:rsidP="00ED53F2">
      <w:pPr>
        <w:pStyle w:val="a7"/>
        <w:numPr>
          <w:ilvl w:val="0"/>
          <w:numId w:val="2"/>
        </w:numPr>
        <w:ind w:leftChars="0" w:firstLineChars="0"/>
      </w:pPr>
      <w:bookmarkStart w:id="607" w:name="_Ref455151914"/>
      <w:r w:rsidRPr="00812F7C">
        <w:t>翁</w:t>
      </w:r>
      <w:proofErr w:type="gramStart"/>
      <w:r w:rsidRPr="00812F7C">
        <w:t>一</w:t>
      </w:r>
      <w:proofErr w:type="gramEnd"/>
      <w:r w:rsidRPr="00812F7C">
        <w:t>司</w:t>
      </w:r>
      <w:r w:rsidRPr="00812F7C">
        <w:t xml:space="preserve">. (2014). </w:t>
      </w:r>
      <w:r w:rsidRPr="00812F7C">
        <w:t>腎藥蘭花芽與花梗發育特性及市場概況</w:t>
      </w:r>
      <w:r w:rsidRPr="00812F7C">
        <w:t>. </w:t>
      </w:r>
      <w:r w:rsidRPr="00812F7C">
        <w:t>高雄區農業專訊</w:t>
      </w:r>
      <w:r w:rsidRPr="00812F7C">
        <w:t>, (88), 14-15.</w:t>
      </w:r>
      <w:bookmarkEnd w:id="607"/>
    </w:p>
    <w:p w:rsidR="00812F7C" w:rsidRPr="00812F7C" w:rsidRDefault="00812F7C" w:rsidP="00ED53F2">
      <w:pPr>
        <w:pStyle w:val="a7"/>
        <w:numPr>
          <w:ilvl w:val="0"/>
          <w:numId w:val="2"/>
        </w:numPr>
        <w:ind w:leftChars="0" w:firstLineChars="0"/>
      </w:pPr>
      <w:bookmarkStart w:id="608" w:name="_Ref455152011"/>
      <w:r w:rsidRPr="00812F7C">
        <w:t>陳玟伶</w:t>
      </w:r>
      <w:r w:rsidRPr="00812F7C">
        <w:t>. (2014). </w:t>
      </w:r>
      <w:r w:rsidRPr="00812F7C">
        <w:t>奠定於知識本體的中醫症狀詞庫系統</w:t>
      </w:r>
      <w:r w:rsidRPr="00812F7C">
        <w:t xml:space="preserve"> (Doctoral dissertation, </w:t>
      </w:r>
      <w:r w:rsidRPr="00812F7C">
        <w:t>陳玟伶</w:t>
      </w:r>
      <w:r w:rsidRPr="00812F7C">
        <w:t>).</w:t>
      </w:r>
      <w:bookmarkEnd w:id="608"/>
    </w:p>
    <w:p w:rsidR="00812F7C" w:rsidRPr="00812F7C" w:rsidRDefault="00812F7C" w:rsidP="00ED53F2">
      <w:pPr>
        <w:pStyle w:val="a7"/>
        <w:numPr>
          <w:ilvl w:val="0"/>
          <w:numId w:val="2"/>
        </w:numPr>
        <w:ind w:leftChars="0" w:firstLineChars="0"/>
      </w:pPr>
      <w:bookmarkStart w:id="609" w:name="_Ref455152040"/>
      <w:proofErr w:type="gramStart"/>
      <w:r w:rsidRPr="00812F7C">
        <w:rPr>
          <w:rFonts w:hint="eastAsia"/>
        </w:rPr>
        <w:t>陳科富</w:t>
      </w:r>
      <w:proofErr w:type="gramEnd"/>
      <w:r w:rsidRPr="00812F7C">
        <w:rPr>
          <w:rFonts w:hint="eastAsia"/>
        </w:rPr>
        <w:t xml:space="preserve">. (2010). </w:t>
      </w:r>
      <w:r w:rsidRPr="00812F7C">
        <w:rPr>
          <w:rFonts w:hint="eastAsia"/>
        </w:rPr>
        <w:t>開發國小植物教學語意查詢系統</w:t>
      </w:r>
      <w:r w:rsidRPr="00812F7C">
        <w:rPr>
          <w:rFonts w:hint="eastAsia"/>
        </w:rPr>
        <w:t>.</w:t>
      </w:r>
      <w:bookmarkEnd w:id="609"/>
    </w:p>
    <w:p w:rsidR="00812F7C" w:rsidRPr="00812F7C" w:rsidRDefault="00812F7C" w:rsidP="00ED53F2">
      <w:pPr>
        <w:pStyle w:val="a7"/>
        <w:numPr>
          <w:ilvl w:val="0"/>
          <w:numId w:val="2"/>
        </w:numPr>
        <w:ind w:leftChars="0" w:firstLineChars="0"/>
      </w:pPr>
      <w:bookmarkStart w:id="610" w:name="_Ref455152210"/>
      <w:r w:rsidRPr="00812F7C">
        <w:rPr>
          <w:rFonts w:hint="eastAsia"/>
        </w:rPr>
        <w:t>陳鴻烈</w:t>
      </w:r>
      <w:r w:rsidRPr="00812F7C">
        <w:rPr>
          <w:rFonts w:hint="eastAsia"/>
        </w:rPr>
        <w:t xml:space="preserve">, &amp; </w:t>
      </w:r>
      <w:r w:rsidRPr="00812F7C">
        <w:rPr>
          <w:rFonts w:hint="eastAsia"/>
        </w:rPr>
        <w:t>蔡大偉</w:t>
      </w:r>
      <w:r w:rsidRPr="00812F7C">
        <w:rPr>
          <w:rFonts w:hint="eastAsia"/>
        </w:rPr>
        <w:t xml:space="preserve">. (2006). </w:t>
      </w:r>
      <w:r w:rsidRPr="00812F7C">
        <w:rPr>
          <w:rFonts w:hint="eastAsia"/>
        </w:rPr>
        <w:t>以複迴歸分析法探討水質因子與優養化全模式之研究</w:t>
      </w:r>
      <w:r w:rsidRPr="00812F7C">
        <w:rPr>
          <w:rFonts w:hint="eastAsia"/>
        </w:rPr>
        <w:t>. Journal of Soil and Water Conservation, 38(3), 243-266.</w:t>
      </w:r>
      <w:bookmarkEnd w:id="610"/>
    </w:p>
    <w:p w:rsidR="00812F7C" w:rsidRPr="00812F7C" w:rsidRDefault="00812F7C" w:rsidP="00ED53F2">
      <w:pPr>
        <w:pStyle w:val="a7"/>
        <w:numPr>
          <w:ilvl w:val="0"/>
          <w:numId w:val="2"/>
        </w:numPr>
        <w:ind w:leftChars="0" w:firstLineChars="0"/>
      </w:pPr>
      <w:bookmarkStart w:id="611" w:name="_Ref455152148"/>
      <w:proofErr w:type="gramStart"/>
      <w:r w:rsidRPr="00812F7C">
        <w:rPr>
          <w:rFonts w:hint="eastAsia"/>
        </w:rPr>
        <w:t>腎藥蘭</w:t>
      </w:r>
      <w:proofErr w:type="gramEnd"/>
      <w:r w:rsidRPr="00812F7C">
        <w:rPr>
          <w:rFonts w:hint="eastAsia"/>
        </w:rPr>
        <w:t>專家訪談。</w:t>
      </w:r>
      <w:bookmarkEnd w:id="611"/>
    </w:p>
    <w:p w:rsidR="00812F7C" w:rsidRPr="00812F7C" w:rsidRDefault="00812F7C" w:rsidP="00ED53F2">
      <w:pPr>
        <w:pStyle w:val="a7"/>
        <w:numPr>
          <w:ilvl w:val="0"/>
          <w:numId w:val="2"/>
        </w:numPr>
        <w:ind w:leftChars="0" w:firstLineChars="0"/>
      </w:pPr>
      <w:bookmarkStart w:id="612" w:name="_Ref455152126"/>
      <w:r w:rsidRPr="00812F7C">
        <w:t>Aberer, K., Hauswirth, M., &amp; Salehi, A. (2006, September). A middleware for fast and flexible sensor network deployment. In Proceedings of the 32nd international conference on Very large data bases (pp. 1199-1202). VLDB Endowment.</w:t>
      </w:r>
      <w:bookmarkEnd w:id="612"/>
    </w:p>
    <w:p w:rsidR="00812F7C" w:rsidRPr="00812F7C" w:rsidRDefault="00812F7C" w:rsidP="00ED53F2">
      <w:pPr>
        <w:pStyle w:val="a7"/>
        <w:numPr>
          <w:ilvl w:val="0"/>
          <w:numId w:val="2"/>
        </w:numPr>
        <w:ind w:leftChars="0" w:firstLineChars="0"/>
      </w:pPr>
      <w:bookmarkStart w:id="613" w:name="_Ref455152034"/>
      <w:r w:rsidRPr="00812F7C">
        <w:t>Antoniou, G., &amp; Van Harmelen, F. (2004). A semantic web primer. MIT press.</w:t>
      </w:r>
      <w:bookmarkEnd w:id="613"/>
    </w:p>
    <w:p w:rsidR="00812F7C" w:rsidRPr="00812F7C" w:rsidRDefault="00812F7C" w:rsidP="00ED53F2">
      <w:pPr>
        <w:pStyle w:val="a7"/>
        <w:numPr>
          <w:ilvl w:val="0"/>
          <w:numId w:val="2"/>
        </w:numPr>
        <w:ind w:leftChars="0" w:firstLineChars="0"/>
      </w:pPr>
      <w:bookmarkStart w:id="614" w:name="_Ref455152067"/>
      <w:r w:rsidRPr="00812F7C">
        <w:t>Balazinska, M., Deshpande, A., Franklin, M. J., Gibbons, P. B., Gray, J., Hansen, M</w:t>
      </w:r>
      <w:proofErr w:type="gramStart"/>
      <w:r w:rsidRPr="00812F7C">
        <w:t>., ...</w:t>
      </w:r>
      <w:proofErr w:type="gramEnd"/>
      <w:r w:rsidRPr="00812F7C">
        <w:t xml:space="preserve"> &amp; Tao, V. (2007). Data management in the worldwide sensor web. IEEE Pervasive Computing, (2), 30-40.</w:t>
      </w:r>
      <w:bookmarkEnd w:id="614"/>
    </w:p>
    <w:p w:rsidR="00812F7C" w:rsidRPr="00812F7C" w:rsidRDefault="00812F7C" w:rsidP="00ED53F2">
      <w:pPr>
        <w:pStyle w:val="a7"/>
        <w:numPr>
          <w:ilvl w:val="0"/>
          <w:numId w:val="2"/>
        </w:numPr>
        <w:ind w:leftChars="0" w:firstLineChars="0"/>
      </w:pPr>
      <w:bookmarkStart w:id="615" w:name="_Ref455152102"/>
      <w:r w:rsidRPr="00812F7C">
        <w:t>Cox, S. (2006). Observations and measurements. Open Geospatial Consortium Best Practices Document. Open Geospatial Consortium.</w:t>
      </w:r>
      <w:bookmarkEnd w:id="615"/>
    </w:p>
    <w:p w:rsidR="00812F7C" w:rsidRPr="00812F7C" w:rsidRDefault="00812F7C" w:rsidP="00ED53F2">
      <w:pPr>
        <w:pStyle w:val="a7"/>
        <w:numPr>
          <w:ilvl w:val="0"/>
          <w:numId w:val="2"/>
        </w:numPr>
        <w:ind w:leftChars="0" w:firstLineChars="0"/>
      </w:pPr>
      <w:bookmarkStart w:id="616" w:name="_Ref455152074"/>
      <w:r w:rsidRPr="00812F7C">
        <w:t xml:space="preserve">Geo Connections, “Sensor Web Enablement”, 2010. Available: </w:t>
      </w:r>
      <w:hyperlink r:id="rId107" w:history="1">
        <w:r w:rsidRPr="00812F7C">
          <w:rPr>
            <w:rStyle w:val="a8"/>
          </w:rPr>
          <w:t>http://www.geoconnections.org/en/communities/developers/standards/sensor_we</w:t>
        </w:r>
        <w:r w:rsidRPr="00812F7C">
          <w:rPr>
            <w:rStyle w:val="a8"/>
          </w:rPr>
          <w:lastRenderedPageBreak/>
          <w:t>b_enablement</w:t>
        </w:r>
      </w:hyperlink>
      <w:bookmarkEnd w:id="616"/>
    </w:p>
    <w:p w:rsidR="00812F7C" w:rsidRPr="00812F7C" w:rsidRDefault="00812F7C" w:rsidP="00ED53F2">
      <w:pPr>
        <w:pStyle w:val="a7"/>
        <w:numPr>
          <w:ilvl w:val="0"/>
          <w:numId w:val="2"/>
        </w:numPr>
        <w:ind w:leftChars="0" w:firstLineChars="0"/>
      </w:pPr>
      <w:bookmarkStart w:id="617" w:name="_Ref455152086"/>
      <w:r w:rsidRPr="00812F7C">
        <w:t xml:space="preserve">Gibbons, P. B., Karp, B., Ke, Y., Nath, S., &amp; Seshan, S. (2003). Irisnet: </w:t>
      </w:r>
      <w:proofErr w:type="gramStart"/>
      <w:r w:rsidRPr="00812F7C">
        <w:t>An architecture</w:t>
      </w:r>
      <w:proofErr w:type="gramEnd"/>
      <w:r w:rsidRPr="00812F7C">
        <w:t xml:space="preserve"> for a worldwide sensor web. Pervasive Computing, IEEE, 2(4), 22-33.</w:t>
      </w:r>
      <w:bookmarkEnd w:id="617"/>
    </w:p>
    <w:p w:rsidR="00812F7C" w:rsidRPr="00812F7C" w:rsidRDefault="00812F7C" w:rsidP="00ED53F2">
      <w:pPr>
        <w:pStyle w:val="a7"/>
        <w:numPr>
          <w:ilvl w:val="0"/>
          <w:numId w:val="2"/>
        </w:numPr>
        <w:ind w:leftChars="0" w:firstLineChars="0"/>
      </w:pPr>
      <w:bookmarkStart w:id="618" w:name="_Ref455152050"/>
      <w:r w:rsidRPr="00812F7C">
        <w:t>Miao H., Changrui R., Qinhua W., Bing S., Jin D., “The Internet of Things as an Enabler to Supply Chain Innovation”, IEEE e-Business Engineering (ICEBE), 2010 IEEE 7th International Conference on, pp. 326-331, 2010.</w:t>
      </w:r>
      <w:bookmarkEnd w:id="618"/>
    </w:p>
    <w:p w:rsidR="00812F7C" w:rsidRPr="00812F7C" w:rsidRDefault="00812F7C" w:rsidP="00ED53F2">
      <w:pPr>
        <w:pStyle w:val="a7"/>
        <w:numPr>
          <w:ilvl w:val="0"/>
          <w:numId w:val="2"/>
        </w:numPr>
        <w:ind w:leftChars="0" w:firstLineChars="0"/>
      </w:pPr>
      <w:bookmarkStart w:id="619" w:name="_Ref455152025"/>
      <w:r w:rsidRPr="00812F7C">
        <w:t>Noy, N. F., &amp; McGuinness, D. L. (2001). Ontology development 101: A guide to creating your first ontology.</w:t>
      </w:r>
      <w:bookmarkEnd w:id="619"/>
    </w:p>
    <w:p w:rsidR="00812F7C" w:rsidRPr="00812F7C" w:rsidRDefault="00812F7C" w:rsidP="00ED53F2">
      <w:pPr>
        <w:pStyle w:val="a7"/>
        <w:numPr>
          <w:ilvl w:val="0"/>
          <w:numId w:val="2"/>
        </w:numPr>
        <w:ind w:leftChars="0" w:firstLineChars="0"/>
      </w:pPr>
      <w:bookmarkStart w:id="620" w:name="_Ref455152115"/>
      <w:r w:rsidRPr="00812F7C">
        <w:t>Simonis, I., &amp; Dibner, P. C. (2007). OpenGIS sensor planning service implementation specification. Implemention Specification OGC, 1-21.</w:t>
      </w:r>
      <w:bookmarkEnd w:id="620"/>
    </w:p>
    <w:p w:rsidR="00812F7C" w:rsidRPr="00812F7C" w:rsidRDefault="00812F7C" w:rsidP="00ED53F2">
      <w:pPr>
        <w:pStyle w:val="a7"/>
        <w:numPr>
          <w:ilvl w:val="0"/>
          <w:numId w:val="2"/>
        </w:numPr>
        <w:ind w:leftChars="0" w:firstLineChars="0"/>
      </w:pPr>
      <w:r w:rsidRPr="00812F7C">
        <w:rPr>
          <w:rFonts w:hint="eastAsia"/>
        </w:rPr>
        <w:t xml:space="preserve">Yu C., </w:t>
      </w:r>
      <w:r w:rsidRPr="00812F7C">
        <w:t>“</w:t>
      </w:r>
      <w:r w:rsidRPr="00812F7C">
        <w:rPr>
          <w:rFonts w:hint="eastAsia"/>
        </w:rPr>
        <w:t>Research and Design of Logistics Management System based on Internet of Things</w:t>
      </w:r>
      <w:r w:rsidRPr="00812F7C">
        <w:t>”</w:t>
      </w:r>
      <w:r w:rsidRPr="00812F7C">
        <w:rPr>
          <w:rFonts w:hint="eastAsia"/>
        </w:rPr>
        <w:t>, IEEE Artificial Intelligence, Management Science and Electronic Commerce (AIMSEC), 2011 2nd International Conference on, pp. 6314-6317, Aug. 2011.</w:t>
      </w:r>
    </w:p>
    <w:p w:rsidR="00812F7C" w:rsidRPr="00812F7C" w:rsidRDefault="00812F7C" w:rsidP="00ED53F2">
      <w:pPr>
        <w:pStyle w:val="a7"/>
        <w:numPr>
          <w:ilvl w:val="0"/>
          <w:numId w:val="2"/>
        </w:numPr>
        <w:ind w:leftChars="0" w:firstLineChars="0"/>
      </w:pPr>
      <w:bookmarkStart w:id="621" w:name="_Ref455152001"/>
      <w:r w:rsidRPr="00812F7C">
        <w:rPr>
          <w:rFonts w:hint="eastAsia"/>
        </w:rPr>
        <w:t xml:space="preserve">T.Gruber, Ontology, </w:t>
      </w:r>
      <w:r w:rsidRPr="00812F7C">
        <w:t>http://tomgruber.org/writing/ontology-definition-2007.htm</w:t>
      </w:r>
      <w:r w:rsidRPr="00812F7C">
        <w:rPr>
          <w:rFonts w:hint="eastAsia"/>
        </w:rPr>
        <w:t>, 2015</w:t>
      </w:r>
      <w:bookmarkEnd w:id="621"/>
    </w:p>
    <w:p w:rsidR="00812F7C" w:rsidRPr="00812F7C" w:rsidRDefault="00812F7C" w:rsidP="00ED53F2">
      <w:pPr>
        <w:pStyle w:val="a7"/>
        <w:numPr>
          <w:ilvl w:val="0"/>
          <w:numId w:val="2"/>
        </w:numPr>
        <w:ind w:leftChars="0" w:firstLineChars="0"/>
      </w:pPr>
      <w:bookmarkStart w:id="622" w:name="_Ref455151978"/>
      <w:r w:rsidRPr="00812F7C">
        <w:rPr>
          <w:rFonts w:hint="eastAsia"/>
        </w:rPr>
        <w:t xml:space="preserve">W3C </w:t>
      </w:r>
      <w:proofErr w:type="gramStart"/>
      <w:r w:rsidRPr="00812F7C">
        <w:rPr>
          <w:rFonts w:hint="eastAsia"/>
        </w:rPr>
        <w:t>RDF ,</w:t>
      </w:r>
      <w:proofErr w:type="gramEnd"/>
      <w:r w:rsidRPr="00812F7C">
        <w:rPr>
          <w:rFonts w:hint="eastAsia"/>
        </w:rPr>
        <w:t xml:space="preserve"> 2015. </w:t>
      </w:r>
      <w:hyperlink r:id="rId108" w:history="1">
        <w:r w:rsidRPr="00812F7C">
          <w:rPr>
            <w:rStyle w:val="a8"/>
          </w:rPr>
          <w:t>http://www.w3.org/RDF/</w:t>
        </w:r>
      </w:hyperlink>
      <w:bookmarkEnd w:id="622"/>
    </w:p>
    <w:p w:rsidR="00812F7C" w:rsidRPr="00812F7C" w:rsidRDefault="00812F7C" w:rsidP="00ED53F2">
      <w:pPr>
        <w:pStyle w:val="a7"/>
        <w:numPr>
          <w:ilvl w:val="0"/>
          <w:numId w:val="2"/>
        </w:numPr>
        <w:ind w:leftChars="0" w:firstLineChars="0"/>
      </w:pPr>
      <w:bookmarkStart w:id="623" w:name="_Ref455151889"/>
      <w:r w:rsidRPr="00812F7C">
        <w:rPr>
          <w:rFonts w:hint="eastAsia"/>
        </w:rPr>
        <w:t xml:space="preserve">W3C Semantic Web, 2015. </w:t>
      </w:r>
      <w:hyperlink r:id="rId109" w:history="1">
        <w:r w:rsidRPr="00812F7C">
          <w:rPr>
            <w:rStyle w:val="a8"/>
          </w:rPr>
          <w:t>http://www.w3.org/2001/sw/</w:t>
        </w:r>
      </w:hyperlink>
      <w:bookmarkEnd w:id="623"/>
    </w:p>
    <w:p w:rsidR="00812F7C" w:rsidRPr="00812F7C" w:rsidRDefault="00812F7C" w:rsidP="00ED53F2">
      <w:pPr>
        <w:pStyle w:val="a7"/>
        <w:numPr>
          <w:ilvl w:val="0"/>
          <w:numId w:val="2"/>
        </w:numPr>
        <w:ind w:leftChars="0" w:firstLineChars="0"/>
      </w:pPr>
      <w:bookmarkStart w:id="624" w:name="_Ref455151929"/>
      <w:r w:rsidRPr="00812F7C">
        <w:rPr>
          <w:rFonts w:hint="eastAsia"/>
        </w:rPr>
        <w:t>農產品批發市場交易行情站</w:t>
      </w:r>
      <w:hyperlink r:id="rId110" w:history="1">
        <w:r w:rsidRPr="00812F7C">
          <w:rPr>
            <w:rStyle w:val="a8"/>
            <w:rFonts w:hint="eastAsia"/>
          </w:rPr>
          <w:t>http://amis.afa.gov.tw/main/Main.aspx</w:t>
        </w:r>
      </w:hyperlink>
      <w:bookmarkEnd w:id="624"/>
    </w:p>
    <w:p w:rsidR="00812F7C" w:rsidRPr="00812F7C" w:rsidRDefault="00812F7C" w:rsidP="00ED53F2">
      <w:pPr>
        <w:pStyle w:val="a7"/>
        <w:numPr>
          <w:ilvl w:val="0"/>
          <w:numId w:val="2"/>
        </w:numPr>
        <w:ind w:leftChars="0" w:firstLineChars="0"/>
      </w:pPr>
      <w:bookmarkStart w:id="625" w:name="_Ref455152156"/>
      <w:r w:rsidRPr="00812F7C">
        <w:rPr>
          <w:rFonts w:hint="eastAsia"/>
        </w:rPr>
        <w:t>蘭花情報局，</w:t>
      </w:r>
      <w:hyperlink r:id="rId111" w:history="1">
        <w:r w:rsidRPr="00812F7C">
          <w:rPr>
            <w:rStyle w:val="a8"/>
          </w:rPr>
          <w:t>http://goo.gl/lbmp1y</w:t>
        </w:r>
        <w:r w:rsidRPr="00812F7C">
          <w:rPr>
            <w:rStyle w:val="a8"/>
          </w:rPr>
          <w:t>，</w:t>
        </w:r>
        <w:r w:rsidRPr="00812F7C">
          <w:rPr>
            <w:rStyle w:val="a8"/>
            <w:rFonts w:hint="eastAsia"/>
          </w:rPr>
          <w:t>2016</w:t>
        </w:r>
      </w:hyperlink>
      <w:bookmarkEnd w:id="625"/>
    </w:p>
    <w:p w:rsidR="00812F7C" w:rsidRPr="00812F7C" w:rsidRDefault="00812F7C" w:rsidP="00ED53F2">
      <w:pPr>
        <w:pStyle w:val="a7"/>
        <w:numPr>
          <w:ilvl w:val="0"/>
          <w:numId w:val="2"/>
        </w:numPr>
        <w:ind w:leftChars="0" w:firstLineChars="0"/>
      </w:pPr>
      <w:bookmarkStart w:id="626" w:name="_Ref456958152"/>
      <w:r w:rsidRPr="00812F7C">
        <w:rPr>
          <w:rFonts w:hint="eastAsia"/>
        </w:rPr>
        <w:t>護花網</w:t>
      </w:r>
      <w:r w:rsidRPr="00812F7C">
        <w:rPr>
          <w:rFonts w:hint="eastAsia"/>
        </w:rPr>
        <w:t>-</w:t>
      </w:r>
      <w:r w:rsidRPr="00812F7C">
        <w:rPr>
          <w:rFonts w:hint="eastAsia"/>
        </w:rPr>
        <w:t>火焰蘭，</w:t>
      </w:r>
      <w:hyperlink r:id="rId112" w:history="1">
        <w:r w:rsidRPr="00812F7C">
          <w:rPr>
            <w:rStyle w:val="a8"/>
          </w:rPr>
          <w:t>http://www.aihuhua.com/huahui/huoyanlan.html</w:t>
        </w:r>
      </w:hyperlink>
      <w:r w:rsidRPr="00812F7C">
        <w:rPr>
          <w:rFonts w:hint="eastAsia"/>
        </w:rPr>
        <w:t>，</w:t>
      </w:r>
      <w:r w:rsidRPr="00812F7C">
        <w:rPr>
          <w:rFonts w:hint="eastAsia"/>
        </w:rPr>
        <w:t>2016</w:t>
      </w:r>
      <w:bookmarkEnd w:id="626"/>
    </w:p>
    <w:p w:rsidR="00812F7C" w:rsidRPr="00812F7C" w:rsidRDefault="00812F7C" w:rsidP="00ED53F2">
      <w:pPr>
        <w:pStyle w:val="a7"/>
        <w:numPr>
          <w:ilvl w:val="0"/>
          <w:numId w:val="2"/>
        </w:numPr>
        <w:ind w:leftChars="0" w:firstLineChars="0"/>
      </w:pPr>
      <w:r w:rsidRPr="00812F7C">
        <w:t xml:space="preserve">Bagis, S., Ustundag, B. B., &amp; Ozelkan, E. (2012), "An adaptive spatiotemporal agricultural cropland temperature prediction system based on ground and satellite measurements," In Agro-Geoinformatics (Agro-Geoinformatics), 2012 </w:t>
      </w:r>
      <w:r w:rsidRPr="00812F7C">
        <w:lastRenderedPageBreak/>
        <w:t>First International Conference, pp. 1-6.</w:t>
      </w:r>
    </w:p>
    <w:p w:rsidR="00812F7C" w:rsidRPr="00812F7C" w:rsidRDefault="00812F7C" w:rsidP="00ED53F2">
      <w:pPr>
        <w:pStyle w:val="a7"/>
        <w:numPr>
          <w:ilvl w:val="0"/>
          <w:numId w:val="2"/>
        </w:numPr>
        <w:ind w:leftChars="0" w:firstLineChars="0"/>
      </w:pPr>
      <w:r w:rsidRPr="00812F7C">
        <w:t>Chen, L., Chen, C., and Pan, Y. (2010), "Groundwater Level Prediction Using SOM-RBFN Multisite Model," J. Hydrol. Eng., Vol. 15, pp. 624-631.</w:t>
      </w:r>
    </w:p>
    <w:p w:rsidR="00812F7C" w:rsidRPr="00812F7C" w:rsidRDefault="00812F7C" w:rsidP="00ED53F2">
      <w:pPr>
        <w:pStyle w:val="a7"/>
        <w:numPr>
          <w:ilvl w:val="0"/>
          <w:numId w:val="2"/>
        </w:numPr>
        <w:ind w:leftChars="0" w:firstLineChars="0"/>
      </w:pPr>
      <w:r w:rsidRPr="00812F7C">
        <w:t>Ghaseminezhad, M.H. and Karami, A. (2011), "A novel self-organizing map (SOM) neural network for discrete groups of data clustering," Applied Soft Computing, Vol. 11, pp. 113771-3778.</w:t>
      </w:r>
    </w:p>
    <w:p w:rsidR="00812F7C" w:rsidRPr="00812F7C" w:rsidRDefault="00812F7C" w:rsidP="00ED53F2">
      <w:pPr>
        <w:pStyle w:val="a7"/>
        <w:numPr>
          <w:ilvl w:val="0"/>
          <w:numId w:val="2"/>
        </w:numPr>
        <w:ind w:leftChars="0" w:firstLineChars="0"/>
      </w:pPr>
      <w:r w:rsidRPr="00812F7C">
        <w:t>Gong, G., Mattevada, S., O’Bryant, S.E. (2014), "Comparison of the accuracy of kriging and IDW interpolations in estimating groundwater arsenic concentrations in Texas," Environmental Research, Vol. 130, pp. 59-69.</w:t>
      </w:r>
    </w:p>
    <w:p w:rsidR="00812F7C" w:rsidRPr="00812F7C" w:rsidRDefault="00812F7C" w:rsidP="00ED53F2">
      <w:pPr>
        <w:pStyle w:val="a7"/>
        <w:numPr>
          <w:ilvl w:val="0"/>
          <w:numId w:val="2"/>
        </w:numPr>
        <w:ind w:leftChars="0" w:firstLineChars="0"/>
      </w:pPr>
      <w:r w:rsidRPr="00812F7C">
        <w:t>Hernández-Rabadán, D.L., Guerrero, J., &amp; Ramos-Quintana, F. (2012), "Method for Segmenting Tomato Plants in Uncontrolled Environments," Engineering, Vol. 4, pp. 599-606.</w:t>
      </w:r>
    </w:p>
    <w:p w:rsidR="00812F7C" w:rsidRPr="00812F7C" w:rsidRDefault="00812F7C" w:rsidP="00ED53F2">
      <w:pPr>
        <w:pStyle w:val="a7"/>
        <w:numPr>
          <w:ilvl w:val="0"/>
          <w:numId w:val="2"/>
        </w:numPr>
        <w:ind w:leftChars="0" w:firstLineChars="0"/>
      </w:pPr>
      <w:r w:rsidRPr="00812F7C">
        <w:t>Jing, M., Wu, J. (2013), "Fast image interpolation using directional inverse distance weighting for real-time applications,” Journal of Optics Communications, Vol.286, pp. 111-116.</w:t>
      </w:r>
    </w:p>
    <w:p w:rsidR="00812F7C" w:rsidRPr="00812F7C" w:rsidRDefault="00812F7C" w:rsidP="00ED53F2">
      <w:pPr>
        <w:pStyle w:val="a7"/>
        <w:numPr>
          <w:ilvl w:val="0"/>
          <w:numId w:val="2"/>
        </w:numPr>
        <w:ind w:leftChars="0" w:firstLineChars="0"/>
      </w:pPr>
      <w:r w:rsidRPr="00812F7C">
        <w:t>Khan, F., &amp; Singh, D., Knowledge Discovery on Agricultural Dataset Using Association Rule Mining, International Journal of Emerging Technology and Advanced Engineering, Vol. 4, Issue 5, pp.925-930.</w:t>
      </w:r>
    </w:p>
    <w:p w:rsidR="00812F7C" w:rsidRPr="00812F7C" w:rsidRDefault="00812F7C" w:rsidP="00ED53F2">
      <w:pPr>
        <w:pStyle w:val="a7"/>
        <w:numPr>
          <w:ilvl w:val="0"/>
          <w:numId w:val="2"/>
        </w:numPr>
        <w:ind w:leftChars="0" w:firstLineChars="0"/>
      </w:pPr>
      <w:r w:rsidRPr="00812F7C">
        <w:t>Ke-ming, Y., Zhao-hui, X., Hong-wei, L., Li, C., Ying-ying, R., &amp; Yong-jie, Z. (2011), "Clustering analysis on disease severity of wheat stripe rust based on SOM neural network," In Natural Computation (ICNC), 2011 Seventh International Conference, Vol. 1, pp. 421-425.</w:t>
      </w:r>
    </w:p>
    <w:p w:rsidR="00812F7C" w:rsidRPr="00812F7C" w:rsidRDefault="00812F7C" w:rsidP="00ED53F2">
      <w:pPr>
        <w:pStyle w:val="a7"/>
        <w:numPr>
          <w:ilvl w:val="0"/>
          <w:numId w:val="2"/>
        </w:numPr>
        <w:ind w:leftChars="0" w:firstLineChars="0"/>
      </w:pPr>
      <w:r w:rsidRPr="00812F7C">
        <w:t>Lee, S., Wu, S.C. (2013), "A multi-industry bankruptcy prediction model using back-propagation neural network and multivariate discriminant analysis," Expert Systems with Applications, Vol. 40, pp. 2941-2946.</w:t>
      </w:r>
    </w:p>
    <w:p w:rsidR="00812F7C" w:rsidRPr="00812F7C" w:rsidRDefault="00812F7C" w:rsidP="00ED53F2">
      <w:pPr>
        <w:pStyle w:val="a7"/>
        <w:numPr>
          <w:ilvl w:val="0"/>
          <w:numId w:val="2"/>
        </w:numPr>
        <w:ind w:leftChars="0" w:firstLineChars="0"/>
      </w:pPr>
      <w:r w:rsidRPr="00812F7C">
        <w:lastRenderedPageBreak/>
        <w:t>“</w:t>
      </w:r>
      <w:r w:rsidRPr="00812F7C">
        <w:t>數位時代</w:t>
      </w:r>
      <w:r w:rsidRPr="00812F7C">
        <w:t xml:space="preserve">,” </w:t>
      </w:r>
      <w:hyperlink r:id="rId113" w:history="1">
        <w:r w:rsidRPr="00812F7C">
          <w:rPr>
            <w:rStyle w:val="a8"/>
          </w:rPr>
          <w:t>http://www.bnext.com.tw/article/view/id/31126</w:t>
        </w:r>
      </w:hyperlink>
    </w:p>
    <w:p w:rsidR="00812F7C" w:rsidRPr="00812F7C" w:rsidRDefault="00812F7C" w:rsidP="00ED53F2">
      <w:pPr>
        <w:pStyle w:val="a7"/>
        <w:numPr>
          <w:ilvl w:val="0"/>
          <w:numId w:val="2"/>
        </w:numPr>
        <w:ind w:leftChars="0" w:firstLineChars="0"/>
      </w:pPr>
      <w:r w:rsidRPr="00812F7C">
        <w:t>“102</w:t>
      </w:r>
      <w:r w:rsidRPr="00812F7C">
        <w:t>年行政院民眾對食品安全相關議題的看法民意調查</w:t>
      </w:r>
      <w:r w:rsidRPr="00812F7C">
        <w:t xml:space="preserve">,” </w:t>
      </w:r>
      <w:hyperlink r:id="rId114" w:history="1">
        <w:r w:rsidRPr="00812F7C">
          <w:rPr>
            <w:rStyle w:val="a8"/>
          </w:rPr>
          <w:t>http://www.ndc.gov.tw/att/files/</w:t>
        </w:r>
      </w:hyperlink>
    </w:p>
    <w:p w:rsidR="00812F7C" w:rsidRPr="00812F7C" w:rsidRDefault="00812F7C" w:rsidP="00ED53F2">
      <w:pPr>
        <w:pStyle w:val="a7"/>
        <w:numPr>
          <w:ilvl w:val="0"/>
          <w:numId w:val="2"/>
        </w:numPr>
        <w:ind w:leftChars="0" w:firstLineChars="0"/>
      </w:pPr>
      <w:r w:rsidRPr="00812F7C">
        <w:t>“</w:t>
      </w:r>
      <w:r w:rsidRPr="00812F7C">
        <w:t>台灣有機農業推動成果，行政院農委會</w:t>
      </w:r>
      <w:r w:rsidRPr="00812F7C">
        <w:rPr>
          <w:rFonts w:hint="eastAsia"/>
        </w:rPr>
        <w:t>,</w:t>
      </w:r>
      <w:r w:rsidRPr="00812F7C">
        <w:t xml:space="preserve">” </w:t>
      </w:r>
      <w:hyperlink r:id="rId115" w:history="1">
        <w:r w:rsidRPr="00812F7C">
          <w:rPr>
            <w:rStyle w:val="a8"/>
          </w:rPr>
          <w:t>http://www.coa.gov.tw/view.php?catid=23259</w:t>
        </w:r>
      </w:hyperlink>
    </w:p>
    <w:p w:rsidR="00812F7C" w:rsidRPr="00812F7C" w:rsidRDefault="00812F7C" w:rsidP="00ED53F2">
      <w:pPr>
        <w:pStyle w:val="a7"/>
        <w:numPr>
          <w:ilvl w:val="0"/>
          <w:numId w:val="2"/>
        </w:numPr>
        <w:ind w:leftChars="0" w:firstLineChars="0"/>
      </w:pPr>
      <w:r w:rsidRPr="00812F7C">
        <w:t>童曉儒</w:t>
      </w:r>
      <w:r w:rsidRPr="00812F7C">
        <w:t xml:space="preserve">, </w:t>
      </w:r>
      <w:proofErr w:type="gramStart"/>
      <w:r w:rsidRPr="00812F7C">
        <w:t>許益晨</w:t>
      </w:r>
      <w:proofErr w:type="gramEnd"/>
      <w:r w:rsidRPr="00812F7C">
        <w:t>，</w:t>
      </w:r>
      <w:r w:rsidRPr="00812F7C">
        <w:t>“</w:t>
      </w:r>
      <w:r w:rsidRPr="00812F7C">
        <w:t>為無線</w:t>
      </w:r>
      <w:r w:rsidRPr="00812F7C">
        <w:t>P2P-UEP</w:t>
      </w:r>
      <w:r w:rsidRPr="00812F7C">
        <w:t>串流而設計之傳輸與快取策略</w:t>
      </w:r>
      <w:r w:rsidRPr="00812F7C">
        <w:t>”, 2011</w:t>
      </w:r>
      <w:r w:rsidRPr="00812F7C">
        <w:t>年全國計算機會議</w:t>
      </w:r>
      <w:r w:rsidRPr="00812F7C">
        <w:t xml:space="preserve">, </w:t>
      </w:r>
      <w:r w:rsidRPr="00812F7C">
        <w:t>國</w:t>
      </w:r>
      <w:r w:rsidRPr="00812F7C">
        <w:rPr>
          <w:rFonts w:hint="eastAsia"/>
        </w:rPr>
        <w:t>立</w:t>
      </w:r>
      <w:r w:rsidRPr="00812F7C">
        <w:t>嘉義大學</w:t>
      </w:r>
      <w:r w:rsidRPr="00812F7C">
        <w:t>, December 2011</w:t>
      </w:r>
      <w:r w:rsidRPr="00812F7C">
        <w:t>。</w:t>
      </w:r>
      <w:r w:rsidRPr="00812F7C">
        <w:t>(NSC102-2218-E-020-003-)</w:t>
      </w:r>
    </w:p>
    <w:p w:rsidR="00812F7C" w:rsidRPr="00812F7C" w:rsidRDefault="00812F7C" w:rsidP="00ED53F2">
      <w:pPr>
        <w:pStyle w:val="a7"/>
        <w:numPr>
          <w:ilvl w:val="0"/>
          <w:numId w:val="2"/>
        </w:numPr>
        <w:ind w:leftChars="0" w:firstLineChars="0"/>
      </w:pPr>
      <w:r w:rsidRPr="00812F7C">
        <w:t>童曉儒、陳煥文、林坤成</w:t>
      </w:r>
      <w:r w:rsidRPr="00812F7C">
        <w:t>, "An Adaptation Strategy of UEP-FEC Interleaving for Mobile Media Streaming ",</w:t>
      </w:r>
      <w:r w:rsidRPr="00812F7C">
        <w:t>國立屏東科技大學</w:t>
      </w:r>
      <w:r w:rsidRPr="00812F7C">
        <w:t xml:space="preserve">, </w:t>
      </w:r>
      <w:r w:rsidRPr="00812F7C">
        <w:t>（</w:t>
      </w:r>
      <w:r w:rsidRPr="00812F7C">
        <w:t>NSC 101-2221-E-020-026</w:t>
      </w:r>
      <w:r w:rsidRPr="00812F7C">
        <w:t>）</w:t>
      </w:r>
    </w:p>
    <w:p w:rsidR="00812F7C" w:rsidRPr="00812F7C" w:rsidRDefault="00812F7C" w:rsidP="00ED53F2">
      <w:pPr>
        <w:pStyle w:val="a7"/>
        <w:numPr>
          <w:ilvl w:val="0"/>
          <w:numId w:val="2"/>
        </w:numPr>
        <w:ind w:leftChars="0" w:firstLineChars="0"/>
      </w:pPr>
      <w:r w:rsidRPr="00812F7C">
        <w:t>童曉儒、楊承翰</w:t>
      </w:r>
      <w:r w:rsidRPr="00812F7C">
        <w:t>, "</w:t>
      </w:r>
      <w:r w:rsidRPr="00812F7C">
        <w:t>為無線</w:t>
      </w:r>
      <w:r w:rsidRPr="00812F7C">
        <w:t>P2P</w:t>
      </w:r>
      <w:r w:rsidRPr="00812F7C">
        <w:t>串流而設計之隨選新聞廣播服務</w:t>
      </w:r>
      <w:r w:rsidRPr="00812F7C">
        <w:t>",</w:t>
      </w:r>
      <w:r w:rsidRPr="00812F7C">
        <w:t>國立屏東科技大學</w:t>
      </w:r>
      <w:r w:rsidRPr="00812F7C">
        <w:t>,</w:t>
      </w:r>
      <w:r w:rsidRPr="00812F7C">
        <w:t>（</w:t>
      </w:r>
      <w:r w:rsidRPr="00812F7C">
        <w:t xml:space="preserve">NSC </w:t>
      </w:r>
      <w:r w:rsidRPr="00812F7C">
        <w:tab/>
        <w:t xml:space="preserve">  103-2221-E-020 -034</w:t>
      </w:r>
      <w:r w:rsidRPr="00812F7C">
        <w:t>）</w:t>
      </w:r>
    </w:p>
    <w:p w:rsidR="00812F7C" w:rsidRPr="00812F7C" w:rsidRDefault="00812F7C" w:rsidP="00ED53F2">
      <w:pPr>
        <w:pStyle w:val="a7"/>
        <w:numPr>
          <w:ilvl w:val="0"/>
          <w:numId w:val="2"/>
        </w:numPr>
        <w:ind w:leftChars="0" w:firstLineChars="0"/>
      </w:pPr>
      <w:r w:rsidRPr="00812F7C">
        <w:t xml:space="preserve">Pasquale Daponte , Luca De Vito , Francesco Picariello , Maria Riccio “State of the art and </w:t>
      </w:r>
      <w:r w:rsidRPr="00812F7C">
        <w:tab/>
        <w:t xml:space="preserve">  future developments of the Augmented Reality for measurement applications</w:t>
      </w:r>
      <w:r w:rsidRPr="00812F7C">
        <w:rPr>
          <w:rFonts w:hint="eastAsia"/>
        </w:rPr>
        <w:t xml:space="preserve"> </w:t>
      </w:r>
      <w:r w:rsidRPr="00812F7C">
        <w:t>”Science</w:t>
      </w:r>
      <w:r w:rsidRPr="00812F7C">
        <w:rPr>
          <w:rFonts w:hint="eastAsia"/>
        </w:rPr>
        <w:t xml:space="preserve"> </w:t>
      </w:r>
      <w:r w:rsidRPr="00812F7C">
        <w:t>Direct,</w:t>
      </w:r>
      <w:r w:rsidRPr="00812F7C">
        <w:rPr>
          <w:rFonts w:hint="eastAsia"/>
        </w:rPr>
        <w:t xml:space="preserve"> </w:t>
      </w:r>
      <w:r w:rsidRPr="00812F7C">
        <w:t>Measurement 57 (2014) 53–70</w:t>
      </w:r>
    </w:p>
    <w:p w:rsidR="00812F7C" w:rsidRPr="00812F7C" w:rsidRDefault="00812F7C" w:rsidP="00ED53F2">
      <w:pPr>
        <w:pStyle w:val="a7"/>
        <w:numPr>
          <w:ilvl w:val="0"/>
          <w:numId w:val="2"/>
        </w:numPr>
        <w:ind w:leftChars="0" w:firstLineChars="0"/>
      </w:pPr>
      <w:r w:rsidRPr="00812F7C">
        <w:t>“MBAlib</w:t>
      </w:r>
      <w:r w:rsidRPr="00812F7C">
        <w:rPr>
          <w:rFonts w:hint="eastAsia"/>
        </w:rPr>
        <w:t>,</w:t>
      </w:r>
      <w:r w:rsidRPr="00812F7C">
        <w:t>”</w:t>
      </w:r>
      <w:r w:rsidRPr="00812F7C">
        <w:rPr>
          <w:rFonts w:hint="eastAsia"/>
        </w:rPr>
        <w:t xml:space="preserve">  </w:t>
      </w:r>
      <w:hyperlink r:id="rId116" w:history="1">
        <w:r w:rsidRPr="00812F7C">
          <w:rPr>
            <w:rStyle w:val="a8"/>
          </w:rPr>
          <w:t>http://wiki.mbalib.com/zh-tw/SNS</w:t>
        </w:r>
      </w:hyperlink>
    </w:p>
    <w:p w:rsidR="00812F7C" w:rsidRPr="00812F7C" w:rsidRDefault="00812F7C" w:rsidP="00ED53F2">
      <w:pPr>
        <w:pStyle w:val="a7"/>
        <w:numPr>
          <w:ilvl w:val="0"/>
          <w:numId w:val="2"/>
        </w:numPr>
        <w:ind w:leftChars="0" w:firstLineChars="0"/>
      </w:pPr>
      <w:r w:rsidRPr="00812F7C">
        <w:t>“</w:t>
      </w:r>
      <w:r w:rsidRPr="00812F7C">
        <w:rPr>
          <w:rFonts w:hint="eastAsia"/>
        </w:rPr>
        <w:t>Aurasma,</w:t>
      </w:r>
      <w:r w:rsidRPr="00812F7C">
        <w:t>”</w:t>
      </w:r>
      <w:r w:rsidRPr="00812F7C">
        <w:rPr>
          <w:rFonts w:hint="eastAsia"/>
        </w:rPr>
        <w:t xml:space="preserve">  </w:t>
      </w:r>
      <w:hyperlink r:id="rId117" w:history="1">
        <w:r w:rsidRPr="00812F7C">
          <w:rPr>
            <w:rStyle w:val="a8"/>
          </w:rPr>
          <w:t>https://www.aurasma.com/</w:t>
        </w:r>
      </w:hyperlink>
    </w:p>
    <w:p w:rsidR="00603D2B" w:rsidRDefault="00812F7C" w:rsidP="00ED53F2">
      <w:pPr>
        <w:pStyle w:val="a7"/>
        <w:numPr>
          <w:ilvl w:val="0"/>
          <w:numId w:val="2"/>
        </w:numPr>
        <w:ind w:leftChars="0" w:firstLineChars="0"/>
        <w:rPr>
          <w:rFonts w:hint="eastAsia"/>
        </w:rPr>
      </w:pPr>
      <w:r w:rsidRPr="00812F7C">
        <w:t>“</w:t>
      </w:r>
      <w:r w:rsidRPr="00812F7C">
        <w:rPr>
          <w:rFonts w:hint="eastAsia"/>
        </w:rPr>
        <w:t>全球定位系統</w:t>
      </w:r>
      <w:r w:rsidRPr="00812F7C">
        <w:rPr>
          <w:rFonts w:hint="eastAsia"/>
        </w:rPr>
        <w:t>GPS,</w:t>
      </w:r>
      <w:r w:rsidRPr="00812F7C">
        <w:t>”</w:t>
      </w:r>
      <w:r w:rsidRPr="00812F7C">
        <w:rPr>
          <w:rFonts w:hint="eastAsia"/>
        </w:rPr>
        <w:t xml:space="preserve">  </w:t>
      </w:r>
      <w:r w:rsidRPr="00812F7C">
        <w:t>https://zh.wikipedia.org/wiki/</w:t>
      </w:r>
      <w:r w:rsidRPr="00812F7C">
        <w:rPr>
          <w:rFonts w:hint="eastAsia"/>
        </w:rPr>
        <w:t>全球定位系統</w:t>
      </w:r>
      <w:r w:rsidRPr="00812F7C">
        <w:t>“</w:t>
      </w:r>
    </w:p>
    <w:p w:rsidR="00812F7C" w:rsidRPr="00812F7C" w:rsidRDefault="00812F7C" w:rsidP="00ED53F2">
      <w:pPr>
        <w:pStyle w:val="a7"/>
        <w:numPr>
          <w:ilvl w:val="0"/>
          <w:numId w:val="2"/>
        </w:numPr>
        <w:ind w:leftChars="0" w:firstLineChars="0"/>
      </w:pPr>
      <w:r w:rsidRPr="00812F7C">
        <w:t>科技日報</w:t>
      </w:r>
      <w:r w:rsidRPr="00812F7C">
        <w:t>,</w:t>
      </w:r>
      <w:proofErr w:type="gramStart"/>
      <w:r w:rsidRPr="00812F7C">
        <w:t>”</w:t>
      </w:r>
      <w:proofErr w:type="gramEnd"/>
      <w:r w:rsidR="00603D2B">
        <w:rPr>
          <w:rFonts w:hint="eastAsia"/>
        </w:rPr>
        <w:t xml:space="preserve"> </w:t>
      </w:r>
      <w:hyperlink r:id="rId118" w:history="1">
        <w:r w:rsidRPr="00812F7C">
          <w:rPr>
            <w:rStyle w:val="a8"/>
          </w:rPr>
          <w:t>http://www.ctimes.com.tw/news/PrintNews.asp?O=HJWC6A09T98SAA0MEP</w:t>
        </w:r>
      </w:hyperlink>
    </w:p>
    <w:p w:rsidR="00812F7C" w:rsidRPr="00812F7C" w:rsidRDefault="00812F7C" w:rsidP="00ED53F2">
      <w:pPr>
        <w:pStyle w:val="a7"/>
        <w:numPr>
          <w:ilvl w:val="0"/>
          <w:numId w:val="2"/>
        </w:numPr>
        <w:ind w:leftChars="0" w:firstLineChars="0"/>
      </w:pPr>
      <w:r w:rsidRPr="00812F7C">
        <w:t>Z. Zhang, “</w:t>
      </w:r>
      <w:proofErr w:type="gramStart"/>
      <w:r w:rsidRPr="00812F7C">
        <w:t>A</w:t>
      </w:r>
      <w:proofErr w:type="gramEnd"/>
      <w:r w:rsidRPr="00812F7C">
        <w:t xml:space="preserve"> fl exible new technique for camera calibration,” IEEE Transactions</w:t>
      </w:r>
      <w:r w:rsidRPr="00812F7C">
        <w:rPr>
          <w:rFonts w:hint="eastAsia"/>
        </w:rPr>
        <w:t xml:space="preserve"> </w:t>
      </w:r>
      <w:r w:rsidRPr="00812F7C">
        <w:t>on Pattern Analysis and Machine Intelligence 22 (2000): 1330–1334.</w:t>
      </w:r>
    </w:p>
    <w:p w:rsidR="00812F7C" w:rsidRPr="00812F7C" w:rsidRDefault="00812F7C" w:rsidP="00ED53F2">
      <w:pPr>
        <w:pStyle w:val="a7"/>
        <w:numPr>
          <w:ilvl w:val="0"/>
          <w:numId w:val="2"/>
        </w:numPr>
        <w:ind w:leftChars="0" w:firstLineChars="0"/>
      </w:pPr>
      <w:r w:rsidRPr="00812F7C">
        <w:t>H.C. Longuet-Higgins, A computer algorithm for reconstruction a scene from two projections, Nature 293 (1981) 133-135.</w:t>
      </w:r>
    </w:p>
    <w:p w:rsidR="00812F7C" w:rsidRPr="00812F7C" w:rsidRDefault="00812F7C" w:rsidP="00ED53F2">
      <w:pPr>
        <w:pStyle w:val="a7"/>
        <w:numPr>
          <w:ilvl w:val="0"/>
          <w:numId w:val="2"/>
        </w:numPr>
        <w:ind w:leftChars="0" w:firstLineChars="0"/>
      </w:pPr>
      <w:r w:rsidRPr="00812F7C">
        <w:t>R. Hartley, A. Zisserman, Multiple view geometry in computer vision, second ed., Cambridge UP, 2000, 2003.</w:t>
      </w:r>
    </w:p>
    <w:p w:rsidR="00812F7C" w:rsidRPr="00812F7C" w:rsidRDefault="00812F7C" w:rsidP="00ED53F2">
      <w:pPr>
        <w:pStyle w:val="a7"/>
        <w:numPr>
          <w:ilvl w:val="0"/>
          <w:numId w:val="2"/>
        </w:numPr>
        <w:ind w:leftChars="0" w:firstLineChars="0"/>
      </w:pPr>
      <w:r w:rsidRPr="00812F7C">
        <w:lastRenderedPageBreak/>
        <w:t>Z. Zhang, Determining epipolar geometry and its uncertainty: a review, Int. J. Comput. Vision 27 (2) (1998) 161-195.</w:t>
      </w:r>
    </w:p>
    <w:p w:rsidR="00812F7C" w:rsidRPr="00812F7C" w:rsidRDefault="00812F7C" w:rsidP="00ED53F2">
      <w:pPr>
        <w:pStyle w:val="a7"/>
        <w:numPr>
          <w:ilvl w:val="0"/>
          <w:numId w:val="2"/>
        </w:numPr>
        <w:ind w:leftChars="0" w:firstLineChars="0"/>
      </w:pPr>
      <w:r w:rsidRPr="00812F7C">
        <w:t>P.H.S. Torr, D.W. Murray, The development and comparison of robust</w:t>
      </w:r>
    </w:p>
    <w:p w:rsidR="00812F7C" w:rsidRPr="00812F7C" w:rsidRDefault="00812F7C" w:rsidP="00ED53F2">
      <w:pPr>
        <w:pStyle w:val="a7"/>
        <w:numPr>
          <w:ilvl w:val="0"/>
          <w:numId w:val="2"/>
        </w:numPr>
        <w:ind w:leftChars="0" w:firstLineChars="0"/>
      </w:pPr>
      <w:proofErr w:type="gramStart"/>
      <w:r w:rsidRPr="00812F7C">
        <w:t>methods</w:t>
      </w:r>
      <w:proofErr w:type="gramEnd"/>
      <w:r w:rsidRPr="00812F7C">
        <w:t xml:space="preserve"> for estimating the fundamental matrix, Int. J. Comput. Vision 24 (3</w:t>
      </w:r>
      <w:proofErr w:type="gramStart"/>
      <w:r w:rsidRPr="00812F7C">
        <w:t xml:space="preserve">) </w:t>
      </w:r>
      <w:r w:rsidRPr="00812F7C">
        <w:rPr>
          <w:rFonts w:hint="eastAsia"/>
        </w:rPr>
        <w:t xml:space="preserve"> </w:t>
      </w:r>
      <w:r w:rsidRPr="00812F7C">
        <w:t>(</w:t>
      </w:r>
      <w:proofErr w:type="gramEnd"/>
      <w:r w:rsidRPr="00812F7C">
        <w:t>1997) 271-300.</w:t>
      </w:r>
    </w:p>
    <w:p w:rsidR="00812F7C" w:rsidRPr="00812F7C" w:rsidRDefault="00812F7C" w:rsidP="00ED53F2">
      <w:pPr>
        <w:pStyle w:val="a7"/>
        <w:numPr>
          <w:ilvl w:val="0"/>
          <w:numId w:val="2"/>
        </w:numPr>
        <w:ind w:leftChars="0" w:firstLineChars="0"/>
      </w:pPr>
      <w:r w:rsidRPr="00812F7C">
        <w:t>Yaun-Chou Cheng</w:t>
      </w:r>
      <w:r>
        <w:rPr>
          <w:rFonts w:hint="eastAsia"/>
        </w:rPr>
        <w:t>,</w:t>
      </w:r>
      <w:r w:rsidRPr="00812F7C">
        <w:t xml:space="preserve"> etal., AR-Based Positioning for Mobile Devices, 2011</w:t>
      </w:r>
    </w:p>
    <w:p w:rsidR="00812F7C" w:rsidRPr="00812F7C" w:rsidRDefault="00812F7C" w:rsidP="00ED53F2">
      <w:pPr>
        <w:pStyle w:val="a7"/>
        <w:numPr>
          <w:ilvl w:val="0"/>
          <w:numId w:val="2"/>
        </w:numPr>
        <w:ind w:leftChars="0" w:firstLineChars="0"/>
      </w:pPr>
      <w:r w:rsidRPr="00812F7C">
        <w:t>40th International Conference on Parallel Processing Workshops (ICPPW), 13-16 Sept. 2011.</w:t>
      </w:r>
    </w:p>
    <w:p w:rsidR="00812F7C" w:rsidRPr="00812F7C" w:rsidRDefault="00812F7C" w:rsidP="00ED53F2">
      <w:pPr>
        <w:pStyle w:val="a7"/>
        <w:numPr>
          <w:ilvl w:val="0"/>
          <w:numId w:val="2"/>
        </w:numPr>
        <w:ind w:leftChars="0" w:firstLineChars="0"/>
      </w:pPr>
      <w:r w:rsidRPr="00812F7C">
        <w:t>Ju-Yi Lin</w:t>
      </w:r>
      <w:r>
        <w:t>,</w:t>
      </w:r>
      <w:r>
        <w:rPr>
          <w:rFonts w:hint="eastAsia"/>
        </w:rPr>
        <w:t xml:space="preserve"> </w:t>
      </w:r>
      <w:proofErr w:type="gramStart"/>
      <w:r w:rsidRPr="00812F7C">
        <w:t>etal.,</w:t>
      </w:r>
      <w:proofErr w:type="gramEnd"/>
      <w:r w:rsidRPr="00812F7C">
        <w:t xml:space="preserve"> Augmented reality assisted photo positioning for mobile </w:t>
      </w:r>
      <w:r w:rsidRPr="00812F7C">
        <w:rPr>
          <w:rFonts w:hint="eastAsia"/>
        </w:rPr>
        <w:t xml:space="preserve">  </w:t>
      </w:r>
      <w:r w:rsidRPr="00812F7C">
        <w:t>devices, 2013 IEEE Wireless Communications and Networking Conference (WCNC), 7-10 April 2013.</w:t>
      </w:r>
    </w:p>
    <w:p w:rsidR="00812F7C" w:rsidRPr="00812F7C" w:rsidRDefault="00812F7C" w:rsidP="00ED53F2">
      <w:pPr>
        <w:pStyle w:val="a7"/>
        <w:numPr>
          <w:ilvl w:val="0"/>
          <w:numId w:val="2"/>
        </w:numPr>
        <w:ind w:leftChars="0" w:firstLineChars="0"/>
      </w:pPr>
      <w:r w:rsidRPr="00812F7C">
        <w:t>“OpenCV-Wiki</w:t>
      </w:r>
      <w:r w:rsidRPr="00812F7C">
        <w:rPr>
          <w:rFonts w:hint="eastAsia"/>
        </w:rPr>
        <w:t>,</w:t>
      </w:r>
      <w:r w:rsidRPr="00812F7C">
        <w:t>”</w:t>
      </w:r>
      <w:r w:rsidRPr="00812F7C">
        <w:rPr>
          <w:rFonts w:hint="eastAsia"/>
        </w:rPr>
        <w:t xml:space="preserve">  </w:t>
      </w:r>
      <w:hyperlink r:id="rId119" w:history="1">
        <w:r w:rsidRPr="00812F7C">
          <w:rPr>
            <w:rStyle w:val="a8"/>
          </w:rPr>
          <w:t>https://zh.wikipedia.org/wiki/OpenCV</w:t>
        </w:r>
      </w:hyperlink>
    </w:p>
    <w:p w:rsidR="00812F7C" w:rsidRPr="00812F7C" w:rsidRDefault="00812F7C" w:rsidP="00ED53F2">
      <w:pPr>
        <w:pStyle w:val="a7"/>
        <w:numPr>
          <w:ilvl w:val="0"/>
          <w:numId w:val="2"/>
        </w:numPr>
        <w:ind w:leftChars="0" w:firstLineChars="0"/>
      </w:pPr>
      <w:r w:rsidRPr="00812F7C">
        <w:t>“OpenCV</w:t>
      </w:r>
      <w:r w:rsidRPr="00812F7C">
        <w:rPr>
          <w:rFonts w:hint="eastAsia"/>
        </w:rPr>
        <w:t>,</w:t>
      </w:r>
      <w:r w:rsidRPr="00812F7C">
        <w:t>”</w:t>
      </w:r>
      <w:r w:rsidRPr="00812F7C">
        <w:rPr>
          <w:rFonts w:hint="eastAsia"/>
        </w:rPr>
        <w:t xml:space="preserve">  </w:t>
      </w:r>
      <w:hyperlink r:id="rId120" w:history="1">
        <w:r w:rsidRPr="00812F7C">
          <w:rPr>
            <w:rStyle w:val="a8"/>
          </w:rPr>
          <w:t>http://opencv.org/</w:t>
        </w:r>
      </w:hyperlink>
    </w:p>
    <w:p w:rsidR="00812F7C" w:rsidRPr="00812F7C" w:rsidRDefault="00812F7C" w:rsidP="00ED53F2">
      <w:pPr>
        <w:pStyle w:val="a7"/>
        <w:numPr>
          <w:ilvl w:val="0"/>
          <w:numId w:val="2"/>
        </w:numPr>
        <w:ind w:leftChars="0" w:firstLineChars="0"/>
      </w:pPr>
      <w:r w:rsidRPr="00812F7C">
        <w:t>S. M. Desa and Q. A. Salih, “Image Subtraction for Real Time Moving Object Extraction,” IEEE International Conference on Computer Graphics, Image and Visualization (CGIV’04), pp.41-45, July 2004.</w:t>
      </w:r>
    </w:p>
    <w:p w:rsidR="00812F7C" w:rsidRPr="00812F7C" w:rsidRDefault="00812F7C" w:rsidP="00ED53F2">
      <w:pPr>
        <w:pStyle w:val="a7"/>
        <w:numPr>
          <w:ilvl w:val="0"/>
          <w:numId w:val="2"/>
        </w:numPr>
        <w:ind w:leftChars="0" w:firstLineChars="0"/>
      </w:pPr>
      <w:r w:rsidRPr="00812F7C">
        <w:t xml:space="preserve">T. H. Chen, H. S. Liau, Y. T. Ye and T. Y. Chen, “Video Segmentation Algorithm Based on Edge and Color Features In Rainy Situation”, 19th IPPR Conference on Computer Vision, Graphics and Image </w:t>
      </w:r>
      <w:proofErr w:type="gramStart"/>
      <w:r w:rsidRPr="00812F7C">
        <w:t>Processing(</w:t>
      </w:r>
      <w:proofErr w:type="gramEnd"/>
      <w:r w:rsidRPr="00812F7C">
        <w:t>CVGIP2006), Taiwan, pp. 317-324, Aug. 2006.</w:t>
      </w:r>
    </w:p>
    <w:p w:rsidR="00812F7C" w:rsidRPr="00812F7C" w:rsidRDefault="00812F7C" w:rsidP="00ED53F2">
      <w:pPr>
        <w:pStyle w:val="a7"/>
        <w:numPr>
          <w:ilvl w:val="0"/>
          <w:numId w:val="2"/>
        </w:numPr>
        <w:ind w:leftChars="0" w:firstLineChars="0"/>
      </w:pPr>
      <w:r w:rsidRPr="00812F7C">
        <w:t>C. Kim and J. N. Hwang, “Object-Based Video Abstraction for Video Surveillance Systems,” IEEE Transaction on Circuits and System for Video Technology, vol. 12, no. 12, pp.1128-1138, Dec. 2002.</w:t>
      </w:r>
    </w:p>
    <w:p w:rsidR="00812F7C" w:rsidRPr="00812F7C" w:rsidRDefault="00812F7C" w:rsidP="00ED53F2">
      <w:pPr>
        <w:pStyle w:val="a7"/>
        <w:numPr>
          <w:ilvl w:val="0"/>
          <w:numId w:val="2"/>
        </w:numPr>
        <w:ind w:leftChars="0" w:firstLineChars="0"/>
      </w:pPr>
      <w:r w:rsidRPr="00812F7C">
        <w:t xml:space="preserve">C. Kim and J. N. Hwang, “Fast and Automatic Video Object Segmentation and Tracking for Content-Based Application,” IEEE Transaction on Circuits and </w:t>
      </w:r>
      <w:r w:rsidRPr="00812F7C">
        <w:lastRenderedPageBreak/>
        <w:t>System for Video Technology, vol. 12, pp. 122-129, 2002.</w:t>
      </w:r>
    </w:p>
    <w:p w:rsidR="00812F7C" w:rsidRPr="00812F7C" w:rsidRDefault="00812F7C" w:rsidP="00ED53F2">
      <w:pPr>
        <w:pStyle w:val="a7"/>
        <w:numPr>
          <w:ilvl w:val="0"/>
          <w:numId w:val="2"/>
        </w:numPr>
        <w:ind w:leftChars="0" w:firstLineChars="0"/>
      </w:pPr>
      <w:r w:rsidRPr="00812F7C">
        <w:t>M. Kim, J. G. Choi, D. Kim, H. Lee, M. H. Lee, C. Ahn, and Y. S. Ho, “A VOP Generation Tool: Automatic Segmentation of Moving Object in Image Sequences Based on Spatio-Temporal Information,” IEEE Transaction on Circuits and System for Video Technology, vol. 9, no. 8, pp. 1216-1260, Dec. 1999.</w:t>
      </w:r>
    </w:p>
    <w:p w:rsidR="00812F7C" w:rsidRPr="00812F7C" w:rsidRDefault="00812F7C" w:rsidP="00ED53F2">
      <w:pPr>
        <w:pStyle w:val="a7"/>
        <w:numPr>
          <w:ilvl w:val="0"/>
          <w:numId w:val="2"/>
        </w:numPr>
        <w:ind w:leftChars="0" w:firstLineChars="0"/>
        <w:rPr>
          <w:rFonts w:hint="eastAsia"/>
        </w:rPr>
      </w:pPr>
      <w:r w:rsidRPr="00812F7C">
        <w:t>T. H. (C. H.) Chen, J. L. Chen, C. H. Chen, and C. M. Chang, “Vehicle Detection and Counting by Using Headlight Information in The Dark Environment”, IEEE The Third International Conference on Intelligent Information Hiding and Multimedia Signal Processing (IIHMSP07), Kaohsiung, Taiwan, pp.519-522, Nov. 2007.</w:t>
      </w:r>
    </w:p>
    <w:p w:rsidR="00812F7C" w:rsidRPr="00812F7C" w:rsidRDefault="00812F7C" w:rsidP="00ED53F2">
      <w:pPr>
        <w:pStyle w:val="a7"/>
        <w:numPr>
          <w:ilvl w:val="0"/>
          <w:numId w:val="2"/>
        </w:numPr>
        <w:ind w:leftChars="0" w:firstLineChars="0"/>
      </w:pPr>
      <w:r w:rsidRPr="00812F7C">
        <w:t>Lee, H. Ko and D .K. Han, “Multiple  vehicle tracking based on regional estimation  in nighttime CCD images”, IEEE International  Conference on Acoustics , Speech ,and Signal  Processing, vol. 4 , pp. 4 , April 1993.</w:t>
      </w:r>
    </w:p>
    <w:p w:rsidR="00812F7C" w:rsidRPr="00812F7C" w:rsidRDefault="00812F7C" w:rsidP="00ED53F2">
      <w:pPr>
        <w:pStyle w:val="a7"/>
        <w:numPr>
          <w:ilvl w:val="0"/>
          <w:numId w:val="2"/>
        </w:numPr>
        <w:ind w:leftChars="0" w:firstLineChars="0"/>
      </w:pPr>
      <w:r w:rsidRPr="00812F7C">
        <w:t>C. Kim and J. N. Hwang, “Fast and Automatic Video Object segmentation and Tacking for Content-Based Application,” IEEE Transaction on Circuits and System for Video Technology, vol.12, no. 2, pp. 122-129, 2002.</w:t>
      </w:r>
    </w:p>
    <w:p w:rsidR="00812F7C" w:rsidRPr="00812F7C" w:rsidRDefault="00812F7C" w:rsidP="00ED53F2">
      <w:pPr>
        <w:pStyle w:val="a7"/>
        <w:numPr>
          <w:ilvl w:val="0"/>
          <w:numId w:val="2"/>
        </w:numPr>
        <w:ind w:leftChars="0" w:firstLineChars="0"/>
      </w:pPr>
      <w:r w:rsidRPr="00812F7C">
        <w:t>T. Meier and K. N. Ngan, “Video   Segmentation for Content-Based Coding,” IEEE Trans. on Circuits and System for Video Technol., vol. 9, no. 8, pp.1190-1203, Dec. 1999.</w:t>
      </w:r>
    </w:p>
    <w:p w:rsidR="00812F7C" w:rsidRPr="00812F7C" w:rsidRDefault="00812F7C" w:rsidP="00ED53F2">
      <w:pPr>
        <w:pStyle w:val="a7"/>
        <w:numPr>
          <w:ilvl w:val="0"/>
          <w:numId w:val="2"/>
        </w:numPr>
        <w:ind w:leftChars="0" w:firstLineChars="0"/>
      </w:pPr>
      <w:r w:rsidRPr="00812F7C">
        <w:t>Thomas Sikora, “The MPEG-4 video standard verification model,”IEEE Transactions on Circuits and Systems for Video Technology, vol. 7, no. 1, pp. 19-31, Feb. 1997.</w:t>
      </w:r>
    </w:p>
    <w:p w:rsidR="00812F7C" w:rsidRPr="00812F7C" w:rsidRDefault="00812F7C" w:rsidP="00ED53F2">
      <w:pPr>
        <w:pStyle w:val="a7"/>
        <w:numPr>
          <w:ilvl w:val="0"/>
          <w:numId w:val="2"/>
        </w:numPr>
        <w:ind w:leftChars="0" w:firstLineChars="0"/>
      </w:pPr>
      <w:r w:rsidRPr="00812F7C">
        <w:t>J.Canny, “A computational approach to edge detection”, IEEE Transactions on Pattern Analysis and Machine Intelligence, Volume 8 ,  Issue 6, pp.: 679 – 698, 1986  .</w:t>
      </w:r>
    </w:p>
    <w:p w:rsidR="00812F7C" w:rsidRPr="00812F7C" w:rsidRDefault="00812F7C" w:rsidP="00ED53F2">
      <w:pPr>
        <w:pStyle w:val="a7"/>
        <w:numPr>
          <w:ilvl w:val="0"/>
          <w:numId w:val="2"/>
        </w:numPr>
        <w:ind w:leftChars="0" w:firstLineChars="0"/>
      </w:pPr>
      <w:r w:rsidRPr="00812F7C">
        <w:lastRenderedPageBreak/>
        <w:t xml:space="preserve">Palus, H.   Bereska, D., “the comparison between transformations from rgb colour space to ihs colour space, used for object recognition”, Image Processing and its Applications, </w:t>
      </w:r>
      <w:proofErr w:type="gramStart"/>
      <w:r w:rsidRPr="00812F7C">
        <w:t>1995.,</w:t>
      </w:r>
      <w:proofErr w:type="gramEnd"/>
      <w:r w:rsidRPr="00812F7C">
        <w:t xml:space="preserve"> Fifth International Conference on Publication Date: 4-6 Jul 1995.</w:t>
      </w:r>
    </w:p>
    <w:p w:rsidR="00812F7C" w:rsidRPr="00812F7C" w:rsidRDefault="00812F7C" w:rsidP="00ED53F2">
      <w:pPr>
        <w:pStyle w:val="a7"/>
        <w:numPr>
          <w:ilvl w:val="0"/>
          <w:numId w:val="2"/>
        </w:numPr>
        <w:ind w:leftChars="0" w:firstLineChars="0"/>
      </w:pPr>
      <w:r w:rsidRPr="00812F7C">
        <w:t>Linda G. Shaprio and George C. Stockman, Computer Vision, Prentice Hall, 2001, pp. 149-152.</w:t>
      </w:r>
    </w:p>
    <w:p w:rsidR="00812F7C" w:rsidRPr="00812F7C" w:rsidRDefault="00812F7C" w:rsidP="00ED53F2">
      <w:pPr>
        <w:pStyle w:val="a7"/>
        <w:numPr>
          <w:ilvl w:val="0"/>
          <w:numId w:val="2"/>
        </w:numPr>
        <w:ind w:leftChars="0" w:firstLineChars="0"/>
      </w:pPr>
      <w:r w:rsidRPr="00812F7C">
        <w:t>Candemir Toklu, A. Murat Tekalp, and A. Tanju Erdem, “Semi-Automatic Video Object Segmentation in the Presence of Occlusion,” IEEE Transaction on Circuits and System for Video Technology, vol. 10, no. 4, pp. 624-629, June 2000.</w:t>
      </w:r>
    </w:p>
    <w:p w:rsidR="00812F7C" w:rsidRPr="00812F7C" w:rsidRDefault="00812F7C" w:rsidP="00ED53F2">
      <w:pPr>
        <w:pStyle w:val="a7"/>
        <w:numPr>
          <w:ilvl w:val="0"/>
          <w:numId w:val="2"/>
        </w:numPr>
        <w:ind w:leftChars="0" w:firstLineChars="0"/>
      </w:pPr>
      <w:r w:rsidRPr="00812F7C">
        <w:t>J.Canny, “A computational approach to edge detection”, IEEE Transactions on Pattern Analysis and Machine Intelligence, Volume 8 ,  Issue 6, pp.: 679 – 698, 1986</w:t>
      </w:r>
    </w:p>
    <w:p w:rsidR="00812F7C" w:rsidRPr="00812F7C" w:rsidRDefault="00812F7C" w:rsidP="00ED53F2">
      <w:pPr>
        <w:pStyle w:val="a7"/>
        <w:numPr>
          <w:ilvl w:val="0"/>
          <w:numId w:val="2"/>
        </w:numPr>
        <w:ind w:leftChars="0" w:firstLineChars="0"/>
      </w:pPr>
      <w:r w:rsidRPr="00812F7C">
        <w:t>Munchurl Kim, J.G. Jeon, J.S. Kwak, M.H. Lee and C. Ahn, “Moving Object Segmentation in Video Sequence by User Interaction and Automatic Object Tracking,” Image and Visio Computing, vol. 19, pp. 245-260, 2001.</w:t>
      </w:r>
    </w:p>
    <w:p w:rsidR="00812F7C" w:rsidRPr="00812F7C" w:rsidRDefault="00812F7C" w:rsidP="00ED53F2">
      <w:pPr>
        <w:pStyle w:val="a7"/>
        <w:numPr>
          <w:ilvl w:val="0"/>
          <w:numId w:val="2"/>
        </w:numPr>
        <w:ind w:leftChars="0" w:firstLineChars="0"/>
      </w:pPr>
      <w:r w:rsidRPr="00812F7C">
        <w:t>Weiping Li, Jens-Rainer Ohm,Mihaela van der Schaar, Hong Jiang, Shipeng Li, “The MPEG-4 Video Standard Verification Model version 18.0,”ISO/IEC JTC1/SC29/WG 11 N3908,Jan. 2001.</w:t>
      </w:r>
    </w:p>
    <w:p w:rsidR="00812F7C" w:rsidRPr="00812F7C" w:rsidRDefault="00812F7C" w:rsidP="00ED53F2">
      <w:pPr>
        <w:pStyle w:val="a7"/>
        <w:numPr>
          <w:ilvl w:val="0"/>
          <w:numId w:val="2"/>
        </w:numPr>
        <w:ind w:leftChars="0" w:firstLineChars="0"/>
      </w:pPr>
      <w:r w:rsidRPr="00812F7C">
        <w:t>Jing Li, Stan Z. Li, Quan Pan and Tao Yang, “Illumination and Motion-Based Video Enhancement for Night Surveillance,” Proceedings 2nd Joint IEEE International Workshop on VS-PETS, Beijing, Oct. 2005.</w:t>
      </w:r>
    </w:p>
    <w:p w:rsidR="00812F7C" w:rsidRPr="00812F7C" w:rsidRDefault="00812F7C" w:rsidP="00ED53F2">
      <w:pPr>
        <w:pStyle w:val="a7"/>
        <w:numPr>
          <w:ilvl w:val="0"/>
          <w:numId w:val="2"/>
        </w:numPr>
        <w:ind w:leftChars="0" w:firstLineChars="0"/>
      </w:pPr>
      <w:r w:rsidRPr="00812F7C">
        <w:t>Jose M. Martinez, “MPEG-7 Overview,”ISO/IEC JTC1/SC29/WG11 N5525, Mar. 2003</w:t>
      </w:r>
      <w:r w:rsidRPr="00812F7C">
        <w:rPr>
          <w:rFonts w:hint="eastAsia"/>
        </w:rPr>
        <w:t>.</w:t>
      </w:r>
    </w:p>
    <w:sectPr w:rsidR="00812F7C" w:rsidRPr="00812F7C" w:rsidSect="00813BD2">
      <w:footerReference w:type="default" r:id="rId121"/>
      <w:pgSz w:w="11906" w:h="16838"/>
      <w:pgMar w:top="1440" w:right="1800" w:bottom="1440" w:left="1800" w:header="851" w:footer="964"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53F2" w:rsidRDefault="00ED53F2" w:rsidP="000235D9">
      <w:pPr>
        <w:spacing w:line="240" w:lineRule="auto"/>
        <w:ind w:firstLine="480"/>
      </w:pPr>
      <w:r>
        <w:separator/>
      </w:r>
    </w:p>
  </w:endnote>
  <w:endnote w:type="continuationSeparator" w:id="0">
    <w:p w:rsidR="00ED53F2" w:rsidRDefault="00ED53F2" w:rsidP="000235D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DengXian">
    <w:altName w:val="Arial Unicode MS"/>
    <w:charset w:val="86"/>
    <w:family w:val="auto"/>
    <w:pitch w:val="variable"/>
    <w:sig w:usb0="00000000"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F59" w:rsidRDefault="00792F59" w:rsidP="000235D9">
    <w:pPr>
      <w:pStyle w:val="af0"/>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F59" w:rsidRDefault="00792F59" w:rsidP="000235D9">
    <w:pPr>
      <w:pStyle w:val="af0"/>
      <w:ind w:firstLine="400"/>
      <w:jc w:val="center"/>
    </w:pPr>
  </w:p>
  <w:p w:rsidR="00792F59" w:rsidRDefault="00792F59" w:rsidP="000235D9">
    <w:pPr>
      <w:pStyle w:val="af0"/>
      <w:ind w:firstLine="4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F59" w:rsidRDefault="00792F59" w:rsidP="000235D9">
    <w:pPr>
      <w:pStyle w:val="af0"/>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4498292"/>
      <w:docPartObj>
        <w:docPartGallery w:val="Page Numbers (Bottom of Page)"/>
        <w:docPartUnique/>
      </w:docPartObj>
    </w:sdtPr>
    <w:sdtContent>
      <w:p w:rsidR="00792F59" w:rsidRDefault="00792F59" w:rsidP="000235D9">
        <w:pPr>
          <w:pStyle w:val="af0"/>
          <w:ind w:firstLine="400"/>
          <w:jc w:val="center"/>
        </w:pPr>
        <w:r>
          <w:fldChar w:fldCharType="begin"/>
        </w:r>
        <w:r>
          <w:instrText>PAGE   \* MERGEFORMAT</w:instrText>
        </w:r>
        <w:r>
          <w:fldChar w:fldCharType="separate"/>
        </w:r>
        <w:r w:rsidR="00326E42" w:rsidRPr="00326E42">
          <w:rPr>
            <w:noProof/>
            <w:lang w:val="zh-TW"/>
          </w:rPr>
          <w:t>40</w:t>
        </w:r>
        <w:r>
          <w:fldChar w:fldCharType="end"/>
        </w:r>
      </w:p>
    </w:sdtContent>
  </w:sdt>
  <w:p w:rsidR="00792F59" w:rsidRDefault="00792F59" w:rsidP="004512CF">
    <w:pPr>
      <w:pStyle w:val="af0"/>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53F2" w:rsidRDefault="00ED53F2" w:rsidP="000235D9">
      <w:pPr>
        <w:spacing w:line="240" w:lineRule="auto"/>
        <w:ind w:firstLine="480"/>
      </w:pPr>
      <w:r>
        <w:separator/>
      </w:r>
    </w:p>
  </w:footnote>
  <w:footnote w:type="continuationSeparator" w:id="0">
    <w:p w:rsidR="00ED53F2" w:rsidRDefault="00ED53F2" w:rsidP="000235D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F59" w:rsidRDefault="00792F59" w:rsidP="000235D9">
    <w:pPr>
      <w:pStyle w:val="ae"/>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F59" w:rsidRDefault="00792F59" w:rsidP="00B201FB">
    <w:pPr>
      <w:pStyle w:val="ae"/>
      <w:spacing w:line="240" w:lineRule="auto"/>
      <w:ind w:firstLineChars="0" w:firstLine="0"/>
      <w:jc w:val="left"/>
      <w:rPr>
        <w:rFonts w:hAnsi="標楷體"/>
        <w:szCs w:val="32"/>
      </w:rPr>
    </w:pPr>
    <w:r w:rsidRPr="00F30062">
      <w:t>Date</w:t>
    </w:r>
    <w:r w:rsidRPr="00F30062">
      <w:rPr>
        <w:rFonts w:hAnsi="標楷體" w:hint="eastAsia"/>
      </w:rPr>
      <w:t>：</w:t>
    </w:r>
    <w:bookmarkStart w:id="8" w:name="OLE_LINK32"/>
    <w:r>
      <w:rPr>
        <w:rFonts w:hint="eastAsia"/>
      </w:rPr>
      <w:t>06</w:t>
    </w:r>
    <w:r w:rsidRPr="00F30062">
      <w:t>/</w:t>
    </w:r>
    <w:r>
      <w:rPr>
        <w:rFonts w:hint="eastAsia"/>
      </w:rPr>
      <w:t>08</w:t>
    </w:r>
    <w:r w:rsidRPr="00F30062">
      <w:t>/20</w:t>
    </w:r>
    <w:r>
      <w:rPr>
        <w:rFonts w:hint="eastAsia"/>
      </w:rPr>
      <w:t>17</w:t>
    </w:r>
    <w:r w:rsidRPr="00F30062">
      <w:t xml:space="preserve">    </w:t>
    </w:r>
    <w:bookmarkEnd w:id="8"/>
    <w:r>
      <w:rPr>
        <w:rFonts w:hint="eastAsia"/>
      </w:rPr>
      <w:t xml:space="preserve">             </w:t>
    </w:r>
    <w:proofErr w:type="gramStart"/>
    <w:r w:rsidRPr="00930D58">
      <w:rPr>
        <w:rFonts w:hAnsi="標楷體" w:hint="eastAsia"/>
        <w:szCs w:val="32"/>
      </w:rPr>
      <w:t>雲端物聯技術</w:t>
    </w:r>
    <w:proofErr w:type="gramEnd"/>
    <w:r w:rsidRPr="00930D58">
      <w:rPr>
        <w:rFonts w:hAnsi="標楷體" w:hint="eastAsia"/>
        <w:szCs w:val="32"/>
      </w:rPr>
      <w:t>與平台設計：以智慧農業為驗證場域</w:t>
    </w:r>
    <w:r>
      <w:rPr>
        <w:rFonts w:hAnsi="標楷體" w:hint="eastAsia"/>
        <w:szCs w:val="32"/>
      </w:rPr>
      <w:t>說明文件</w:t>
    </w:r>
  </w:p>
  <w:p w:rsidR="00792F59" w:rsidRDefault="00792F59" w:rsidP="00B201FB">
    <w:pPr>
      <w:pStyle w:val="ae"/>
      <w:spacing w:line="240" w:lineRule="auto"/>
      <w:ind w:firstLine="400"/>
      <w:jc w:val="right"/>
    </w:pPr>
    <w:r>
      <w:rPr>
        <w:b/>
      </w:rPr>
      <w:t xml:space="preserve">Version </w:t>
    </w:r>
    <w:r>
      <w:rPr>
        <w:rFonts w:hint="eastAsia"/>
        <w:b/>
      </w:rPr>
      <w:t>1</w:t>
    </w:r>
    <w:r w:rsidRPr="00F30062">
      <w:rPr>
        <w:b/>
      </w:rPr>
      <w:t>.0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F59" w:rsidRDefault="00792F59" w:rsidP="000235D9">
    <w:pPr>
      <w:pStyle w:val="ae"/>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F59" w:rsidRDefault="00792F59" w:rsidP="00B201FB">
    <w:pPr>
      <w:pStyle w:val="ae"/>
      <w:spacing w:line="240" w:lineRule="auto"/>
      <w:ind w:firstLineChars="0" w:firstLine="0"/>
      <w:jc w:val="left"/>
      <w:rPr>
        <w:rFonts w:hAnsi="標楷體"/>
        <w:szCs w:val="32"/>
      </w:rPr>
    </w:pPr>
    <w:r w:rsidRPr="00F30062">
      <w:t>Date</w:t>
    </w:r>
    <w:r w:rsidRPr="00F30062">
      <w:rPr>
        <w:rFonts w:hAnsi="標楷體" w:hint="eastAsia"/>
      </w:rPr>
      <w:t>：</w:t>
    </w:r>
    <w:r>
      <w:rPr>
        <w:rFonts w:hint="eastAsia"/>
      </w:rPr>
      <w:t>06</w:t>
    </w:r>
    <w:r w:rsidRPr="00F30062">
      <w:t>/</w:t>
    </w:r>
    <w:r>
      <w:rPr>
        <w:rFonts w:hint="eastAsia"/>
      </w:rPr>
      <w:t>08</w:t>
    </w:r>
    <w:r w:rsidRPr="00F30062">
      <w:t>/20</w:t>
    </w:r>
    <w:r>
      <w:rPr>
        <w:rFonts w:hint="eastAsia"/>
      </w:rPr>
      <w:t>17</w:t>
    </w:r>
    <w:r w:rsidRPr="00F30062">
      <w:t xml:space="preserve">    </w:t>
    </w:r>
    <w:r>
      <w:rPr>
        <w:rFonts w:hint="eastAsia"/>
      </w:rPr>
      <w:t xml:space="preserve">         </w:t>
    </w:r>
    <w:proofErr w:type="gramStart"/>
    <w:r w:rsidRPr="00930D58">
      <w:rPr>
        <w:rFonts w:hAnsi="標楷體" w:hint="eastAsia"/>
        <w:szCs w:val="32"/>
      </w:rPr>
      <w:t>雲端物聯技術</w:t>
    </w:r>
    <w:proofErr w:type="gramEnd"/>
    <w:r w:rsidRPr="00930D58">
      <w:rPr>
        <w:rFonts w:hAnsi="標楷體" w:hint="eastAsia"/>
        <w:szCs w:val="32"/>
      </w:rPr>
      <w:t>與平台設計：以智慧農業為驗證場域</w:t>
    </w:r>
    <w:r>
      <w:rPr>
        <w:rFonts w:hAnsi="標楷體" w:hint="eastAsia"/>
        <w:szCs w:val="32"/>
      </w:rPr>
      <w:t>說明文件</w:t>
    </w:r>
  </w:p>
  <w:p w:rsidR="00792F59" w:rsidRDefault="00792F59" w:rsidP="00B201FB">
    <w:pPr>
      <w:pStyle w:val="ae"/>
      <w:spacing w:line="240" w:lineRule="auto"/>
      <w:ind w:firstLine="400"/>
      <w:jc w:val="right"/>
    </w:pPr>
    <w:r>
      <w:rPr>
        <w:b/>
      </w:rPr>
      <w:t xml:space="preserve">Version </w:t>
    </w:r>
    <w:r>
      <w:rPr>
        <w:rFonts w:hint="eastAsia"/>
        <w:b/>
      </w:rPr>
      <w:t>1</w:t>
    </w:r>
    <w:r w:rsidRPr="00F30062">
      <w:rPr>
        <w:b/>
      </w:rPr>
      <w:t>.0</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2F59" w:rsidRDefault="00792F59" w:rsidP="00B201FB">
    <w:pPr>
      <w:pStyle w:val="ae"/>
      <w:spacing w:line="240" w:lineRule="auto"/>
      <w:ind w:firstLineChars="0" w:firstLine="0"/>
      <w:jc w:val="left"/>
      <w:rPr>
        <w:rFonts w:hAnsi="標楷體"/>
        <w:szCs w:val="32"/>
      </w:rPr>
    </w:pPr>
    <w:r w:rsidRPr="00F30062">
      <w:t>Date</w:t>
    </w:r>
    <w:r w:rsidRPr="00F30062">
      <w:rPr>
        <w:rFonts w:hAnsi="標楷體" w:hint="eastAsia"/>
      </w:rPr>
      <w:t>：</w:t>
    </w:r>
    <w:r>
      <w:rPr>
        <w:rFonts w:hint="eastAsia"/>
      </w:rPr>
      <w:t>06</w:t>
    </w:r>
    <w:r w:rsidRPr="00F30062">
      <w:t>/</w:t>
    </w:r>
    <w:r>
      <w:rPr>
        <w:rFonts w:hint="eastAsia"/>
      </w:rPr>
      <w:t>08</w:t>
    </w:r>
    <w:r w:rsidRPr="00F30062">
      <w:t>/20</w:t>
    </w:r>
    <w:r>
      <w:rPr>
        <w:rFonts w:hint="eastAsia"/>
      </w:rPr>
      <w:t>17</w:t>
    </w:r>
    <w:r w:rsidRPr="00F30062">
      <w:t xml:space="preserve">    </w:t>
    </w:r>
    <w:r>
      <w:rPr>
        <w:rFonts w:hint="eastAsia"/>
      </w:rPr>
      <w:t xml:space="preserve">             </w:t>
    </w:r>
    <w:proofErr w:type="gramStart"/>
    <w:r w:rsidRPr="00930D58">
      <w:rPr>
        <w:rFonts w:hAnsi="標楷體" w:hint="eastAsia"/>
        <w:szCs w:val="32"/>
      </w:rPr>
      <w:t>雲端物聯技術</w:t>
    </w:r>
    <w:proofErr w:type="gramEnd"/>
    <w:r w:rsidRPr="00930D58">
      <w:rPr>
        <w:rFonts w:hAnsi="標楷體" w:hint="eastAsia"/>
        <w:szCs w:val="32"/>
      </w:rPr>
      <w:t>與平台設計：以智慧農業為驗證場域</w:t>
    </w:r>
    <w:r>
      <w:rPr>
        <w:rFonts w:hAnsi="標楷體" w:hint="eastAsia"/>
        <w:szCs w:val="32"/>
      </w:rPr>
      <w:t>說明文件</w:t>
    </w:r>
  </w:p>
  <w:p w:rsidR="00792F59" w:rsidRDefault="00792F59" w:rsidP="004512CF">
    <w:pPr>
      <w:pStyle w:val="ae"/>
      <w:spacing w:line="240" w:lineRule="auto"/>
      <w:ind w:firstLine="400"/>
      <w:jc w:val="right"/>
    </w:pPr>
    <w:r>
      <w:rPr>
        <w:b/>
      </w:rPr>
      <w:t xml:space="preserve">Version </w:t>
    </w:r>
    <w:r>
      <w:rPr>
        <w:rFonts w:hint="eastAsia"/>
        <w:b/>
      </w:rPr>
      <w:t>1</w:t>
    </w:r>
    <w:r w:rsidRPr="00F30062">
      <w:rPr>
        <w:b/>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05D7"/>
    <w:multiLevelType w:val="hybridMultilevel"/>
    <w:tmpl w:val="A10CF762"/>
    <w:lvl w:ilvl="0" w:tplc="F9689E08">
      <w:start w:val="1"/>
      <w:numFmt w:val="decimal"/>
      <w:lvlText w:val="(%1)"/>
      <w:lvlJc w:val="left"/>
      <w:pPr>
        <w:ind w:left="960" w:hanging="480"/>
      </w:pPr>
      <w:rPr>
        <w:rFonts w:hint="eastAsia"/>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nsid w:val="05443B8F"/>
    <w:multiLevelType w:val="hybridMultilevel"/>
    <w:tmpl w:val="4C0E0F16"/>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8276E39"/>
    <w:multiLevelType w:val="hybridMultilevel"/>
    <w:tmpl w:val="59D834AC"/>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B9F71BE"/>
    <w:multiLevelType w:val="hybridMultilevel"/>
    <w:tmpl w:val="481A95AC"/>
    <w:lvl w:ilvl="0" w:tplc="C2F85578">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nsid w:val="0BD94769"/>
    <w:multiLevelType w:val="hybridMultilevel"/>
    <w:tmpl w:val="7AE4DDEA"/>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nsid w:val="1259078A"/>
    <w:multiLevelType w:val="hybridMultilevel"/>
    <w:tmpl w:val="A3EE6612"/>
    <w:lvl w:ilvl="0" w:tplc="C2F85578">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nsid w:val="14D02FC9"/>
    <w:multiLevelType w:val="multilevel"/>
    <w:tmpl w:val="A47C9C88"/>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480" w:hanging="480"/>
      </w:pPr>
      <w:rPr>
        <w:rFonts w:hint="default"/>
        <w:sz w:val="28"/>
      </w:rPr>
    </w:lvl>
    <w:lvl w:ilvl="2">
      <w:start w:val="1"/>
      <w:numFmt w:val="decimal"/>
      <w:isLgl/>
      <w:lvlText w:val="%1.%2.%3"/>
      <w:lvlJc w:val="left"/>
      <w:pPr>
        <w:ind w:left="720" w:hanging="720"/>
      </w:pPr>
      <w:rPr>
        <w:rFonts w:hint="default"/>
        <w:sz w:val="28"/>
      </w:rPr>
    </w:lvl>
    <w:lvl w:ilvl="3">
      <w:start w:val="1"/>
      <w:numFmt w:val="decimal"/>
      <w:isLgl/>
      <w:lvlText w:val="%1.%2.%3.%4"/>
      <w:lvlJc w:val="left"/>
      <w:pPr>
        <w:ind w:left="720" w:hanging="720"/>
      </w:pPr>
      <w:rPr>
        <w:rFonts w:hint="default"/>
        <w:sz w:val="28"/>
      </w:rPr>
    </w:lvl>
    <w:lvl w:ilvl="4">
      <w:start w:val="1"/>
      <w:numFmt w:val="decimal"/>
      <w:isLgl/>
      <w:lvlText w:val="%1.%2.%3.%4.%5"/>
      <w:lvlJc w:val="left"/>
      <w:pPr>
        <w:ind w:left="1080" w:hanging="1080"/>
      </w:pPr>
      <w:rPr>
        <w:rFonts w:hint="default"/>
        <w:sz w:val="28"/>
      </w:rPr>
    </w:lvl>
    <w:lvl w:ilvl="5">
      <w:start w:val="1"/>
      <w:numFmt w:val="decimal"/>
      <w:isLgl/>
      <w:lvlText w:val="%1.%2.%3.%4.%5.%6"/>
      <w:lvlJc w:val="left"/>
      <w:pPr>
        <w:ind w:left="1080" w:hanging="1080"/>
      </w:pPr>
      <w:rPr>
        <w:rFonts w:hint="default"/>
        <w:sz w:val="28"/>
      </w:rPr>
    </w:lvl>
    <w:lvl w:ilvl="6">
      <w:start w:val="1"/>
      <w:numFmt w:val="decimal"/>
      <w:isLgl/>
      <w:lvlText w:val="%1.%2.%3.%4.%5.%6.%7"/>
      <w:lvlJc w:val="left"/>
      <w:pPr>
        <w:ind w:left="1440" w:hanging="1440"/>
      </w:pPr>
      <w:rPr>
        <w:rFonts w:hint="default"/>
        <w:sz w:val="28"/>
      </w:rPr>
    </w:lvl>
    <w:lvl w:ilvl="7">
      <w:start w:val="1"/>
      <w:numFmt w:val="decimal"/>
      <w:isLgl/>
      <w:lvlText w:val="%1.%2.%3.%4.%5.%6.%7.%8"/>
      <w:lvlJc w:val="left"/>
      <w:pPr>
        <w:ind w:left="1440" w:hanging="1440"/>
      </w:pPr>
      <w:rPr>
        <w:rFonts w:hint="default"/>
        <w:sz w:val="28"/>
      </w:rPr>
    </w:lvl>
    <w:lvl w:ilvl="8">
      <w:start w:val="1"/>
      <w:numFmt w:val="decimal"/>
      <w:isLgl/>
      <w:lvlText w:val="%1.%2.%3.%4.%5.%6.%7.%8.%9"/>
      <w:lvlJc w:val="left"/>
      <w:pPr>
        <w:ind w:left="1800" w:hanging="1800"/>
      </w:pPr>
      <w:rPr>
        <w:rFonts w:hint="default"/>
        <w:sz w:val="28"/>
      </w:rPr>
    </w:lvl>
  </w:abstractNum>
  <w:abstractNum w:abstractNumId="7">
    <w:nsid w:val="15FB7B45"/>
    <w:multiLevelType w:val="hybridMultilevel"/>
    <w:tmpl w:val="D0607AEA"/>
    <w:lvl w:ilvl="0" w:tplc="BDB677F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nsid w:val="1CD00313"/>
    <w:multiLevelType w:val="hybridMultilevel"/>
    <w:tmpl w:val="4E94E95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1FBF1459"/>
    <w:multiLevelType w:val="multilevel"/>
    <w:tmpl w:val="72AC9AC8"/>
    <w:lvl w:ilvl="0">
      <w:start w:val="1"/>
      <w:numFmt w:val="decimal"/>
      <w:pStyle w:val="1"/>
      <w:lvlText w:val="第%1章"/>
      <w:lvlJc w:val="left"/>
      <w:pPr>
        <w:tabs>
          <w:tab w:val="num" w:pos="0"/>
        </w:tabs>
        <w:ind w:left="0" w:firstLine="0"/>
      </w:pPr>
      <w:rPr>
        <w:rFonts w:ascii="Times New Roman" w:eastAsia="標楷體" w:hAnsi="Times New Roman" w:cs="Times New Roman" w:hint="default"/>
        <w:b/>
        <w:i w:val="0"/>
        <w:caps w:val="0"/>
        <w:strike w:val="0"/>
        <w:dstrike w:val="0"/>
        <w:vanish w:val="0"/>
        <w:sz w:val="32"/>
        <w:vertAlign w:val="baseline"/>
      </w:rPr>
    </w:lvl>
    <w:lvl w:ilvl="1">
      <w:start w:val="1"/>
      <w:numFmt w:val="decimal"/>
      <w:pStyle w:val="2"/>
      <w:lvlText w:val="%1.%2"/>
      <w:lvlJc w:val="left"/>
      <w:pPr>
        <w:tabs>
          <w:tab w:val="num" w:pos="567"/>
        </w:tabs>
        <w:ind w:left="567" w:hanging="567"/>
      </w:pPr>
      <w:rPr>
        <w:rFonts w:ascii="Times New Roman" w:eastAsia="標楷體" w:hAnsi="Times New Roman" w:hint="default"/>
        <w:b/>
        <w:i w:val="0"/>
        <w:iCs w:val="0"/>
        <w:caps w:val="0"/>
        <w:smallCaps w:val="0"/>
        <w:strike w:val="0"/>
        <w:dstrike w:val="0"/>
        <w:outline w:val="0"/>
        <w:shadow w:val="0"/>
        <w:emboss w:val="0"/>
        <w:imprint w:val="0"/>
        <w:vanish w:val="0"/>
        <w:spacing w:val="0"/>
        <w:position w:val="0"/>
        <w:sz w:val="28"/>
        <w:u w:val="none"/>
        <w:effect w:val="none"/>
        <w:vertAlign w:val="baseline"/>
        <w:em w:val="none"/>
        <w14:ligatures w14:val="none"/>
        <w14:numForm w14:val="default"/>
        <w14:numSpacing w14:val="default"/>
        <w14:stylisticSets/>
        <w14:cntxtAlts w14:val="0"/>
      </w:rPr>
    </w:lvl>
    <w:lvl w:ilvl="2">
      <w:start w:val="1"/>
      <w:numFmt w:val="decimal"/>
      <w:pStyle w:val="3"/>
      <w:lvlText w:val="%1.%2.%3"/>
      <w:lvlJc w:val="left"/>
      <w:pPr>
        <w:ind w:left="737" w:hanging="737"/>
      </w:pPr>
      <w:rPr>
        <w:rFonts w:ascii="Times New Roman" w:eastAsia="標楷體" w:hAnsi="Times New Roman" w:hint="default"/>
        <w:b/>
        <w:i w:val="0"/>
        <w:iCs w:val="0"/>
        <w:caps w:val="0"/>
        <w:smallCaps w:val="0"/>
        <w:strike w:val="0"/>
        <w:dstrike w:val="0"/>
        <w:outline w:val="0"/>
        <w:shadow w:val="0"/>
        <w:emboss w:val="0"/>
        <w:imprint w:val="0"/>
        <w:vanish w:val="0"/>
        <w:spacing w:val="0"/>
        <w:position w:val="0"/>
        <w:sz w:val="24"/>
        <w:u w:val="none"/>
        <w:effect w:val="none"/>
        <w:vertAlign w:val="baseline"/>
        <w:em w:val="none"/>
        <w14:ligatures w14:val="none"/>
        <w14:numForm w14:val="default"/>
        <w14:numSpacing w14:val="default"/>
        <w14:stylisticSets/>
        <w14:cntxtAlts w14:val="0"/>
      </w:rPr>
    </w:lvl>
    <w:lvl w:ilvl="3">
      <w:start w:val="1"/>
      <w:numFmt w:val="decimal"/>
      <w:pStyle w:val="4"/>
      <w:lvlText w:val="%4"/>
      <w:lvlJc w:val="left"/>
      <w:pPr>
        <w:ind w:left="284" w:hanging="284"/>
      </w:pPr>
      <w:rPr>
        <w:rFonts w:ascii="Times New Roman" w:eastAsia="標楷體" w:hAnsi="Times New Roman" w:hint="default"/>
        <w:b/>
        <w:i w:val="0"/>
        <w:caps w:val="0"/>
        <w:strike w:val="0"/>
        <w:dstrike w:val="0"/>
        <w:vanish w:val="0"/>
        <w:sz w:val="24"/>
        <w:vertAlign w:val="baseline"/>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0">
    <w:nsid w:val="20B62ACA"/>
    <w:multiLevelType w:val="hybridMultilevel"/>
    <w:tmpl w:val="65C247A8"/>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3163DAD"/>
    <w:multiLevelType w:val="hybridMultilevel"/>
    <w:tmpl w:val="5802DD64"/>
    <w:lvl w:ilvl="0" w:tplc="A11E6AE8">
      <w:start w:val="1"/>
      <w:numFmt w:val="decimal"/>
      <w:lvlText w:val="%1."/>
      <w:lvlJc w:val="left"/>
      <w:pPr>
        <w:ind w:left="480" w:hanging="48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AB529AE"/>
    <w:multiLevelType w:val="hybridMultilevel"/>
    <w:tmpl w:val="8228DD46"/>
    <w:lvl w:ilvl="0" w:tplc="0526EB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BC14E75"/>
    <w:multiLevelType w:val="hybridMultilevel"/>
    <w:tmpl w:val="A3EE6612"/>
    <w:lvl w:ilvl="0" w:tplc="C2F85578">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nsid w:val="33853DAE"/>
    <w:multiLevelType w:val="hybridMultilevel"/>
    <w:tmpl w:val="D5E426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34E15F8C"/>
    <w:multiLevelType w:val="hybridMultilevel"/>
    <w:tmpl w:val="13B44C98"/>
    <w:lvl w:ilvl="0" w:tplc="D9B4494C">
      <w:start w:val="1"/>
      <w:numFmt w:val="decimal"/>
      <w:lvlText w:val="(%1)"/>
      <w:lvlJc w:val="left"/>
      <w:pPr>
        <w:ind w:left="960" w:hanging="480"/>
      </w:pPr>
      <w:rPr>
        <w:rFonts w:hint="eastAsia"/>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nsid w:val="3B5D3028"/>
    <w:multiLevelType w:val="hybridMultilevel"/>
    <w:tmpl w:val="6B3E816C"/>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3B834DAA"/>
    <w:multiLevelType w:val="hybridMultilevel"/>
    <w:tmpl w:val="541AF986"/>
    <w:lvl w:ilvl="0" w:tplc="BDB677F8">
      <w:start w:val="1"/>
      <w:numFmt w:val="decimal"/>
      <w:lvlText w:val="(%1)"/>
      <w:lvlJc w:val="left"/>
      <w:pPr>
        <w:ind w:left="960" w:hanging="480"/>
      </w:pPr>
      <w:rPr>
        <w:rFonts w:hint="eastAsia"/>
      </w:rPr>
    </w:lvl>
    <w:lvl w:ilvl="1" w:tplc="0409001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nsid w:val="3B9D3DA8"/>
    <w:multiLevelType w:val="hybridMultilevel"/>
    <w:tmpl w:val="340E52F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3F294145"/>
    <w:multiLevelType w:val="hybridMultilevel"/>
    <w:tmpl w:val="A3EE6612"/>
    <w:lvl w:ilvl="0" w:tplc="C2F85578">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nsid w:val="40070C41"/>
    <w:multiLevelType w:val="hybridMultilevel"/>
    <w:tmpl w:val="67E8C3B4"/>
    <w:lvl w:ilvl="0" w:tplc="4190A80C">
      <w:start w:val="1"/>
      <w:numFmt w:val="decimal"/>
      <w:lvlText w:val="%1."/>
      <w:lvlJc w:val="left"/>
      <w:pPr>
        <w:ind w:left="480" w:hanging="480"/>
      </w:pPr>
      <w:rPr>
        <w:rFonts w:hint="eastAsia"/>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432359C0"/>
    <w:multiLevelType w:val="hybridMultilevel"/>
    <w:tmpl w:val="CC1E3B54"/>
    <w:lvl w:ilvl="0" w:tplc="8CAE5E50">
      <w:start w:val="1"/>
      <w:numFmt w:val="decimal"/>
      <w:lvlText w:val="%1."/>
      <w:lvlJc w:val="left"/>
      <w:pPr>
        <w:ind w:left="480" w:hanging="48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39C0035"/>
    <w:multiLevelType w:val="hybridMultilevel"/>
    <w:tmpl w:val="062634A8"/>
    <w:lvl w:ilvl="0" w:tplc="6EBC8E6E">
      <w:start w:val="1"/>
      <w:numFmt w:val="decimal"/>
      <w:lvlText w:val="(%1)"/>
      <w:lvlJc w:val="left"/>
      <w:pPr>
        <w:ind w:left="950" w:hanging="480"/>
      </w:pPr>
      <w:rPr>
        <w:rFonts w:hint="eastAsia"/>
        <w:b/>
      </w:rPr>
    </w:lvl>
    <w:lvl w:ilvl="1" w:tplc="04090019" w:tentative="1">
      <w:start w:val="1"/>
      <w:numFmt w:val="ideographTraditional"/>
      <w:lvlText w:val="%2、"/>
      <w:lvlJc w:val="left"/>
      <w:pPr>
        <w:ind w:left="1430" w:hanging="480"/>
      </w:pPr>
    </w:lvl>
    <w:lvl w:ilvl="2" w:tplc="0409001B" w:tentative="1">
      <w:start w:val="1"/>
      <w:numFmt w:val="lowerRoman"/>
      <w:lvlText w:val="%3."/>
      <w:lvlJc w:val="right"/>
      <w:pPr>
        <w:ind w:left="1910" w:hanging="480"/>
      </w:pPr>
    </w:lvl>
    <w:lvl w:ilvl="3" w:tplc="0409000F" w:tentative="1">
      <w:start w:val="1"/>
      <w:numFmt w:val="decimal"/>
      <w:lvlText w:val="%4."/>
      <w:lvlJc w:val="left"/>
      <w:pPr>
        <w:ind w:left="2390" w:hanging="480"/>
      </w:pPr>
    </w:lvl>
    <w:lvl w:ilvl="4" w:tplc="04090019" w:tentative="1">
      <w:start w:val="1"/>
      <w:numFmt w:val="ideographTraditional"/>
      <w:lvlText w:val="%5、"/>
      <w:lvlJc w:val="left"/>
      <w:pPr>
        <w:ind w:left="2870" w:hanging="480"/>
      </w:pPr>
    </w:lvl>
    <w:lvl w:ilvl="5" w:tplc="0409001B" w:tentative="1">
      <w:start w:val="1"/>
      <w:numFmt w:val="lowerRoman"/>
      <w:lvlText w:val="%6."/>
      <w:lvlJc w:val="right"/>
      <w:pPr>
        <w:ind w:left="3350" w:hanging="480"/>
      </w:pPr>
    </w:lvl>
    <w:lvl w:ilvl="6" w:tplc="0409000F" w:tentative="1">
      <w:start w:val="1"/>
      <w:numFmt w:val="decimal"/>
      <w:lvlText w:val="%7."/>
      <w:lvlJc w:val="left"/>
      <w:pPr>
        <w:ind w:left="3830" w:hanging="480"/>
      </w:pPr>
    </w:lvl>
    <w:lvl w:ilvl="7" w:tplc="04090019" w:tentative="1">
      <w:start w:val="1"/>
      <w:numFmt w:val="ideographTraditional"/>
      <w:lvlText w:val="%8、"/>
      <w:lvlJc w:val="left"/>
      <w:pPr>
        <w:ind w:left="4310" w:hanging="480"/>
      </w:pPr>
    </w:lvl>
    <w:lvl w:ilvl="8" w:tplc="0409001B" w:tentative="1">
      <w:start w:val="1"/>
      <w:numFmt w:val="lowerRoman"/>
      <w:lvlText w:val="%9."/>
      <w:lvlJc w:val="right"/>
      <w:pPr>
        <w:ind w:left="4790" w:hanging="480"/>
      </w:pPr>
    </w:lvl>
  </w:abstractNum>
  <w:abstractNum w:abstractNumId="23">
    <w:nsid w:val="4491355A"/>
    <w:multiLevelType w:val="hybridMultilevel"/>
    <w:tmpl w:val="D6A056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71647EF"/>
    <w:multiLevelType w:val="hybridMultilevel"/>
    <w:tmpl w:val="D1DC851E"/>
    <w:lvl w:ilvl="0" w:tplc="0526EB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47F53FEC"/>
    <w:multiLevelType w:val="multilevel"/>
    <w:tmpl w:val="D99A711A"/>
    <w:lvl w:ilvl="0">
      <w:start w:val="1"/>
      <w:numFmt w:val="decimal"/>
      <w:lvlText w:val="第%1章"/>
      <w:lvlJc w:val="left"/>
      <w:pPr>
        <w:ind w:left="480" w:hanging="480"/>
      </w:pPr>
      <w:rPr>
        <w:rFonts w:hint="eastAsia"/>
      </w:rPr>
    </w:lvl>
    <w:lvl w:ilvl="1">
      <w:start w:val="1"/>
      <w:numFmt w:val="decimal"/>
      <w:lvlText w:val="1.%2"/>
      <w:lvlJc w:val="left"/>
      <w:pPr>
        <w:ind w:left="4874" w:hanging="480"/>
      </w:pPr>
      <w:rPr>
        <w:rFonts w:hint="eastAsia"/>
      </w:rPr>
    </w:lvl>
    <w:lvl w:ilvl="2">
      <w:start w:val="1"/>
      <w:numFmt w:val="decimal"/>
      <w:lvlText w:val="3.1.%3"/>
      <w:lvlJc w:val="left"/>
      <w:pPr>
        <w:ind w:left="720" w:hanging="720"/>
      </w:pPr>
      <w:rPr>
        <w:rFonts w:hint="eastAsia"/>
      </w:rPr>
    </w:lvl>
    <w:lvl w:ilvl="3">
      <w:start w:val="1"/>
      <w:numFmt w:val="decimal"/>
      <w:pStyle w:val="a"/>
      <w:lvlText w:val="%1.%2"/>
      <w:lvlJc w:val="left"/>
      <w:pPr>
        <w:ind w:left="0" w:firstLine="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F216468"/>
    <w:multiLevelType w:val="hybridMultilevel"/>
    <w:tmpl w:val="5D7A878E"/>
    <w:lvl w:ilvl="0" w:tplc="86444FD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4FFC4567"/>
    <w:multiLevelType w:val="hybridMultilevel"/>
    <w:tmpl w:val="9788A3C2"/>
    <w:lvl w:ilvl="0" w:tplc="BDB677F8">
      <w:start w:val="1"/>
      <w:numFmt w:val="decimal"/>
      <w:lvlText w:val="(%1)"/>
      <w:lvlJc w:val="left"/>
      <w:pPr>
        <w:ind w:left="960" w:hanging="480"/>
      </w:pPr>
      <w:rPr>
        <w:rFont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nsid w:val="51127530"/>
    <w:multiLevelType w:val="hybridMultilevel"/>
    <w:tmpl w:val="11AE82BA"/>
    <w:lvl w:ilvl="0" w:tplc="04090003">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nsid w:val="5546178E"/>
    <w:multiLevelType w:val="hybridMultilevel"/>
    <w:tmpl w:val="CFB6376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587D795E"/>
    <w:multiLevelType w:val="hybridMultilevel"/>
    <w:tmpl w:val="F3F80E58"/>
    <w:lvl w:ilvl="0" w:tplc="C64A87DA">
      <w:start w:val="1"/>
      <w:numFmt w:val="decimal"/>
      <w:lvlText w:val="(%1)"/>
      <w:lvlJc w:val="left"/>
      <w:pPr>
        <w:ind w:left="960" w:hanging="480"/>
      </w:pPr>
      <w:rPr>
        <w:rFonts w:hint="eastAsia"/>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nsid w:val="5BFC0B32"/>
    <w:multiLevelType w:val="hybridMultilevel"/>
    <w:tmpl w:val="A58ECF36"/>
    <w:lvl w:ilvl="0" w:tplc="0A62BED8">
      <w:start w:val="1"/>
      <w:numFmt w:val="decimal"/>
      <w:lvlText w:val="(%1)"/>
      <w:lvlJc w:val="left"/>
      <w:pPr>
        <w:ind w:left="960" w:hanging="480"/>
      </w:pPr>
      <w:rPr>
        <w:rFonts w:hint="eastAsia"/>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nsid w:val="5D683AAA"/>
    <w:multiLevelType w:val="hybridMultilevel"/>
    <w:tmpl w:val="089468CA"/>
    <w:lvl w:ilvl="0" w:tplc="7C4845B0">
      <w:start w:val="9"/>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nsid w:val="61694E53"/>
    <w:multiLevelType w:val="hybridMultilevel"/>
    <w:tmpl w:val="FC667FE8"/>
    <w:lvl w:ilvl="0" w:tplc="04090003">
      <w:start w:val="1"/>
      <w:numFmt w:val="bullet"/>
      <w:lvlText w:val=""/>
      <w:lvlJc w:val="left"/>
      <w:pPr>
        <w:ind w:left="960" w:hanging="480"/>
      </w:pPr>
      <w:rPr>
        <w:rFonts w:ascii="Wingdings" w:hAnsi="Wingdings" w:hint="default"/>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nsid w:val="66A756AB"/>
    <w:multiLevelType w:val="hybridMultilevel"/>
    <w:tmpl w:val="74508950"/>
    <w:lvl w:ilvl="0" w:tplc="24FC390A">
      <w:start w:val="1"/>
      <w:numFmt w:val="decimal"/>
      <w:lvlText w:val="%1."/>
      <w:lvlJc w:val="left"/>
      <w:pPr>
        <w:ind w:left="480" w:hanging="480"/>
      </w:pPr>
      <w:rPr>
        <w:rFonts w:hint="eastAsia"/>
        <w:b/>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6ADC521A"/>
    <w:multiLevelType w:val="hybridMultilevel"/>
    <w:tmpl w:val="D5967F9A"/>
    <w:lvl w:ilvl="0" w:tplc="04090003">
      <w:start w:val="1"/>
      <w:numFmt w:val="bullet"/>
      <w:lvlText w:val=""/>
      <w:lvlJc w:val="left"/>
      <w:pPr>
        <w:ind w:left="960" w:hanging="480"/>
      </w:pPr>
      <w:rPr>
        <w:rFonts w:ascii="Wingdings" w:hAnsi="Wingdings" w:hint="default"/>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nsid w:val="6C6706C5"/>
    <w:multiLevelType w:val="hybridMultilevel"/>
    <w:tmpl w:val="633C5CFC"/>
    <w:lvl w:ilvl="0" w:tplc="C39E1BC6">
      <w:start w:val="1"/>
      <w:numFmt w:val="decimal"/>
      <w:lvlText w:val="%1."/>
      <w:lvlJc w:val="left"/>
      <w:pPr>
        <w:ind w:left="480" w:hanging="480"/>
      </w:pPr>
      <w:rPr>
        <w:rFonts w:hint="eastAsia"/>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nsid w:val="6C9D0100"/>
    <w:multiLevelType w:val="hybridMultilevel"/>
    <w:tmpl w:val="2E8041FA"/>
    <w:lvl w:ilvl="0" w:tplc="0526EB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6F8C0CF0"/>
    <w:multiLevelType w:val="hybridMultilevel"/>
    <w:tmpl w:val="04CC6A56"/>
    <w:lvl w:ilvl="0" w:tplc="04090003">
      <w:start w:val="1"/>
      <w:numFmt w:val="bullet"/>
      <w:lvlText w:val=""/>
      <w:lvlJc w:val="left"/>
      <w:pPr>
        <w:ind w:left="960" w:hanging="480"/>
      </w:pPr>
      <w:rPr>
        <w:rFonts w:ascii="Wingdings" w:hAnsi="Wingdings" w:hint="default"/>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9">
    <w:nsid w:val="723B15BF"/>
    <w:multiLevelType w:val="hybridMultilevel"/>
    <w:tmpl w:val="C7A49A92"/>
    <w:lvl w:ilvl="0" w:tplc="0526EB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75A86CCC"/>
    <w:multiLevelType w:val="hybridMultilevel"/>
    <w:tmpl w:val="4DCC08F0"/>
    <w:lvl w:ilvl="0" w:tplc="053409DA">
      <w:start w:val="1"/>
      <w:numFmt w:val="decimal"/>
      <w:lvlText w:val="%1."/>
      <w:lvlJc w:val="left"/>
      <w:pPr>
        <w:ind w:left="480" w:hanging="480"/>
      </w:pPr>
      <w:rPr>
        <w:rFonts w:hint="eastAsia"/>
        <w:b/>
      </w:r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nsid w:val="76C83AC4"/>
    <w:multiLevelType w:val="hybridMultilevel"/>
    <w:tmpl w:val="D5E426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nsid w:val="770F4066"/>
    <w:multiLevelType w:val="hybridMultilevel"/>
    <w:tmpl w:val="B74A14E2"/>
    <w:lvl w:ilvl="0" w:tplc="24FC390A">
      <w:start w:val="1"/>
      <w:numFmt w:val="decimal"/>
      <w:lvlText w:val="%1."/>
      <w:lvlJc w:val="left"/>
      <w:pPr>
        <w:ind w:left="480" w:hanging="480"/>
      </w:pPr>
      <w:rPr>
        <w:rFonts w:hint="eastAsia"/>
        <w:b/>
      </w:rPr>
    </w:lvl>
    <w:lvl w:ilvl="1" w:tplc="7BEA2CC6">
      <w:start w:val="1"/>
      <w:numFmt w:val="decimal"/>
      <w:lvlText w:val="(%2)"/>
      <w:lvlJc w:val="left"/>
      <w:pPr>
        <w:ind w:left="960" w:hanging="480"/>
      </w:pPr>
      <w:rPr>
        <w:rFonts w:hint="eastAsia"/>
        <w:b/>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nsid w:val="7868792B"/>
    <w:multiLevelType w:val="hybridMultilevel"/>
    <w:tmpl w:val="A3766EE6"/>
    <w:lvl w:ilvl="0" w:tplc="053409DA">
      <w:start w:val="1"/>
      <w:numFmt w:val="decimal"/>
      <w:lvlText w:val="%1."/>
      <w:lvlJc w:val="left"/>
      <w:pPr>
        <w:ind w:left="480" w:hanging="480"/>
      </w:pPr>
      <w:rPr>
        <w:rFonts w:hint="eastAsia"/>
        <w:b/>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nsid w:val="7A450102"/>
    <w:multiLevelType w:val="hybridMultilevel"/>
    <w:tmpl w:val="E252E718"/>
    <w:lvl w:ilvl="0" w:tplc="354891D0">
      <w:start w:val="1"/>
      <w:numFmt w:val="decimal"/>
      <w:lvlText w:val="%1."/>
      <w:lvlJc w:val="left"/>
      <w:pPr>
        <w:ind w:left="480" w:hanging="480"/>
      </w:pPr>
      <w:rPr>
        <w:rFonts w:hint="eastAsia"/>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nsid w:val="7E332EBD"/>
    <w:multiLevelType w:val="hybridMultilevel"/>
    <w:tmpl w:val="8B3018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nsid w:val="7FD031D9"/>
    <w:multiLevelType w:val="hybridMultilevel"/>
    <w:tmpl w:val="3626C39A"/>
    <w:lvl w:ilvl="0" w:tplc="04090003">
      <w:start w:val="1"/>
      <w:numFmt w:val="bullet"/>
      <w:lvlText w:val=""/>
      <w:lvlJc w:val="left"/>
      <w:pPr>
        <w:ind w:left="960" w:hanging="480"/>
      </w:pPr>
      <w:rPr>
        <w:rFonts w:ascii="Wingdings" w:hAnsi="Wingdings" w:hint="default"/>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9"/>
  </w:num>
  <w:num w:numId="2">
    <w:abstractNumId w:val="26"/>
  </w:num>
  <w:num w:numId="3">
    <w:abstractNumId w:val="10"/>
  </w:num>
  <w:num w:numId="4">
    <w:abstractNumId w:val="2"/>
  </w:num>
  <w:num w:numId="5">
    <w:abstractNumId w:val="1"/>
  </w:num>
  <w:num w:numId="6">
    <w:abstractNumId w:val="18"/>
  </w:num>
  <w:num w:numId="7">
    <w:abstractNumId w:val="8"/>
  </w:num>
  <w:num w:numId="8">
    <w:abstractNumId w:val="29"/>
  </w:num>
  <w:num w:numId="9">
    <w:abstractNumId w:val="36"/>
  </w:num>
  <w:num w:numId="10">
    <w:abstractNumId w:val="28"/>
  </w:num>
  <w:num w:numId="11">
    <w:abstractNumId w:val="22"/>
  </w:num>
  <w:num w:numId="12">
    <w:abstractNumId w:val="4"/>
  </w:num>
  <w:num w:numId="13">
    <w:abstractNumId w:val="7"/>
  </w:num>
  <w:num w:numId="14">
    <w:abstractNumId w:val="11"/>
  </w:num>
  <w:num w:numId="15">
    <w:abstractNumId w:val="44"/>
  </w:num>
  <w:num w:numId="16">
    <w:abstractNumId w:val="43"/>
  </w:num>
  <w:num w:numId="17">
    <w:abstractNumId w:val="33"/>
  </w:num>
  <w:num w:numId="18">
    <w:abstractNumId w:val="46"/>
  </w:num>
  <w:num w:numId="19">
    <w:abstractNumId w:val="40"/>
  </w:num>
  <w:num w:numId="20">
    <w:abstractNumId w:val="35"/>
  </w:num>
  <w:num w:numId="21">
    <w:abstractNumId w:val="38"/>
  </w:num>
  <w:num w:numId="22">
    <w:abstractNumId w:val="45"/>
  </w:num>
  <w:num w:numId="23">
    <w:abstractNumId w:val="34"/>
  </w:num>
  <w:num w:numId="24">
    <w:abstractNumId w:val="15"/>
  </w:num>
  <w:num w:numId="25">
    <w:abstractNumId w:val="42"/>
  </w:num>
  <w:num w:numId="26">
    <w:abstractNumId w:val="30"/>
  </w:num>
  <w:num w:numId="27">
    <w:abstractNumId w:val="17"/>
  </w:num>
  <w:num w:numId="28">
    <w:abstractNumId w:val="32"/>
  </w:num>
  <w:num w:numId="29">
    <w:abstractNumId w:val="25"/>
  </w:num>
  <w:num w:numId="30">
    <w:abstractNumId w:val="0"/>
  </w:num>
  <w:num w:numId="31">
    <w:abstractNumId w:val="31"/>
  </w:num>
  <w:num w:numId="32">
    <w:abstractNumId w:val="37"/>
  </w:num>
  <w:num w:numId="33">
    <w:abstractNumId w:val="12"/>
  </w:num>
  <w:num w:numId="34">
    <w:abstractNumId w:val="13"/>
  </w:num>
  <w:num w:numId="35">
    <w:abstractNumId w:val="5"/>
  </w:num>
  <w:num w:numId="36">
    <w:abstractNumId w:val="19"/>
  </w:num>
  <w:num w:numId="37">
    <w:abstractNumId w:val="6"/>
  </w:num>
  <w:num w:numId="38">
    <w:abstractNumId w:val="3"/>
  </w:num>
  <w:num w:numId="39">
    <w:abstractNumId w:val="39"/>
  </w:num>
  <w:num w:numId="40">
    <w:abstractNumId w:val="24"/>
  </w:num>
  <w:num w:numId="41">
    <w:abstractNumId w:val="41"/>
  </w:num>
  <w:num w:numId="42">
    <w:abstractNumId w:val="14"/>
  </w:num>
  <w:num w:numId="43">
    <w:abstractNumId w:val="16"/>
  </w:num>
  <w:num w:numId="44">
    <w:abstractNumId w:val="27"/>
  </w:num>
  <w:num w:numId="45">
    <w:abstractNumId w:val="20"/>
  </w:num>
  <w:num w:numId="46">
    <w:abstractNumId w:val="21"/>
  </w:num>
  <w:num w:numId="47">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hideSpellingErrors/>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9A4"/>
    <w:rsid w:val="000235D9"/>
    <w:rsid w:val="00057858"/>
    <w:rsid w:val="000724F7"/>
    <w:rsid w:val="00073CC1"/>
    <w:rsid w:val="000B2935"/>
    <w:rsid w:val="000C40FD"/>
    <w:rsid w:val="00111AE2"/>
    <w:rsid w:val="001752DD"/>
    <w:rsid w:val="001767A5"/>
    <w:rsid w:val="00192C29"/>
    <w:rsid w:val="001A0D56"/>
    <w:rsid w:val="001C6132"/>
    <w:rsid w:val="001D3AB4"/>
    <w:rsid w:val="001F08EC"/>
    <w:rsid w:val="002021B8"/>
    <w:rsid w:val="00213741"/>
    <w:rsid w:val="002337F6"/>
    <w:rsid w:val="00250FA9"/>
    <w:rsid w:val="002A2CBE"/>
    <w:rsid w:val="002E118D"/>
    <w:rsid w:val="00303FE3"/>
    <w:rsid w:val="00326E42"/>
    <w:rsid w:val="003623E4"/>
    <w:rsid w:val="00371E19"/>
    <w:rsid w:val="00393331"/>
    <w:rsid w:val="003E446B"/>
    <w:rsid w:val="0040318E"/>
    <w:rsid w:val="004031E4"/>
    <w:rsid w:val="004512CF"/>
    <w:rsid w:val="0046074A"/>
    <w:rsid w:val="00473CFF"/>
    <w:rsid w:val="004B5716"/>
    <w:rsid w:val="004E4A52"/>
    <w:rsid w:val="004F08B0"/>
    <w:rsid w:val="0052217F"/>
    <w:rsid w:val="00561FE7"/>
    <w:rsid w:val="005750FF"/>
    <w:rsid w:val="00577C1F"/>
    <w:rsid w:val="005A6133"/>
    <w:rsid w:val="005D14DD"/>
    <w:rsid w:val="00603D2B"/>
    <w:rsid w:val="00652ED6"/>
    <w:rsid w:val="00656900"/>
    <w:rsid w:val="00686E21"/>
    <w:rsid w:val="006B4D51"/>
    <w:rsid w:val="006E191F"/>
    <w:rsid w:val="006E1BD8"/>
    <w:rsid w:val="006E2A63"/>
    <w:rsid w:val="007159F2"/>
    <w:rsid w:val="00720B65"/>
    <w:rsid w:val="00747FFD"/>
    <w:rsid w:val="007550AD"/>
    <w:rsid w:val="00771EA0"/>
    <w:rsid w:val="007830E1"/>
    <w:rsid w:val="00792F59"/>
    <w:rsid w:val="008119A4"/>
    <w:rsid w:val="00812F7C"/>
    <w:rsid w:val="00813BD2"/>
    <w:rsid w:val="008516E9"/>
    <w:rsid w:val="0087005D"/>
    <w:rsid w:val="00875673"/>
    <w:rsid w:val="008835D4"/>
    <w:rsid w:val="008A0032"/>
    <w:rsid w:val="008D1A14"/>
    <w:rsid w:val="008F4FF4"/>
    <w:rsid w:val="009430E5"/>
    <w:rsid w:val="009A28F3"/>
    <w:rsid w:val="009F23BE"/>
    <w:rsid w:val="00A10739"/>
    <w:rsid w:val="00A118E0"/>
    <w:rsid w:val="00A318E1"/>
    <w:rsid w:val="00A37883"/>
    <w:rsid w:val="00A528F6"/>
    <w:rsid w:val="00A56111"/>
    <w:rsid w:val="00AA0F1E"/>
    <w:rsid w:val="00AA2283"/>
    <w:rsid w:val="00AA5BDB"/>
    <w:rsid w:val="00AB3D39"/>
    <w:rsid w:val="00AB6880"/>
    <w:rsid w:val="00AC6FCC"/>
    <w:rsid w:val="00AF5831"/>
    <w:rsid w:val="00AF5D82"/>
    <w:rsid w:val="00B201FB"/>
    <w:rsid w:val="00B23FB0"/>
    <w:rsid w:val="00B26A3B"/>
    <w:rsid w:val="00B44E40"/>
    <w:rsid w:val="00B5417F"/>
    <w:rsid w:val="00B55D61"/>
    <w:rsid w:val="00B60991"/>
    <w:rsid w:val="00B81951"/>
    <w:rsid w:val="00BA0611"/>
    <w:rsid w:val="00BA5C49"/>
    <w:rsid w:val="00BA63EE"/>
    <w:rsid w:val="00BB57C5"/>
    <w:rsid w:val="00BB5AE9"/>
    <w:rsid w:val="00C24122"/>
    <w:rsid w:val="00C25B31"/>
    <w:rsid w:val="00C25DAF"/>
    <w:rsid w:val="00C3242A"/>
    <w:rsid w:val="00C8699E"/>
    <w:rsid w:val="00C873FB"/>
    <w:rsid w:val="00C9768C"/>
    <w:rsid w:val="00CA7E15"/>
    <w:rsid w:val="00CB3DBC"/>
    <w:rsid w:val="00CC7F5E"/>
    <w:rsid w:val="00CD78EB"/>
    <w:rsid w:val="00CE453F"/>
    <w:rsid w:val="00CF17B7"/>
    <w:rsid w:val="00D20F57"/>
    <w:rsid w:val="00D71942"/>
    <w:rsid w:val="00D8297F"/>
    <w:rsid w:val="00DC3255"/>
    <w:rsid w:val="00DD520C"/>
    <w:rsid w:val="00E4545E"/>
    <w:rsid w:val="00E81496"/>
    <w:rsid w:val="00E91A79"/>
    <w:rsid w:val="00ED53F2"/>
    <w:rsid w:val="00EE78AB"/>
    <w:rsid w:val="00EF53E4"/>
    <w:rsid w:val="00F20910"/>
    <w:rsid w:val="00F63522"/>
    <w:rsid w:val="00F7070E"/>
    <w:rsid w:val="00FB53B9"/>
    <w:rsid w:val="00FC3287"/>
    <w:rsid w:val="00FD56AA"/>
    <w:rsid w:val="00FF188E"/>
    <w:rsid w:val="00FF2457"/>
    <w:rsid w:val="00FF5DD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7070E"/>
    <w:pPr>
      <w:widowControl w:val="0"/>
      <w:spacing w:line="360" w:lineRule="auto"/>
      <w:ind w:firstLineChars="200" w:firstLine="200"/>
      <w:jc w:val="both"/>
    </w:pPr>
    <w:rPr>
      <w:rFonts w:ascii="Times New Roman" w:eastAsia="標楷體" w:hAnsi="Times New Roman"/>
    </w:rPr>
  </w:style>
  <w:style w:type="paragraph" w:styleId="1">
    <w:name w:val="heading 1"/>
    <w:basedOn w:val="a0"/>
    <w:next w:val="a0"/>
    <w:link w:val="10"/>
    <w:uiPriority w:val="9"/>
    <w:qFormat/>
    <w:rsid w:val="00BA0611"/>
    <w:pPr>
      <w:keepNext/>
      <w:numPr>
        <w:numId w:val="1"/>
      </w:numPr>
      <w:ind w:firstLineChars="0"/>
      <w:jc w:val="center"/>
      <w:outlineLvl w:val="0"/>
    </w:pPr>
    <w:rPr>
      <w:rFonts w:cstheme="majorBidi"/>
      <w:b/>
      <w:bCs/>
      <w:kern w:val="52"/>
      <w:sz w:val="32"/>
      <w:szCs w:val="52"/>
    </w:rPr>
  </w:style>
  <w:style w:type="paragraph" w:styleId="2">
    <w:name w:val="heading 2"/>
    <w:basedOn w:val="a0"/>
    <w:next w:val="a0"/>
    <w:link w:val="20"/>
    <w:uiPriority w:val="9"/>
    <w:unhideWhenUsed/>
    <w:qFormat/>
    <w:rsid w:val="00CD78EB"/>
    <w:pPr>
      <w:keepNext/>
      <w:numPr>
        <w:ilvl w:val="1"/>
        <w:numId w:val="1"/>
      </w:numPr>
      <w:ind w:firstLineChars="0"/>
      <w:outlineLvl w:val="1"/>
    </w:pPr>
    <w:rPr>
      <w:rFonts w:cstheme="majorBidi"/>
      <w:b/>
      <w:bCs/>
      <w:sz w:val="28"/>
      <w:szCs w:val="48"/>
    </w:rPr>
  </w:style>
  <w:style w:type="paragraph" w:styleId="3">
    <w:name w:val="heading 3"/>
    <w:basedOn w:val="a0"/>
    <w:next w:val="a0"/>
    <w:link w:val="30"/>
    <w:uiPriority w:val="9"/>
    <w:unhideWhenUsed/>
    <w:qFormat/>
    <w:rsid w:val="00CD78EB"/>
    <w:pPr>
      <w:keepNext/>
      <w:numPr>
        <w:ilvl w:val="2"/>
        <w:numId w:val="1"/>
      </w:numPr>
      <w:ind w:firstLineChars="0"/>
      <w:outlineLvl w:val="2"/>
    </w:pPr>
    <w:rPr>
      <w:rFonts w:cstheme="majorBidi"/>
      <w:b/>
      <w:bCs/>
      <w:szCs w:val="36"/>
    </w:rPr>
  </w:style>
  <w:style w:type="paragraph" w:styleId="4">
    <w:name w:val="heading 4"/>
    <w:basedOn w:val="a0"/>
    <w:next w:val="a0"/>
    <w:link w:val="40"/>
    <w:uiPriority w:val="9"/>
    <w:unhideWhenUsed/>
    <w:qFormat/>
    <w:rsid w:val="00CD78EB"/>
    <w:pPr>
      <w:keepNext/>
      <w:numPr>
        <w:ilvl w:val="3"/>
        <w:numId w:val="1"/>
      </w:numPr>
      <w:spacing w:line="720" w:lineRule="auto"/>
      <w:ind w:firstLineChars="0"/>
      <w:outlineLvl w:val="3"/>
    </w:pPr>
    <w:rPr>
      <w:rFonts w:asciiTheme="majorHAnsi" w:eastAsiaTheme="majorEastAsia" w:hAnsiTheme="majorHAnsi" w:cstheme="majorBidi"/>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BA0611"/>
    <w:rPr>
      <w:rFonts w:ascii="Times New Roman" w:eastAsia="標楷體" w:hAnsi="Times New Roman" w:cstheme="majorBidi"/>
      <w:b/>
      <w:bCs/>
      <w:kern w:val="52"/>
      <w:sz w:val="32"/>
      <w:szCs w:val="52"/>
    </w:rPr>
  </w:style>
  <w:style w:type="character" w:customStyle="1" w:styleId="20">
    <w:name w:val="標題 2 字元"/>
    <w:basedOn w:val="a1"/>
    <w:link w:val="2"/>
    <w:uiPriority w:val="9"/>
    <w:rsid w:val="00CD78EB"/>
    <w:rPr>
      <w:rFonts w:ascii="Times New Roman" w:eastAsia="標楷體" w:hAnsi="Times New Roman" w:cstheme="majorBidi"/>
      <w:b/>
      <w:bCs/>
      <w:sz w:val="28"/>
      <w:szCs w:val="48"/>
    </w:rPr>
  </w:style>
  <w:style w:type="paragraph" w:styleId="a4">
    <w:name w:val="No Spacing"/>
    <w:aliases w:val="圖表"/>
    <w:basedOn w:val="a0"/>
    <w:uiPriority w:val="1"/>
    <w:qFormat/>
    <w:rsid w:val="00C25DAF"/>
    <w:pPr>
      <w:ind w:firstLineChars="0" w:firstLine="0"/>
      <w:jc w:val="center"/>
    </w:pPr>
  </w:style>
  <w:style w:type="character" w:customStyle="1" w:styleId="30">
    <w:name w:val="標題 3 字元"/>
    <w:basedOn w:val="a1"/>
    <w:link w:val="3"/>
    <w:uiPriority w:val="9"/>
    <w:rsid w:val="00CD78EB"/>
    <w:rPr>
      <w:rFonts w:ascii="Times New Roman" w:eastAsia="標楷體" w:hAnsi="Times New Roman" w:cstheme="majorBidi"/>
      <w:b/>
      <w:bCs/>
      <w:szCs w:val="36"/>
    </w:rPr>
  </w:style>
  <w:style w:type="paragraph" w:styleId="a5">
    <w:name w:val="Title"/>
    <w:aliases w:val="標題4"/>
    <w:basedOn w:val="a0"/>
    <w:next w:val="a0"/>
    <w:link w:val="a6"/>
    <w:uiPriority w:val="10"/>
    <w:qFormat/>
    <w:rsid w:val="00CD78EB"/>
    <w:pPr>
      <w:ind w:firstLineChars="0" w:firstLine="0"/>
      <w:outlineLvl w:val="3"/>
    </w:pPr>
    <w:rPr>
      <w:rFonts w:cstheme="majorBidi"/>
      <w:b/>
      <w:bCs/>
      <w:szCs w:val="32"/>
    </w:rPr>
  </w:style>
  <w:style w:type="character" w:customStyle="1" w:styleId="a6">
    <w:name w:val="標題 字元"/>
    <w:aliases w:val="標題4 字元"/>
    <w:basedOn w:val="a1"/>
    <w:link w:val="a5"/>
    <w:uiPriority w:val="10"/>
    <w:rsid w:val="00CD78EB"/>
    <w:rPr>
      <w:rFonts w:ascii="Times New Roman" w:eastAsia="標楷體" w:hAnsi="Times New Roman" w:cstheme="majorBidi"/>
      <w:b/>
      <w:bCs/>
      <w:szCs w:val="32"/>
    </w:rPr>
  </w:style>
  <w:style w:type="character" w:customStyle="1" w:styleId="40">
    <w:name w:val="標題 4 字元"/>
    <w:basedOn w:val="a1"/>
    <w:link w:val="4"/>
    <w:uiPriority w:val="9"/>
    <w:rsid w:val="00CD78EB"/>
    <w:rPr>
      <w:rFonts w:asciiTheme="majorHAnsi" w:eastAsiaTheme="majorEastAsia" w:hAnsiTheme="majorHAnsi" w:cstheme="majorBidi"/>
      <w:sz w:val="36"/>
      <w:szCs w:val="36"/>
    </w:rPr>
  </w:style>
  <w:style w:type="paragraph" w:styleId="a7">
    <w:name w:val="List Paragraph"/>
    <w:basedOn w:val="a0"/>
    <w:uiPriority w:val="34"/>
    <w:qFormat/>
    <w:rsid w:val="00812F7C"/>
    <w:pPr>
      <w:ind w:leftChars="200" w:left="480"/>
    </w:pPr>
    <w:rPr>
      <w:rFonts w:cs="Times New Roman"/>
      <w:szCs w:val="24"/>
    </w:rPr>
  </w:style>
  <w:style w:type="character" w:styleId="a8">
    <w:name w:val="Hyperlink"/>
    <w:basedOn w:val="a1"/>
    <w:uiPriority w:val="99"/>
    <w:unhideWhenUsed/>
    <w:rsid w:val="00812F7C"/>
    <w:rPr>
      <w:color w:val="0000FF" w:themeColor="hyperlink"/>
      <w:u w:val="single"/>
    </w:rPr>
  </w:style>
  <w:style w:type="table" w:styleId="a9">
    <w:name w:val="Table Grid"/>
    <w:basedOn w:val="a2"/>
    <w:uiPriority w:val="59"/>
    <w:rsid w:val="00C25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listparagraph0">
    <w:name w:val="msolistparagraph"/>
    <w:basedOn w:val="a0"/>
    <w:rsid w:val="00AA5BDB"/>
    <w:pPr>
      <w:ind w:leftChars="200" w:left="200"/>
    </w:pPr>
    <w:rPr>
      <w:rFonts w:ascii="Calibri" w:hAnsi="Calibri" w:cs="Times New Roman"/>
    </w:rPr>
  </w:style>
  <w:style w:type="paragraph" w:styleId="aa">
    <w:name w:val="caption"/>
    <w:basedOn w:val="a0"/>
    <w:next w:val="a0"/>
    <w:link w:val="ab"/>
    <w:unhideWhenUsed/>
    <w:qFormat/>
    <w:rsid w:val="00AA5BDB"/>
    <w:pPr>
      <w:ind w:firstLineChars="0" w:firstLine="0"/>
      <w:jc w:val="center"/>
    </w:pPr>
    <w:rPr>
      <w:rFonts w:cs="Times New Roman"/>
      <w:szCs w:val="20"/>
    </w:rPr>
  </w:style>
  <w:style w:type="character" w:customStyle="1" w:styleId="ab">
    <w:name w:val="標號 字元"/>
    <w:aliases w:val="圖表 字元"/>
    <w:link w:val="aa"/>
    <w:rsid w:val="00AA5BDB"/>
    <w:rPr>
      <w:rFonts w:ascii="Times New Roman" w:eastAsia="標楷體" w:hAnsi="Times New Roman" w:cs="Times New Roman"/>
      <w:szCs w:val="20"/>
    </w:rPr>
  </w:style>
  <w:style w:type="paragraph" w:styleId="ac">
    <w:name w:val="Balloon Text"/>
    <w:basedOn w:val="a0"/>
    <w:link w:val="ad"/>
    <w:uiPriority w:val="99"/>
    <w:semiHidden/>
    <w:unhideWhenUsed/>
    <w:rsid w:val="00AA5BDB"/>
    <w:pPr>
      <w:spacing w:line="240" w:lineRule="auto"/>
    </w:pPr>
    <w:rPr>
      <w:rFonts w:asciiTheme="majorHAnsi" w:eastAsiaTheme="majorEastAsia" w:hAnsiTheme="majorHAnsi" w:cstheme="majorBidi"/>
      <w:sz w:val="18"/>
      <w:szCs w:val="18"/>
    </w:rPr>
  </w:style>
  <w:style w:type="character" w:customStyle="1" w:styleId="ad">
    <w:name w:val="註解方塊文字 字元"/>
    <w:basedOn w:val="a1"/>
    <w:link w:val="ac"/>
    <w:uiPriority w:val="99"/>
    <w:semiHidden/>
    <w:rsid w:val="00AA5BDB"/>
    <w:rPr>
      <w:rFonts w:asciiTheme="majorHAnsi" w:eastAsiaTheme="majorEastAsia" w:hAnsiTheme="majorHAnsi" w:cstheme="majorBidi"/>
      <w:sz w:val="18"/>
      <w:szCs w:val="18"/>
    </w:rPr>
  </w:style>
  <w:style w:type="paragraph" w:customStyle="1" w:styleId="Default">
    <w:name w:val="Default"/>
    <w:rsid w:val="008A0032"/>
    <w:pPr>
      <w:widowControl w:val="0"/>
      <w:autoSpaceDE w:val="0"/>
      <w:autoSpaceDN w:val="0"/>
      <w:adjustRightInd w:val="0"/>
    </w:pPr>
    <w:rPr>
      <w:rFonts w:ascii="Times New Roman" w:eastAsia="新細明體" w:hAnsi="Times New Roman" w:cs="Times New Roman"/>
      <w:color w:val="000000"/>
      <w:kern w:val="0"/>
      <w:szCs w:val="24"/>
    </w:rPr>
  </w:style>
  <w:style w:type="paragraph" w:customStyle="1" w:styleId="a">
    <w:name w:val="圖片"/>
    <w:basedOn w:val="a0"/>
    <w:rsid w:val="001F08EC"/>
    <w:pPr>
      <w:numPr>
        <w:ilvl w:val="3"/>
        <w:numId w:val="29"/>
      </w:numPr>
      <w:ind w:firstLineChars="0"/>
      <w:jc w:val="center"/>
    </w:pPr>
    <w:rPr>
      <w:rFonts w:cs="Times New Roman"/>
      <w:sz w:val="28"/>
      <w:szCs w:val="24"/>
    </w:rPr>
  </w:style>
  <w:style w:type="paragraph" w:styleId="Web">
    <w:name w:val="Normal (Web)"/>
    <w:basedOn w:val="a0"/>
    <w:uiPriority w:val="99"/>
    <w:unhideWhenUsed/>
    <w:rsid w:val="00393331"/>
    <w:pPr>
      <w:widowControl/>
      <w:spacing w:before="100" w:beforeAutospacing="1" w:after="100" w:afterAutospacing="1"/>
      <w:ind w:firstLineChars="0" w:firstLine="0"/>
    </w:pPr>
    <w:rPr>
      <w:rFonts w:ascii="新細明體" w:eastAsia="新細明體" w:hAnsi="新細明體" w:cs="新細明體"/>
      <w:kern w:val="0"/>
      <w:szCs w:val="24"/>
    </w:rPr>
  </w:style>
  <w:style w:type="paragraph" w:styleId="ae">
    <w:name w:val="header"/>
    <w:basedOn w:val="a0"/>
    <w:link w:val="af"/>
    <w:uiPriority w:val="99"/>
    <w:unhideWhenUsed/>
    <w:rsid w:val="000235D9"/>
    <w:pPr>
      <w:tabs>
        <w:tab w:val="center" w:pos="4153"/>
        <w:tab w:val="right" w:pos="8306"/>
      </w:tabs>
      <w:snapToGrid w:val="0"/>
    </w:pPr>
    <w:rPr>
      <w:sz w:val="20"/>
      <w:szCs w:val="20"/>
    </w:rPr>
  </w:style>
  <w:style w:type="character" w:customStyle="1" w:styleId="af">
    <w:name w:val="頁首 字元"/>
    <w:basedOn w:val="a1"/>
    <w:link w:val="ae"/>
    <w:uiPriority w:val="99"/>
    <w:rsid w:val="000235D9"/>
    <w:rPr>
      <w:rFonts w:ascii="Times New Roman" w:eastAsia="標楷體" w:hAnsi="Times New Roman"/>
      <w:sz w:val="20"/>
      <w:szCs w:val="20"/>
    </w:rPr>
  </w:style>
  <w:style w:type="paragraph" w:styleId="af0">
    <w:name w:val="footer"/>
    <w:basedOn w:val="a0"/>
    <w:link w:val="af1"/>
    <w:uiPriority w:val="99"/>
    <w:unhideWhenUsed/>
    <w:rsid w:val="000235D9"/>
    <w:pPr>
      <w:tabs>
        <w:tab w:val="center" w:pos="4153"/>
        <w:tab w:val="right" w:pos="8306"/>
      </w:tabs>
      <w:snapToGrid w:val="0"/>
    </w:pPr>
    <w:rPr>
      <w:sz w:val="20"/>
      <w:szCs w:val="20"/>
    </w:rPr>
  </w:style>
  <w:style w:type="character" w:customStyle="1" w:styleId="af1">
    <w:name w:val="頁尾 字元"/>
    <w:basedOn w:val="a1"/>
    <w:link w:val="af0"/>
    <w:uiPriority w:val="99"/>
    <w:rsid w:val="000235D9"/>
    <w:rPr>
      <w:rFonts w:ascii="Times New Roman" w:eastAsia="標楷體" w:hAnsi="Times New Roman"/>
      <w:sz w:val="20"/>
      <w:szCs w:val="20"/>
    </w:rPr>
  </w:style>
  <w:style w:type="paragraph" w:styleId="af2">
    <w:name w:val="TOC Heading"/>
    <w:basedOn w:val="1"/>
    <w:next w:val="a0"/>
    <w:uiPriority w:val="39"/>
    <w:unhideWhenUsed/>
    <w:qFormat/>
    <w:rsid w:val="000235D9"/>
    <w:pPr>
      <w:keepLines/>
      <w:widowControl/>
      <w:numPr>
        <w:numId w:val="0"/>
      </w:numPr>
      <w:spacing w:before="240" w:line="259" w:lineRule="auto"/>
      <w:jc w:val="left"/>
      <w:outlineLvl w:val="9"/>
    </w:pPr>
    <w:rPr>
      <w:rFonts w:asciiTheme="majorHAnsi" w:eastAsiaTheme="majorEastAsia" w:hAnsiTheme="majorHAnsi"/>
      <w:bCs w:val="0"/>
      <w:color w:val="365F91" w:themeColor="accent1" w:themeShade="BF"/>
      <w:kern w:val="0"/>
      <w:szCs w:val="32"/>
    </w:rPr>
  </w:style>
  <w:style w:type="paragraph" w:styleId="11">
    <w:name w:val="toc 1"/>
    <w:basedOn w:val="a0"/>
    <w:next w:val="a0"/>
    <w:autoRedefine/>
    <w:uiPriority w:val="39"/>
    <w:unhideWhenUsed/>
    <w:rsid w:val="00CB3DBC"/>
    <w:pPr>
      <w:tabs>
        <w:tab w:val="left" w:pos="960"/>
        <w:tab w:val="right" w:leader="dot" w:pos="8296"/>
      </w:tabs>
      <w:ind w:firstLineChars="0" w:firstLine="0"/>
    </w:pPr>
  </w:style>
  <w:style w:type="paragraph" w:styleId="21">
    <w:name w:val="toc 2"/>
    <w:basedOn w:val="a0"/>
    <w:next w:val="a0"/>
    <w:autoRedefine/>
    <w:uiPriority w:val="39"/>
    <w:unhideWhenUsed/>
    <w:rsid w:val="00CB3DBC"/>
    <w:pPr>
      <w:tabs>
        <w:tab w:val="left" w:pos="960"/>
        <w:tab w:val="right" w:leader="dot" w:pos="8296"/>
      </w:tabs>
      <w:ind w:leftChars="200" w:left="480" w:firstLineChars="0" w:firstLine="0"/>
    </w:pPr>
  </w:style>
  <w:style w:type="paragraph" w:styleId="31">
    <w:name w:val="toc 3"/>
    <w:basedOn w:val="a0"/>
    <w:next w:val="a0"/>
    <w:autoRedefine/>
    <w:uiPriority w:val="39"/>
    <w:unhideWhenUsed/>
    <w:rsid w:val="001767A5"/>
    <w:pPr>
      <w:tabs>
        <w:tab w:val="left" w:pos="1680"/>
        <w:tab w:val="right" w:leader="dot" w:pos="8296"/>
      </w:tabs>
      <w:ind w:leftChars="400" w:left="960" w:firstLineChars="0" w:firstLin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7070E"/>
    <w:pPr>
      <w:widowControl w:val="0"/>
      <w:spacing w:line="360" w:lineRule="auto"/>
      <w:ind w:firstLineChars="200" w:firstLine="200"/>
      <w:jc w:val="both"/>
    </w:pPr>
    <w:rPr>
      <w:rFonts w:ascii="Times New Roman" w:eastAsia="標楷體" w:hAnsi="Times New Roman"/>
    </w:rPr>
  </w:style>
  <w:style w:type="paragraph" w:styleId="1">
    <w:name w:val="heading 1"/>
    <w:basedOn w:val="a0"/>
    <w:next w:val="a0"/>
    <w:link w:val="10"/>
    <w:uiPriority w:val="9"/>
    <w:qFormat/>
    <w:rsid w:val="00BA0611"/>
    <w:pPr>
      <w:keepNext/>
      <w:numPr>
        <w:numId w:val="1"/>
      </w:numPr>
      <w:ind w:firstLineChars="0"/>
      <w:jc w:val="center"/>
      <w:outlineLvl w:val="0"/>
    </w:pPr>
    <w:rPr>
      <w:rFonts w:cstheme="majorBidi"/>
      <w:b/>
      <w:bCs/>
      <w:kern w:val="52"/>
      <w:sz w:val="32"/>
      <w:szCs w:val="52"/>
    </w:rPr>
  </w:style>
  <w:style w:type="paragraph" w:styleId="2">
    <w:name w:val="heading 2"/>
    <w:basedOn w:val="a0"/>
    <w:next w:val="a0"/>
    <w:link w:val="20"/>
    <w:uiPriority w:val="9"/>
    <w:unhideWhenUsed/>
    <w:qFormat/>
    <w:rsid w:val="00CD78EB"/>
    <w:pPr>
      <w:keepNext/>
      <w:numPr>
        <w:ilvl w:val="1"/>
        <w:numId w:val="1"/>
      </w:numPr>
      <w:ind w:firstLineChars="0"/>
      <w:outlineLvl w:val="1"/>
    </w:pPr>
    <w:rPr>
      <w:rFonts w:cstheme="majorBidi"/>
      <w:b/>
      <w:bCs/>
      <w:sz w:val="28"/>
      <w:szCs w:val="48"/>
    </w:rPr>
  </w:style>
  <w:style w:type="paragraph" w:styleId="3">
    <w:name w:val="heading 3"/>
    <w:basedOn w:val="a0"/>
    <w:next w:val="a0"/>
    <w:link w:val="30"/>
    <w:uiPriority w:val="9"/>
    <w:unhideWhenUsed/>
    <w:qFormat/>
    <w:rsid w:val="00CD78EB"/>
    <w:pPr>
      <w:keepNext/>
      <w:numPr>
        <w:ilvl w:val="2"/>
        <w:numId w:val="1"/>
      </w:numPr>
      <w:ind w:firstLineChars="0"/>
      <w:outlineLvl w:val="2"/>
    </w:pPr>
    <w:rPr>
      <w:rFonts w:cstheme="majorBidi"/>
      <w:b/>
      <w:bCs/>
      <w:szCs w:val="36"/>
    </w:rPr>
  </w:style>
  <w:style w:type="paragraph" w:styleId="4">
    <w:name w:val="heading 4"/>
    <w:basedOn w:val="a0"/>
    <w:next w:val="a0"/>
    <w:link w:val="40"/>
    <w:uiPriority w:val="9"/>
    <w:unhideWhenUsed/>
    <w:qFormat/>
    <w:rsid w:val="00CD78EB"/>
    <w:pPr>
      <w:keepNext/>
      <w:numPr>
        <w:ilvl w:val="3"/>
        <w:numId w:val="1"/>
      </w:numPr>
      <w:spacing w:line="720" w:lineRule="auto"/>
      <w:ind w:firstLineChars="0"/>
      <w:outlineLvl w:val="3"/>
    </w:pPr>
    <w:rPr>
      <w:rFonts w:asciiTheme="majorHAnsi" w:eastAsiaTheme="majorEastAsia" w:hAnsiTheme="majorHAnsi" w:cstheme="majorBidi"/>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BA0611"/>
    <w:rPr>
      <w:rFonts w:ascii="Times New Roman" w:eastAsia="標楷體" w:hAnsi="Times New Roman" w:cstheme="majorBidi"/>
      <w:b/>
      <w:bCs/>
      <w:kern w:val="52"/>
      <w:sz w:val="32"/>
      <w:szCs w:val="52"/>
    </w:rPr>
  </w:style>
  <w:style w:type="character" w:customStyle="1" w:styleId="20">
    <w:name w:val="標題 2 字元"/>
    <w:basedOn w:val="a1"/>
    <w:link w:val="2"/>
    <w:uiPriority w:val="9"/>
    <w:rsid w:val="00CD78EB"/>
    <w:rPr>
      <w:rFonts w:ascii="Times New Roman" w:eastAsia="標楷體" w:hAnsi="Times New Roman" w:cstheme="majorBidi"/>
      <w:b/>
      <w:bCs/>
      <w:sz w:val="28"/>
      <w:szCs w:val="48"/>
    </w:rPr>
  </w:style>
  <w:style w:type="paragraph" w:styleId="a4">
    <w:name w:val="No Spacing"/>
    <w:aliases w:val="圖表"/>
    <w:basedOn w:val="a0"/>
    <w:uiPriority w:val="1"/>
    <w:qFormat/>
    <w:rsid w:val="00C25DAF"/>
    <w:pPr>
      <w:ind w:firstLineChars="0" w:firstLine="0"/>
      <w:jc w:val="center"/>
    </w:pPr>
  </w:style>
  <w:style w:type="character" w:customStyle="1" w:styleId="30">
    <w:name w:val="標題 3 字元"/>
    <w:basedOn w:val="a1"/>
    <w:link w:val="3"/>
    <w:uiPriority w:val="9"/>
    <w:rsid w:val="00CD78EB"/>
    <w:rPr>
      <w:rFonts w:ascii="Times New Roman" w:eastAsia="標楷體" w:hAnsi="Times New Roman" w:cstheme="majorBidi"/>
      <w:b/>
      <w:bCs/>
      <w:szCs w:val="36"/>
    </w:rPr>
  </w:style>
  <w:style w:type="paragraph" w:styleId="a5">
    <w:name w:val="Title"/>
    <w:aliases w:val="標題4"/>
    <w:basedOn w:val="a0"/>
    <w:next w:val="a0"/>
    <w:link w:val="a6"/>
    <w:uiPriority w:val="10"/>
    <w:qFormat/>
    <w:rsid w:val="00CD78EB"/>
    <w:pPr>
      <w:ind w:firstLineChars="0" w:firstLine="0"/>
      <w:outlineLvl w:val="3"/>
    </w:pPr>
    <w:rPr>
      <w:rFonts w:cstheme="majorBidi"/>
      <w:b/>
      <w:bCs/>
      <w:szCs w:val="32"/>
    </w:rPr>
  </w:style>
  <w:style w:type="character" w:customStyle="1" w:styleId="a6">
    <w:name w:val="標題 字元"/>
    <w:aliases w:val="標題4 字元"/>
    <w:basedOn w:val="a1"/>
    <w:link w:val="a5"/>
    <w:uiPriority w:val="10"/>
    <w:rsid w:val="00CD78EB"/>
    <w:rPr>
      <w:rFonts w:ascii="Times New Roman" w:eastAsia="標楷體" w:hAnsi="Times New Roman" w:cstheme="majorBidi"/>
      <w:b/>
      <w:bCs/>
      <w:szCs w:val="32"/>
    </w:rPr>
  </w:style>
  <w:style w:type="character" w:customStyle="1" w:styleId="40">
    <w:name w:val="標題 4 字元"/>
    <w:basedOn w:val="a1"/>
    <w:link w:val="4"/>
    <w:uiPriority w:val="9"/>
    <w:rsid w:val="00CD78EB"/>
    <w:rPr>
      <w:rFonts w:asciiTheme="majorHAnsi" w:eastAsiaTheme="majorEastAsia" w:hAnsiTheme="majorHAnsi" w:cstheme="majorBidi"/>
      <w:sz w:val="36"/>
      <w:szCs w:val="36"/>
    </w:rPr>
  </w:style>
  <w:style w:type="paragraph" w:styleId="a7">
    <w:name w:val="List Paragraph"/>
    <w:basedOn w:val="a0"/>
    <w:uiPriority w:val="34"/>
    <w:qFormat/>
    <w:rsid w:val="00812F7C"/>
    <w:pPr>
      <w:ind w:leftChars="200" w:left="480"/>
    </w:pPr>
    <w:rPr>
      <w:rFonts w:cs="Times New Roman"/>
      <w:szCs w:val="24"/>
    </w:rPr>
  </w:style>
  <w:style w:type="character" w:styleId="a8">
    <w:name w:val="Hyperlink"/>
    <w:basedOn w:val="a1"/>
    <w:uiPriority w:val="99"/>
    <w:unhideWhenUsed/>
    <w:rsid w:val="00812F7C"/>
    <w:rPr>
      <w:color w:val="0000FF" w:themeColor="hyperlink"/>
      <w:u w:val="single"/>
    </w:rPr>
  </w:style>
  <w:style w:type="table" w:styleId="a9">
    <w:name w:val="Table Grid"/>
    <w:basedOn w:val="a2"/>
    <w:uiPriority w:val="59"/>
    <w:rsid w:val="00C25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listparagraph0">
    <w:name w:val="msolistparagraph"/>
    <w:basedOn w:val="a0"/>
    <w:rsid w:val="00AA5BDB"/>
    <w:pPr>
      <w:ind w:leftChars="200" w:left="200"/>
    </w:pPr>
    <w:rPr>
      <w:rFonts w:ascii="Calibri" w:hAnsi="Calibri" w:cs="Times New Roman"/>
    </w:rPr>
  </w:style>
  <w:style w:type="paragraph" w:styleId="aa">
    <w:name w:val="caption"/>
    <w:basedOn w:val="a0"/>
    <w:next w:val="a0"/>
    <w:link w:val="ab"/>
    <w:unhideWhenUsed/>
    <w:qFormat/>
    <w:rsid w:val="00AA5BDB"/>
    <w:pPr>
      <w:ind w:firstLineChars="0" w:firstLine="0"/>
      <w:jc w:val="center"/>
    </w:pPr>
    <w:rPr>
      <w:rFonts w:cs="Times New Roman"/>
      <w:szCs w:val="20"/>
    </w:rPr>
  </w:style>
  <w:style w:type="character" w:customStyle="1" w:styleId="ab">
    <w:name w:val="標號 字元"/>
    <w:aliases w:val="圖表 字元"/>
    <w:link w:val="aa"/>
    <w:rsid w:val="00AA5BDB"/>
    <w:rPr>
      <w:rFonts w:ascii="Times New Roman" w:eastAsia="標楷體" w:hAnsi="Times New Roman" w:cs="Times New Roman"/>
      <w:szCs w:val="20"/>
    </w:rPr>
  </w:style>
  <w:style w:type="paragraph" w:styleId="ac">
    <w:name w:val="Balloon Text"/>
    <w:basedOn w:val="a0"/>
    <w:link w:val="ad"/>
    <w:uiPriority w:val="99"/>
    <w:semiHidden/>
    <w:unhideWhenUsed/>
    <w:rsid w:val="00AA5BDB"/>
    <w:pPr>
      <w:spacing w:line="240" w:lineRule="auto"/>
    </w:pPr>
    <w:rPr>
      <w:rFonts w:asciiTheme="majorHAnsi" w:eastAsiaTheme="majorEastAsia" w:hAnsiTheme="majorHAnsi" w:cstheme="majorBidi"/>
      <w:sz w:val="18"/>
      <w:szCs w:val="18"/>
    </w:rPr>
  </w:style>
  <w:style w:type="character" w:customStyle="1" w:styleId="ad">
    <w:name w:val="註解方塊文字 字元"/>
    <w:basedOn w:val="a1"/>
    <w:link w:val="ac"/>
    <w:uiPriority w:val="99"/>
    <w:semiHidden/>
    <w:rsid w:val="00AA5BDB"/>
    <w:rPr>
      <w:rFonts w:asciiTheme="majorHAnsi" w:eastAsiaTheme="majorEastAsia" w:hAnsiTheme="majorHAnsi" w:cstheme="majorBidi"/>
      <w:sz w:val="18"/>
      <w:szCs w:val="18"/>
    </w:rPr>
  </w:style>
  <w:style w:type="paragraph" w:customStyle="1" w:styleId="Default">
    <w:name w:val="Default"/>
    <w:rsid w:val="008A0032"/>
    <w:pPr>
      <w:widowControl w:val="0"/>
      <w:autoSpaceDE w:val="0"/>
      <w:autoSpaceDN w:val="0"/>
      <w:adjustRightInd w:val="0"/>
    </w:pPr>
    <w:rPr>
      <w:rFonts w:ascii="Times New Roman" w:eastAsia="新細明體" w:hAnsi="Times New Roman" w:cs="Times New Roman"/>
      <w:color w:val="000000"/>
      <w:kern w:val="0"/>
      <w:szCs w:val="24"/>
    </w:rPr>
  </w:style>
  <w:style w:type="paragraph" w:customStyle="1" w:styleId="a">
    <w:name w:val="圖片"/>
    <w:basedOn w:val="a0"/>
    <w:rsid w:val="001F08EC"/>
    <w:pPr>
      <w:numPr>
        <w:ilvl w:val="3"/>
        <w:numId w:val="29"/>
      </w:numPr>
      <w:ind w:firstLineChars="0"/>
      <w:jc w:val="center"/>
    </w:pPr>
    <w:rPr>
      <w:rFonts w:cs="Times New Roman"/>
      <w:sz w:val="28"/>
      <w:szCs w:val="24"/>
    </w:rPr>
  </w:style>
  <w:style w:type="paragraph" w:styleId="Web">
    <w:name w:val="Normal (Web)"/>
    <w:basedOn w:val="a0"/>
    <w:uiPriority w:val="99"/>
    <w:unhideWhenUsed/>
    <w:rsid w:val="00393331"/>
    <w:pPr>
      <w:widowControl/>
      <w:spacing w:before="100" w:beforeAutospacing="1" w:after="100" w:afterAutospacing="1"/>
      <w:ind w:firstLineChars="0" w:firstLine="0"/>
    </w:pPr>
    <w:rPr>
      <w:rFonts w:ascii="新細明體" w:eastAsia="新細明體" w:hAnsi="新細明體" w:cs="新細明體"/>
      <w:kern w:val="0"/>
      <w:szCs w:val="24"/>
    </w:rPr>
  </w:style>
  <w:style w:type="paragraph" w:styleId="ae">
    <w:name w:val="header"/>
    <w:basedOn w:val="a0"/>
    <w:link w:val="af"/>
    <w:uiPriority w:val="99"/>
    <w:unhideWhenUsed/>
    <w:rsid w:val="000235D9"/>
    <w:pPr>
      <w:tabs>
        <w:tab w:val="center" w:pos="4153"/>
        <w:tab w:val="right" w:pos="8306"/>
      </w:tabs>
      <w:snapToGrid w:val="0"/>
    </w:pPr>
    <w:rPr>
      <w:sz w:val="20"/>
      <w:szCs w:val="20"/>
    </w:rPr>
  </w:style>
  <w:style w:type="character" w:customStyle="1" w:styleId="af">
    <w:name w:val="頁首 字元"/>
    <w:basedOn w:val="a1"/>
    <w:link w:val="ae"/>
    <w:uiPriority w:val="99"/>
    <w:rsid w:val="000235D9"/>
    <w:rPr>
      <w:rFonts w:ascii="Times New Roman" w:eastAsia="標楷體" w:hAnsi="Times New Roman"/>
      <w:sz w:val="20"/>
      <w:szCs w:val="20"/>
    </w:rPr>
  </w:style>
  <w:style w:type="paragraph" w:styleId="af0">
    <w:name w:val="footer"/>
    <w:basedOn w:val="a0"/>
    <w:link w:val="af1"/>
    <w:uiPriority w:val="99"/>
    <w:unhideWhenUsed/>
    <w:rsid w:val="000235D9"/>
    <w:pPr>
      <w:tabs>
        <w:tab w:val="center" w:pos="4153"/>
        <w:tab w:val="right" w:pos="8306"/>
      </w:tabs>
      <w:snapToGrid w:val="0"/>
    </w:pPr>
    <w:rPr>
      <w:sz w:val="20"/>
      <w:szCs w:val="20"/>
    </w:rPr>
  </w:style>
  <w:style w:type="character" w:customStyle="1" w:styleId="af1">
    <w:name w:val="頁尾 字元"/>
    <w:basedOn w:val="a1"/>
    <w:link w:val="af0"/>
    <w:uiPriority w:val="99"/>
    <w:rsid w:val="000235D9"/>
    <w:rPr>
      <w:rFonts w:ascii="Times New Roman" w:eastAsia="標楷體" w:hAnsi="Times New Roman"/>
      <w:sz w:val="20"/>
      <w:szCs w:val="20"/>
    </w:rPr>
  </w:style>
  <w:style w:type="paragraph" w:styleId="af2">
    <w:name w:val="TOC Heading"/>
    <w:basedOn w:val="1"/>
    <w:next w:val="a0"/>
    <w:uiPriority w:val="39"/>
    <w:unhideWhenUsed/>
    <w:qFormat/>
    <w:rsid w:val="000235D9"/>
    <w:pPr>
      <w:keepLines/>
      <w:widowControl/>
      <w:numPr>
        <w:numId w:val="0"/>
      </w:numPr>
      <w:spacing w:before="240" w:line="259" w:lineRule="auto"/>
      <w:jc w:val="left"/>
      <w:outlineLvl w:val="9"/>
    </w:pPr>
    <w:rPr>
      <w:rFonts w:asciiTheme="majorHAnsi" w:eastAsiaTheme="majorEastAsia" w:hAnsiTheme="majorHAnsi"/>
      <w:bCs w:val="0"/>
      <w:color w:val="365F91" w:themeColor="accent1" w:themeShade="BF"/>
      <w:kern w:val="0"/>
      <w:szCs w:val="32"/>
    </w:rPr>
  </w:style>
  <w:style w:type="paragraph" w:styleId="11">
    <w:name w:val="toc 1"/>
    <w:basedOn w:val="a0"/>
    <w:next w:val="a0"/>
    <w:autoRedefine/>
    <w:uiPriority w:val="39"/>
    <w:unhideWhenUsed/>
    <w:rsid w:val="00CB3DBC"/>
    <w:pPr>
      <w:tabs>
        <w:tab w:val="left" w:pos="960"/>
        <w:tab w:val="right" w:leader="dot" w:pos="8296"/>
      </w:tabs>
      <w:ind w:firstLineChars="0" w:firstLine="0"/>
    </w:pPr>
  </w:style>
  <w:style w:type="paragraph" w:styleId="21">
    <w:name w:val="toc 2"/>
    <w:basedOn w:val="a0"/>
    <w:next w:val="a0"/>
    <w:autoRedefine/>
    <w:uiPriority w:val="39"/>
    <w:unhideWhenUsed/>
    <w:rsid w:val="00CB3DBC"/>
    <w:pPr>
      <w:tabs>
        <w:tab w:val="left" w:pos="960"/>
        <w:tab w:val="right" w:leader="dot" w:pos="8296"/>
      </w:tabs>
      <w:ind w:leftChars="200" w:left="480" w:firstLineChars="0" w:firstLine="0"/>
    </w:pPr>
  </w:style>
  <w:style w:type="paragraph" w:styleId="31">
    <w:name w:val="toc 3"/>
    <w:basedOn w:val="a0"/>
    <w:next w:val="a0"/>
    <w:autoRedefine/>
    <w:uiPriority w:val="39"/>
    <w:unhideWhenUsed/>
    <w:rsid w:val="001767A5"/>
    <w:pPr>
      <w:tabs>
        <w:tab w:val="left" w:pos="1680"/>
        <w:tab w:val="right" w:leader="dot" w:pos="8296"/>
      </w:tabs>
      <w:ind w:leftChars="400" w:left="960" w:firstLineChars="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hyperlink" Target="https://www.aurasma.com/" TargetMode="External"/><Relationship Id="rId21" Type="http://schemas.openxmlformats.org/officeDocument/2006/relationships/image" Target="media/image5.png"/><Relationship Id="rId42" Type="http://schemas.openxmlformats.org/officeDocument/2006/relationships/package" Target="embeddings/Microsoft_Visio_Drawing1.vsdx"/><Relationship Id="rId47" Type="http://schemas.openxmlformats.org/officeDocument/2006/relationships/image" Target="media/image29.emf"/><Relationship Id="rId63" Type="http://schemas.openxmlformats.org/officeDocument/2006/relationships/chart" Target="charts/chart7.xml"/><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www.aihuhua.com/huahui/huoyanlan.html" TargetMode="External"/><Relationship Id="rId16" Type="http://schemas.openxmlformats.org/officeDocument/2006/relationships/image" Target="media/image2.jpeg"/><Relationship Id="rId107" Type="http://schemas.openxmlformats.org/officeDocument/2006/relationships/hyperlink" Target="http://www.geoconnections.org/en/communities/developers/standards/sensor_web_enablement" TargetMode="External"/><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20.emf"/><Relationship Id="rId53" Type="http://schemas.openxmlformats.org/officeDocument/2006/relationships/image" Target="media/image34.jpeg"/><Relationship Id="rId58" Type="http://schemas.openxmlformats.org/officeDocument/2006/relationships/chart" Target="charts/chart2.xml"/><Relationship Id="rId74" Type="http://schemas.openxmlformats.org/officeDocument/2006/relationships/image" Target="media/image48.jpe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5.xml"/><Relationship Id="rId82" Type="http://schemas.openxmlformats.org/officeDocument/2006/relationships/image" Target="media/image56.emf"/><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image" Target="media/image14.png"/><Relationship Id="rId35" Type="http://schemas.openxmlformats.org/officeDocument/2006/relationships/image" Target="media/image18.emf"/><Relationship Id="rId43" Type="http://schemas.openxmlformats.org/officeDocument/2006/relationships/image" Target="media/image25.png"/><Relationship Id="rId48" Type="http://schemas.openxmlformats.org/officeDocument/2006/relationships/package" Target="embeddings/Microsoft_Visio_Drawing12.vsdx"/><Relationship Id="rId56" Type="http://schemas.openxmlformats.org/officeDocument/2006/relationships/image" Target="media/image37.png"/><Relationship Id="rId64" Type="http://schemas.openxmlformats.org/officeDocument/2006/relationships/image" Target="media/image38.png"/><Relationship Id="rId69" Type="http://schemas.openxmlformats.org/officeDocument/2006/relationships/image" Target="media/image43.jpeg"/><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http://www.bnext.com.tw/article/view/id/31126" TargetMode="External"/><Relationship Id="rId118" Type="http://schemas.openxmlformats.org/officeDocument/2006/relationships/hyperlink" Target="http://www.ctimes.com.tw/news/PrintNews.asp?O=HJWC6A09T98SAA0MEP"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6.jpeg"/><Relationship Id="rId80" Type="http://schemas.openxmlformats.org/officeDocument/2006/relationships/image" Target="media/image54.emf"/><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chart" Target="charts/chart3.xml"/><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hyperlink" Target="http://www.w3.org/RDF/" TargetMode="External"/><Relationship Id="rId116" Type="http://schemas.openxmlformats.org/officeDocument/2006/relationships/hyperlink" Target="http://wiki.mbalib.com/zh-tw/SNS" TargetMode="External"/><Relationship Id="rId20" Type="http://schemas.openxmlformats.org/officeDocument/2006/relationships/image" Target="media/image4.emf"/><Relationship Id="rId41" Type="http://schemas.openxmlformats.org/officeDocument/2006/relationships/image" Target="media/image24.emf"/><Relationship Id="rId54" Type="http://schemas.openxmlformats.org/officeDocument/2006/relationships/image" Target="media/image35.png"/><Relationship Id="rId62" Type="http://schemas.openxmlformats.org/officeDocument/2006/relationships/chart" Target="charts/chart6.xml"/><Relationship Id="rId70" Type="http://schemas.openxmlformats.org/officeDocument/2006/relationships/image" Target="media/image44.jpeg"/><Relationship Id="rId75" Type="http://schemas.openxmlformats.org/officeDocument/2006/relationships/image" Target="media/image49.png"/><Relationship Id="rId83" Type="http://schemas.openxmlformats.org/officeDocument/2006/relationships/image" Target="media/image57.emf"/><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http://goo.gl/lbmp1y&#65292;201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19.emf"/><Relationship Id="rId49" Type="http://schemas.openxmlformats.org/officeDocument/2006/relationships/image" Target="media/image30.png"/><Relationship Id="rId57" Type="http://schemas.openxmlformats.org/officeDocument/2006/relationships/chart" Target="charts/chart1.xml"/><Relationship Id="rId106" Type="http://schemas.openxmlformats.org/officeDocument/2006/relationships/image" Target="media/image80.png"/><Relationship Id="rId114" Type="http://schemas.openxmlformats.org/officeDocument/2006/relationships/hyperlink" Target="http://www.ndc.gov.tw/att/files/" TargetMode="External"/><Relationship Id="rId119" Type="http://schemas.openxmlformats.org/officeDocument/2006/relationships/hyperlink" Target="https://zh.wikipedia.org/wiki/OpenCV" TargetMode="External"/><Relationship Id="rId10" Type="http://schemas.openxmlformats.org/officeDocument/2006/relationships/header" Target="header2.xml"/><Relationship Id="rId31" Type="http://schemas.openxmlformats.org/officeDocument/2006/relationships/hyperlink" Target="http://pchome282000.blogspot.com/2014/04/php-cicodeigniter.html"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chart" Target="charts/chart4.xml"/><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image" Target="media/image22.png"/><Relationship Id="rId109" Type="http://schemas.openxmlformats.org/officeDocument/2006/relationships/hyperlink" Target="http://www.w3.org/2001/sw/" TargetMode="External"/><Relationship Id="rId34" Type="http://schemas.openxmlformats.org/officeDocument/2006/relationships/image" Target="media/image17.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opencv.org/" TargetMode="Externa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amis.afa.gov.tw/main/Main.aspx" TargetMode="External"/><Relationship Id="rId115" Type="http://schemas.openxmlformats.org/officeDocument/2006/relationships/hyperlink" Target="http://www.coa.gov.tw/view.php?catid=23259"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30889;&#22763;&#35542;&#25991;\%5b5%5d&#25928;&#33021;&#20998;&#26512;\&#38651;&#21147;&#27169;&#25836;\&#20998;&#26512;.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標楷體" pitchFamily="65" charset="-120"/>
                <a:ea typeface="標楷體" pitchFamily="65" charset="-120"/>
              </a:defRPr>
            </a:pPr>
            <a:r>
              <a:rPr lang="zh-TW" altLang="en-US">
                <a:latin typeface="標楷體" pitchFamily="65" charset="-120"/>
                <a:ea typeface="標楷體" pitchFamily="65" charset="-120"/>
              </a:rPr>
              <a:t>電力生命週期比較</a:t>
            </a:r>
            <a:endParaRPr lang="en-US" altLang="zh-TW">
              <a:latin typeface="標楷體" pitchFamily="65" charset="-120"/>
              <a:ea typeface="標楷體" pitchFamily="65" charset="-120"/>
            </a:endParaRPr>
          </a:p>
          <a:p>
            <a:pPr>
              <a:defRPr>
                <a:latin typeface="標楷體" pitchFamily="65" charset="-120"/>
                <a:ea typeface="標楷體" pitchFamily="65" charset="-120"/>
              </a:defRPr>
            </a:pPr>
            <a:r>
              <a:rPr lang="zh-TW" altLang="en-US">
                <a:latin typeface="標楷體" pitchFamily="65" charset="-120"/>
                <a:ea typeface="標楷體" pitchFamily="65" charset="-120"/>
              </a:rPr>
              <a:t>本計劃 </a:t>
            </a:r>
            <a:r>
              <a:rPr lang="en-US" altLang="zh-TW">
                <a:latin typeface="標楷體" pitchFamily="65" charset="-120"/>
                <a:ea typeface="標楷體" pitchFamily="65" charset="-120"/>
              </a:rPr>
              <a:t>vs </a:t>
            </a:r>
            <a:r>
              <a:rPr lang="en-US" altLang="zh-TW" sz="1800" b="1" i="0" u="none" strike="noStrike" baseline="0">
                <a:effectLst/>
              </a:rPr>
              <a:t>N.Kuar vs</a:t>
            </a:r>
            <a:r>
              <a:rPr lang="en-US" altLang="zh-TW">
                <a:latin typeface="標楷體" pitchFamily="65" charset="-120"/>
                <a:ea typeface="標楷體" pitchFamily="65" charset="-120"/>
              </a:rPr>
              <a:t> </a:t>
            </a:r>
            <a:r>
              <a:rPr lang="zh-TW" altLang="en-US">
                <a:latin typeface="標楷體" pitchFamily="65" charset="-120"/>
                <a:ea typeface="標楷體" pitchFamily="65" charset="-120"/>
              </a:rPr>
              <a:t>固定</a:t>
            </a:r>
            <a:r>
              <a:rPr lang="en-US" altLang="zh-TW">
                <a:latin typeface="標楷體" pitchFamily="65" charset="-120"/>
                <a:ea typeface="標楷體" pitchFamily="65" charset="-120"/>
              </a:rPr>
              <a:t>(30 min)</a:t>
            </a:r>
            <a:endParaRPr lang="zh-TW" altLang="en-US">
              <a:latin typeface="標楷體" pitchFamily="65" charset="-120"/>
              <a:ea typeface="標楷體" pitchFamily="65" charset="-120"/>
            </a:endParaRPr>
          </a:p>
        </c:rich>
      </c:tx>
      <c:overlay val="0"/>
    </c:title>
    <c:autoTitleDeleted val="0"/>
    <c:plotArea>
      <c:layout/>
      <c:lineChart>
        <c:grouping val="standard"/>
        <c:varyColors val="0"/>
        <c:ser>
          <c:idx val="0"/>
          <c:order val="0"/>
          <c:tx>
            <c:strRef>
              <c:f>工作表3!$N$1</c:f>
              <c:strCache>
                <c:ptCount val="1"/>
                <c:pt idx="0">
                  <c:v>本研究</c:v>
                </c:pt>
              </c:strCache>
            </c:strRef>
          </c:tx>
          <c:spPr>
            <a:ln w="57150"/>
          </c:spPr>
          <c:marker>
            <c:symbol val="none"/>
          </c:marker>
          <c:cat>
            <c:strRef>
              <c:f>工作表3!$L$2:$L$2151</c:f>
              <c:strCache>
                <c:ptCount val="2150"/>
                <c:pt idx="0">
                  <c:v>00:00:00:00</c:v>
                </c:pt>
                <c:pt idx="1">
                  <c:v>00:00:00:00</c:v>
                </c:pt>
                <c:pt idx="2">
                  <c:v>00:00:00:00</c:v>
                </c:pt>
                <c:pt idx="3">
                  <c:v>00:00:30:00</c:v>
                </c:pt>
                <c:pt idx="4">
                  <c:v>00:00:30:00</c:v>
                </c:pt>
                <c:pt idx="5">
                  <c:v>00:00:30:00</c:v>
                </c:pt>
                <c:pt idx="6">
                  <c:v>00:01:00:00</c:v>
                </c:pt>
                <c:pt idx="7">
                  <c:v>00:01:00:02</c:v>
                </c:pt>
                <c:pt idx="8">
                  <c:v>00:01:00:07</c:v>
                </c:pt>
                <c:pt idx="9">
                  <c:v>00:01:30:00</c:v>
                </c:pt>
                <c:pt idx="10">
                  <c:v>00:01:32:13</c:v>
                </c:pt>
                <c:pt idx="11">
                  <c:v>00:01:40:52</c:v>
                </c:pt>
                <c:pt idx="12">
                  <c:v>00:02:00:00</c:v>
                </c:pt>
                <c:pt idx="13">
                  <c:v>00:02:03:01</c:v>
                </c:pt>
                <c:pt idx="14">
                  <c:v>00:02:14:18</c:v>
                </c:pt>
                <c:pt idx="15">
                  <c:v>00:02:30:00</c:v>
                </c:pt>
                <c:pt idx="16">
                  <c:v>00:02:34:16</c:v>
                </c:pt>
                <c:pt idx="17">
                  <c:v>00:02:49:18</c:v>
                </c:pt>
                <c:pt idx="18">
                  <c:v>00:03:00:00</c:v>
                </c:pt>
                <c:pt idx="19">
                  <c:v>00:03:05:34</c:v>
                </c:pt>
                <c:pt idx="20">
                  <c:v>00:03:23:48</c:v>
                </c:pt>
                <c:pt idx="21">
                  <c:v>00:03:30:00</c:v>
                </c:pt>
                <c:pt idx="22">
                  <c:v>00:03:37:00</c:v>
                </c:pt>
                <c:pt idx="23">
                  <c:v>00:03:58:58</c:v>
                </c:pt>
                <c:pt idx="24">
                  <c:v>00:04:00:00</c:v>
                </c:pt>
                <c:pt idx="25">
                  <c:v>00:04:08:40</c:v>
                </c:pt>
                <c:pt idx="26">
                  <c:v>00:04:30:00</c:v>
                </c:pt>
                <c:pt idx="27">
                  <c:v>00:04:34:11</c:v>
                </c:pt>
                <c:pt idx="28">
                  <c:v>00:04:40:21</c:v>
                </c:pt>
                <c:pt idx="29">
                  <c:v>00:05:00:00</c:v>
                </c:pt>
                <c:pt idx="30">
                  <c:v>00:05:09:48</c:v>
                </c:pt>
                <c:pt idx="31">
                  <c:v>00:05:12:13</c:v>
                </c:pt>
                <c:pt idx="32">
                  <c:v>00:05:30:00</c:v>
                </c:pt>
                <c:pt idx="33">
                  <c:v>00:05:44:11</c:v>
                </c:pt>
                <c:pt idx="34">
                  <c:v>00:05:45:45</c:v>
                </c:pt>
                <c:pt idx="35">
                  <c:v>00:06:00:00</c:v>
                </c:pt>
                <c:pt idx="36">
                  <c:v>00:06:16:14</c:v>
                </c:pt>
                <c:pt idx="37">
                  <c:v>00:06:21:21</c:v>
                </c:pt>
                <c:pt idx="38">
                  <c:v>00:06:30:00</c:v>
                </c:pt>
                <c:pt idx="39">
                  <c:v>00:06:48:22</c:v>
                </c:pt>
                <c:pt idx="40">
                  <c:v>00:06:58:10</c:v>
                </c:pt>
                <c:pt idx="41">
                  <c:v>00:07:00:00</c:v>
                </c:pt>
                <c:pt idx="42">
                  <c:v>00:07:20:39</c:v>
                </c:pt>
                <c:pt idx="43">
                  <c:v>00:07:30:00</c:v>
                </c:pt>
                <c:pt idx="44">
                  <c:v>00:07:34:20</c:v>
                </c:pt>
                <c:pt idx="45">
                  <c:v>00:07:53:01</c:v>
                </c:pt>
                <c:pt idx="46">
                  <c:v>00:08:00:00</c:v>
                </c:pt>
                <c:pt idx="47">
                  <c:v>00:08:10:43</c:v>
                </c:pt>
                <c:pt idx="48">
                  <c:v>00:08:25:28</c:v>
                </c:pt>
                <c:pt idx="49">
                  <c:v>00:08:30:00</c:v>
                </c:pt>
                <c:pt idx="50">
                  <c:v>00:08:47:16</c:v>
                </c:pt>
                <c:pt idx="51">
                  <c:v>00:08:58:02</c:v>
                </c:pt>
                <c:pt idx="52">
                  <c:v>00:09:00:00</c:v>
                </c:pt>
                <c:pt idx="53">
                  <c:v>00:09:24:00</c:v>
                </c:pt>
                <c:pt idx="54">
                  <c:v>00:09:30:00</c:v>
                </c:pt>
                <c:pt idx="55">
                  <c:v>00:09:30:38</c:v>
                </c:pt>
                <c:pt idx="56">
                  <c:v>00:10:00:00</c:v>
                </c:pt>
                <c:pt idx="57">
                  <c:v>00:10:00:53</c:v>
                </c:pt>
                <c:pt idx="58">
                  <c:v>00:10:03:20</c:v>
                </c:pt>
                <c:pt idx="59">
                  <c:v>00:10:30:00</c:v>
                </c:pt>
                <c:pt idx="60">
                  <c:v>00:10:36:09</c:v>
                </c:pt>
                <c:pt idx="61">
                  <c:v>00:10:37:58</c:v>
                </c:pt>
                <c:pt idx="62">
                  <c:v>00:11:00:00</c:v>
                </c:pt>
                <c:pt idx="63">
                  <c:v>00:11:09:00</c:v>
                </c:pt>
                <c:pt idx="64">
                  <c:v>00:11:15:13</c:v>
                </c:pt>
                <c:pt idx="65">
                  <c:v>00:11:30:00</c:v>
                </c:pt>
                <c:pt idx="66">
                  <c:v>00:11:41:55</c:v>
                </c:pt>
                <c:pt idx="67">
                  <c:v>00:11:52:45</c:v>
                </c:pt>
                <c:pt idx="68">
                  <c:v>00:12:00:00</c:v>
                </c:pt>
                <c:pt idx="69">
                  <c:v>00:12:14:55</c:v>
                </c:pt>
                <c:pt idx="70">
                  <c:v>00:12:30:00</c:v>
                </c:pt>
                <c:pt idx="71">
                  <c:v>00:12:30:29</c:v>
                </c:pt>
                <c:pt idx="72">
                  <c:v>00:12:47:59</c:v>
                </c:pt>
                <c:pt idx="73">
                  <c:v>00:13:00:00</c:v>
                </c:pt>
                <c:pt idx="74">
                  <c:v>00:13:08:30</c:v>
                </c:pt>
                <c:pt idx="75">
                  <c:v>00:13:21:08</c:v>
                </c:pt>
                <c:pt idx="76">
                  <c:v>00:13:30:00</c:v>
                </c:pt>
                <c:pt idx="77">
                  <c:v>00:13:46:47</c:v>
                </c:pt>
                <c:pt idx="78">
                  <c:v>00:13:54:19</c:v>
                </c:pt>
                <c:pt idx="79">
                  <c:v>00:14:00:00</c:v>
                </c:pt>
                <c:pt idx="80">
                  <c:v>00:14:25:21</c:v>
                </c:pt>
                <c:pt idx="81">
                  <c:v>00:14:27:36</c:v>
                </c:pt>
                <c:pt idx="82">
                  <c:v>00:14:30:00</c:v>
                </c:pt>
                <c:pt idx="83">
                  <c:v>00:15:00:00</c:v>
                </c:pt>
                <c:pt idx="84">
                  <c:v>00:15:00:56</c:v>
                </c:pt>
                <c:pt idx="85">
                  <c:v>00:15:04:13</c:v>
                </c:pt>
                <c:pt idx="86">
                  <c:v>00:15:30:00</c:v>
                </c:pt>
                <c:pt idx="87">
                  <c:v>00:15:34:08</c:v>
                </c:pt>
                <c:pt idx="88">
                  <c:v>00:15:43:23</c:v>
                </c:pt>
                <c:pt idx="89">
                  <c:v>00:16:00:00</c:v>
                </c:pt>
                <c:pt idx="90">
                  <c:v>00:16:07:21</c:v>
                </c:pt>
                <c:pt idx="91">
                  <c:v>00:16:22:57</c:v>
                </c:pt>
                <c:pt idx="92">
                  <c:v>00:16:30:00</c:v>
                </c:pt>
                <c:pt idx="93">
                  <c:v>00:16:40:34</c:v>
                </c:pt>
                <c:pt idx="94">
                  <c:v>00:17:00:00</c:v>
                </c:pt>
                <c:pt idx="95">
                  <c:v>00:17:02:59</c:v>
                </c:pt>
                <c:pt idx="96">
                  <c:v>00:17:13:47</c:v>
                </c:pt>
                <c:pt idx="97">
                  <c:v>00:17:30:00</c:v>
                </c:pt>
                <c:pt idx="98">
                  <c:v>00:17:42:18</c:v>
                </c:pt>
                <c:pt idx="99">
                  <c:v>00:17:47:01</c:v>
                </c:pt>
                <c:pt idx="100">
                  <c:v>00:18:00:00</c:v>
                </c:pt>
                <c:pt idx="101">
                  <c:v>00:18:20:15</c:v>
                </c:pt>
                <c:pt idx="102">
                  <c:v>00:18:21:40</c:v>
                </c:pt>
                <c:pt idx="103">
                  <c:v>00:18:30:00</c:v>
                </c:pt>
                <c:pt idx="104">
                  <c:v>00:18:53:30</c:v>
                </c:pt>
                <c:pt idx="105">
                  <c:v>00:19:00:00</c:v>
                </c:pt>
                <c:pt idx="106">
                  <c:v>00:19:01:04</c:v>
                </c:pt>
                <c:pt idx="107">
                  <c:v>00:19:26:45</c:v>
                </c:pt>
                <c:pt idx="108">
                  <c:v>00:19:30:00</c:v>
                </c:pt>
                <c:pt idx="109">
                  <c:v>00:19:40:30</c:v>
                </c:pt>
                <c:pt idx="110">
                  <c:v>00:20:00:00</c:v>
                </c:pt>
                <c:pt idx="111">
                  <c:v>00:20:00:01</c:v>
                </c:pt>
                <c:pt idx="112">
                  <c:v>00:20:19:59</c:v>
                </c:pt>
                <c:pt idx="113">
                  <c:v>00:20:30:00</c:v>
                </c:pt>
                <c:pt idx="114">
                  <c:v>00:20:33:17</c:v>
                </c:pt>
                <c:pt idx="115">
                  <c:v>00:20:59:30</c:v>
                </c:pt>
                <c:pt idx="116">
                  <c:v>00:21:00:00</c:v>
                </c:pt>
                <c:pt idx="117">
                  <c:v>00:21:06:34</c:v>
                </c:pt>
                <c:pt idx="118">
                  <c:v>00:21:30:00</c:v>
                </c:pt>
                <c:pt idx="119">
                  <c:v>00:21:39:03</c:v>
                </c:pt>
                <c:pt idx="120">
                  <c:v>00:21:39:51</c:v>
                </c:pt>
                <c:pt idx="121">
                  <c:v>00:22:00:00</c:v>
                </c:pt>
                <c:pt idx="122">
                  <c:v>00:22:13:09</c:v>
                </c:pt>
                <c:pt idx="123">
                  <c:v>00:22:18:38</c:v>
                </c:pt>
                <c:pt idx="124">
                  <c:v>00:22:30:00</c:v>
                </c:pt>
                <c:pt idx="125">
                  <c:v>00:22:46:27</c:v>
                </c:pt>
                <c:pt idx="126">
                  <c:v>00:22:58:16</c:v>
                </c:pt>
                <c:pt idx="127">
                  <c:v>00:23:00:00</c:v>
                </c:pt>
                <c:pt idx="128">
                  <c:v>00:23:19:46</c:v>
                </c:pt>
                <c:pt idx="129">
                  <c:v>00:23:30:00</c:v>
                </c:pt>
                <c:pt idx="130">
                  <c:v>00:23:37:56</c:v>
                </c:pt>
                <c:pt idx="131">
                  <c:v>00:23:53:05</c:v>
                </c:pt>
                <c:pt idx="132">
                  <c:v>01:00:00:00</c:v>
                </c:pt>
                <c:pt idx="133">
                  <c:v>01:00:17:39</c:v>
                </c:pt>
                <c:pt idx="134">
                  <c:v>01:00:26:25</c:v>
                </c:pt>
                <c:pt idx="135">
                  <c:v>01:00:30:00</c:v>
                </c:pt>
                <c:pt idx="136">
                  <c:v>01:00:57:24</c:v>
                </c:pt>
                <c:pt idx="137">
                  <c:v>01:00:59:45</c:v>
                </c:pt>
                <c:pt idx="138">
                  <c:v>01:01:00:00</c:v>
                </c:pt>
                <c:pt idx="139">
                  <c:v>01:01:30:00</c:v>
                </c:pt>
                <c:pt idx="140">
                  <c:v>01:01:33:06</c:v>
                </c:pt>
                <c:pt idx="141">
                  <c:v>01:01:37:11</c:v>
                </c:pt>
                <c:pt idx="142">
                  <c:v>01:02:00:00</c:v>
                </c:pt>
                <c:pt idx="143">
                  <c:v>01:02:06:27</c:v>
                </c:pt>
                <c:pt idx="144">
                  <c:v>01:02:17:01</c:v>
                </c:pt>
                <c:pt idx="145">
                  <c:v>01:02:30:00</c:v>
                </c:pt>
                <c:pt idx="146">
                  <c:v>01:02:39:49</c:v>
                </c:pt>
                <c:pt idx="147">
                  <c:v>01:02:56:53</c:v>
                </c:pt>
                <c:pt idx="148">
                  <c:v>01:03:00:00</c:v>
                </c:pt>
                <c:pt idx="149">
                  <c:v>01:03:13:11</c:v>
                </c:pt>
                <c:pt idx="150">
                  <c:v>01:03:30:00</c:v>
                </c:pt>
                <c:pt idx="151">
                  <c:v>01:03:36:47</c:v>
                </c:pt>
                <c:pt idx="152">
                  <c:v>01:03:46:34</c:v>
                </c:pt>
                <c:pt idx="153">
                  <c:v>01:04:00:00</c:v>
                </c:pt>
                <c:pt idx="154">
                  <c:v>01:04:16:44</c:v>
                </c:pt>
                <c:pt idx="155">
                  <c:v>01:04:19:57</c:v>
                </c:pt>
                <c:pt idx="156">
                  <c:v>01:04:30:00</c:v>
                </c:pt>
                <c:pt idx="157">
                  <c:v>01:04:53:20</c:v>
                </c:pt>
                <c:pt idx="158">
                  <c:v>01:04:56:43</c:v>
                </c:pt>
                <c:pt idx="159">
                  <c:v>01:05:00:00</c:v>
                </c:pt>
                <c:pt idx="160">
                  <c:v>01:05:26:44</c:v>
                </c:pt>
                <c:pt idx="161">
                  <c:v>01:05:30:00</c:v>
                </c:pt>
                <c:pt idx="162">
                  <c:v>01:05:36:44</c:v>
                </c:pt>
                <c:pt idx="163">
                  <c:v>01:06:00:00</c:v>
                </c:pt>
                <c:pt idx="164">
                  <c:v>01:06:00:08</c:v>
                </c:pt>
                <c:pt idx="165">
                  <c:v>01:06:16:48</c:v>
                </c:pt>
                <c:pt idx="166">
                  <c:v>01:06:30:00</c:v>
                </c:pt>
                <c:pt idx="167">
                  <c:v>01:06:33:33</c:v>
                </c:pt>
                <c:pt idx="168">
                  <c:v>01:06:56:54</c:v>
                </c:pt>
                <c:pt idx="169">
                  <c:v>01:07:00:00</c:v>
                </c:pt>
                <c:pt idx="170">
                  <c:v>01:07:06:58</c:v>
                </c:pt>
                <c:pt idx="171">
                  <c:v>01:07:30:00</c:v>
                </c:pt>
                <c:pt idx="172">
                  <c:v>01:07:37:02</c:v>
                </c:pt>
                <c:pt idx="173">
                  <c:v>01:07:40:24</c:v>
                </c:pt>
                <c:pt idx="174">
                  <c:v>01:08:00:00</c:v>
                </c:pt>
                <c:pt idx="175">
                  <c:v>01:08:13:50</c:v>
                </c:pt>
                <c:pt idx="176">
                  <c:v>01:08:17:13</c:v>
                </c:pt>
                <c:pt idx="177">
                  <c:v>01:08:30:00</c:v>
                </c:pt>
                <c:pt idx="178">
                  <c:v>01:08:47:17</c:v>
                </c:pt>
                <c:pt idx="179">
                  <c:v>01:08:57:26</c:v>
                </c:pt>
                <c:pt idx="180">
                  <c:v>01:09:00:00</c:v>
                </c:pt>
                <c:pt idx="181">
                  <c:v>01:09:20:44</c:v>
                </c:pt>
                <c:pt idx="182">
                  <c:v>01:09:30:00</c:v>
                </c:pt>
                <c:pt idx="183">
                  <c:v>01:09:37:42</c:v>
                </c:pt>
                <c:pt idx="184">
                  <c:v>01:09:54:12</c:v>
                </c:pt>
                <c:pt idx="185">
                  <c:v>01:10:00:00</c:v>
                </c:pt>
                <c:pt idx="186">
                  <c:v>01:10:18:00</c:v>
                </c:pt>
                <c:pt idx="187">
                  <c:v>01:10:27:40</c:v>
                </c:pt>
                <c:pt idx="188">
                  <c:v>01:10:30:00</c:v>
                </c:pt>
                <c:pt idx="189">
                  <c:v>01:10:58:20</c:v>
                </c:pt>
                <c:pt idx="190">
                  <c:v>01:11:00:00</c:v>
                </c:pt>
                <c:pt idx="191">
                  <c:v>01:11:01:09</c:v>
                </c:pt>
                <c:pt idx="192">
                  <c:v>01:11:30:00</c:v>
                </c:pt>
                <c:pt idx="193">
                  <c:v>01:11:34:38</c:v>
                </c:pt>
                <c:pt idx="194">
                  <c:v>01:11:38:43</c:v>
                </c:pt>
                <c:pt idx="195">
                  <c:v>01:12:00:00</c:v>
                </c:pt>
                <c:pt idx="196">
                  <c:v>01:12:08:08</c:v>
                </c:pt>
                <c:pt idx="197">
                  <c:v>01:12:19:08</c:v>
                </c:pt>
                <c:pt idx="198">
                  <c:v>01:12:30:00</c:v>
                </c:pt>
                <c:pt idx="199">
                  <c:v>01:12:41:38</c:v>
                </c:pt>
                <c:pt idx="200">
                  <c:v>01:12:59:36</c:v>
                </c:pt>
                <c:pt idx="201">
                  <c:v>01:13:00:00</c:v>
                </c:pt>
                <c:pt idx="202">
                  <c:v>01:13:15:09</c:v>
                </c:pt>
                <c:pt idx="203">
                  <c:v>01:13:30:00</c:v>
                </c:pt>
                <c:pt idx="204">
                  <c:v>01:13:40:06</c:v>
                </c:pt>
                <c:pt idx="205">
                  <c:v>01:13:48:40</c:v>
                </c:pt>
                <c:pt idx="206">
                  <c:v>01:14:00:00</c:v>
                </c:pt>
                <c:pt idx="207">
                  <c:v>01:14:20:38</c:v>
                </c:pt>
                <c:pt idx="208">
                  <c:v>01:14:22:12</c:v>
                </c:pt>
                <c:pt idx="209">
                  <c:v>01:14:30:00</c:v>
                </c:pt>
                <c:pt idx="210">
                  <c:v>01:14:55:44</c:v>
                </c:pt>
                <c:pt idx="211">
                  <c:v>01:15:00:00</c:v>
                </c:pt>
                <c:pt idx="212">
                  <c:v>01:15:01:13</c:v>
                </c:pt>
                <c:pt idx="213">
                  <c:v>01:15:29:17</c:v>
                </c:pt>
                <c:pt idx="214">
                  <c:v>01:15:30:00</c:v>
                </c:pt>
                <c:pt idx="215">
                  <c:v>01:15:41:50</c:v>
                </c:pt>
                <c:pt idx="216">
                  <c:v>01:16:00:00</c:v>
                </c:pt>
                <c:pt idx="217">
                  <c:v>01:16:02:50</c:v>
                </c:pt>
                <c:pt idx="218">
                  <c:v>01:16:22:30</c:v>
                </c:pt>
                <c:pt idx="219">
                  <c:v>01:16:30:00</c:v>
                </c:pt>
                <c:pt idx="220">
                  <c:v>01:16:36:24</c:v>
                </c:pt>
                <c:pt idx="221">
                  <c:v>01:17:00:00</c:v>
                </c:pt>
                <c:pt idx="222">
                  <c:v>01:17:03:12</c:v>
                </c:pt>
                <c:pt idx="223">
                  <c:v>01:17:09:58</c:v>
                </c:pt>
                <c:pt idx="224">
                  <c:v>01:17:30:00</c:v>
                </c:pt>
                <c:pt idx="225">
                  <c:v>01:17:43:33</c:v>
                </c:pt>
                <c:pt idx="226">
                  <c:v>01:17:43:57</c:v>
                </c:pt>
                <c:pt idx="227">
                  <c:v>01:18:00:00</c:v>
                </c:pt>
                <c:pt idx="228">
                  <c:v>01:18:17:08</c:v>
                </c:pt>
                <c:pt idx="229">
                  <c:v>01:18:24:44</c:v>
                </c:pt>
                <c:pt idx="230">
                  <c:v>01:18:30:00</c:v>
                </c:pt>
                <c:pt idx="231">
                  <c:v>01:18:50:44</c:v>
                </c:pt>
                <c:pt idx="232">
                  <c:v>01:19:00:00</c:v>
                </c:pt>
                <c:pt idx="233">
                  <c:v>01:19:05:33</c:v>
                </c:pt>
                <c:pt idx="234">
                  <c:v>01:19:24:20</c:v>
                </c:pt>
                <c:pt idx="235">
                  <c:v>01:19:30:00</c:v>
                </c:pt>
                <c:pt idx="236">
                  <c:v>01:19:46:25</c:v>
                </c:pt>
                <c:pt idx="237">
                  <c:v>01:19:57:57</c:v>
                </c:pt>
                <c:pt idx="238">
                  <c:v>01:20:00:00</c:v>
                </c:pt>
                <c:pt idx="239">
                  <c:v>01:20:27:19</c:v>
                </c:pt>
                <c:pt idx="240">
                  <c:v>01:20:30:00</c:v>
                </c:pt>
                <c:pt idx="241">
                  <c:v>01:20:31:34</c:v>
                </c:pt>
                <c:pt idx="242">
                  <c:v>01:21:00:00</c:v>
                </c:pt>
                <c:pt idx="243">
                  <c:v>01:21:05:12</c:v>
                </c:pt>
                <c:pt idx="244">
                  <c:v>01:21:08:16</c:v>
                </c:pt>
                <c:pt idx="245">
                  <c:v>01:21:30:00</c:v>
                </c:pt>
                <c:pt idx="246">
                  <c:v>01:21:38:50</c:v>
                </c:pt>
                <c:pt idx="247">
                  <c:v>01:21:49:15</c:v>
                </c:pt>
                <c:pt idx="248">
                  <c:v>01:22:00:00</c:v>
                </c:pt>
                <c:pt idx="249">
                  <c:v>01:22:12:29</c:v>
                </c:pt>
                <c:pt idx="250">
                  <c:v>01:22:30:00</c:v>
                </c:pt>
                <c:pt idx="251">
                  <c:v>01:22:30:17</c:v>
                </c:pt>
                <c:pt idx="252">
                  <c:v>01:22:46:08</c:v>
                </c:pt>
                <c:pt idx="253">
                  <c:v>01:23:00:00</c:v>
                </c:pt>
                <c:pt idx="254">
                  <c:v>01:23:11:21</c:v>
                </c:pt>
                <c:pt idx="255">
                  <c:v>01:23:19:48</c:v>
                </c:pt>
                <c:pt idx="256">
                  <c:v>01:23:30:00</c:v>
                </c:pt>
                <c:pt idx="257">
                  <c:v>01:23:52:28</c:v>
                </c:pt>
                <c:pt idx="258">
                  <c:v>01:23:53:28</c:v>
                </c:pt>
                <c:pt idx="259">
                  <c:v>02:00:00:00</c:v>
                </c:pt>
                <c:pt idx="260">
                  <c:v>02:00:27:09</c:v>
                </c:pt>
                <c:pt idx="261">
                  <c:v>02:00:30:00</c:v>
                </c:pt>
                <c:pt idx="262">
                  <c:v>02:00:33:37</c:v>
                </c:pt>
                <c:pt idx="263">
                  <c:v>02:01:00:00</c:v>
                </c:pt>
                <c:pt idx="264">
                  <c:v>02:01:00:50</c:v>
                </c:pt>
                <c:pt idx="265">
                  <c:v>02:01:14:49</c:v>
                </c:pt>
                <c:pt idx="266">
                  <c:v>02:01:30:00</c:v>
                </c:pt>
                <c:pt idx="267">
                  <c:v>02:01:34:32</c:v>
                </c:pt>
                <c:pt idx="268">
                  <c:v>02:01:56:03</c:v>
                </c:pt>
                <c:pt idx="269">
                  <c:v>02:02:00:00</c:v>
                </c:pt>
                <c:pt idx="270">
                  <c:v>02:02:08:14</c:v>
                </c:pt>
                <c:pt idx="271">
                  <c:v>02:02:30:00</c:v>
                </c:pt>
                <c:pt idx="272">
                  <c:v>02:02:37:20</c:v>
                </c:pt>
                <c:pt idx="273">
                  <c:v>02:02:41:57</c:v>
                </c:pt>
                <c:pt idx="274">
                  <c:v>02:03:00:00</c:v>
                </c:pt>
                <c:pt idx="275">
                  <c:v>02:03:15:40</c:v>
                </c:pt>
                <c:pt idx="276">
                  <c:v>02:03:18:39</c:v>
                </c:pt>
                <c:pt idx="277">
                  <c:v>02:03:30:00</c:v>
                </c:pt>
                <c:pt idx="278">
                  <c:v>02:03:49:24</c:v>
                </c:pt>
                <c:pt idx="279">
                  <c:v>02:04:00:00</c:v>
                </c:pt>
                <c:pt idx="280">
                  <c:v>02:04:00:01</c:v>
                </c:pt>
                <c:pt idx="281">
                  <c:v>02:04:23:08</c:v>
                </c:pt>
                <c:pt idx="282">
                  <c:v>02:04:30:00</c:v>
                </c:pt>
                <c:pt idx="283">
                  <c:v>02:04:41:25</c:v>
                </c:pt>
                <c:pt idx="284">
                  <c:v>02:04:56:53</c:v>
                </c:pt>
                <c:pt idx="285">
                  <c:v>02:05:00:00</c:v>
                </c:pt>
                <c:pt idx="286">
                  <c:v>02:05:22:52</c:v>
                </c:pt>
                <c:pt idx="287">
                  <c:v>02:05:30:00</c:v>
                </c:pt>
                <c:pt idx="288">
                  <c:v>02:05:30:38</c:v>
                </c:pt>
                <c:pt idx="289">
                  <c:v>02:06:00:00</c:v>
                </c:pt>
                <c:pt idx="290">
                  <c:v>02:06:04:21</c:v>
                </c:pt>
                <c:pt idx="291">
                  <c:v>02:06:04:24</c:v>
                </c:pt>
                <c:pt idx="292">
                  <c:v>02:06:30:00</c:v>
                </c:pt>
                <c:pt idx="293">
                  <c:v>02:06:38:11</c:v>
                </c:pt>
                <c:pt idx="294">
                  <c:v>02:06:45:53</c:v>
                </c:pt>
                <c:pt idx="295">
                  <c:v>02:07:00:00</c:v>
                </c:pt>
                <c:pt idx="296">
                  <c:v>02:07:11:58</c:v>
                </c:pt>
                <c:pt idx="297">
                  <c:v>02:07:27:27</c:v>
                </c:pt>
                <c:pt idx="298">
                  <c:v>02:07:30:00</c:v>
                </c:pt>
                <c:pt idx="299">
                  <c:v>02:07:45:46</c:v>
                </c:pt>
                <c:pt idx="300">
                  <c:v>02:08:00:00</c:v>
                </c:pt>
                <c:pt idx="301">
                  <c:v>02:08:09:04</c:v>
                </c:pt>
                <c:pt idx="302">
                  <c:v>02:08:19:34</c:v>
                </c:pt>
                <c:pt idx="303">
                  <c:v>02:08:30:00</c:v>
                </c:pt>
                <c:pt idx="304">
                  <c:v>02:08:50:43</c:v>
                </c:pt>
                <c:pt idx="305">
                  <c:v>02:08:53:23</c:v>
                </c:pt>
                <c:pt idx="306">
                  <c:v>02:09:00:00</c:v>
                </c:pt>
                <c:pt idx="307">
                  <c:v>02:09:27:12</c:v>
                </c:pt>
                <c:pt idx="308">
                  <c:v>02:09:30:00</c:v>
                </c:pt>
                <c:pt idx="309">
                  <c:v>02:09:32:25</c:v>
                </c:pt>
                <c:pt idx="310">
                  <c:v>02:10:00:00</c:v>
                </c:pt>
                <c:pt idx="311">
                  <c:v>02:10:01:02</c:v>
                </c:pt>
                <c:pt idx="312">
                  <c:v>02:10:14:09</c:v>
                </c:pt>
                <c:pt idx="313">
                  <c:v>02:10:30:00</c:v>
                </c:pt>
                <c:pt idx="314">
                  <c:v>02:10:34:52</c:v>
                </c:pt>
                <c:pt idx="315">
                  <c:v>02:10:55:56</c:v>
                </c:pt>
                <c:pt idx="316">
                  <c:v>02:11:00:00</c:v>
                </c:pt>
                <c:pt idx="317">
                  <c:v>02:11:08:43</c:v>
                </c:pt>
                <c:pt idx="318">
                  <c:v>02:11:30:00</c:v>
                </c:pt>
                <c:pt idx="319">
                  <c:v>02:11:37:45</c:v>
                </c:pt>
                <c:pt idx="320">
                  <c:v>02:11:42:34</c:v>
                </c:pt>
                <c:pt idx="321">
                  <c:v>02:12:00:00</c:v>
                </c:pt>
                <c:pt idx="322">
                  <c:v>02:12:16:26</c:v>
                </c:pt>
                <c:pt idx="323">
                  <c:v>02:12:19:37</c:v>
                </c:pt>
                <c:pt idx="324">
                  <c:v>02:12:30:00</c:v>
                </c:pt>
                <c:pt idx="325">
                  <c:v>02:12:50:18</c:v>
                </c:pt>
                <c:pt idx="326">
                  <c:v>02:13:00:00</c:v>
                </c:pt>
                <c:pt idx="327">
                  <c:v>02:13:01:31</c:v>
                </c:pt>
                <c:pt idx="328">
                  <c:v>02:13:24:11</c:v>
                </c:pt>
                <c:pt idx="329">
                  <c:v>02:13:30:00</c:v>
                </c:pt>
                <c:pt idx="330">
                  <c:v>02:13:43:28</c:v>
                </c:pt>
                <c:pt idx="331">
                  <c:v>02:13:58:04</c:v>
                </c:pt>
                <c:pt idx="332">
                  <c:v>02:14:00:00</c:v>
                </c:pt>
                <c:pt idx="333">
                  <c:v>02:14:25:27</c:v>
                </c:pt>
                <c:pt idx="334">
                  <c:v>02:14:30:00</c:v>
                </c:pt>
                <c:pt idx="335">
                  <c:v>02:14:31:58</c:v>
                </c:pt>
                <c:pt idx="336">
                  <c:v>02:15:00:00</c:v>
                </c:pt>
                <c:pt idx="337">
                  <c:v>02:15:05:52</c:v>
                </c:pt>
                <c:pt idx="338">
                  <c:v>02:15:07:29</c:v>
                </c:pt>
                <c:pt idx="339">
                  <c:v>02:15:30:00</c:v>
                </c:pt>
                <c:pt idx="340">
                  <c:v>02:15:39:47</c:v>
                </c:pt>
                <c:pt idx="341">
                  <c:v>02:15:49:34</c:v>
                </c:pt>
                <c:pt idx="342">
                  <c:v>02:16:00:00</c:v>
                </c:pt>
                <c:pt idx="343">
                  <c:v>02:16:13:42</c:v>
                </c:pt>
                <c:pt idx="344">
                  <c:v>02:16:30:00</c:v>
                </c:pt>
                <c:pt idx="345">
                  <c:v>02:16:31:41</c:v>
                </c:pt>
                <c:pt idx="346">
                  <c:v>02:16:47:38</c:v>
                </c:pt>
                <c:pt idx="347">
                  <c:v>02:17:00:00</c:v>
                </c:pt>
                <c:pt idx="348">
                  <c:v>02:17:13:51</c:v>
                </c:pt>
                <c:pt idx="349">
                  <c:v>02:17:21:35</c:v>
                </c:pt>
                <c:pt idx="350">
                  <c:v>02:17:30:00</c:v>
                </c:pt>
                <c:pt idx="351">
                  <c:v>02:17:55:32</c:v>
                </c:pt>
                <c:pt idx="352">
                  <c:v>02:17:56:03</c:v>
                </c:pt>
                <c:pt idx="353">
                  <c:v>02:18:00:00</c:v>
                </c:pt>
                <c:pt idx="354">
                  <c:v>02:18:29:30</c:v>
                </c:pt>
                <c:pt idx="355">
                  <c:v>02:18:30:00</c:v>
                </c:pt>
                <c:pt idx="356">
                  <c:v>02:18:38:18</c:v>
                </c:pt>
                <c:pt idx="357">
                  <c:v>02:19:00:00</c:v>
                </c:pt>
                <c:pt idx="358">
                  <c:v>02:19:03:28</c:v>
                </c:pt>
                <c:pt idx="359">
                  <c:v>02:19:20:35</c:v>
                </c:pt>
                <c:pt idx="360">
                  <c:v>02:19:30:00</c:v>
                </c:pt>
                <c:pt idx="361">
                  <c:v>02:19:37:27</c:v>
                </c:pt>
                <c:pt idx="362">
                  <c:v>02:20:00:00</c:v>
                </c:pt>
                <c:pt idx="363">
                  <c:v>02:20:02:55</c:v>
                </c:pt>
                <c:pt idx="364">
                  <c:v>02:20:11:26</c:v>
                </c:pt>
                <c:pt idx="365">
                  <c:v>02:20:30:00</c:v>
                </c:pt>
                <c:pt idx="366">
                  <c:v>02:20:45:18</c:v>
                </c:pt>
                <c:pt idx="367">
                  <c:v>02:20:45:26</c:v>
                </c:pt>
                <c:pt idx="368">
                  <c:v>02:21:00:00</c:v>
                </c:pt>
                <c:pt idx="369">
                  <c:v>02:21:19:26</c:v>
                </c:pt>
                <c:pt idx="370">
                  <c:v>02:21:27:43</c:v>
                </c:pt>
                <c:pt idx="371">
                  <c:v>02:21:30:00</c:v>
                </c:pt>
                <c:pt idx="372">
                  <c:v>02:21:53:27</c:v>
                </c:pt>
                <c:pt idx="373">
                  <c:v>02:22:00:00</c:v>
                </c:pt>
                <c:pt idx="374">
                  <c:v>02:22:10:11</c:v>
                </c:pt>
                <c:pt idx="375">
                  <c:v>02:22:27:28</c:v>
                </c:pt>
                <c:pt idx="376">
                  <c:v>02:22:30:00</c:v>
                </c:pt>
                <c:pt idx="377">
                  <c:v>02:22:52:41</c:v>
                </c:pt>
                <c:pt idx="378">
                  <c:v>02:23:00:00</c:v>
                </c:pt>
                <c:pt idx="379">
                  <c:v>02:23:01:30</c:v>
                </c:pt>
                <c:pt idx="380">
                  <c:v>02:23:30:00</c:v>
                </c:pt>
                <c:pt idx="381">
                  <c:v>02:23:35:14</c:v>
                </c:pt>
                <c:pt idx="382">
                  <c:v>02:23:35:32</c:v>
                </c:pt>
                <c:pt idx="383">
                  <c:v>03:00:00:00</c:v>
                </c:pt>
                <c:pt idx="384">
                  <c:v>03:00:09:35</c:v>
                </c:pt>
                <c:pt idx="385">
                  <c:v>03:00:17:50</c:v>
                </c:pt>
                <c:pt idx="386">
                  <c:v>03:00:30:00</c:v>
                </c:pt>
                <c:pt idx="387">
                  <c:v>03:00:43:39</c:v>
                </c:pt>
                <c:pt idx="388">
                  <c:v>03:01:00:00</c:v>
                </c:pt>
                <c:pt idx="389">
                  <c:v>03:01:00:28</c:v>
                </c:pt>
                <c:pt idx="390">
                  <c:v>03:01:17:43</c:v>
                </c:pt>
                <c:pt idx="391">
                  <c:v>03:01:30:00</c:v>
                </c:pt>
                <c:pt idx="392">
                  <c:v>03:01:43:09</c:v>
                </c:pt>
                <c:pt idx="393">
                  <c:v>03:01:51:48</c:v>
                </c:pt>
                <c:pt idx="394">
                  <c:v>03:02:00:00</c:v>
                </c:pt>
                <c:pt idx="395">
                  <c:v>03:02:25:52</c:v>
                </c:pt>
                <c:pt idx="396">
                  <c:v>03:02:25:53</c:v>
                </c:pt>
                <c:pt idx="397">
                  <c:v>03:02:30:00</c:v>
                </c:pt>
                <c:pt idx="398">
                  <c:v>03:02:59:59</c:v>
                </c:pt>
                <c:pt idx="399">
                  <c:v>03:03:00:00</c:v>
                </c:pt>
                <c:pt idx="400">
                  <c:v>03:03:08:38</c:v>
                </c:pt>
                <c:pt idx="401">
                  <c:v>03:03:30:00</c:v>
                </c:pt>
                <c:pt idx="402">
                  <c:v>03:03:34:05</c:v>
                </c:pt>
                <c:pt idx="403">
                  <c:v>03:03:51:27</c:v>
                </c:pt>
                <c:pt idx="404">
                  <c:v>03:04:00:00</c:v>
                </c:pt>
                <c:pt idx="405">
                  <c:v>03:04:08:12</c:v>
                </c:pt>
                <c:pt idx="406">
                  <c:v>03:04:30:00</c:v>
                </c:pt>
                <c:pt idx="407">
                  <c:v>03:04:34:18</c:v>
                </c:pt>
                <c:pt idx="408">
                  <c:v>03:04:42:19</c:v>
                </c:pt>
                <c:pt idx="409">
                  <c:v>03:05:00:00</c:v>
                </c:pt>
                <c:pt idx="410">
                  <c:v>03:05:16:27</c:v>
                </c:pt>
                <c:pt idx="411">
                  <c:v>03:05:17:12</c:v>
                </c:pt>
                <c:pt idx="412">
                  <c:v>03:05:30:00</c:v>
                </c:pt>
                <c:pt idx="413">
                  <c:v>03:05:50:35</c:v>
                </c:pt>
                <c:pt idx="414">
                  <c:v>03:06:00:00</c:v>
                </c:pt>
                <c:pt idx="415">
                  <c:v>03:06:00:09</c:v>
                </c:pt>
                <c:pt idx="416">
                  <c:v>03:06:24:44</c:v>
                </c:pt>
                <c:pt idx="417">
                  <c:v>03:06:30:00</c:v>
                </c:pt>
                <c:pt idx="418">
                  <c:v>03:06:43:08</c:v>
                </c:pt>
                <c:pt idx="419">
                  <c:v>03:06:58:54</c:v>
                </c:pt>
                <c:pt idx="420">
                  <c:v>03:07:00:00</c:v>
                </c:pt>
                <c:pt idx="421">
                  <c:v>03:07:26:10</c:v>
                </c:pt>
                <c:pt idx="422">
                  <c:v>03:07:30:00</c:v>
                </c:pt>
                <c:pt idx="423">
                  <c:v>03:07:33:04</c:v>
                </c:pt>
                <c:pt idx="424">
                  <c:v>03:08:00:00</c:v>
                </c:pt>
                <c:pt idx="425">
                  <c:v>03:08:07:15</c:v>
                </c:pt>
                <c:pt idx="426">
                  <c:v>03:08:09:15</c:v>
                </c:pt>
                <c:pt idx="427">
                  <c:v>03:08:30:00</c:v>
                </c:pt>
                <c:pt idx="428">
                  <c:v>03:08:41:26</c:v>
                </c:pt>
                <c:pt idx="429">
                  <c:v>03:08:52:22</c:v>
                </c:pt>
                <c:pt idx="430">
                  <c:v>03:09:00:00</c:v>
                </c:pt>
                <c:pt idx="431">
                  <c:v>03:09:15:38</c:v>
                </c:pt>
                <c:pt idx="432">
                  <c:v>03:09:30:00</c:v>
                </c:pt>
                <c:pt idx="433">
                  <c:v>03:09:35:32</c:v>
                </c:pt>
                <c:pt idx="434">
                  <c:v>03:09:49:50</c:v>
                </c:pt>
                <c:pt idx="435">
                  <c:v>03:10:00:00</c:v>
                </c:pt>
                <c:pt idx="436">
                  <c:v>03:10:18:45</c:v>
                </c:pt>
                <c:pt idx="437">
                  <c:v>03:10:24:03</c:v>
                </c:pt>
                <c:pt idx="438">
                  <c:v>03:10:30:00</c:v>
                </c:pt>
                <c:pt idx="439">
                  <c:v>03:10:58:16</c:v>
                </c:pt>
                <c:pt idx="440">
                  <c:v>03:11:00:00</c:v>
                </c:pt>
                <c:pt idx="441">
                  <c:v>03:11:02:00</c:v>
                </c:pt>
                <c:pt idx="442">
                  <c:v>03:11:30:00</c:v>
                </c:pt>
                <c:pt idx="443">
                  <c:v>03:11:32:30</c:v>
                </c:pt>
                <c:pt idx="444">
                  <c:v>03:11:45:18</c:v>
                </c:pt>
                <c:pt idx="445">
                  <c:v>03:12:00:00</c:v>
                </c:pt>
                <c:pt idx="446">
                  <c:v>03:12:06:45</c:v>
                </c:pt>
                <c:pt idx="447">
                  <c:v>03:12:28:39</c:v>
                </c:pt>
                <c:pt idx="448">
                  <c:v>03:12:30:00</c:v>
                </c:pt>
                <c:pt idx="449">
                  <c:v>03:12:41:00</c:v>
                </c:pt>
                <c:pt idx="450">
                  <c:v>03:13:00:00</c:v>
                </c:pt>
                <c:pt idx="451">
                  <c:v>03:13:12:02</c:v>
                </c:pt>
                <c:pt idx="452">
                  <c:v>03:13:15:16</c:v>
                </c:pt>
                <c:pt idx="453">
                  <c:v>03:13:30:00</c:v>
                </c:pt>
                <c:pt idx="454">
                  <c:v>03:13:49:32</c:v>
                </c:pt>
                <c:pt idx="455">
                  <c:v>03:13:55:28</c:v>
                </c:pt>
                <c:pt idx="456">
                  <c:v>03:14:00:00</c:v>
                </c:pt>
                <c:pt idx="457">
                  <c:v>03:14:23:49</c:v>
                </c:pt>
                <c:pt idx="458">
                  <c:v>03:14:30:00</c:v>
                </c:pt>
                <c:pt idx="459">
                  <c:v>03:14:38:57</c:v>
                </c:pt>
                <c:pt idx="460">
                  <c:v>03:14:58:06</c:v>
                </c:pt>
                <c:pt idx="461">
                  <c:v>03:15:00:00</c:v>
                </c:pt>
                <c:pt idx="462">
                  <c:v>03:15:22:28</c:v>
                </c:pt>
                <c:pt idx="463">
                  <c:v>03:15:30:00</c:v>
                </c:pt>
                <c:pt idx="464">
                  <c:v>03:15:32:24</c:v>
                </c:pt>
                <c:pt idx="465">
                  <c:v>03:16:00:00</c:v>
                </c:pt>
                <c:pt idx="466">
                  <c:v>03:16:06:02</c:v>
                </c:pt>
                <c:pt idx="467">
                  <c:v>03:16:06:43</c:v>
                </c:pt>
                <c:pt idx="468">
                  <c:v>03:16:30:00</c:v>
                </c:pt>
                <c:pt idx="469">
                  <c:v>03:16:41:02</c:v>
                </c:pt>
                <c:pt idx="470">
                  <c:v>03:16:49:39</c:v>
                </c:pt>
                <c:pt idx="471">
                  <c:v>03:17:00:00</c:v>
                </c:pt>
                <c:pt idx="472">
                  <c:v>03:17:15:22</c:v>
                </c:pt>
                <c:pt idx="473">
                  <c:v>03:17:30:00</c:v>
                </c:pt>
                <c:pt idx="474">
                  <c:v>03:17:33:19</c:v>
                </c:pt>
                <c:pt idx="475">
                  <c:v>03:17:49:42</c:v>
                </c:pt>
                <c:pt idx="476">
                  <c:v>03:18:00:00</c:v>
                </c:pt>
                <c:pt idx="477">
                  <c:v>03:18:17:01</c:v>
                </c:pt>
                <c:pt idx="478">
                  <c:v>03:18:24:03</c:v>
                </c:pt>
                <c:pt idx="479">
                  <c:v>03:18:30:00</c:v>
                </c:pt>
                <c:pt idx="480">
                  <c:v>03:18:58:24</c:v>
                </c:pt>
                <c:pt idx="481">
                  <c:v>03:19:00:00</c:v>
                </c:pt>
                <c:pt idx="482">
                  <c:v>03:19:00:46</c:v>
                </c:pt>
                <c:pt idx="483">
                  <c:v>03:19:30:00</c:v>
                </c:pt>
                <c:pt idx="484">
                  <c:v>03:19:32:46</c:v>
                </c:pt>
                <c:pt idx="485">
                  <c:v>03:19:44:34</c:v>
                </c:pt>
                <c:pt idx="486">
                  <c:v>03:20:00:00</c:v>
                </c:pt>
                <c:pt idx="487">
                  <c:v>03:20:07:09</c:v>
                </c:pt>
                <c:pt idx="488">
                  <c:v>03:20:28:24</c:v>
                </c:pt>
                <c:pt idx="489">
                  <c:v>03:20:30:00</c:v>
                </c:pt>
                <c:pt idx="490">
                  <c:v>03:20:41:32</c:v>
                </c:pt>
                <c:pt idx="491">
                  <c:v>03:21:00:00</c:v>
                </c:pt>
                <c:pt idx="492">
                  <c:v>03:21:12:17</c:v>
                </c:pt>
                <c:pt idx="493">
                  <c:v>03:21:15:56</c:v>
                </c:pt>
                <c:pt idx="494">
                  <c:v>03:21:30:00</c:v>
                </c:pt>
                <c:pt idx="495">
                  <c:v>03:21:50:20</c:v>
                </c:pt>
                <c:pt idx="496">
                  <c:v>03:21:56:13</c:v>
                </c:pt>
                <c:pt idx="497">
                  <c:v>03:22:00:00</c:v>
                </c:pt>
                <c:pt idx="498">
                  <c:v>03:22:24:45</c:v>
                </c:pt>
                <c:pt idx="499">
                  <c:v>03:22:30:00</c:v>
                </c:pt>
                <c:pt idx="500">
                  <c:v>03:22:40:12</c:v>
                </c:pt>
                <c:pt idx="501">
                  <c:v>03:22:59:10</c:v>
                </c:pt>
                <c:pt idx="502">
                  <c:v>03:23:00:00</c:v>
                </c:pt>
                <c:pt idx="503">
                  <c:v>03:23:24:13</c:v>
                </c:pt>
                <c:pt idx="504">
                  <c:v>03:23:30:00</c:v>
                </c:pt>
                <c:pt idx="505">
                  <c:v>03:23:33:36</c:v>
                </c:pt>
                <c:pt idx="506">
                  <c:v>04:00:00:00</c:v>
                </c:pt>
                <c:pt idx="507">
                  <c:v>04:00:08:03</c:v>
                </c:pt>
                <c:pt idx="508">
                  <c:v>04:00:08:17</c:v>
                </c:pt>
                <c:pt idx="509">
                  <c:v>04:00:30:00</c:v>
                </c:pt>
                <c:pt idx="510">
                  <c:v>04:00:42:30</c:v>
                </c:pt>
                <c:pt idx="511">
                  <c:v>04:00:52:24</c:v>
                </c:pt>
                <c:pt idx="512">
                  <c:v>04:01:00:00</c:v>
                </c:pt>
                <c:pt idx="513">
                  <c:v>04:01:16:58</c:v>
                </c:pt>
                <c:pt idx="514">
                  <c:v>04:01:30:00</c:v>
                </c:pt>
                <c:pt idx="515">
                  <c:v>04:01:36:34</c:v>
                </c:pt>
                <c:pt idx="516">
                  <c:v>04:01:51:26</c:v>
                </c:pt>
                <c:pt idx="517">
                  <c:v>04:02:00:00</c:v>
                </c:pt>
                <c:pt idx="518">
                  <c:v>04:02:20:47</c:v>
                </c:pt>
                <c:pt idx="519">
                  <c:v>04:02:25:55</c:v>
                </c:pt>
                <c:pt idx="520">
                  <c:v>04:02:30:00</c:v>
                </c:pt>
                <c:pt idx="521">
                  <c:v>04:03:00:00</c:v>
                </c:pt>
                <c:pt idx="522">
                  <c:v>04:03:00:25</c:v>
                </c:pt>
                <c:pt idx="523">
                  <c:v>04:03:05:02</c:v>
                </c:pt>
                <c:pt idx="524">
                  <c:v>04:03:30:00</c:v>
                </c:pt>
                <c:pt idx="525">
                  <c:v>04:03:34:55</c:v>
                </c:pt>
                <c:pt idx="526">
                  <c:v>04:03:49:20</c:v>
                </c:pt>
                <c:pt idx="527">
                  <c:v>04:04:00:00</c:v>
                </c:pt>
                <c:pt idx="528">
                  <c:v>04:04:09:26</c:v>
                </c:pt>
                <c:pt idx="529">
                  <c:v>04:04:30:00</c:v>
                </c:pt>
                <c:pt idx="530">
                  <c:v>04:04:33:41</c:v>
                </c:pt>
                <c:pt idx="531">
                  <c:v>04:04:43:57</c:v>
                </c:pt>
                <c:pt idx="532">
                  <c:v>04:05:00:00</c:v>
                </c:pt>
                <c:pt idx="533">
                  <c:v>04:05:18:05</c:v>
                </c:pt>
                <c:pt idx="534">
                  <c:v>04:05:18:29</c:v>
                </c:pt>
                <c:pt idx="535">
                  <c:v>04:05:30:00</c:v>
                </c:pt>
                <c:pt idx="536">
                  <c:v>04:05:53:01</c:v>
                </c:pt>
                <c:pt idx="537">
                  <c:v>04:06:00:00</c:v>
                </c:pt>
                <c:pt idx="538">
                  <c:v>04:06:02:31</c:v>
                </c:pt>
                <c:pt idx="539">
                  <c:v>04:06:27:34</c:v>
                </c:pt>
                <c:pt idx="540">
                  <c:v>04:06:30:00</c:v>
                </c:pt>
                <c:pt idx="541">
                  <c:v>04:06:47:00</c:v>
                </c:pt>
                <c:pt idx="542">
                  <c:v>04:07:00:00</c:v>
                </c:pt>
                <c:pt idx="543">
                  <c:v>04:07:02:08</c:v>
                </c:pt>
                <c:pt idx="544">
                  <c:v>04:07:30:00</c:v>
                </c:pt>
                <c:pt idx="545">
                  <c:v>04:07:31:32</c:v>
                </c:pt>
                <c:pt idx="546">
                  <c:v>04:07:36:42</c:v>
                </c:pt>
                <c:pt idx="547">
                  <c:v>04:08:00:00</c:v>
                </c:pt>
                <c:pt idx="548">
                  <c:v>04:08:11:17</c:v>
                </c:pt>
                <c:pt idx="549">
                  <c:v>04:08:16:07</c:v>
                </c:pt>
                <c:pt idx="550">
                  <c:v>04:08:30:00</c:v>
                </c:pt>
                <c:pt idx="551">
                  <c:v>04:08:45:52</c:v>
                </c:pt>
                <c:pt idx="552">
                  <c:v>04:09:00:00</c:v>
                </c:pt>
                <c:pt idx="553">
                  <c:v>04:09:00:45</c:v>
                </c:pt>
                <c:pt idx="554">
                  <c:v>04:09:20:28</c:v>
                </c:pt>
                <c:pt idx="555">
                  <c:v>04:09:30:00</c:v>
                </c:pt>
                <c:pt idx="556">
                  <c:v>04:09:45:26</c:v>
                </c:pt>
                <c:pt idx="557">
                  <c:v>04:09:55:05</c:v>
                </c:pt>
                <c:pt idx="558">
                  <c:v>04:10:00:00</c:v>
                </c:pt>
                <c:pt idx="559">
                  <c:v>04:10:29:42</c:v>
                </c:pt>
                <c:pt idx="560">
                  <c:v>04:10:30:00</c:v>
                </c:pt>
                <c:pt idx="561">
                  <c:v>04:10:30:09</c:v>
                </c:pt>
                <c:pt idx="562">
                  <c:v>04:11:00:00</c:v>
                </c:pt>
                <c:pt idx="563">
                  <c:v>04:11:04:20</c:v>
                </c:pt>
                <c:pt idx="564">
                  <c:v>04:11:14:55</c:v>
                </c:pt>
                <c:pt idx="565">
                  <c:v>04:11:30:00</c:v>
                </c:pt>
                <c:pt idx="566">
                  <c:v>04:11:38:58</c:v>
                </c:pt>
                <c:pt idx="567">
                  <c:v>04:11:59:44</c:v>
                </c:pt>
                <c:pt idx="568">
                  <c:v>04:12:00:00</c:v>
                </c:pt>
                <c:pt idx="569">
                  <c:v>04:12:13:37</c:v>
                </c:pt>
                <c:pt idx="570">
                  <c:v>04:12:30:00</c:v>
                </c:pt>
                <c:pt idx="571">
                  <c:v>04:12:44:36</c:v>
                </c:pt>
                <c:pt idx="572">
                  <c:v>04:12:48:17</c:v>
                </c:pt>
                <c:pt idx="573">
                  <c:v>04:13:00:00</c:v>
                </c:pt>
                <c:pt idx="574">
                  <c:v>04:13:22:57</c:v>
                </c:pt>
                <c:pt idx="575">
                  <c:v>04:13:29:31</c:v>
                </c:pt>
                <c:pt idx="576">
                  <c:v>04:13:30:00</c:v>
                </c:pt>
                <c:pt idx="577">
                  <c:v>04:13:57:38</c:v>
                </c:pt>
                <c:pt idx="578">
                  <c:v>04:14:00:00</c:v>
                </c:pt>
                <c:pt idx="579">
                  <c:v>04:14:14:29</c:v>
                </c:pt>
                <c:pt idx="580">
                  <c:v>04:14:30:00</c:v>
                </c:pt>
                <c:pt idx="581">
                  <c:v>04:14:32:19</c:v>
                </c:pt>
                <c:pt idx="582">
                  <c:v>04:14:59:30</c:v>
                </c:pt>
                <c:pt idx="583">
                  <c:v>04:15:00:00</c:v>
                </c:pt>
                <c:pt idx="584">
                  <c:v>04:15:07:01</c:v>
                </c:pt>
                <c:pt idx="585">
                  <c:v>04:15:30:00</c:v>
                </c:pt>
                <c:pt idx="586">
                  <c:v>04:15:41:44</c:v>
                </c:pt>
                <c:pt idx="587">
                  <c:v>04:15:44:33</c:v>
                </c:pt>
                <c:pt idx="588">
                  <c:v>04:16:00:00</c:v>
                </c:pt>
                <c:pt idx="589">
                  <c:v>04:16:16:27</c:v>
                </c:pt>
                <c:pt idx="590">
                  <c:v>04:16:29:39</c:v>
                </c:pt>
                <c:pt idx="591">
                  <c:v>04:16:30:00</c:v>
                </c:pt>
                <c:pt idx="592">
                  <c:v>04:16:51:11</c:v>
                </c:pt>
                <c:pt idx="593">
                  <c:v>04:17:00:00</c:v>
                </c:pt>
                <c:pt idx="594">
                  <c:v>04:17:14:48</c:v>
                </c:pt>
                <c:pt idx="595">
                  <c:v>04:17:25:56</c:v>
                </c:pt>
                <c:pt idx="596">
                  <c:v>04:17:30:00</c:v>
                </c:pt>
                <c:pt idx="597">
                  <c:v>04:18:00:00</c:v>
                </c:pt>
                <c:pt idx="598">
                  <c:v>04:18:00:00</c:v>
                </c:pt>
                <c:pt idx="599">
                  <c:v>04:18:00:41</c:v>
                </c:pt>
                <c:pt idx="600">
                  <c:v>04:18:30:00</c:v>
                </c:pt>
                <c:pt idx="601">
                  <c:v>04:18:35:27</c:v>
                </c:pt>
                <c:pt idx="602">
                  <c:v>04:18:45:15</c:v>
                </c:pt>
                <c:pt idx="603">
                  <c:v>04:19:00:00</c:v>
                </c:pt>
                <c:pt idx="604">
                  <c:v>04:19:10:13</c:v>
                </c:pt>
                <c:pt idx="605">
                  <c:v>04:19:30:00</c:v>
                </c:pt>
                <c:pt idx="606">
                  <c:v>04:19:30:33</c:v>
                </c:pt>
                <c:pt idx="607">
                  <c:v>04:19:45:00</c:v>
                </c:pt>
                <c:pt idx="608">
                  <c:v>04:20:00:00</c:v>
                </c:pt>
                <c:pt idx="609">
                  <c:v>04:20:15:54</c:v>
                </c:pt>
                <c:pt idx="610">
                  <c:v>04:20:19:48</c:v>
                </c:pt>
                <c:pt idx="611">
                  <c:v>04:20:30:00</c:v>
                </c:pt>
                <c:pt idx="612">
                  <c:v>04:20:54:36</c:v>
                </c:pt>
                <c:pt idx="613">
                  <c:v>04:21:00:00</c:v>
                </c:pt>
                <c:pt idx="614">
                  <c:v>04:21:01:18</c:v>
                </c:pt>
                <c:pt idx="615">
                  <c:v>04:21:29:25</c:v>
                </c:pt>
                <c:pt idx="616">
                  <c:v>04:21:30:00</c:v>
                </c:pt>
                <c:pt idx="617">
                  <c:v>04:21:46:45</c:v>
                </c:pt>
                <c:pt idx="618">
                  <c:v>04:22:00:00</c:v>
                </c:pt>
                <c:pt idx="619">
                  <c:v>04:22:04:14</c:v>
                </c:pt>
                <c:pt idx="620">
                  <c:v>04:22:30:00</c:v>
                </c:pt>
                <c:pt idx="621">
                  <c:v>04:22:32:14</c:v>
                </c:pt>
                <c:pt idx="622">
                  <c:v>04:22:39:04</c:v>
                </c:pt>
                <c:pt idx="623">
                  <c:v>04:23:00:00</c:v>
                </c:pt>
                <c:pt idx="624">
                  <c:v>04:23:13:55</c:v>
                </c:pt>
                <c:pt idx="625">
                  <c:v>04:23:17:46</c:v>
                </c:pt>
                <c:pt idx="626">
                  <c:v>04:23:30:00</c:v>
                </c:pt>
                <c:pt idx="627">
                  <c:v>04:23:48:46</c:v>
                </c:pt>
                <c:pt idx="628">
                  <c:v>05:00:00:00</c:v>
                </c:pt>
                <c:pt idx="629">
                  <c:v>05:00:03:21</c:v>
                </c:pt>
                <c:pt idx="630">
                  <c:v>05:00:23:38</c:v>
                </c:pt>
                <c:pt idx="631">
                  <c:v>05:00:30:00</c:v>
                </c:pt>
                <c:pt idx="632">
                  <c:v>05:00:48:59</c:v>
                </c:pt>
                <c:pt idx="633">
                  <c:v>05:00:58:31</c:v>
                </c:pt>
                <c:pt idx="634">
                  <c:v>05:01:00:00</c:v>
                </c:pt>
                <c:pt idx="635">
                  <c:v>05:01:30:00</c:v>
                </c:pt>
                <c:pt idx="636">
                  <c:v>05:01:33:24</c:v>
                </c:pt>
                <c:pt idx="637">
                  <c:v>05:01:34:40</c:v>
                </c:pt>
                <c:pt idx="638">
                  <c:v>05:02:00:00</c:v>
                </c:pt>
                <c:pt idx="639">
                  <c:v>05:02:08:18</c:v>
                </c:pt>
                <c:pt idx="640">
                  <c:v>05:02:20:24</c:v>
                </c:pt>
                <c:pt idx="641">
                  <c:v>05:02:30:00</c:v>
                </c:pt>
                <c:pt idx="642">
                  <c:v>05:02:43:12</c:v>
                </c:pt>
                <c:pt idx="643">
                  <c:v>05:03:00:00</c:v>
                </c:pt>
                <c:pt idx="644">
                  <c:v>05:03:06:11</c:v>
                </c:pt>
                <c:pt idx="645">
                  <c:v>05:03:18:07</c:v>
                </c:pt>
                <c:pt idx="646">
                  <c:v>05:03:30:00</c:v>
                </c:pt>
                <c:pt idx="647">
                  <c:v>05:03:52:01</c:v>
                </c:pt>
                <c:pt idx="648">
                  <c:v>05:03:53:03</c:v>
                </c:pt>
                <c:pt idx="649">
                  <c:v>05:04:00:00</c:v>
                </c:pt>
                <c:pt idx="650">
                  <c:v>05:04:27:59</c:v>
                </c:pt>
                <c:pt idx="651">
                  <c:v>05:04:30:00</c:v>
                </c:pt>
                <c:pt idx="652">
                  <c:v>05:04:37:54</c:v>
                </c:pt>
                <c:pt idx="653">
                  <c:v>05:05:00:00</c:v>
                </c:pt>
                <c:pt idx="654">
                  <c:v>05:05:02:56</c:v>
                </c:pt>
                <c:pt idx="655">
                  <c:v>05:05:23:50</c:v>
                </c:pt>
                <c:pt idx="656">
                  <c:v>05:05:30:00</c:v>
                </c:pt>
                <c:pt idx="657">
                  <c:v>05:05:37:54</c:v>
                </c:pt>
                <c:pt idx="658">
                  <c:v>05:06:00:00</c:v>
                </c:pt>
                <c:pt idx="659">
                  <c:v>05:06:09:49</c:v>
                </c:pt>
                <c:pt idx="660">
                  <c:v>05:06:12:52</c:v>
                </c:pt>
                <c:pt idx="661">
                  <c:v>05:06:30:00</c:v>
                </c:pt>
                <c:pt idx="662">
                  <c:v>05:06:47:51</c:v>
                </c:pt>
                <c:pt idx="663">
                  <c:v>05:06:55:51</c:v>
                </c:pt>
                <c:pt idx="664">
                  <c:v>05:07:00:00</c:v>
                </c:pt>
                <c:pt idx="665">
                  <c:v>05:07:22:51</c:v>
                </c:pt>
                <c:pt idx="666">
                  <c:v>05:07:30:00</c:v>
                </c:pt>
                <c:pt idx="667">
                  <c:v>05:07:41:56</c:v>
                </c:pt>
                <c:pt idx="668">
                  <c:v>05:07:57:51</c:v>
                </c:pt>
                <c:pt idx="669">
                  <c:v>05:08:00:00</c:v>
                </c:pt>
                <c:pt idx="670">
                  <c:v>05:08:28:04</c:v>
                </c:pt>
                <c:pt idx="671">
                  <c:v>05:08:30:00</c:v>
                </c:pt>
                <c:pt idx="672">
                  <c:v>05:08:32:52</c:v>
                </c:pt>
                <c:pt idx="673">
                  <c:v>05:09:00:00</c:v>
                </c:pt>
                <c:pt idx="674">
                  <c:v>05:09:07:54</c:v>
                </c:pt>
                <c:pt idx="675">
                  <c:v>05:09:14:15</c:v>
                </c:pt>
                <c:pt idx="676">
                  <c:v>05:09:30:00</c:v>
                </c:pt>
                <c:pt idx="677">
                  <c:v>05:09:42:56</c:v>
                </c:pt>
                <c:pt idx="678">
                  <c:v>05:10:00:00</c:v>
                </c:pt>
                <c:pt idx="679">
                  <c:v>05:10:00:29</c:v>
                </c:pt>
                <c:pt idx="680">
                  <c:v>05:10:17:59</c:v>
                </c:pt>
                <c:pt idx="681">
                  <c:v>05:10:30:00</c:v>
                </c:pt>
                <c:pt idx="682">
                  <c:v>05:10:46:46</c:v>
                </c:pt>
                <c:pt idx="683">
                  <c:v>05:10:53:02</c:v>
                </c:pt>
                <c:pt idx="684">
                  <c:v>05:11:00:00</c:v>
                </c:pt>
                <c:pt idx="685">
                  <c:v>05:11:28:06</c:v>
                </c:pt>
                <c:pt idx="686">
                  <c:v>05:11:30:00</c:v>
                </c:pt>
                <c:pt idx="687">
                  <c:v>05:11:33:06</c:v>
                </c:pt>
                <c:pt idx="688">
                  <c:v>05:12:00:00</c:v>
                </c:pt>
                <c:pt idx="689">
                  <c:v>05:12:03:11</c:v>
                </c:pt>
                <c:pt idx="690">
                  <c:v>05:12:19:29</c:v>
                </c:pt>
                <c:pt idx="691">
                  <c:v>05:12:30:00</c:v>
                </c:pt>
                <c:pt idx="692">
                  <c:v>05:12:38:16</c:v>
                </c:pt>
                <c:pt idx="693">
                  <c:v>05:13:00:00</c:v>
                </c:pt>
                <c:pt idx="694">
                  <c:v>05:13:05:55</c:v>
                </c:pt>
                <c:pt idx="695">
                  <c:v>05:13:13:22</c:v>
                </c:pt>
                <c:pt idx="696">
                  <c:v>05:13:30:00</c:v>
                </c:pt>
                <c:pt idx="697">
                  <c:v>05:13:48:29</c:v>
                </c:pt>
                <c:pt idx="698">
                  <c:v>05:13:52:24</c:v>
                </c:pt>
                <c:pt idx="699">
                  <c:v>05:14:00:00</c:v>
                </c:pt>
                <c:pt idx="700">
                  <c:v>05:14:23:36</c:v>
                </c:pt>
                <c:pt idx="701">
                  <c:v>05:14:30:00</c:v>
                </c:pt>
                <c:pt idx="702">
                  <c:v>05:14:38:56</c:v>
                </c:pt>
                <c:pt idx="703">
                  <c:v>05:14:58:44</c:v>
                </c:pt>
                <c:pt idx="704">
                  <c:v>05:15:00:00</c:v>
                </c:pt>
                <c:pt idx="705">
                  <c:v>05:15:25:31</c:v>
                </c:pt>
                <c:pt idx="706">
                  <c:v>05:15:30:00</c:v>
                </c:pt>
                <c:pt idx="707">
                  <c:v>05:15:33:53</c:v>
                </c:pt>
                <c:pt idx="708">
                  <c:v>05:16:00:00</c:v>
                </c:pt>
                <c:pt idx="709">
                  <c:v>05:16:09:02</c:v>
                </c:pt>
                <c:pt idx="710">
                  <c:v>05:16:12:09</c:v>
                </c:pt>
                <c:pt idx="711">
                  <c:v>05:16:30:00</c:v>
                </c:pt>
                <c:pt idx="712">
                  <c:v>05:16:44:12</c:v>
                </c:pt>
                <c:pt idx="713">
                  <c:v>05:16:58:50</c:v>
                </c:pt>
                <c:pt idx="714">
                  <c:v>05:17:00:00</c:v>
                </c:pt>
                <c:pt idx="715">
                  <c:v>05:17:19:23</c:v>
                </c:pt>
                <c:pt idx="716">
                  <c:v>05:17:30:00</c:v>
                </c:pt>
                <c:pt idx="717">
                  <c:v>05:17:45:34</c:v>
                </c:pt>
                <c:pt idx="718">
                  <c:v>05:17:54:34</c:v>
                </c:pt>
                <c:pt idx="719">
                  <c:v>05:18:00:00</c:v>
                </c:pt>
                <c:pt idx="720">
                  <c:v>05:18:29:46</c:v>
                </c:pt>
                <c:pt idx="721">
                  <c:v>05:18:30:00</c:v>
                </c:pt>
                <c:pt idx="722">
                  <c:v>05:18:32:21</c:v>
                </c:pt>
                <c:pt idx="723">
                  <c:v>05:19:00:00</c:v>
                </c:pt>
                <c:pt idx="724">
                  <c:v>05:19:04:59</c:v>
                </c:pt>
                <c:pt idx="725">
                  <c:v>05:19:19:11</c:v>
                </c:pt>
                <c:pt idx="726">
                  <c:v>05:19:30:00</c:v>
                </c:pt>
                <c:pt idx="727">
                  <c:v>05:19:40:12</c:v>
                </c:pt>
                <c:pt idx="728">
                  <c:v>05:20:00:00</c:v>
                </c:pt>
                <c:pt idx="729">
                  <c:v>05:20:06:04</c:v>
                </c:pt>
                <c:pt idx="730">
                  <c:v>05:20:15:26</c:v>
                </c:pt>
                <c:pt idx="731">
                  <c:v>05:20:30:00</c:v>
                </c:pt>
                <c:pt idx="732">
                  <c:v>05:20:50:41</c:v>
                </c:pt>
                <c:pt idx="733">
                  <c:v>05:20:53:01</c:v>
                </c:pt>
                <c:pt idx="734">
                  <c:v>05:21:00:00</c:v>
                </c:pt>
                <c:pt idx="735">
                  <c:v>05:21:25:56</c:v>
                </c:pt>
                <c:pt idx="736">
                  <c:v>05:21:30:00</c:v>
                </c:pt>
                <c:pt idx="737">
                  <c:v>05:21:40:01</c:v>
                </c:pt>
                <c:pt idx="738">
                  <c:v>05:22:00:00</c:v>
                </c:pt>
                <c:pt idx="739">
                  <c:v>05:22:01:12</c:v>
                </c:pt>
                <c:pt idx="740">
                  <c:v>05:22:27:04</c:v>
                </c:pt>
                <c:pt idx="741">
                  <c:v>05:22:30:00</c:v>
                </c:pt>
                <c:pt idx="742">
                  <c:v>05:22:36:29</c:v>
                </c:pt>
                <c:pt idx="743">
                  <c:v>05:23:00:00</c:v>
                </c:pt>
                <c:pt idx="744">
                  <c:v>05:23:11:46</c:v>
                </c:pt>
                <c:pt idx="745">
                  <c:v>05:23:14:10</c:v>
                </c:pt>
                <c:pt idx="746">
                  <c:v>05:23:30:00</c:v>
                </c:pt>
                <c:pt idx="747">
                  <c:v>05:23:47:04</c:v>
                </c:pt>
                <c:pt idx="748">
                  <c:v>06:00:00:00</c:v>
                </c:pt>
                <c:pt idx="749">
                  <c:v>06:00:01:19</c:v>
                </c:pt>
                <c:pt idx="750">
                  <c:v>06:00:22:23</c:v>
                </c:pt>
                <c:pt idx="751">
                  <c:v>06:00:30:00</c:v>
                </c:pt>
                <c:pt idx="752">
                  <c:v>06:00:48:31</c:v>
                </c:pt>
                <c:pt idx="753">
                  <c:v>06:00:57:42</c:v>
                </c:pt>
                <c:pt idx="754">
                  <c:v>06:01:00:00</c:v>
                </c:pt>
                <c:pt idx="755">
                  <c:v>06:01:30:00</c:v>
                </c:pt>
                <c:pt idx="756">
                  <c:v>06:01:33:02</c:v>
                </c:pt>
                <c:pt idx="757">
                  <c:v>06:01:35:46</c:v>
                </c:pt>
                <c:pt idx="758">
                  <c:v>06:02:00:00</c:v>
                </c:pt>
                <c:pt idx="759">
                  <c:v>06:02:08:23</c:v>
                </c:pt>
                <c:pt idx="760">
                  <c:v>06:02:23:04</c:v>
                </c:pt>
                <c:pt idx="761">
                  <c:v>06:02:30:00</c:v>
                </c:pt>
                <c:pt idx="762">
                  <c:v>06:02:43:44</c:v>
                </c:pt>
                <c:pt idx="763">
                  <c:v>06:03:00:00</c:v>
                </c:pt>
                <c:pt idx="764">
                  <c:v>06:03:10:25</c:v>
                </c:pt>
                <c:pt idx="765">
                  <c:v>06:03:19:06</c:v>
                </c:pt>
                <c:pt idx="766">
                  <c:v>06:03:30:00</c:v>
                </c:pt>
                <c:pt idx="767">
                  <c:v>06:03:54:29</c:v>
                </c:pt>
                <c:pt idx="768">
                  <c:v>06:03:57:50</c:v>
                </c:pt>
                <c:pt idx="769">
                  <c:v>06:04:00:00</c:v>
                </c:pt>
                <c:pt idx="770">
                  <c:v>06:04:29:53</c:v>
                </c:pt>
                <c:pt idx="771">
                  <c:v>06:04:30:00</c:v>
                </c:pt>
                <c:pt idx="772">
                  <c:v>06:04:45:18</c:v>
                </c:pt>
                <c:pt idx="773">
                  <c:v>06:05:00:00</c:v>
                </c:pt>
                <c:pt idx="774">
                  <c:v>06:05:05:17</c:v>
                </c:pt>
                <c:pt idx="775">
                  <c:v>06:05:30:00</c:v>
                </c:pt>
                <c:pt idx="776">
                  <c:v>06:05:32:49</c:v>
                </c:pt>
                <c:pt idx="777">
                  <c:v>06:05:40:42</c:v>
                </c:pt>
                <c:pt idx="778">
                  <c:v>06:06:00:00</c:v>
                </c:pt>
                <c:pt idx="779">
                  <c:v>06:06:16:08</c:v>
                </c:pt>
                <c:pt idx="780">
                  <c:v>06:06:20:23</c:v>
                </c:pt>
                <c:pt idx="781">
                  <c:v>06:06:30:00</c:v>
                </c:pt>
                <c:pt idx="782">
                  <c:v>06:06:51:34</c:v>
                </c:pt>
                <c:pt idx="783">
                  <c:v>06:07:00:00</c:v>
                </c:pt>
                <c:pt idx="784">
                  <c:v>06:07:08:00</c:v>
                </c:pt>
                <c:pt idx="785">
                  <c:v>06:07:27:01</c:v>
                </c:pt>
                <c:pt idx="786">
                  <c:v>06:07:30:00</c:v>
                </c:pt>
                <c:pt idx="787">
                  <c:v>06:07:55:40</c:v>
                </c:pt>
                <c:pt idx="788">
                  <c:v>06:08:00:00</c:v>
                </c:pt>
                <c:pt idx="789">
                  <c:v>06:08:02:29</c:v>
                </c:pt>
                <c:pt idx="790">
                  <c:v>06:08:30:00</c:v>
                </c:pt>
                <c:pt idx="791">
                  <c:v>06:08:37:57</c:v>
                </c:pt>
                <c:pt idx="792">
                  <c:v>06:08:43:24</c:v>
                </c:pt>
                <c:pt idx="793">
                  <c:v>06:09:00:00</c:v>
                </c:pt>
                <c:pt idx="794">
                  <c:v>06:09:13:26</c:v>
                </c:pt>
                <c:pt idx="795">
                  <c:v>06:09:30:00</c:v>
                </c:pt>
                <c:pt idx="796">
                  <c:v>06:09:31:11</c:v>
                </c:pt>
                <c:pt idx="797">
                  <c:v>06:09:48:56</c:v>
                </c:pt>
                <c:pt idx="798">
                  <c:v>06:10:00:00</c:v>
                </c:pt>
                <c:pt idx="799">
                  <c:v>06:10:19:01</c:v>
                </c:pt>
                <c:pt idx="800">
                  <c:v>06:10:24:26</c:v>
                </c:pt>
                <c:pt idx="801">
                  <c:v>06:10:30:00</c:v>
                </c:pt>
                <c:pt idx="802">
                  <c:v>06:10:59:57</c:v>
                </c:pt>
                <c:pt idx="803">
                  <c:v>06:11:00:00</c:v>
                </c:pt>
                <c:pt idx="804">
                  <c:v>06:11:06:54</c:v>
                </c:pt>
                <c:pt idx="805">
                  <c:v>06:11:30:00</c:v>
                </c:pt>
                <c:pt idx="806">
                  <c:v>06:11:35:29</c:v>
                </c:pt>
                <c:pt idx="807">
                  <c:v>06:11:54:50</c:v>
                </c:pt>
                <c:pt idx="808">
                  <c:v>06:12:00:00</c:v>
                </c:pt>
                <c:pt idx="809">
                  <c:v>06:12:11:02</c:v>
                </c:pt>
                <c:pt idx="810">
                  <c:v>06:12:30:00</c:v>
                </c:pt>
                <c:pt idx="811">
                  <c:v>06:12:42:50</c:v>
                </c:pt>
                <c:pt idx="812">
                  <c:v>06:12:46:35</c:v>
                </c:pt>
                <c:pt idx="813">
                  <c:v>06:13:00:00</c:v>
                </c:pt>
                <c:pt idx="814">
                  <c:v>06:13:22:09</c:v>
                </c:pt>
                <c:pt idx="815">
                  <c:v>06:13:30:00</c:v>
                </c:pt>
                <c:pt idx="816">
                  <c:v>06:13:30:53</c:v>
                </c:pt>
                <c:pt idx="817">
                  <c:v>06:13:57:44</c:v>
                </c:pt>
                <c:pt idx="818">
                  <c:v>06:14:00:00</c:v>
                </c:pt>
                <c:pt idx="819">
                  <c:v>06:14:18:59</c:v>
                </c:pt>
                <c:pt idx="820">
                  <c:v>06:14:30:00</c:v>
                </c:pt>
                <c:pt idx="821">
                  <c:v>06:14:33:19</c:v>
                </c:pt>
                <c:pt idx="822">
                  <c:v>06:15:00:00</c:v>
                </c:pt>
                <c:pt idx="823">
                  <c:v>06:15:07:08</c:v>
                </c:pt>
                <c:pt idx="824">
                  <c:v>06:15:08:55</c:v>
                </c:pt>
                <c:pt idx="825">
                  <c:v>06:15:30:00</c:v>
                </c:pt>
                <c:pt idx="826">
                  <c:v>06:15:44:32</c:v>
                </c:pt>
                <c:pt idx="827">
                  <c:v>06:15:55:21</c:v>
                </c:pt>
                <c:pt idx="828">
                  <c:v>06:16:00:00</c:v>
                </c:pt>
                <c:pt idx="829">
                  <c:v>06:16:20:10</c:v>
                </c:pt>
                <c:pt idx="830">
                  <c:v>06:16:30:00</c:v>
                </c:pt>
                <c:pt idx="831">
                  <c:v>06:16:43:37</c:v>
                </c:pt>
                <c:pt idx="832">
                  <c:v>06:16:55:48</c:v>
                </c:pt>
                <c:pt idx="833">
                  <c:v>06:17:00:00</c:v>
                </c:pt>
                <c:pt idx="834">
                  <c:v>06:17:30:00</c:v>
                </c:pt>
                <c:pt idx="835">
                  <c:v>06:17:31:27</c:v>
                </c:pt>
                <c:pt idx="836">
                  <c:v>06:17:31:56</c:v>
                </c:pt>
                <c:pt idx="837">
                  <c:v>06:18:00:00</c:v>
                </c:pt>
                <c:pt idx="838">
                  <c:v>06:18:07:07</c:v>
                </c:pt>
                <c:pt idx="839">
                  <c:v>06:18:20:18</c:v>
                </c:pt>
                <c:pt idx="840">
                  <c:v>06:18:30:00</c:v>
                </c:pt>
                <c:pt idx="841">
                  <c:v>06:18:42:47</c:v>
                </c:pt>
                <c:pt idx="842">
                  <c:v>06:19:00:00</c:v>
                </c:pt>
                <c:pt idx="843">
                  <c:v>06:19:08:44</c:v>
                </c:pt>
                <c:pt idx="844">
                  <c:v>06:19:18:28</c:v>
                </c:pt>
                <c:pt idx="845">
                  <c:v>06:19:30:00</c:v>
                </c:pt>
                <c:pt idx="846">
                  <c:v>06:19:54:10</c:v>
                </c:pt>
                <c:pt idx="847">
                  <c:v>06:19:57:13</c:v>
                </c:pt>
                <c:pt idx="848">
                  <c:v>06:20:00:00</c:v>
                </c:pt>
                <c:pt idx="849">
                  <c:v>06:20:29:53</c:v>
                </c:pt>
                <c:pt idx="850">
                  <c:v>06:20:30:00</c:v>
                </c:pt>
                <c:pt idx="851">
                  <c:v>06:20:45:45</c:v>
                </c:pt>
                <c:pt idx="852">
                  <c:v>06:21:00:00</c:v>
                </c:pt>
                <c:pt idx="853">
                  <c:v>06:21:05:36</c:v>
                </c:pt>
                <c:pt idx="854">
                  <c:v>06:21:30:00</c:v>
                </c:pt>
                <c:pt idx="855">
                  <c:v>06:21:34:21</c:v>
                </c:pt>
                <c:pt idx="856">
                  <c:v>06:21:41:20</c:v>
                </c:pt>
                <c:pt idx="857">
                  <c:v>06:22:00:00</c:v>
                </c:pt>
                <c:pt idx="858">
                  <c:v>06:22:17:05</c:v>
                </c:pt>
                <c:pt idx="859">
                  <c:v>06:22:23:00</c:v>
                </c:pt>
                <c:pt idx="860">
                  <c:v>06:22:30:00</c:v>
                </c:pt>
                <c:pt idx="861">
                  <c:v>06:22:52:51</c:v>
                </c:pt>
                <c:pt idx="862">
                  <c:v>06:23:00:00</c:v>
                </c:pt>
                <c:pt idx="863">
                  <c:v>06:23:11:42</c:v>
                </c:pt>
                <c:pt idx="864">
                  <c:v>06:23:28:37</c:v>
                </c:pt>
                <c:pt idx="865">
                  <c:v>06:23:30:00</c:v>
                </c:pt>
                <c:pt idx="866">
                  <c:v>07:00:00:00</c:v>
                </c:pt>
                <c:pt idx="867">
                  <c:v>07:00:00:27</c:v>
                </c:pt>
                <c:pt idx="868">
                  <c:v>07:00:04:24</c:v>
                </c:pt>
                <c:pt idx="869">
                  <c:v>07:00:30:00</c:v>
                </c:pt>
                <c:pt idx="870">
                  <c:v>07:00:40:12</c:v>
                </c:pt>
                <c:pt idx="871">
                  <c:v>07:00:49:16</c:v>
                </c:pt>
                <c:pt idx="872">
                  <c:v>07:01:00:00</c:v>
                </c:pt>
                <c:pt idx="873">
                  <c:v>07:01:16:01</c:v>
                </c:pt>
                <c:pt idx="874">
                  <c:v>07:01:30:00</c:v>
                </c:pt>
                <c:pt idx="875">
                  <c:v>07:01:38:08</c:v>
                </c:pt>
                <c:pt idx="876">
                  <c:v>07:01:51:50</c:v>
                </c:pt>
                <c:pt idx="877">
                  <c:v>07:02:00:00</c:v>
                </c:pt>
                <c:pt idx="878">
                  <c:v>07:02:27:03</c:v>
                </c:pt>
                <c:pt idx="879">
                  <c:v>07:02:27:40</c:v>
                </c:pt>
                <c:pt idx="880">
                  <c:v>07:02:30:00</c:v>
                </c:pt>
                <c:pt idx="881">
                  <c:v>07:03:00:00</c:v>
                </c:pt>
                <c:pt idx="882">
                  <c:v>07:03:03:31</c:v>
                </c:pt>
                <c:pt idx="883">
                  <c:v>07:03:16:02</c:v>
                </c:pt>
                <c:pt idx="884">
                  <c:v>07:03:30:00</c:v>
                </c:pt>
                <c:pt idx="885">
                  <c:v>07:03:39:23</c:v>
                </c:pt>
                <c:pt idx="886">
                  <c:v>07:04:00:00</c:v>
                </c:pt>
                <c:pt idx="887">
                  <c:v>07:04:05:04</c:v>
                </c:pt>
                <c:pt idx="888">
                  <c:v>07:04:15:15</c:v>
                </c:pt>
                <c:pt idx="889">
                  <c:v>07:04:30:00</c:v>
                </c:pt>
                <c:pt idx="890">
                  <c:v>07:04:51:08</c:v>
                </c:pt>
                <c:pt idx="891">
                  <c:v>07:04:54:10</c:v>
                </c:pt>
                <c:pt idx="892">
                  <c:v>07:05:00:00</c:v>
                </c:pt>
                <c:pt idx="893">
                  <c:v>07:05:27:02</c:v>
                </c:pt>
                <c:pt idx="894">
                  <c:v>07:05:30:00</c:v>
                </c:pt>
                <c:pt idx="895">
                  <c:v>07:05:43:19</c:v>
                </c:pt>
                <c:pt idx="896">
                  <c:v>07:06:00:00</c:v>
                </c:pt>
                <c:pt idx="897">
                  <c:v>07:06:02:57</c:v>
                </c:pt>
                <c:pt idx="898">
                  <c:v>07:06:30:00</c:v>
                </c:pt>
                <c:pt idx="899">
                  <c:v>07:06:32:31</c:v>
                </c:pt>
                <c:pt idx="900">
                  <c:v>07:06:38:52</c:v>
                </c:pt>
                <c:pt idx="901">
                  <c:v>07:07:00:00</c:v>
                </c:pt>
                <c:pt idx="902">
                  <c:v>07:07:14:48</c:v>
                </c:pt>
                <c:pt idx="903">
                  <c:v>07:07:21:47</c:v>
                </c:pt>
                <c:pt idx="904">
                  <c:v>07:07:30:00</c:v>
                </c:pt>
                <c:pt idx="905">
                  <c:v>07:07:50:45</c:v>
                </c:pt>
                <c:pt idx="906">
                  <c:v>07:08:00:00</c:v>
                </c:pt>
                <c:pt idx="907">
                  <c:v>07:08:11:06</c:v>
                </c:pt>
                <c:pt idx="908">
                  <c:v>07:08:26:43</c:v>
                </c:pt>
                <c:pt idx="909">
                  <c:v>07:08:30:00</c:v>
                </c:pt>
                <c:pt idx="910">
                  <c:v>07:09:00:00</c:v>
                </c:pt>
                <c:pt idx="911">
                  <c:v>07:09:00:28</c:v>
                </c:pt>
                <c:pt idx="912">
                  <c:v>07:09:02:41</c:v>
                </c:pt>
                <c:pt idx="913">
                  <c:v>07:09:30:00</c:v>
                </c:pt>
                <c:pt idx="914">
                  <c:v>07:09:38:40</c:v>
                </c:pt>
                <c:pt idx="915">
                  <c:v>07:09:49:54</c:v>
                </c:pt>
                <c:pt idx="916">
                  <c:v>07:10:00:00</c:v>
                </c:pt>
                <c:pt idx="917">
                  <c:v>07:10:14:40</c:v>
                </c:pt>
                <c:pt idx="918">
                  <c:v>07:10:30:00</c:v>
                </c:pt>
                <c:pt idx="919">
                  <c:v>07:10:39:23</c:v>
                </c:pt>
                <c:pt idx="920">
                  <c:v>07:10:50:41</c:v>
                </c:pt>
                <c:pt idx="921">
                  <c:v>07:11:00:00</c:v>
                </c:pt>
                <c:pt idx="922">
                  <c:v>07:11:26:42</c:v>
                </c:pt>
                <c:pt idx="923">
                  <c:v>07:11:28:56</c:v>
                </c:pt>
                <c:pt idx="924">
                  <c:v>07:11:30:00</c:v>
                </c:pt>
                <c:pt idx="925">
                  <c:v>07:12:00:00</c:v>
                </c:pt>
                <c:pt idx="926">
                  <c:v>07:12:02:44</c:v>
                </c:pt>
                <c:pt idx="927">
                  <c:v>07:12:18:32</c:v>
                </c:pt>
                <c:pt idx="928">
                  <c:v>07:12:30:00</c:v>
                </c:pt>
                <c:pt idx="929">
                  <c:v>07:12:38:47</c:v>
                </c:pt>
                <c:pt idx="930">
                  <c:v>07:13:00:00</c:v>
                </c:pt>
                <c:pt idx="931">
                  <c:v>07:13:08:12</c:v>
                </c:pt>
                <c:pt idx="932">
                  <c:v>07:13:14:51</c:v>
                </c:pt>
                <c:pt idx="933">
                  <c:v>07:13:30:00</c:v>
                </c:pt>
                <c:pt idx="934">
                  <c:v>07:13:50:56</c:v>
                </c:pt>
                <c:pt idx="935">
                  <c:v>07:13:57:55</c:v>
                </c:pt>
                <c:pt idx="936">
                  <c:v>07:14:00:00</c:v>
                </c:pt>
                <c:pt idx="937">
                  <c:v>07:14:27:01</c:v>
                </c:pt>
                <c:pt idx="938">
                  <c:v>07:14:30:00</c:v>
                </c:pt>
                <c:pt idx="939">
                  <c:v>07:14:47:41</c:v>
                </c:pt>
                <c:pt idx="940">
                  <c:v>07:15:00:00</c:v>
                </c:pt>
                <c:pt idx="941">
                  <c:v>07:15:03:07</c:v>
                </c:pt>
                <c:pt idx="942">
                  <c:v>07:15:30:00</c:v>
                </c:pt>
                <c:pt idx="943">
                  <c:v>07:15:37:31</c:v>
                </c:pt>
                <c:pt idx="944">
                  <c:v>07:15:39:14</c:v>
                </c:pt>
                <c:pt idx="945">
                  <c:v>07:16:00:00</c:v>
                </c:pt>
                <c:pt idx="946">
                  <c:v>07:16:15:22</c:v>
                </c:pt>
                <c:pt idx="947">
                  <c:v>07:16:27:24</c:v>
                </c:pt>
                <c:pt idx="948">
                  <c:v>07:16:30:00</c:v>
                </c:pt>
                <c:pt idx="949">
                  <c:v>07:16:51:30</c:v>
                </c:pt>
                <c:pt idx="950">
                  <c:v>07:17:00:00</c:v>
                </c:pt>
                <c:pt idx="951">
                  <c:v>07:17:17:21</c:v>
                </c:pt>
                <c:pt idx="952">
                  <c:v>07:17:27:39</c:v>
                </c:pt>
                <c:pt idx="953">
                  <c:v>07:17:30:00</c:v>
                </c:pt>
                <c:pt idx="954">
                  <c:v>07:18:00:00</c:v>
                </c:pt>
                <c:pt idx="955">
                  <c:v>07:18:03:49</c:v>
                </c:pt>
                <c:pt idx="956">
                  <c:v>07:18:07:21</c:v>
                </c:pt>
                <c:pt idx="957">
                  <c:v>07:18:30:00</c:v>
                </c:pt>
                <c:pt idx="958">
                  <c:v>07:18:40:00</c:v>
                </c:pt>
                <c:pt idx="959">
                  <c:v>07:18:57:25</c:v>
                </c:pt>
                <c:pt idx="960">
                  <c:v>07:19:00:00</c:v>
                </c:pt>
                <c:pt idx="961">
                  <c:v>07:19:16:12</c:v>
                </c:pt>
                <c:pt idx="962">
                  <c:v>07:19:30:00</c:v>
                </c:pt>
                <c:pt idx="963">
                  <c:v>07:19:47:32</c:v>
                </c:pt>
                <c:pt idx="964">
                  <c:v>07:19:52:24</c:v>
                </c:pt>
                <c:pt idx="965">
                  <c:v>07:20:00:00</c:v>
                </c:pt>
                <c:pt idx="966">
                  <c:v>07:20:28:37</c:v>
                </c:pt>
                <c:pt idx="967">
                  <c:v>07:20:30:00</c:v>
                </c:pt>
                <c:pt idx="968">
                  <c:v>07:20:37:43</c:v>
                </c:pt>
                <c:pt idx="969">
                  <c:v>07:21:00:00</c:v>
                </c:pt>
                <c:pt idx="970">
                  <c:v>07:21:04:51</c:v>
                </c:pt>
                <c:pt idx="971">
                  <c:v>07:21:27:57</c:v>
                </c:pt>
                <c:pt idx="972">
                  <c:v>07:21:30:00</c:v>
                </c:pt>
                <c:pt idx="973">
                  <c:v>07:21:41:06</c:v>
                </c:pt>
                <c:pt idx="974">
                  <c:v>07:22:00:00</c:v>
                </c:pt>
                <c:pt idx="975">
                  <c:v>07:22:17:22</c:v>
                </c:pt>
                <c:pt idx="976">
                  <c:v>07:22:18:15</c:v>
                </c:pt>
                <c:pt idx="977">
                  <c:v>07:22:30:00</c:v>
                </c:pt>
                <c:pt idx="978">
                  <c:v>07:22:53:38</c:v>
                </c:pt>
                <c:pt idx="979">
                  <c:v>07:23:00:00</c:v>
                </c:pt>
                <c:pt idx="980">
                  <c:v>07:23:08:36</c:v>
                </c:pt>
                <c:pt idx="981">
                  <c:v>07:23:29:55</c:v>
                </c:pt>
                <c:pt idx="982">
                  <c:v>07:23:30:00</c:v>
                </c:pt>
                <c:pt idx="983">
                  <c:v>07:23:59:01</c:v>
                </c:pt>
                <c:pt idx="984">
                  <c:v>08:00:00:00</c:v>
                </c:pt>
                <c:pt idx="985">
                  <c:v>08:00:06:13</c:v>
                </c:pt>
                <c:pt idx="986">
                  <c:v>08:00:30:00</c:v>
                </c:pt>
                <c:pt idx="987">
                  <c:v>08:00:42:32</c:v>
                </c:pt>
                <c:pt idx="988">
                  <c:v>08:00:49:30</c:v>
                </c:pt>
                <c:pt idx="989">
                  <c:v>08:01:00:00</c:v>
                </c:pt>
                <c:pt idx="990">
                  <c:v>08:01:18:52</c:v>
                </c:pt>
                <c:pt idx="991">
                  <c:v>08:01:30:00</c:v>
                </c:pt>
                <c:pt idx="992">
                  <c:v>08:01:40:02</c:v>
                </c:pt>
                <c:pt idx="993">
                  <c:v>08:01:55:12</c:v>
                </c:pt>
                <c:pt idx="994">
                  <c:v>08:02:00:00</c:v>
                </c:pt>
                <c:pt idx="995">
                  <c:v>08:02:30:00</c:v>
                </c:pt>
                <c:pt idx="996">
                  <c:v>08:02:30:38</c:v>
                </c:pt>
                <c:pt idx="997">
                  <c:v>08:02:31:33</c:v>
                </c:pt>
                <c:pt idx="998">
                  <c:v>08:03:00:00</c:v>
                </c:pt>
                <c:pt idx="999">
                  <c:v>08:03:07:55</c:v>
                </c:pt>
                <c:pt idx="1000">
                  <c:v>08:03:21:17</c:v>
                </c:pt>
                <c:pt idx="1001">
                  <c:v>08:03:30:00</c:v>
                </c:pt>
                <c:pt idx="1002">
                  <c:v>08:03:44:18</c:v>
                </c:pt>
                <c:pt idx="1003">
                  <c:v>08:04:00:00</c:v>
                </c:pt>
                <c:pt idx="1004">
                  <c:v>08:04:12:00</c:v>
                </c:pt>
                <c:pt idx="1005">
                  <c:v>08:04:20:42</c:v>
                </c:pt>
                <c:pt idx="1006">
                  <c:v>08:04:30:00</c:v>
                </c:pt>
                <c:pt idx="1007">
                  <c:v>08:04:57:07</c:v>
                </c:pt>
                <c:pt idx="1008">
                  <c:v>08:05:00:00</c:v>
                </c:pt>
                <c:pt idx="1009">
                  <c:v>08:05:02:46</c:v>
                </c:pt>
                <c:pt idx="1010">
                  <c:v>08:05:30:00</c:v>
                </c:pt>
                <c:pt idx="1011">
                  <c:v>08:05:33:32</c:v>
                </c:pt>
                <c:pt idx="1012">
                  <c:v>08:05:53:36</c:v>
                </c:pt>
                <c:pt idx="1013">
                  <c:v>08:06:00:00</c:v>
                </c:pt>
                <c:pt idx="1014">
                  <c:v>08:06:09:58</c:v>
                </c:pt>
                <c:pt idx="1015">
                  <c:v>08:06:30:00</c:v>
                </c:pt>
                <c:pt idx="1016">
                  <c:v>08:06:44:30</c:v>
                </c:pt>
                <c:pt idx="1017">
                  <c:v>08:06:46:25</c:v>
                </c:pt>
                <c:pt idx="1018">
                  <c:v>08:07:00:00</c:v>
                </c:pt>
                <c:pt idx="1019">
                  <c:v>08:07:22:53</c:v>
                </c:pt>
                <c:pt idx="1020">
                  <c:v>08:07:30:00</c:v>
                </c:pt>
                <c:pt idx="1021">
                  <c:v>08:07:35:27</c:v>
                </c:pt>
                <c:pt idx="1022">
                  <c:v>08:07:59:22</c:v>
                </c:pt>
                <c:pt idx="1023">
                  <c:v>08:08:00:00</c:v>
                </c:pt>
                <c:pt idx="1024">
                  <c:v>08:08:26:28</c:v>
                </c:pt>
                <c:pt idx="1025">
                  <c:v>08:08:30:00</c:v>
                </c:pt>
                <c:pt idx="1026">
                  <c:v>08:08:35:52</c:v>
                </c:pt>
                <c:pt idx="1027">
                  <c:v>08:09:00:00</c:v>
                </c:pt>
                <c:pt idx="1028">
                  <c:v>08:09:12:22</c:v>
                </c:pt>
                <c:pt idx="1029">
                  <c:v>08:09:17:33</c:v>
                </c:pt>
                <c:pt idx="1030">
                  <c:v>08:09:30:00</c:v>
                </c:pt>
                <c:pt idx="1031">
                  <c:v>08:09:48:53</c:v>
                </c:pt>
                <c:pt idx="1032">
                  <c:v>08:10:00:00</c:v>
                </c:pt>
                <c:pt idx="1033">
                  <c:v>08:10:08:41</c:v>
                </c:pt>
                <c:pt idx="1034">
                  <c:v>08:10:25:25</c:v>
                </c:pt>
                <c:pt idx="1035">
                  <c:v>08:10:30:00</c:v>
                </c:pt>
                <c:pt idx="1036">
                  <c:v>08:10:59:53</c:v>
                </c:pt>
                <c:pt idx="1037">
                  <c:v>08:11:00:00</c:v>
                </c:pt>
                <c:pt idx="1038">
                  <c:v>08:11:01:58</c:v>
                </c:pt>
                <c:pt idx="1039">
                  <c:v>08:11:30:00</c:v>
                </c:pt>
                <c:pt idx="1040">
                  <c:v>08:11:38:32</c:v>
                </c:pt>
                <c:pt idx="1041">
                  <c:v>08:11:51:09</c:v>
                </c:pt>
                <c:pt idx="1042">
                  <c:v>08:12:00:00</c:v>
                </c:pt>
                <c:pt idx="1043">
                  <c:v>08:12:15:07</c:v>
                </c:pt>
                <c:pt idx="1044">
                  <c:v>08:12:30:00</c:v>
                </c:pt>
                <c:pt idx="1045">
                  <c:v>08:12:42:28</c:v>
                </c:pt>
                <c:pt idx="1046">
                  <c:v>08:12:51:42</c:v>
                </c:pt>
                <c:pt idx="1047">
                  <c:v>08:13:00:00</c:v>
                </c:pt>
                <c:pt idx="1048">
                  <c:v>08:13:28:18</c:v>
                </c:pt>
                <c:pt idx="1049">
                  <c:v>08:13:30:00</c:v>
                </c:pt>
                <c:pt idx="1050">
                  <c:v>08:13:33:51</c:v>
                </c:pt>
                <c:pt idx="1051">
                  <c:v>08:14:00:00</c:v>
                </c:pt>
                <c:pt idx="1052">
                  <c:v>08:14:04:55</c:v>
                </c:pt>
                <c:pt idx="1053">
                  <c:v>08:14:25:18</c:v>
                </c:pt>
                <c:pt idx="1054">
                  <c:v>08:14:30:00</c:v>
                </c:pt>
                <c:pt idx="1055">
                  <c:v>08:14:41:33</c:v>
                </c:pt>
                <c:pt idx="1056">
                  <c:v>08:15:00:00</c:v>
                </c:pt>
                <c:pt idx="1057">
                  <c:v>08:15:16:48</c:v>
                </c:pt>
                <c:pt idx="1058">
                  <c:v>08:15:18:12</c:v>
                </c:pt>
                <c:pt idx="1059">
                  <c:v>08:15:30:00</c:v>
                </c:pt>
                <c:pt idx="1060">
                  <c:v>08:15:54:52</c:v>
                </c:pt>
                <c:pt idx="1061">
                  <c:v>08:16:00:00</c:v>
                </c:pt>
                <c:pt idx="1062">
                  <c:v>08:16:08:22</c:v>
                </c:pt>
                <c:pt idx="1063">
                  <c:v>08:16:30:00</c:v>
                </c:pt>
                <c:pt idx="1064">
                  <c:v>08:16:31:33</c:v>
                </c:pt>
                <c:pt idx="1065">
                  <c:v>08:17:00:00</c:v>
                </c:pt>
                <c:pt idx="1066">
                  <c:v>08:17:00:00</c:v>
                </c:pt>
                <c:pt idx="1067">
                  <c:v>08:17:08:15</c:v>
                </c:pt>
                <c:pt idx="1068">
                  <c:v>08:17:30:00</c:v>
                </c:pt>
                <c:pt idx="1069">
                  <c:v>08:17:44:57</c:v>
                </c:pt>
                <c:pt idx="1070">
                  <c:v>08:17:51:41</c:v>
                </c:pt>
                <c:pt idx="1071">
                  <c:v>08:18:00:00</c:v>
                </c:pt>
                <c:pt idx="1072">
                  <c:v>08:18:21:40</c:v>
                </c:pt>
                <c:pt idx="1073">
                  <c:v>08:18:30:00</c:v>
                </c:pt>
                <c:pt idx="1074">
                  <c:v>08:18:43:26</c:v>
                </c:pt>
                <c:pt idx="1075">
                  <c:v>08:18:58:24</c:v>
                </c:pt>
                <c:pt idx="1076">
                  <c:v>08:19:00:00</c:v>
                </c:pt>
                <c:pt idx="1077">
                  <c:v>08:19:30:00</c:v>
                </c:pt>
                <c:pt idx="1078">
                  <c:v>08:19:35:09</c:v>
                </c:pt>
                <c:pt idx="1079">
                  <c:v>08:19:35:15</c:v>
                </c:pt>
                <c:pt idx="1080">
                  <c:v>08:20:00:00</c:v>
                </c:pt>
                <c:pt idx="1081">
                  <c:v>08:20:11:55</c:v>
                </c:pt>
                <c:pt idx="1082">
                  <c:v>08:20:27:08</c:v>
                </c:pt>
                <c:pt idx="1083">
                  <c:v>08:20:30:00</c:v>
                </c:pt>
                <c:pt idx="1084">
                  <c:v>08:20:48:42</c:v>
                </c:pt>
                <c:pt idx="1085">
                  <c:v>08:21:00:00</c:v>
                </c:pt>
                <c:pt idx="1086">
                  <c:v>08:21:19:04</c:v>
                </c:pt>
                <c:pt idx="1087">
                  <c:v>08:21:25:30</c:v>
                </c:pt>
                <c:pt idx="1088">
                  <c:v>08:21:30:00</c:v>
                </c:pt>
                <c:pt idx="1089">
                  <c:v>08:22:00:00</c:v>
                </c:pt>
                <c:pt idx="1090">
                  <c:v>08:22:02:19</c:v>
                </c:pt>
                <c:pt idx="1091">
                  <c:v>08:22:11:04</c:v>
                </c:pt>
                <c:pt idx="1092">
                  <c:v>08:22:30:00</c:v>
                </c:pt>
                <c:pt idx="1093">
                  <c:v>08:22:39:08</c:v>
                </c:pt>
                <c:pt idx="1094">
                  <c:v>08:23:00:00</c:v>
                </c:pt>
                <c:pt idx="1095">
                  <c:v>08:23:03:08</c:v>
                </c:pt>
                <c:pt idx="1096">
                  <c:v>08:23:15:58</c:v>
                </c:pt>
                <c:pt idx="1097">
                  <c:v>08:23:30:00</c:v>
                </c:pt>
                <c:pt idx="1098">
                  <c:v>08:23:52:49</c:v>
                </c:pt>
                <c:pt idx="1099">
                  <c:v>08:23:55:16</c:v>
                </c:pt>
                <c:pt idx="1100">
                  <c:v>09:00:00:00</c:v>
                </c:pt>
                <c:pt idx="1101">
                  <c:v>09:00:29:41</c:v>
                </c:pt>
                <c:pt idx="1102">
                  <c:v>09:00:30:00</c:v>
                </c:pt>
                <c:pt idx="1103">
                  <c:v>09:00:47:28</c:v>
                </c:pt>
                <c:pt idx="1104">
                  <c:v>09:01:00:00</c:v>
                </c:pt>
                <c:pt idx="1105">
                  <c:v>09:01:06:34</c:v>
                </c:pt>
                <c:pt idx="1106">
                  <c:v>09:01:30:00</c:v>
                </c:pt>
                <c:pt idx="1107">
                  <c:v>09:01:39:43</c:v>
                </c:pt>
                <c:pt idx="1108">
                  <c:v>09:01:43:28</c:v>
                </c:pt>
                <c:pt idx="1109">
                  <c:v>09:02:00:00</c:v>
                </c:pt>
                <c:pt idx="1110">
                  <c:v>09:02:20:23</c:v>
                </c:pt>
                <c:pt idx="1111">
                  <c:v>09:02:30:00</c:v>
                </c:pt>
                <c:pt idx="1112">
                  <c:v>09:02:32:02</c:v>
                </c:pt>
                <c:pt idx="1113">
                  <c:v>09:02:57:19</c:v>
                </c:pt>
                <c:pt idx="1114">
                  <c:v>09:03:00:00</c:v>
                </c:pt>
                <c:pt idx="1115">
                  <c:v>09:03:24:25</c:v>
                </c:pt>
                <c:pt idx="1116">
                  <c:v>09:03:30:00</c:v>
                </c:pt>
                <c:pt idx="1117">
                  <c:v>09:03:34:16</c:v>
                </c:pt>
                <c:pt idx="1118">
                  <c:v>09:04:00:00</c:v>
                </c:pt>
                <c:pt idx="1119">
                  <c:v>09:04:11:14</c:v>
                </c:pt>
                <c:pt idx="1120">
                  <c:v>09:04:16:52</c:v>
                </c:pt>
                <c:pt idx="1121">
                  <c:v>09:04:30:00</c:v>
                </c:pt>
                <c:pt idx="1122">
                  <c:v>09:04:48:12</c:v>
                </c:pt>
                <c:pt idx="1123">
                  <c:v>09:05:00:00</c:v>
                </c:pt>
                <c:pt idx="1124">
                  <c:v>09:05:09:23</c:v>
                </c:pt>
                <c:pt idx="1125">
                  <c:v>09:05:25:11</c:v>
                </c:pt>
                <c:pt idx="1126">
                  <c:v>09:05:30:00</c:v>
                </c:pt>
                <c:pt idx="1127">
                  <c:v>09:06:00:00</c:v>
                </c:pt>
                <c:pt idx="1128">
                  <c:v>09:06:01:58</c:v>
                </c:pt>
                <c:pt idx="1129">
                  <c:v>09:06:02:11</c:v>
                </c:pt>
                <c:pt idx="1130">
                  <c:v>09:06:30:00</c:v>
                </c:pt>
                <c:pt idx="1131">
                  <c:v>09:06:39:12</c:v>
                </c:pt>
                <c:pt idx="1132">
                  <c:v>09:06:54:37</c:v>
                </c:pt>
                <c:pt idx="1133">
                  <c:v>09:07:00:00</c:v>
                </c:pt>
                <c:pt idx="1134">
                  <c:v>09:07:16:14</c:v>
                </c:pt>
                <c:pt idx="1135">
                  <c:v>09:07:30:00</c:v>
                </c:pt>
                <c:pt idx="1136">
                  <c:v>09:07:47:19</c:v>
                </c:pt>
                <c:pt idx="1137">
                  <c:v>09:07:53:17</c:v>
                </c:pt>
                <c:pt idx="1138">
                  <c:v>09:08:00:00</c:v>
                </c:pt>
                <c:pt idx="1139">
                  <c:v>09:08:30:00</c:v>
                </c:pt>
                <c:pt idx="1140">
                  <c:v>09:08:30:21</c:v>
                </c:pt>
                <c:pt idx="1141">
                  <c:v>09:08:40:05</c:v>
                </c:pt>
                <c:pt idx="1142">
                  <c:v>09:09:00:00</c:v>
                </c:pt>
                <c:pt idx="1143">
                  <c:v>09:09:07:26</c:v>
                </c:pt>
                <c:pt idx="1144">
                  <c:v>09:09:30:00</c:v>
                </c:pt>
                <c:pt idx="1145">
                  <c:v>09:09:32:55</c:v>
                </c:pt>
                <c:pt idx="1146">
                  <c:v>09:09:44:32</c:v>
                </c:pt>
                <c:pt idx="1147">
                  <c:v>09:10:00:00</c:v>
                </c:pt>
                <c:pt idx="1148">
                  <c:v>09:10:21:39</c:v>
                </c:pt>
                <c:pt idx="1149">
                  <c:v>09:10:25:49</c:v>
                </c:pt>
                <c:pt idx="1150">
                  <c:v>09:10:30:00</c:v>
                </c:pt>
                <c:pt idx="1151">
                  <c:v>09:10:58:47</c:v>
                </c:pt>
                <c:pt idx="1152">
                  <c:v>09:11:00:00</c:v>
                </c:pt>
                <c:pt idx="1153">
                  <c:v>09:11:18:47</c:v>
                </c:pt>
                <c:pt idx="1154">
                  <c:v>09:11:30:00</c:v>
                </c:pt>
                <c:pt idx="1155">
                  <c:v>09:11:35:56</c:v>
                </c:pt>
                <c:pt idx="1156">
                  <c:v>09:12:00:00</c:v>
                </c:pt>
                <c:pt idx="1157">
                  <c:v>09:12:11:49</c:v>
                </c:pt>
                <c:pt idx="1158">
                  <c:v>09:12:13:06</c:v>
                </c:pt>
                <c:pt idx="1159">
                  <c:v>09:12:30:00</c:v>
                </c:pt>
                <c:pt idx="1160">
                  <c:v>09:12:50:17</c:v>
                </c:pt>
                <c:pt idx="1161">
                  <c:v>09:13:00:00</c:v>
                </c:pt>
                <c:pt idx="1162">
                  <c:v>09:13:04:55</c:v>
                </c:pt>
                <c:pt idx="1163">
                  <c:v>09:13:27:28</c:v>
                </c:pt>
                <c:pt idx="1164">
                  <c:v>09:13:30:00</c:v>
                </c:pt>
                <c:pt idx="1165">
                  <c:v>09:13:58:05</c:v>
                </c:pt>
                <c:pt idx="1166">
                  <c:v>09:14:00:00</c:v>
                </c:pt>
                <c:pt idx="1167">
                  <c:v>09:14:04:40</c:v>
                </c:pt>
                <c:pt idx="1168">
                  <c:v>09:14:30:00</c:v>
                </c:pt>
                <c:pt idx="1169">
                  <c:v>09:14:41:53</c:v>
                </c:pt>
                <c:pt idx="1170">
                  <c:v>09:14:51:19</c:v>
                </c:pt>
                <c:pt idx="1171">
                  <c:v>09:15:00:00</c:v>
                </c:pt>
                <c:pt idx="1172">
                  <c:v>09:15:19:07</c:v>
                </c:pt>
                <c:pt idx="1173">
                  <c:v>09:15:30:00</c:v>
                </c:pt>
                <c:pt idx="1174">
                  <c:v>09:15:44:37</c:v>
                </c:pt>
                <c:pt idx="1175">
                  <c:v>09:15:56:22</c:v>
                </c:pt>
                <c:pt idx="1176">
                  <c:v>09:16:00:00</c:v>
                </c:pt>
                <c:pt idx="1177">
                  <c:v>09:16:30:00</c:v>
                </c:pt>
                <c:pt idx="1178">
                  <c:v>09:16:33:38</c:v>
                </c:pt>
                <c:pt idx="1179">
                  <c:v>09:16:37:59</c:v>
                </c:pt>
                <c:pt idx="1180">
                  <c:v>09:17:00:00</c:v>
                </c:pt>
                <c:pt idx="1181">
                  <c:v>09:17:10:55</c:v>
                </c:pt>
                <c:pt idx="1182">
                  <c:v>09:17:30:00</c:v>
                </c:pt>
                <c:pt idx="1183">
                  <c:v>09:17:31:25</c:v>
                </c:pt>
                <c:pt idx="1184">
                  <c:v>09:17:48:13</c:v>
                </c:pt>
                <c:pt idx="1185">
                  <c:v>09:18:00:00</c:v>
                </c:pt>
                <c:pt idx="1186">
                  <c:v>09:18:24:55</c:v>
                </c:pt>
                <c:pt idx="1187">
                  <c:v>09:18:25:32</c:v>
                </c:pt>
                <c:pt idx="1188">
                  <c:v>09:18:30:00</c:v>
                </c:pt>
                <c:pt idx="1189">
                  <c:v>09:19:00:00</c:v>
                </c:pt>
                <c:pt idx="1190">
                  <c:v>09:19:02:52</c:v>
                </c:pt>
                <c:pt idx="1191">
                  <c:v>09:19:18:29</c:v>
                </c:pt>
                <c:pt idx="1192">
                  <c:v>09:19:30:00</c:v>
                </c:pt>
                <c:pt idx="1193">
                  <c:v>09:19:40:13</c:v>
                </c:pt>
                <c:pt idx="1194">
                  <c:v>09:20:00:00</c:v>
                </c:pt>
                <c:pt idx="1195">
                  <c:v>09:20:12:07</c:v>
                </c:pt>
                <c:pt idx="1196">
                  <c:v>09:20:17:35</c:v>
                </c:pt>
                <c:pt idx="1197">
                  <c:v>09:20:30:00</c:v>
                </c:pt>
                <c:pt idx="1198">
                  <c:v>09:20:54:58</c:v>
                </c:pt>
                <c:pt idx="1199">
                  <c:v>09:21:00:00</c:v>
                </c:pt>
                <c:pt idx="1200">
                  <c:v>09:21:05:49</c:v>
                </c:pt>
                <c:pt idx="1201">
                  <c:v>09:21:30:00</c:v>
                </c:pt>
                <c:pt idx="1202">
                  <c:v>09:21:32:22</c:v>
                </c:pt>
                <c:pt idx="1203">
                  <c:v>09:21:59:35</c:v>
                </c:pt>
                <c:pt idx="1204">
                  <c:v>09:22:00:00</c:v>
                </c:pt>
                <c:pt idx="1205">
                  <c:v>09:22:09:47</c:v>
                </c:pt>
                <c:pt idx="1206">
                  <c:v>09:22:30:00</c:v>
                </c:pt>
                <c:pt idx="1207">
                  <c:v>09:22:47:13</c:v>
                </c:pt>
                <c:pt idx="1208">
                  <c:v>09:22:53:25</c:v>
                </c:pt>
                <c:pt idx="1209">
                  <c:v>09:23:00:00</c:v>
                </c:pt>
                <c:pt idx="1210">
                  <c:v>09:23:24:40</c:v>
                </c:pt>
                <c:pt idx="1211">
                  <c:v>09:23:30:00</c:v>
                </c:pt>
                <c:pt idx="1212">
                  <c:v>09:23:47:19</c:v>
                </c:pt>
                <c:pt idx="1213">
                  <c:v>10:00:00:00</c:v>
                </c:pt>
                <c:pt idx="1214">
                  <c:v>10:00:02:08</c:v>
                </c:pt>
                <c:pt idx="1215">
                  <c:v>10:00:30:00</c:v>
                </c:pt>
                <c:pt idx="1216">
                  <c:v>10:00:39:37</c:v>
                </c:pt>
                <c:pt idx="1217">
                  <c:v>10:00:41:17</c:v>
                </c:pt>
                <c:pt idx="1218">
                  <c:v>10:01:00:00</c:v>
                </c:pt>
                <c:pt idx="1219">
                  <c:v>10:01:17:07</c:v>
                </c:pt>
                <c:pt idx="1220">
                  <c:v>10:01:30:00</c:v>
                </c:pt>
                <c:pt idx="1221">
                  <c:v>10:01:35:20</c:v>
                </c:pt>
                <c:pt idx="1222">
                  <c:v>10:01:54:38</c:v>
                </c:pt>
                <c:pt idx="1223">
                  <c:v>10:02:00:00</c:v>
                </c:pt>
                <c:pt idx="1224">
                  <c:v>10:02:29:27</c:v>
                </c:pt>
                <c:pt idx="1225">
                  <c:v>10:02:30:00</c:v>
                </c:pt>
                <c:pt idx="1226">
                  <c:v>10:02:32:10</c:v>
                </c:pt>
                <c:pt idx="1227">
                  <c:v>10:03:00:00</c:v>
                </c:pt>
                <c:pt idx="1228">
                  <c:v>10:03:09:43</c:v>
                </c:pt>
                <c:pt idx="1229">
                  <c:v>10:03:23:38</c:v>
                </c:pt>
                <c:pt idx="1230">
                  <c:v>10:03:30:00</c:v>
                </c:pt>
                <c:pt idx="1231">
                  <c:v>10:03:47:17</c:v>
                </c:pt>
                <c:pt idx="1232">
                  <c:v>10:04:00:00</c:v>
                </c:pt>
                <c:pt idx="1233">
                  <c:v>10:04:17:53</c:v>
                </c:pt>
                <c:pt idx="1234">
                  <c:v>10:04:24:52</c:v>
                </c:pt>
                <c:pt idx="1235">
                  <c:v>10:04:30:00</c:v>
                </c:pt>
                <c:pt idx="1236">
                  <c:v>10:05:00:00</c:v>
                </c:pt>
                <c:pt idx="1237">
                  <c:v>10:05:02:28</c:v>
                </c:pt>
                <c:pt idx="1238">
                  <c:v>10:05:12:12</c:v>
                </c:pt>
                <c:pt idx="1239">
                  <c:v>10:05:30:00</c:v>
                </c:pt>
                <c:pt idx="1240">
                  <c:v>10:05:40:05</c:v>
                </c:pt>
                <c:pt idx="1241">
                  <c:v>10:06:00:00</c:v>
                </c:pt>
                <c:pt idx="1242">
                  <c:v>10:06:06:35</c:v>
                </c:pt>
                <c:pt idx="1243">
                  <c:v>10:06:17:43</c:v>
                </c:pt>
                <c:pt idx="1244">
                  <c:v>10:06:30:00</c:v>
                </c:pt>
                <c:pt idx="1245">
                  <c:v>10:06:55:22</c:v>
                </c:pt>
                <c:pt idx="1246">
                  <c:v>10:07:00:00</c:v>
                </c:pt>
                <c:pt idx="1247">
                  <c:v>10:07:01:02</c:v>
                </c:pt>
                <c:pt idx="1248">
                  <c:v>10:07:30:00</c:v>
                </c:pt>
                <c:pt idx="1249">
                  <c:v>10:07:33:02</c:v>
                </c:pt>
                <c:pt idx="1250">
                  <c:v>10:07:55:34</c:v>
                </c:pt>
                <c:pt idx="1251">
                  <c:v>10:08:00:00</c:v>
                </c:pt>
                <c:pt idx="1252">
                  <c:v>10:08:10:43</c:v>
                </c:pt>
                <c:pt idx="1253">
                  <c:v>10:08:30:00</c:v>
                </c:pt>
                <c:pt idx="1254">
                  <c:v>10:08:48:25</c:v>
                </c:pt>
                <c:pt idx="1255">
                  <c:v>10:08:50:10</c:v>
                </c:pt>
                <c:pt idx="1256">
                  <c:v>10:09:00:00</c:v>
                </c:pt>
                <c:pt idx="1257">
                  <c:v>10:09:26:08</c:v>
                </c:pt>
                <c:pt idx="1258">
                  <c:v>10:09:30:00</c:v>
                </c:pt>
                <c:pt idx="1259">
                  <c:v>10:09:44:50</c:v>
                </c:pt>
                <c:pt idx="1260">
                  <c:v>10:10:00:00</c:v>
                </c:pt>
                <c:pt idx="1261">
                  <c:v>10:10:03:52</c:v>
                </c:pt>
                <c:pt idx="1262">
                  <c:v>10:10:30:00</c:v>
                </c:pt>
                <c:pt idx="1263">
                  <c:v>10:10:39:34</c:v>
                </c:pt>
                <c:pt idx="1264">
                  <c:v>10:10:41:38</c:v>
                </c:pt>
                <c:pt idx="1265">
                  <c:v>10:11:00:00</c:v>
                </c:pt>
                <c:pt idx="1266">
                  <c:v>10:11:19:25</c:v>
                </c:pt>
                <c:pt idx="1267">
                  <c:v>10:11:30:00</c:v>
                </c:pt>
                <c:pt idx="1268">
                  <c:v>10:11:34:23</c:v>
                </c:pt>
                <c:pt idx="1269">
                  <c:v>10:11:57:13</c:v>
                </c:pt>
                <c:pt idx="1270">
                  <c:v>10:12:00:00</c:v>
                </c:pt>
                <c:pt idx="1271">
                  <c:v>10:12:29:16</c:v>
                </c:pt>
                <c:pt idx="1272">
                  <c:v>10:12:30:00</c:v>
                </c:pt>
                <c:pt idx="1273">
                  <c:v>10:12:35:02</c:v>
                </c:pt>
                <c:pt idx="1274">
                  <c:v>10:13:00:00</c:v>
                </c:pt>
                <c:pt idx="1275">
                  <c:v>10:13:12:52</c:v>
                </c:pt>
                <c:pt idx="1276">
                  <c:v>10:13:24:13</c:v>
                </c:pt>
                <c:pt idx="1277">
                  <c:v>10:13:30:00</c:v>
                </c:pt>
                <c:pt idx="1278">
                  <c:v>10:13:50:43</c:v>
                </c:pt>
                <c:pt idx="1279">
                  <c:v>10:14:00:00</c:v>
                </c:pt>
                <c:pt idx="1280">
                  <c:v>10:14:19:14</c:v>
                </c:pt>
                <c:pt idx="1281">
                  <c:v>10:14:28:35</c:v>
                </c:pt>
                <c:pt idx="1282">
                  <c:v>10:14:30:00</c:v>
                </c:pt>
                <c:pt idx="1283">
                  <c:v>10:15:00:00</c:v>
                </c:pt>
                <c:pt idx="1284">
                  <c:v>10:15:06:28</c:v>
                </c:pt>
                <c:pt idx="1285">
                  <c:v>10:15:14:20</c:v>
                </c:pt>
                <c:pt idx="1286">
                  <c:v>10:15:30:00</c:v>
                </c:pt>
                <c:pt idx="1287">
                  <c:v>10:15:44:22</c:v>
                </c:pt>
                <c:pt idx="1288">
                  <c:v>10:16:00:00</c:v>
                </c:pt>
                <c:pt idx="1289">
                  <c:v>10:16:09:30</c:v>
                </c:pt>
                <c:pt idx="1290">
                  <c:v>10:16:22:17</c:v>
                </c:pt>
                <c:pt idx="1291">
                  <c:v>10:16:30:00</c:v>
                </c:pt>
                <c:pt idx="1292">
                  <c:v>10:17:00:00</c:v>
                </c:pt>
                <c:pt idx="1293">
                  <c:v>10:17:00:13</c:v>
                </c:pt>
                <c:pt idx="1294">
                  <c:v>10:17:04:44</c:v>
                </c:pt>
                <c:pt idx="1295">
                  <c:v>10:17:30:00</c:v>
                </c:pt>
                <c:pt idx="1296">
                  <c:v>10:17:38:10</c:v>
                </c:pt>
                <c:pt idx="1297">
                  <c:v>10:18:00:00</c:v>
                </c:pt>
                <c:pt idx="1298">
                  <c:v>10:18:00:03</c:v>
                </c:pt>
                <c:pt idx="1299">
                  <c:v>10:18:16:08</c:v>
                </c:pt>
                <c:pt idx="1300">
                  <c:v>10:18:30:00</c:v>
                </c:pt>
                <c:pt idx="1301">
                  <c:v>10:18:54:08</c:v>
                </c:pt>
                <c:pt idx="1302">
                  <c:v>10:18:55:26</c:v>
                </c:pt>
                <c:pt idx="1303">
                  <c:v>10:19:00:00</c:v>
                </c:pt>
                <c:pt idx="1304">
                  <c:v>10:19:30:00</c:v>
                </c:pt>
                <c:pt idx="1305">
                  <c:v>10:19:32:09</c:v>
                </c:pt>
                <c:pt idx="1306">
                  <c:v>10:19:50:53</c:v>
                </c:pt>
                <c:pt idx="1307">
                  <c:v>10:20:00:00</c:v>
                </c:pt>
                <c:pt idx="1308">
                  <c:v>10:20:10:11</c:v>
                </c:pt>
                <c:pt idx="1309">
                  <c:v>10:20:30:00</c:v>
                </c:pt>
                <c:pt idx="1310">
                  <c:v>10:20:46:25</c:v>
                </c:pt>
                <c:pt idx="1311">
                  <c:v>10:20:48:14</c:v>
                </c:pt>
                <c:pt idx="1312">
                  <c:v>10:21:00:00</c:v>
                </c:pt>
                <c:pt idx="1313">
                  <c:v>10:21:26:18</c:v>
                </c:pt>
                <c:pt idx="1314">
                  <c:v>10:21:30:00</c:v>
                </c:pt>
                <c:pt idx="1315">
                  <c:v>10:21:42:01</c:v>
                </c:pt>
                <c:pt idx="1316">
                  <c:v>10:22:00:00</c:v>
                </c:pt>
                <c:pt idx="1317">
                  <c:v>10:22:04:23</c:v>
                </c:pt>
                <c:pt idx="1318">
                  <c:v>10:22:30:00</c:v>
                </c:pt>
                <c:pt idx="1319">
                  <c:v>10:22:37:41</c:v>
                </c:pt>
                <c:pt idx="1320">
                  <c:v>10:22:42:29</c:v>
                </c:pt>
                <c:pt idx="1321">
                  <c:v>10:23:00:00</c:v>
                </c:pt>
                <c:pt idx="1322">
                  <c:v>10:23:20:36</c:v>
                </c:pt>
                <c:pt idx="1323">
                  <c:v>10:23:30:00</c:v>
                </c:pt>
                <c:pt idx="1324">
                  <c:v>10:23:33:26</c:v>
                </c:pt>
                <c:pt idx="1325">
                  <c:v>10:23:58:44</c:v>
                </c:pt>
                <c:pt idx="1326">
                  <c:v>11:00:00:00</c:v>
                </c:pt>
                <c:pt idx="1327">
                  <c:v>11:00:29:15</c:v>
                </c:pt>
                <c:pt idx="1328">
                  <c:v>11:00:30:00</c:v>
                </c:pt>
                <c:pt idx="1329">
                  <c:v>11:00:36:54</c:v>
                </c:pt>
                <c:pt idx="1330">
                  <c:v>11:01:00:00</c:v>
                </c:pt>
                <c:pt idx="1331">
                  <c:v>11:01:15:05</c:v>
                </c:pt>
                <c:pt idx="1332">
                  <c:v>11:01:25:09</c:v>
                </c:pt>
                <c:pt idx="1333">
                  <c:v>11:01:30:00</c:v>
                </c:pt>
                <c:pt idx="1334">
                  <c:v>11:01:53:17</c:v>
                </c:pt>
                <c:pt idx="1335">
                  <c:v>11:02:00:00</c:v>
                </c:pt>
                <c:pt idx="1336">
                  <c:v>11:02:21:07</c:v>
                </c:pt>
                <c:pt idx="1337">
                  <c:v>11:02:30:00</c:v>
                </c:pt>
                <c:pt idx="1338">
                  <c:v>11:02:31:30</c:v>
                </c:pt>
                <c:pt idx="1339">
                  <c:v>11:03:00:00</c:v>
                </c:pt>
                <c:pt idx="1340">
                  <c:v>11:03:09:44</c:v>
                </c:pt>
                <c:pt idx="1341">
                  <c:v>11:03:17:10</c:v>
                </c:pt>
                <c:pt idx="1342">
                  <c:v>11:03:30:00</c:v>
                </c:pt>
                <c:pt idx="1343">
                  <c:v>11:03:47:59</c:v>
                </c:pt>
                <c:pt idx="1344">
                  <c:v>11:04:00:00</c:v>
                </c:pt>
                <c:pt idx="1345">
                  <c:v>11:04:13:17</c:v>
                </c:pt>
                <c:pt idx="1346">
                  <c:v>11:04:26:15</c:v>
                </c:pt>
                <c:pt idx="1347">
                  <c:v>11:04:30:00</c:v>
                </c:pt>
                <c:pt idx="1348">
                  <c:v>11:05:00:00</c:v>
                </c:pt>
                <c:pt idx="1349">
                  <c:v>11:05:04:33</c:v>
                </c:pt>
                <c:pt idx="1350">
                  <c:v>11:05:09:29</c:v>
                </c:pt>
                <c:pt idx="1351">
                  <c:v>11:05:30:00</c:v>
                </c:pt>
                <c:pt idx="1352">
                  <c:v>11:05:42:52</c:v>
                </c:pt>
                <c:pt idx="1353">
                  <c:v>11:06:00:00</c:v>
                </c:pt>
                <c:pt idx="1354">
                  <c:v>11:06:05:45</c:v>
                </c:pt>
                <c:pt idx="1355">
                  <c:v>11:06:21:12</c:v>
                </c:pt>
                <c:pt idx="1356">
                  <c:v>11:06:30:00</c:v>
                </c:pt>
                <c:pt idx="1357">
                  <c:v>11:06:59:33</c:v>
                </c:pt>
                <c:pt idx="1358">
                  <c:v>11:07:00:00</c:v>
                </c:pt>
                <c:pt idx="1359">
                  <c:v>11:07:02:06</c:v>
                </c:pt>
                <c:pt idx="1360">
                  <c:v>11:07:30:00</c:v>
                </c:pt>
                <c:pt idx="1361">
                  <c:v>11:07:37:55</c:v>
                </c:pt>
                <c:pt idx="1362">
                  <c:v>11:07:58:31</c:v>
                </c:pt>
                <c:pt idx="1363">
                  <c:v>11:08:00:00</c:v>
                </c:pt>
                <c:pt idx="1364">
                  <c:v>11:08:16:18</c:v>
                </c:pt>
                <c:pt idx="1365">
                  <c:v>11:08:30:00</c:v>
                </c:pt>
                <c:pt idx="1366">
                  <c:v>11:08:54:43</c:v>
                </c:pt>
                <c:pt idx="1367">
                  <c:v>11:08:55:01</c:v>
                </c:pt>
                <c:pt idx="1368">
                  <c:v>11:09:00:00</c:v>
                </c:pt>
                <c:pt idx="1369">
                  <c:v>11:09:30:00</c:v>
                </c:pt>
                <c:pt idx="1370">
                  <c:v>11:09:33:09</c:v>
                </c:pt>
                <c:pt idx="1371">
                  <c:v>11:09:51:35</c:v>
                </c:pt>
                <c:pt idx="1372">
                  <c:v>11:10:00:00</c:v>
                </c:pt>
                <c:pt idx="1373">
                  <c:v>11:10:11:36</c:v>
                </c:pt>
                <c:pt idx="1374">
                  <c:v>11:10:30:00</c:v>
                </c:pt>
                <c:pt idx="1375">
                  <c:v>11:10:48:14</c:v>
                </c:pt>
                <c:pt idx="1376">
                  <c:v>11:10:50:04</c:v>
                </c:pt>
                <c:pt idx="1377">
                  <c:v>11:11:00:00</c:v>
                </c:pt>
                <c:pt idx="1378">
                  <c:v>11:11:28:33</c:v>
                </c:pt>
                <c:pt idx="1379">
                  <c:v>11:11:30:00</c:v>
                </c:pt>
                <c:pt idx="1380">
                  <c:v>11:11:44:57</c:v>
                </c:pt>
                <c:pt idx="1381">
                  <c:v>11:12:00:00</c:v>
                </c:pt>
                <c:pt idx="1382">
                  <c:v>11:12:07:04</c:v>
                </c:pt>
                <c:pt idx="1383">
                  <c:v>11:12:30:00</c:v>
                </c:pt>
                <c:pt idx="1384">
                  <c:v>11:12:41:45</c:v>
                </c:pt>
                <c:pt idx="1385">
                  <c:v>11:12:45:36</c:v>
                </c:pt>
                <c:pt idx="1386">
                  <c:v>11:13:00:00</c:v>
                </c:pt>
                <c:pt idx="1387">
                  <c:v>11:13:24:09</c:v>
                </c:pt>
                <c:pt idx="1388">
                  <c:v>11:13:30:00</c:v>
                </c:pt>
                <c:pt idx="1389">
                  <c:v>11:13:38:38</c:v>
                </c:pt>
                <c:pt idx="1390">
                  <c:v>11:14:00:00</c:v>
                </c:pt>
                <c:pt idx="1391">
                  <c:v>11:14:02:43</c:v>
                </c:pt>
                <c:pt idx="1392">
                  <c:v>11:14:30:00</c:v>
                </c:pt>
                <c:pt idx="1393">
                  <c:v>11:14:35:35</c:v>
                </c:pt>
                <c:pt idx="1394">
                  <c:v>11:14:41:18</c:v>
                </c:pt>
                <c:pt idx="1395">
                  <c:v>11:15:00:00</c:v>
                </c:pt>
                <c:pt idx="1396">
                  <c:v>11:15:19:55</c:v>
                </c:pt>
                <c:pt idx="1397">
                  <c:v>11:15:30:00</c:v>
                </c:pt>
                <c:pt idx="1398">
                  <c:v>11:15:32:37</c:v>
                </c:pt>
                <c:pt idx="1399">
                  <c:v>11:15:58:33</c:v>
                </c:pt>
                <c:pt idx="1400">
                  <c:v>11:16:00:00</c:v>
                </c:pt>
                <c:pt idx="1401">
                  <c:v>11:16:29:44</c:v>
                </c:pt>
                <c:pt idx="1402">
                  <c:v>11:16:30:00</c:v>
                </c:pt>
                <c:pt idx="1403">
                  <c:v>11:16:37:12</c:v>
                </c:pt>
                <c:pt idx="1404">
                  <c:v>11:17:00:00</c:v>
                </c:pt>
                <c:pt idx="1405">
                  <c:v>11:17:15:52</c:v>
                </c:pt>
                <c:pt idx="1406">
                  <c:v>11:17:26:55</c:v>
                </c:pt>
                <c:pt idx="1407">
                  <c:v>11:17:30:00</c:v>
                </c:pt>
                <c:pt idx="1408">
                  <c:v>11:17:54:34</c:v>
                </c:pt>
                <c:pt idx="1409">
                  <c:v>11:18:00:00</c:v>
                </c:pt>
                <c:pt idx="1410">
                  <c:v>11:18:24:11</c:v>
                </c:pt>
                <c:pt idx="1411">
                  <c:v>11:18:30:00</c:v>
                </c:pt>
                <c:pt idx="1412">
                  <c:v>11:18:33:17</c:v>
                </c:pt>
                <c:pt idx="1413">
                  <c:v>11:19:00:00</c:v>
                </c:pt>
                <c:pt idx="1414">
                  <c:v>11:19:12:01</c:v>
                </c:pt>
                <c:pt idx="1415">
                  <c:v>11:19:21:32</c:v>
                </c:pt>
                <c:pt idx="1416">
                  <c:v>11:19:30:00</c:v>
                </c:pt>
                <c:pt idx="1417">
                  <c:v>11:19:50:46</c:v>
                </c:pt>
                <c:pt idx="1418">
                  <c:v>11:20:00:00</c:v>
                </c:pt>
                <c:pt idx="1419">
                  <c:v>11:20:18:57</c:v>
                </c:pt>
                <c:pt idx="1420">
                  <c:v>11:20:29:33</c:v>
                </c:pt>
                <c:pt idx="1421">
                  <c:v>11:20:30:00</c:v>
                </c:pt>
                <c:pt idx="1422">
                  <c:v>11:21:00:00</c:v>
                </c:pt>
                <c:pt idx="1423">
                  <c:v>11:21:08:21</c:v>
                </c:pt>
                <c:pt idx="1424">
                  <c:v>11:21:16:27</c:v>
                </c:pt>
                <c:pt idx="1425">
                  <c:v>11:21:30:00</c:v>
                </c:pt>
                <c:pt idx="1426">
                  <c:v>11:21:47:10</c:v>
                </c:pt>
                <c:pt idx="1427">
                  <c:v>11:22:00:00</c:v>
                </c:pt>
                <c:pt idx="1428">
                  <c:v>11:22:14:02</c:v>
                </c:pt>
                <c:pt idx="1429">
                  <c:v>11:22:26:01</c:v>
                </c:pt>
                <c:pt idx="1430">
                  <c:v>11:22:30:00</c:v>
                </c:pt>
                <c:pt idx="1431">
                  <c:v>11:23:00:00</c:v>
                </c:pt>
                <c:pt idx="1432">
                  <c:v>11:23:04:53</c:v>
                </c:pt>
                <c:pt idx="1433">
                  <c:v>11:23:11:42</c:v>
                </c:pt>
                <c:pt idx="1434">
                  <c:v>11:23:30:00</c:v>
                </c:pt>
                <c:pt idx="1435">
                  <c:v>11:23:43:46</c:v>
                </c:pt>
                <c:pt idx="1436">
                  <c:v>12:00:00:00</c:v>
                </c:pt>
                <c:pt idx="1437">
                  <c:v>12:00:09:26</c:v>
                </c:pt>
                <c:pt idx="1438">
                  <c:v>12:00:22:40</c:v>
                </c:pt>
                <c:pt idx="1439">
                  <c:v>12:00:30:00</c:v>
                </c:pt>
                <c:pt idx="1440">
                  <c:v>12:01:00:00</c:v>
                </c:pt>
                <c:pt idx="1441">
                  <c:v>12:01:01:36</c:v>
                </c:pt>
                <c:pt idx="1442">
                  <c:v>12:01:07:15</c:v>
                </c:pt>
                <c:pt idx="1443">
                  <c:v>12:01:30:00</c:v>
                </c:pt>
                <c:pt idx="1444">
                  <c:v>12:01:40:33</c:v>
                </c:pt>
                <c:pt idx="1445">
                  <c:v>12:02:00:00</c:v>
                </c:pt>
                <c:pt idx="1446">
                  <c:v>12:02:05:09</c:v>
                </c:pt>
                <c:pt idx="1447">
                  <c:v>12:02:19:31</c:v>
                </c:pt>
                <c:pt idx="1448">
                  <c:v>12:02:30:00</c:v>
                </c:pt>
                <c:pt idx="1449">
                  <c:v>12:02:58:31</c:v>
                </c:pt>
                <c:pt idx="1450">
                  <c:v>12:03:00:00</c:v>
                </c:pt>
                <c:pt idx="1451">
                  <c:v>12:03:03:08</c:v>
                </c:pt>
                <c:pt idx="1452">
                  <c:v>12:03:30:00</c:v>
                </c:pt>
                <c:pt idx="1453">
                  <c:v>12:03:37:32</c:v>
                </c:pt>
                <c:pt idx="1454">
                  <c:v>12:04:00:00</c:v>
                </c:pt>
                <c:pt idx="1455">
                  <c:v>12:04:01:12</c:v>
                </c:pt>
                <c:pt idx="1456">
                  <c:v>12:04:16:34</c:v>
                </c:pt>
                <c:pt idx="1457">
                  <c:v>12:04:30:00</c:v>
                </c:pt>
                <c:pt idx="1458">
                  <c:v>12:04:55:38</c:v>
                </c:pt>
                <c:pt idx="1459">
                  <c:v>12:04:59:21</c:v>
                </c:pt>
                <c:pt idx="1460">
                  <c:v>12:05:00:00</c:v>
                </c:pt>
                <c:pt idx="1461">
                  <c:v>12:05:30:00</c:v>
                </c:pt>
                <c:pt idx="1462">
                  <c:v>12:05:34:43</c:v>
                </c:pt>
                <c:pt idx="1463">
                  <c:v>12:05:57:35</c:v>
                </c:pt>
                <c:pt idx="1464">
                  <c:v>12:06:00:00</c:v>
                </c:pt>
                <c:pt idx="1465">
                  <c:v>12:06:13:49</c:v>
                </c:pt>
                <c:pt idx="1466">
                  <c:v>12:06:30:00</c:v>
                </c:pt>
                <c:pt idx="1467">
                  <c:v>12:06:52:57</c:v>
                </c:pt>
                <c:pt idx="1468">
                  <c:v>12:06:55:53</c:v>
                </c:pt>
                <c:pt idx="1469">
                  <c:v>12:07:00:00</c:v>
                </c:pt>
                <c:pt idx="1470">
                  <c:v>12:07:30:00</c:v>
                </c:pt>
                <c:pt idx="1471">
                  <c:v>12:07:32:06</c:v>
                </c:pt>
                <c:pt idx="1472">
                  <c:v>12:07:54:16</c:v>
                </c:pt>
                <c:pt idx="1473">
                  <c:v>12:08:00:00</c:v>
                </c:pt>
                <c:pt idx="1474">
                  <c:v>12:08:11:16</c:v>
                </c:pt>
                <c:pt idx="1475">
                  <c:v>12:08:30:00</c:v>
                </c:pt>
                <c:pt idx="1476">
                  <c:v>12:08:50:28</c:v>
                </c:pt>
                <c:pt idx="1477">
                  <c:v>12:08:52:44</c:v>
                </c:pt>
                <c:pt idx="1478">
                  <c:v>12:09:00:00</c:v>
                </c:pt>
                <c:pt idx="1479">
                  <c:v>12:09:29:41</c:v>
                </c:pt>
                <c:pt idx="1480">
                  <c:v>12:09:30:00</c:v>
                </c:pt>
                <c:pt idx="1481">
                  <c:v>12:09:51:17</c:v>
                </c:pt>
                <c:pt idx="1482">
                  <c:v>12:10:00:00</c:v>
                </c:pt>
                <c:pt idx="1483">
                  <c:v>12:10:08:55</c:v>
                </c:pt>
                <c:pt idx="1484">
                  <c:v>12:10:30:00</c:v>
                </c:pt>
                <c:pt idx="1485">
                  <c:v>12:10:48:11</c:v>
                </c:pt>
                <c:pt idx="1486">
                  <c:v>12:10:49:55</c:v>
                </c:pt>
                <c:pt idx="1487">
                  <c:v>12:11:00:00</c:v>
                </c:pt>
                <c:pt idx="1488">
                  <c:v>12:11:27:28</c:v>
                </c:pt>
                <c:pt idx="1489">
                  <c:v>12:11:30:00</c:v>
                </c:pt>
                <c:pt idx="1490">
                  <c:v>12:11:48:38</c:v>
                </c:pt>
                <c:pt idx="1491">
                  <c:v>12:12:00:00</c:v>
                </c:pt>
                <c:pt idx="1492">
                  <c:v>12:12:06:47</c:v>
                </c:pt>
                <c:pt idx="1493">
                  <c:v>12:12:30:00</c:v>
                </c:pt>
                <c:pt idx="1494">
                  <c:v>12:12:46:07</c:v>
                </c:pt>
                <c:pt idx="1495">
                  <c:v>12:12:47:26</c:v>
                </c:pt>
                <c:pt idx="1496">
                  <c:v>12:13:00:00</c:v>
                </c:pt>
                <c:pt idx="1497">
                  <c:v>12:13:25:28</c:v>
                </c:pt>
                <c:pt idx="1498">
                  <c:v>12:13:30:00</c:v>
                </c:pt>
                <c:pt idx="1499">
                  <c:v>12:13:46:19</c:v>
                </c:pt>
                <c:pt idx="1500">
                  <c:v>12:14:00:00</c:v>
                </c:pt>
                <c:pt idx="1501">
                  <c:v>12:14:04:51</c:v>
                </c:pt>
                <c:pt idx="1502">
                  <c:v>12:14:30:00</c:v>
                </c:pt>
                <c:pt idx="1503">
                  <c:v>12:14:44:15</c:v>
                </c:pt>
                <c:pt idx="1504">
                  <c:v>12:14:45:17</c:v>
                </c:pt>
                <c:pt idx="1505">
                  <c:v>12:15:00:00</c:v>
                </c:pt>
                <c:pt idx="1506">
                  <c:v>12:15:23:41</c:v>
                </c:pt>
                <c:pt idx="1507">
                  <c:v>12:15:30:00</c:v>
                </c:pt>
                <c:pt idx="1508">
                  <c:v>12:15:44:20</c:v>
                </c:pt>
                <c:pt idx="1509">
                  <c:v>12:16:00:00</c:v>
                </c:pt>
                <c:pt idx="1510">
                  <c:v>12:16:03:08</c:v>
                </c:pt>
                <c:pt idx="1511">
                  <c:v>12:16:30:00</c:v>
                </c:pt>
                <c:pt idx="1512">
                  <c:v>12:16:42:37</c:v>
                </c:pt>
                <c:pt idx="1513">
                  <c:v>12:16:43:29</c:v>
                </c:pt>
                <c:pt idx="1514">
                  <c:v>12:17:00:00</c:v>
                </c:pt>
                <c:pt idx="1515">
                  <c:v>12:17:22:07</c:v>
                </c:pt>
                <c:pt idx="1516">
                  <c:v>12:17:30:00</c:v>
                </c:pt>
                <c:pt idx="1517">
                  <c:v>12:17:42:43</c:v>
                </c:pt>
                <c:pt idx="1518">
                  <c:v>12:18:00:00</c:v>
                </c:pt>
                <c:pt idx="1519">
                  <c:v>12:18:01:38</c:v>
                </c:pt>
                <c:pt idx="1520">
                  <c:v>12:18:30:00</c:v>
                </c:pt>
                <c:pt idx="1521">
                  <c:v>12:18:41:11</c:v>
                </c:pt>
                <c:pt idx="1522">
                  <c:v>12:18:42:02</c:v>
                </c:pt>
                <c:pt idx="1523">
                  <c:v>12:19:00:00</c:v>
                </c:pt>
                <c:pt idx="1524">
                  <c:v>12:19:20:45</c:v>
                </c:pt>
                <c:pt idx="1525">
                  <c:v>12:19:30:00</c:v>
                </c:pt>
                <c:pt idx="1526">
                  <c:v>12:19:41:26</c:v>
                </c:pt>
                <c:pt idx="1527">
                  <c:v>12:20:00:00</c:v>
                </c:pt>
                <c:pt idx="1528">
                  <c:v>12:20:00:21</c:v>
                </c:pt>
                <c:pt idx="1529">
                  <c:v>12:20:30:00</c:v>
                </c:pt>
                <c:pt idx="1530">
                  <c:v>12:20:39:58</c:v>
                </c:pt>
                <c:pt idx="1531">
                  <c:v>12:20:40:55</c:v>
                </c:pt>
                <c:pt idx="1532">
                  <c:v>12:21:00:00</c:v>
                </c:pt>
                <c:pt idx="1533">
                  <c:v>12:21:19:37</c:v>
                </c:pt>
                <c:pt idx="1534">
                  <c:v>12:21:30:00</c:v>
                </c:pt>
                <c:pt idx="1535">
                  <c:v>12:21:40:29</c:v>
                </c:pt>
                <c:pt idx="1536">
                  <c:v>12:21:59:17</c:v>
                </c:pt>
                <c:pt idx="1537">
                  <c:v>12:22:00:00</c:v>
                </c:pt>
                <c:pt idx="1538">
                  <c:v>12:22:30:00</c:v>
                </c:pt>
                <c:pt idx="1539">
                  <c:v>12:22:38:59</c:v>
                </c:pt>
                <c:pt idx="1540">
                  <c:v>12:22:40:08</c:v>
                </c:pt>
                <c:pt idx="1541">
                  <c:v>12:23:00:00</c:v>
                </c:pt>
                <c:pt idx="1542">
                  <c:v>12:23:18:42</c:v>
                </c:pt>
                <c:pt idx="1543">
                  <c:v>12:23:30:00</c:v>
                </c:pt>
                <c:pt idx="1544">
                  <c:v>12:23:39:53</c:v>
                </c:pt>
                <c:pt idx="1545">
                  <c:v>12:23:58:27</c:v>
                </c:pt>
                <c:pt idx="1546">
                  <c:v>13:00:00:00</c:v>
                </c:pt>
                <c:pt idx="1547">
                  <c:v>13:00:30:00</c:v>
                </c:pt>
                <c:pt idx="1548">
                  <c:v>13:00:38:13</c:v>
                </c:pt>
                <c:pt idx="1549">
                  <c:v>13:00:39:43</c:v>
                </c:pt>
                <c:pt idx="1550">
                  <c:v>13:01:00:00</c:v>
                </c:pt>
                <c:pt idx="1551">
                  <c:v>13:01:18:01</c:v>
                </c:pt>
                <c:pt idx="1552">
                  <c:v>13:01:30:00</c:v>
                </c:pt>
                <c:pt idx="1553">
                  <c:v>13:01:39:38</c:v>
                </c:pt>
                <c:pt idx="1554">
                  <c:v>13:01:57:50</c:v>
                </c:pt>
                <c:pt idx="1555">
                  <c:v>13:02:00:00</c:v>
                </c:pt>
                <c:pt idx="1556">
                  <c:v>13:02:30:00</c:v>
                </c:pt>
                <c:pt idx="1557">
                  <c:v>13:02:37:41</c:v>
                </c:pt>
                <c:pt idx="1558">
                  <c:v>13:02:39:38</c:v>
                </c:pt>
                <c:pt idx="1559">
                  <c:v>13:03:00:00</c:v>
                </c:pt>
                <c:pt idx="1560">
                  <c:v>13:03:17:33</c:v>
                </c:pt>
                <c:pt idx="1561">
                  <c:v>13:03:30:00</c:v>
                </c:pt>
                <c:pt idx="1562">
                  <c:v>13:03:39:44</c:v>
                </c:pt>
                <c:pt idx="1563">
                  <c:v>13:03:57:27</c:v>
                </c:pt>
                <c:pt idx="1564">
                  <c:v>13:04:00:00</c:v>
                </c:pt>
                <c:pt idx="1565">
                  <c:v>13:04:30:00</c:v>
                </c:pt>
                <c:pt idx="1566">
                  <c:v>13:04:37:23</c:v>
                </c:pt>
                <c:pt idx="1567">
                  <c:v>13:04:39:55</c:v>
                </c:pt>
                <c:pt idx="1568">
                  <c:v>13:05:00:00</c:v>
                </c:pt>
                <c:pt idx="1569">
                  <c:v>13:05:17:20</c:v>
                </c:pt>
                <c:pt idx="1570">
                  <c:v>13:05:30:00</c:v>
                </c:pt>
                <c:pt idx="1571">
                  <c:v>13:05:40:11</c:v>
                </c:pt>
                <c:pt idx="1572">
                  <c:v>13:05:57:19</c:v>
                </c:pt>
                <c:pt idx="1573">
                  <c:v>13:06:00:00</c:v>
                </c:pt>
                <c:pt idx="1574">
                  <c:v>13:06:30:00</c:v>
                </c:pt>
                <c:pt idx="1575">
                  <c:v>13:06:37:19</c:v>
                </c:pt>
                <c:pt idx="1576">
                  <c:v>13:06:40:33</c:v>
                </c:pt>
                <c:pt idx="1577">
                  <c:v>13:07:00:00</c:v>
                </c:pt>
                <c:pt idx="1578">
                  <c:v>13:07:17:21</c:v>
                </c:pt>
                <c:pt idx="1579">
                  <c:v>13:07:30:00</c:v>
                </c:pt>
                <c:pt idx="1580">
                  <c:v>13:07:41:00</c:v>
                </c:pt>
                <c:pt idx="1581">
                  <c:v>13:07:57:25</c:v>
                </c:pt>
                <c:pt idx="1582">
                  <c:v>13:08:00:00</c:v>
                </c:pt>
                <c:pt idx="1583">
                  <c:v>13:08:30:00</c:v>
                </c:pt>
                <c:pt idx="1584">
                  <c:v>13:08:37:30</c:v>
                </c:pt>
                <c:pt idx="1585">
                  <c:v>13:08:41:33</c:v>
                </c:pt>
                <c:pt idx="1586">
                  <c:v>13:09:00:00</c:v>
                </c:pt>
                <c:pt idx="1587">
                  <c:v>13:09:17:37</c:v>
                </c:pt>
                <c:pt idx="1588">
                  <c:v>13:09:30:00</c:v>
                </c:pt>
                <c:pt idx="1589">
                  <c:v>13:09:42:11</c:v>
                </c:pt>
                <c:pt idx="1590">
                  <c:v>13:09:57:45</c:v>
                </c:pt>
                <c:pt idx="1591">
                  <c:v>13:10:00:00</c:v>
                </c:pt>
                <c:pt idx="1592">
                  <c:v>13:10:30:00</c:v>
                </c:pt>
                <c:pt idx="1593">
                  <c:v>13:10:37:55</c:v>
                </c:pt>
                <c:pt idx="1594">
                  <c:v>13:10:42:54</c:v>
                </c:pt>
                <c:pt idx="1595">
                  <c:v>13:11:00:00</c:v>
                </c:pt>
                <c:pt idx="1596">
                  <c:v>13:11:18:07</c:v>
                </c:pt>
                <c:pt idx="1597">
                  <c:v>13:11:30:00</c:v>
                </c:pt>
                <c:pt idx="1598">
                  <c:v>13:11:43:43</c:v>
                </c:pt>
                <c:pt idx="1599">
                  <c:v>13:11:58:20</c:v>
                </c:pt>
                <c:pt idx="1600">
                  <c:v>13:12:00:00</c:v>
                </c:pt>
                <c:pt idx="1601">
                  <c:v>13:12:30:00</c:v>
                </c:pt>
                <c:pt idx="1602">
                  <c:v>13:12:38:35</c:v>
                </c:pt>
                <c:pt idx="1603">
                  <c:v>13:12:44:37</c:v>
                </c:pt>
                <c:pt idx="1604">
                  <c:v>13:13:00:00</c:v>
                </c:pt>
                <c:pt idx="1605">
                  <c:v>13:13:18:52</c:v>
                </c:pt>
                <c:pt idx="1606">
                  <c:v>13:13:30:00</c:v>
                </c:pt>
                <c:pt idx="1607">
                  <c:v>13:13:45:37</c:v>
                </c:pt>
                <c:pt idx="1608">
                  <c:v>13:13:59:10</c:v>
                </c:pt>
                <c:pt idx="1609">
                  <c:v>13:14:00:00</c:v>
                </c:pt>
                <c:pt idx="1610">
                  <c:v>13:14:30:00</c:v>
                </c:pt>
                <c:pt idx="1611">
                  <c:v>13:14:39:30</c:v>
                </c:pt>
                <c:pt idx="1612">
                  <c:v>13:14:46:42</c:v>
                </c:pt>
                <c:pt idx="1613">
                  <c:v>13:15:00:00</c:v>
                </c:pt>
                <c:pt idx="1614">
                  <c:v>13:15:19:52</c:v>
                </c:pt>
                <c:pt idx="1615">
                  <c:v>13:15:30:00</c:v>
                </c:pt>
                <c:pt idx="1616">
                  <c:v>13:15:47:53</c:v>
                </c:pt>
                <c:pt idx="1617">
                  <c:v>13:16:00:00</c:v>
                </c:pt>
                <c:pt idx="1618">
                  <c:v>13:16:00:15</c:v>
                </c:pt>
                <c:pt idx="1619">
                  <c:v>13:16:30:00</c:v>
                </c:pt>
                <c:pt idx="1620">
                  <c:v>13:16:40:40</c:v>
                </c:pt>
                <c:pt idx="1621">
                  <c:v>13:16:49:09</c:v>
                </c:pt>
                <c:pt idx="1622">
                  <c:v>13:17:00:00</c:v>
                </c:pt>
                <c:pt idx="1623">
                  <c:v>13:17:21:07</c:v>
                </c:pt>
                <c:pt idx="1624">
                  <c:v>13:17:30:00</c:v>
                </c:pt>
                <c:pt idx="1625">
                  <c:v>13:17:50:31</c:v>
                </c:pt>
                <c:pt idx="1626">
                  <c:v>13:18:00:00</c:v>
                </c:pt>
                <c:pt idx="1627">
                  <c:v>13:18:01:36</c:v>
                </c:pt>
                <c:pt idx="1628">
                  <c:v>13:18:30:00</c:v>
                </c:pt>
                <c:pt idx="1629">
                  <c:v>13:18:42:06</c:v>
                </c:pt>
                <c:pt idx="1630">
                  <c:v>13:18:51:59</c:v>
                </c:pt>
                <c:pt idx="1631">
                  <c:v>13:19:00:00</c:v>
                </c:pt>
                <c:pt idx="1632">
                  <c:v>13:19:22:38</c:v>
                </c:pt>
                <c:pt idx="1633">
                  <c:v>13:19:30:00</c:v>
                </c:pt>
                <c:pt idx="1634">
                  <c:v>13:19:53:32</c:v>
                </c:pt>
                <c:pt idx="1635">
                  <c:v>13:20:00:00</c:v>
                </c:pt>
                <c:pt idx="1636">
                  <c:v>13:20:03:12</c:v>
                </c:pt>
                <c:pt idx="1637">
                  <c:v>13:20:30:00</c:v>
                </c:pt>
                <c:pt idx="1638">
                  <c:v>13:20:43:48</c:v>
                </c:pt>
                <c:pt idx="1639">
                  <c:v>13:20:55:11</c:v>
                </c:pt>
                <c:pt idx="1640">
                  <c:v>13:21:00:00</c:v>
                </c:pt>
                <c:pt idx="1641">
                  <c:v>13:21:24:25</c:v>
                </c:pt>
                <c:pt idx="1642">
                  <c:v>13:21:30:00</c:v>
                </c:pt>
                <c:pt idx="1643">
                  <c:v>13:21:56:56</c:v>
                </c:pt>
                <c:pt idx="1644">
                  <c:v>13:22:00:00</c:v>
                </c:pt>
                <c:pt idx="1645">
                  <c:v>13:22:05:04</c:v>
                </c:pt>
                <c:pt idx="1646">
                  <c:v>13:22:30:00</c:v>
                </c:pt>
                <c:pt idx="1647">
                  <c:v>13:22:45:45</c:v>
                </c:pt>
                <c:pt idx="1648">
                  <c:v>13:22:58:46</c:v>
                </c:pt>
                <c:pt idx="1649">
                  <c:v>13:23:00:00</c:v>
                </c:pt>
                <c:pt idx="1650">
                  <c:v>13:23:26:28</c:v>
                </c:pt>
                <c:pt idx="1651">
                  <c:v>13:23:30:00</c:v>
                </c:pt>
                <c:pt idx="1652">
                  <c:v>14:00:00:00</c:v>
                </c:pt>
                <c:pt idx="1653">
                  <c:v>14:00:00:42</c:v>
                </c:pt>
                <c:pt idx="1654">
                  <c:v>14:00:07:12</c:v>
                </c:pt>
                <c:pt idx="1655">
                  <c:v>14:00:30:00</c:v>
                </c:pt>
                <c:pt idx="1656">
                  <c:v>14:00:47:58</c:v>
                </c:pt>
                <c:pt idx="1657">
                  <c:v>14:01:00:00</c:v>
                </c:pt>
                <c:pt idx="1658">
                  <c:v>14:01:02:44</c:v>
                </c:pt>
                <c:pt idx="1659">
                  <c:v>14:01:28:46</c:v>
                </c:pt>
                <c:pt idx="1660">
                  <c:v>14:01:30:00</c:v>
                </c:pt>
                <c:pt idx="1661">
                  <c:v>14:02:00:00</c:v>
                </c:pt>
                <c:pt idx="1662">
                  <c:v>14:02:04:52</c:v>
                </c:pt>
                <c:pt idx="1663">
                  <c:v>14:02:09:36</c:v>
                </c:pt>
                <c:pt idx="1664">
                  <c:v>14:02:30:00</c:v>
                </c:pt>
                <c:pt idx="1665">
                  <c:v>14:02:50:28</c:v>
                </c:pt>
                <c:pt idx="1666">
                  <c:v>14:03:00:00</c:v>
                </c:pt>
                <c:pt idx="1667">
                  <c:v>14:03:07:05</c:v>
                </c:pt>
                <c:pt idx="1668">
                  <c:v>14:03:30:00</c:v>
                </c:pt>
                <c:pt idx="1669">
                  <c:v>14:03:31:22</c:v>
                </c:pt>
                <c:pt idx="1670">
                  <c:v>14:04:00:00</c:v>
                </c:pt>
                <c:pt idx="1671">
                  <c:v>14:04:09:24</c:v>
                </c:pt>
                <c:pt idx="1672">
                  <c:v>14:04:12:18</c:v>
                </c:pt>
                <c:pt idx="1673">
                  <c:v>14:04:30:00</c:v>
                </c:pt>
                <c:pt idx="1674">
                  <c:v>14:04:53:15</c:v>
                </c:pt>
                <c:pt idx="1675">
                  <c:v>14:05:00:00</c:v>
                </c:pt>
                <c:pt idx="1676">
                  <c:v>14:05:11:49</c:v>
                </c:pt>
                <c:pt idx="1677">
                  <c:v>14:05:30:00</c:v>
                </c:pt>
                <c:pt idx="1678">
                  <c:v>14:05:34:14</c:v>
                </c:pt>
                <c:pt idx="1679">
                  <c:v>14:06:00:00</c:v>
                </c:pt>
                <c:pt idx="1680">
                  <c:v>14:06:14:20</c:v>
                </c:pt>
                <c:pt idx="1681">
                  <c:v>14:06:15:15</c:v>
                </c:pt>
                <c:pt idx="1682">
                  <c:v>14:06:30:00</c:v>
                </c:pt>
                <c:pt idx="1683">
                  <c:v>14:06:56:18</c:v>
                </c:pt>
                <c:pt idx="1684">
                  <c:v>14:07:00:00</c:v>
                </c:pt>
                <c:pt idx="1685">
                  <c:v>14:07:16:57</c:v>
                </c:pt>
                <c:pt idx="1686">
                  <c:v>14:07:30:00</c:v>
                </c:pt>
                <c:pt idx="1687">
                  <c:v>14:07:37:23</c:v>
                </c:pt>
                <c:pt idx="1688">
                  <c:v>14:08:00:00</c:v>
                </c:pt>
                <c:pt idx="1689">
                  <c:v>14:08:18:30</c:v>
                </c:pt>
                <c:pt idx="1690">
                  <c:v>14:08:19:40</c:v>
                </c:pt>
                <c:pt idx="1691">
                  <c:v>14:08:30:00</c:v>
                </c:pt>
                <c:pt idx="1692">
                  <c:v>14:08:59:39</c:v>
                </c:pt>
                <c:pt idx="1693">
                  <c:v>14:09:00:00</c:v>
                </c:pt>
                <c:pt idx="1694">
                  <c:v>14:09:22:29</c:v>
                </c:pt>
                <c:pt idx="1695">
                  <c:v>14:09:30:00</c:v>
                </c:pt>
                <c:pt idx="1696">
                  <c:v>14:09:40:50</c:v>
                </c:pt>
                <c:pt idx="1697">
                  <c:v>14:10:00:00</c:v>
                </c:pt>
                <c:pt idx="1698">
                  <c:v>14:10:22:03</c:v>
                </c:pt>
                <c:pt idx="1699">
                  <c:v>14:10:25:24</c:v>
                </c:pt>
                <c:pt idx="1700">
                  <c:v>14:10:30:00</c:v>
                </c:pt>
                <c:pt idx="1701">
                  <c:v>14:11:00:00</c:v>
                </c:pt>
                <c:pt idx="1702">
                  <c:v>14:11:03:18</c:v>
                </c:pt>
                <c:pt idx="1703">
                  <c:v>14:11:28:25</c:v>
                </c:pt>
                <c:pt idx="1704">
                  <c:v>14:11:30:00</c:v>
                </c:pt>
                <c:pt idx="1705">
                  <c:v>14:11:44:35</c:v>
                </c:pt>
                <c:pt idx="1706">
                  <c:v>14:12:00:00</c:v>
                </c:pt>
                <c:pt idx="1707">
                  <c:v>14:12:25:54</c:v>
                </c:pt>
                <c:pt idx="1708">
                  <c:v>14:12:30:00</c:v>
                </c:pt>
                <c:pt idx="1709">
                  <c:v>14:12:31:32</c:v>
                </c:pt>
                <c:pt idx="1710">
                  <c:v>14:13:00:00</c:v>
                </c:pt>
                <c:pt idx="1711">
                  <c:v>14:13:07:15</c:v>
                </c:pt>
                <c:pt idx="1712">
                  <c:v>14:13:30:00</c:v>
                </c:pt>
                <c:pt idx="1713">
                  <c:v>14:13:34:45</c:v>
                </c:pt>
                <c:pt idx="1714">
                  <c:v>14:13:48:38</c:v>
                </c:pt>
                <c:pt idx="1715">
                  <c:v>14:14:00:00</c:v>
                </c:pt>
                <c:pt idx="1716">
                  <c:v>14:14:30:00</c:v>
                </c:pt>
                <c:pt idx="1717">
                  <c:v>14:14:30:03</c:v>
                </c:pt>
                <c:pt idx="1718">
                  <c:v>14:14:38:04</c:v>
                </c:pt>
                <c:pt idx="1719">
                  <c:v>14:15:00:00</c:v>
                </c:pt>
                <c:pt idx="1720">
                  <c:v>14:15:11:30</c:v>
                </c:pt>
                <c:pt idx="1721">
                  <c:v>14:15:30:00</c:v>
                </c:pt>
                <c:pt idx="1722">
                  <c:v>14:15:41:29</c:v>
                </c:pt>
                <c:pt idx="1723">
                  <c:v>14:15:52:59</c:v>
                </c:pt>
                <c:pt idx="1724">
                  <c:v>14:16:00:00</c:v>
                </c:pt>
                <c:pt idx="1725">
                  <c:v>14:16:30:00</c:v>
                </c:pt>
                <c:pt idx="1726">
                  <c:v>14:16:34:30</c:v>
                </c:pt>
                <c:pt idx="1727">
                  <c:v>14:16:45:00</c:v>
                </c:pt>
                <c:pt idx="1728">
                  <c:v>14:17:00:00</c:v>
                </c:pt>
                <c:pt idx="1729">
                  <c:v>14:17:16:03</c:v>
                </c:pt>
                <c:pt idx="1730">
                  <c:v>14:17:30:00</c:v>
                </c:pt>
                <c:pt idx="1731">
                  <c:v>14:17:48:37</c:v>
                </c:pt>
                <c:pt idx="1732">
                  <c:v>14:17:57:39</c:v>
                </c:pt>
                <c:pt idx="1733">
                  <c:v>14:18:00:00</c:v>
                </c:pt>
                <c:pt idx="1734">
                  <c:v>14:18:30:00</c:v>
                </c:pt>
                <c:pt idx="1735">
                  <c:v>14:18:39:17</c:v>
                </c:pt>
                <c:pt idx="1736">
                  <c:v>14:18:52:21</c:v>
                </c:pt>
                <c:pt idx="1737">
                  <c:v>14:19:00:00</c:v>
                </c:pt>
                <c:pt idx="1738">
                  <c:v>14:19:20:57</c:v>
                </c:pt>
                <c:pt idx="1739">
                  <c:v>14:19:30:00</c:v>
                </c:pt>
                <c:pt idx="1740">
                  <c:v>14:19:56:11</c:v>
                </c:pt>
                <c:pt idx="1741">
                  <c:v>14:20:00:00</c:v>
                </c:pt>
                <c:pt idx="1742">
                  <c:v>14:20:02:39</c:v>
                </c:pt>
                <c:pt idx="1743">
                  <c:v>14:20:30:00</c:v>
                </c:pt>
                <c:pt idx="1744">
                  <c:v>14:20:44:23</c:v>
                </c:pt>
                <c:pt idx="1745">
                  <c:v>14:21:00:00</c:v>
                </c:pt>
                <c:pt idx="1746">
                  <c:v>14:21:00:07</c:v>
                </c:pt>
                <c:pt idx="1747">
                  <c:v>14:21:26:09</c:v>
                </c:pt>
                <c:pt idx="1748">
                  <c:v>14:21:30:00</c:v>
                </c:pt>
                <c:pt idx="1749">
                  <c:v>14:22:00:00</c:v>
                </c:pt>
                <c:pt idx="1750">
                  <c:v>14:22:04:09</c:v>
                </c:pt>
                <c:pt idx="1751">
                  <c:v>14:22:07:58</c:v>
                </c:pt>
                <c:pt idx="1752">
                  <c:v>14:22:30:00</c:v>
                </c:pt>
                <c:pt idx="1753">
                  <c:v>14:22:49:49</c:v>
                </c:pt>
                <c:pt idx="1754">
                  <c:v>14:23:00:00</c:v>
                </c:pt>
                <c:pt idx="1755">
                  <c:v>14:23:08:18</c:v>
                </c:pt>
                <c:pt idx="1756">
                  <c:v>14:23:30:00</c:v>
                </c:pt>
                <c:pt idx="1757">
                  <c:v>14:23:31:42</c:v>
                </c:pt>
                <c:pt idx="1758">
                  <c:v>15:00:00:00</c:v>
                </c:pt>
                <c:pt idx="1759">
                  <c:v>15:00:12:33</c:v>
                </c:pt>
                <c:pt idx="1760">
                  <c:v>15:00:13:37</c:v>
                </c:pt>
                <c:pt idx="1761">
                  <c:v>15:00:30:00</c:v>
                </c:pt>
                <c:pt idx="1762">
                  <c:v>15:00:55:35</c:v>
                </c:pt>
                <c:pt idx="1763">
                  <c:v>15:01:00:00</c:v>
                </c:pt>
                <c:pt idx="1764">
                  <c:v>15:01:16:54</c:v>
                </c:pt>
                <c:pt idx="1765">
                  <c:v>15:01:30:00</c:v>
                </c:pt>
                <c:pt idx="1766">
                  <c:v>15:01:37:35</c:v>
                </c:pt>
                <c:pt idx="1767">
                  <c:v>15:02:00:00</c:v>
                </c:pt>
                <c:pt idx="1768">
                  <c:v>15:02:19:37</c:v>
                </c:pt>
                <c:pt idx="1769">
                  <c:v>15:02:21:22</c:v>
                </c:pt>
                <c:pt idx="1770">
                  <c:v>15:02:30:00</c:v>
                </c:pt>
                <c:pt idx="1771">
                  <c:v>15:03:00:00</c:v>
                </c:pt>
                <c:pt idx="1772">
                  <c:v>15:03:01:42</c:v>
                </c:pt>
                <c:pt idx="1773">
                  <c:v>15:03:25:56</c:v>
                </c:pt>
                <c:pt idx="1774">
                  <c:v>15:03:30:00</c:v>
                </c:pt>
                <c:pt idx="1775">
                  <c:v>15:03:43:49</c:v>
                </c:pt>
                <c:pt idx="1776">
                  <c:v>15:04:00:00</c:v>
                </c:pt>
                <c:pt idx="1777">
                  <c:v>15:04:25:58</c:v>
                </c:pt>
                <c:pt idx="1778">
                  <c:v>15:04:30:00</c:v>
                </c:pt>
                <c:pt idx="1779">
                  <c:v>15:04:30:37</c:v>
                </c:pt>
                <c:pt idx="1780">
                  <c:v>15:05:00:00</c:v>
                </c:pt>
                <c:pt idx="1781">
                  <c:v>15:05:08:10</c:v>
                </c:pt>
                <c:pt idx="1782">
                  <c:v>15:05:30:00</c:v>
                </c:pt>
                <c:pt idx="1783">
                  <c:v>15:05:35:24</c:v>
                </c:pt>
                <c:pt idx="1784">
                  <c:v>15:05:50:24</c:v>
                </c:pt>
                <c:pt idx="1785">
                  <c:v>15:06:00:00</c:v>
                </c:pt>
                <c:pt idx="1786">
                  <c:v>15:06:30:00</c:v>
                </c:pt>
                <c:pt idx="1787">
                  <c:v>15:06:32:40</c:v>
                </c:pt>
                <c:pt idx="1788">
                  <c:v>15:06:40:18</c:v>
                </c:pt>
                <c:pt idx="1789">
                  <c:v>15:07:00:00</c:v>
                </c:pt>
                <c:pt idx="1790">
                  <c:v>15:07:14:59</c:v>
                </c:pt>
                <c:pt idx="1791">
                  <c:v>15:07:30:00</c:v>
                </c:pt>
                <c:pt idx="1792">
                  <c:v>15:07:45:18</c:v>
                </c:pt>
                <c:pt idx="1793">
                  <c:v>15:07:57:20</c:v>
                </c:pt>
                <c:pt idx="1794">
                  <c:v>15:08:00:00</c:v>
                </c:pt>
                <c:pt idx="1795">
                  <c:v>15:08:30:00</c:v>
                </c:pt>
                <c:pt idx="1796">
                  <c:v>15:08:39:44</c:v>
                </c:pt>
                <c:pt idx="1797">
                  <c:v>15:08:50:25</c:v>
                </c:pt>
                <c:pt idx="1798">
                  <c:v>15:09:00:00</c:v>
                </c:pt>
                <c:pt idx="1799">
                  <c:v>15:09:22:10</c:v>
                </c:pt>
                <c:pt idx="1800">
                  <c:v>15:09:30:00</c:v>
                </c:pt>
                <c:pt idx="1801">
                  <c:v>15:09:55:39</c:v>
                </c:pt>
                <c:pt idx="1802">
                  <c:v>15:10:00:00</c:v>
                </c:pt>
                <c:pt idx="1803">
                  <c:v>15:10:04:39</c:v>
                </c:pt>
                <c:pt idx="1804">
                  <c:v>15:10:30:00</c:v>
                </c:pt>
                <c:pt idx="1805">
                  <c:v>15:10:47:10</c:v>
                </c:pt>
                <c:pt idx="1806">
                  <c:v>15:11:00:00</c:v>
                </c:pt>
                <c:pt idx="1807">
                  <c:v>15:11:00:59</c:v>
                </c:pt>
                <c:pt idx="1808">
                  <c:v>15:11:29:44</c:v>
                </c:pt>
                <c:pt idx="1809">
                  <c:v>15:11:30:00</c:v>
                </c:pt>
                <c:pt idx="1810">
                  <c:v>15:12:00:00</c:v>
                </c:pt>
                <c:pt idx="1811">
                  <c:v>15:12:06:26</c:v>
                </c:pt>
                <c:pt idx="1812">
                  <c:v>15:12:12:20</c:v>
                </c:pt>
                <c:pt idx="1813">
                  <c:v>15:12:30:00</c:v>
                </c:pt>
                <c:pt idx="1814">
                  <c:v>15:12:54:59</c:v>
                </c:pt>
                <c:pt idx="1815">
                  <c:v>15:13:00:00</c:v>
                </c:pt>
                <c:pt idx="1816">
                  <c:v>15:13:12:00</c:v>
                </c:pt>
                <c:pt idx="1817">
                  <c:v>15:13:30:00</c:v>
                </c:pt>
                <c:pt idx="1818">
                  <c:v>15:13:37:41</c:v>
                </c:pt>
                <c:pt idx="1819">
                  <c:v>15:14:00:00</c:v>
                </c:pt>
                <c:pt idx="1820">
                  <c:v>15:14:17:40</c:v>
                </c:pt>
                <c:pt idx="1821">
                  <c:v>15:14:20:25</c:v>
                </c:pt>
                <c:pt idx="1822">
                  <c:v>15:14:30:00</c:v>
                </c:pt>
                <c:pt idx="1823">
                  <c:v>15:15:00:00</c:v>
                </c:pt>
                <c:pt idx="1824">
                  <c:v>15:15:03:12</c:v>
                </c:pt>
                <c:pt idx="1825">
                  <c:v>15:15:23:27</c:v>
                </c:pt>
                <c:pt idx="1826">
                  <c:v>15:15:30:00</c:v>
                </c:pt>
                <c:pt idx="1827">
                  <c:v>15:15:46:02</c:v>
                </c:pt>
                <c:pt idx="1828">
                  <c:v>15:16:00:00</c:v>
                </c:pt>
                <c:pt idx="1829">
                  <c:v>15:16:28:54</c:v>
                </c:pt>
                <c:pt idx="1830">
                  <c:v>15:16:29:21</c:v>
                </c:pt>
                <c:pt idx="1831">
                  <c:v>15:16:30:00</c:v>
                </c:pt>
                <c:pt idx="1832">
                  <c:v>15:17:00:00</c:v>
                </c:pt>
                <c:pt idx="1833">
                  <c:v>15:17:11:49</c:v>
                </c:pt>
                <c:pt idx="1834">
                  <c:v>15:17:30:00</c:v>
                </c:pt>
                <c:pt idx="1835">
                  <c:v>15:17:35:22</c:v>
                </c:pt>
                <c:pt idx="1836">
                  <c:v>15:17:54:47</c:v>
                </c:pt>
                <c:pt idx="1837">
                  <c:v>15:18:00:00</c:v>
                </c:pt>
                <c:pt idx="1838">
                  <c:v>15:18:30:00</c:v>
                </c:pt>
                <c:pt idx="1839">
                  <c:v>15:18:37:47</c:v>
                </c:pt>
                <c:pt idx="1840">
                  <c:v>15:18:41:30</c:v>
                </c:pt>
                <c:pt idx="1841">
                  <c:v>15:19:00:00</c:v>
                </c:pt>
                <c:pt idx="1842">
                  <c:v>15:19:20:50</c:v>
                </c:pt>
                <c:pt idx="1843">
                  <c:v>15:19:30:00</c:v>
                </c:pt>
                <c:pt idx="1844">
                  <c:v>15:19:47:45</c:v>
                </c:pt>
                <c:pt idx="1845">
                  <c:v>15:20:00:00</c:v>
                </c:pt>
                <c:pt idx="1846">
                  <c:v>15:20:03:56</c:v>
                </c:pt>
                <c:pt idx="1847">
                  <c:v>15:20:30:00</c:v>
                </c:pt>
                <c:pt idx="1848">
                  <c:v>15:20:47:05</c:v>
                </c:pt>
                <c:pt idx="1849">
                  <c:v>15:20:54:07</c:v>
                </c:pt>
                <c:pt idx="1850">
                  <c:v>15:21:00:00</c:v>
                </c:pt>
                <c:pt idx="1851">
                  <c:v>15:21:30:00</c:v>
                </c:pt>
                <c:pt idx="1852">
                  <c:v>15:21:30:17</c:v>
                </c:pt>
                <c:pt idx="1853">
                  <c:v>15:22:00:00</c:v>
                </c:pt>
                <c:pt idx="1854">
                  <c:v>15:22:00:36</c:v>
                </c:pt>
                <c:pt idx="1855">
                  <c:v>15:22:13:32</c:v>
                </c:pt>
                <c:pt idx="1856">
                  <c:v>15:22:30:00</c:v>
                </c:pt>
                <c:pt idx="1857">
                  <c:v>15:22:56:50</c:v>
                </c:pt>
                <c:pt idx="1858">
                  <c:v>15:23:00:00</c:v>
                </c:pt>
                <c:pt idx="1859">
                  <c:v>15:23:07:12</c:v>
                </c:pt>
                <c:pt idx="1860">
                  <c:v>15:23:30:00</c:v>
                </c:pt>
                <c:pt idx="1861">
                  <c:v>15:23:40:11</c:v>
                </c:pt>
                <c:pt idx="1862">
                  <c:v>16:00:00:00</c:v>
                </c:pt>
                <c:pt idx="1863">
                  <c:v>16:00:13:55</c:v>
                </c:pt>
                <c:pt idx="1864">
                  <c:v>16:00:23:35</c:v>
                </c:pt>
                <c:pt idx="1865">
                  <c:v>16:00:30:00</c:v>
                </c:pt>
                <c:pt idx="1866">
                  <c:v>16:01:00:00</c:v>
                </c:pt>
                <c:pt idx="1867">
                  <c:v>16:01:07:02</c:v>
                </c:pt>
                <c:pt idx="1868">
                  <c:v>16:01:20:45</c:v>
                </c:pt>
                <c:pt idx="1869">
                  <c:v>16:01:30:00</c:v>
                </c:pt>
                <c:pt idx="1870">
                  <c:v>16:01:50:32</c:v>
                </c:pt>
                <c:pt idx="1871">
                  <c:v>16:02:00:00</c:v>
                </c:pt>
                <c:pt idx="1872">
                  <c:v>16:02:27:42</c:v>
                </c:pt>
                <c:pt idx="1873">
                  <c:v>16:02:30:00</c:v>
                </c:pt>
                <c:pt idx="1874">
                  <c:v>16:02:34:05</c:v>
                </c:pt>
                <c:pt idx="1875">
                  <c:v>16:03:00:00</c:v>
                </c:pt>
                <c:pt idx="1876">
                  <c:v>16:03:17:41</c:v>
                </c:pt>
                <c:pt idx="1877">
                  <c:v>16:03:30:00</c:v>
                </c:pt>
                <c:pt idx="1878">
                  <c:v>16:03:34:46</c:v>
                </c:pt>
                <c:pt idx="1879">
                  <c:v>16:04:00:00</c:v>
                </c:pt>
                <c:pt idx="1880">
                  <c:v>16:04:01:20</c:v>
                </c:pt>
                <c:pt idx="1881">
                  <c:v>16:04:30:00</c:v>
                </c:pt>
                <c:pt idx="1882">
                  <c:v>16:04:41:57</c:v>
                </c:pt>
                <c:pt idx="1883">
                  <c:v>16:04:45:02</c:v>
                </c:pt>
                <c:pt idx="1884">
                  <c:v>16:05:00:00</c:v>
                </c:pt>
                <c:pt idx="1885">
                  <c:v>16:05:28:47</c:v>
                </c:pt>
                <c:pt idx="1886">
                  <c:v>16:05:30:00</c:v>
                </c:pt>
                <c:pt idx="1887">
                  <c:v>16:05:49:16</c:v>
                </c:pt>
                <c:pt idx="1888">
                  <c:v>16:06:00:00</c:v>
                </c:pt>
                <c:pt idx="1889">
                  <c:v>16:06:12:35</c:v>
                </c:pt>
                <c:pt idx="1890">
                  <c:v>16:06:30:00</c:v>
                </c:pt>
                <c:pt idx="1891">
                  <c:v>16:06:56:27</c:v>
                </c:pt>
                <c:pt idx="1892">
                  <c:v>16:06:56:42</c:v>
                </c:pt>
                <c:pt idx="1893">
                  <c:v>16:07:40:22</c:v>
                </c:pt>
                <c:pt idx="1894">
                  <c:v>16:08:04:15</c:v>
                </c:pt>
                <c:pt idx="1895">
                  <c:v>16:08:24:20</c:v>
                </c:pt>
                <c:pt idx="1896">
                  <c:v>16:09:08:22</c:v>
                </c:pt>
                <c:pt idx="1897">
                  <c:v>16:09:11:56</c:v>
                </c:pt>
                <c:pt idx="1898">
                  <c:v>16:09:52:27</c:v>
                </c:pt>
                <c:pt idx="1899">
                  <c:v>16:10:19:44</c:v>
                </c:pt>
                <c:pt idx="1900">
                  <c:v>16:10:36:35</c:v>
                </c:pt>
                <c:pt idx="1901">
                  <c:v>16:11:20:47</c:v>
                </c:pt>
                <c:pt idx="1902">
                  <c:v>16:11:27:40</c:v>
                </c:pt>
                <c:pt idx="1903">
                  <c:v>16:12:05:02</c:v>
                </c:pt>
                <c:pt idx="1904">
                  <c:v>16:12:35:43</c:v>
                </c:pt>
                <c:pt idx="1905">
                  <c:v>16:12:49:21</c:v>
                </c:pt>
                <c:pt idx="1906">
                  <c:v>16:13:33:43</c:v>
                </c:pt>
                <c:pt idx="1907">
                  <c:v>16:13:43:54</c:v>
                </c:pt>
                <c:pt idx="1908">
                  <c:v>16:14:18:09</c:v>
                </c:pt>
                <c:pt idx="1909">
                  <c:v>16:14:52:12</c:v>
                </c:pt>
                <c:pt idx="1910">
                  <c:v>16:15:02:39</c:v>
                </c:pt>
                <c:pt idx="1911">
                  <c:v>16:15:47:12</c:v>
                </c:pt>
                <c:pt idx="1912">
                  <c:v>16:16:00:38</c:v>
                </c:pt>
                <c:pt idx="1913">
                  <c:v>16:16:31:49</c:v>
                </c:pt>
                <c:pt idx="1914">
                  <c:v>16:17:09:12</c:v>
                </c:pt>
                <c:pt idx="1915">
                  <c:v>16:17:16:30</c:v>
                </c:pt>
                <c:pt idx="1916">
                  <c:v>16:18:01:15</c:v>
                </c:pt>
                <c:pt idx="1917">
                  <c:v>16:18:17:53</c:v>
                </c:pt>
                <c:pt idx="1918">
                  <c:v>16:18:46:04</c:v>
                </c:pt>
                <c:pt idx="1919">
                  <c:v>16:19:26:42</c:v>
                </c:pt>
                <c:pt idx="1920">
                  <c:v>16:19:30:57</c:v>
                </c:pt>
                <c:pt idx="1921">
                  <c:v>16:20:15:54</c:v>
                </c:pt>
                <c:pt idx="1922">
                  <c:v>16:20:35:39</c:v>
                </c:pt>
                <c:pt idx="1923">
                  <c:v>16:21:00:55</c:v>
                </c:pt>
                <c:pt idx="1924">
                  <c:v>16:21:44:44</c:v>
                </c:pt>
                <c:pt idx="1925">
                  <c:v>16:21:46:00</c:v>
                </c:pt>
                <c:pt idx="1926">
                  <c:v>16:22:31:09</c:v>
                </c:pt>
                <c:pt idx="1927">
                  <c:v>16:22:53:57</c:v>
                </c:pt>
                <c:pt idx="1928">
                  <c:v>16:23:16:22</c:v>
                </c:pt>
                <c:pt idx="1929">
                  <c:v>17:00:01:39</c:v>
                </c:pt>
                <c:pt idx="1930">
                  <c:v>17:00:03:18</c:v>
                </c:pt>
                <c:pt idx="1931">
                  <c:v>17:00:47:01</c:v>
                </c:pt>
                <c:pt idx="1932">
                  <c:v>17:01:12:47</c:v>
                </c:pt>
                <c:pt idx="1933">
                  <c:v>17:01:32:27</c:v>
                </c:pt>
                <c:pt idx="1934">
                  <c:v>17:02:17:57</c:v>
                </c:pt>
                <c:pt idx="1935">
                  <c:v>17:02:22:24</c:v>
                </c:pt>
                <c:pt idx="1936">
                  <c:v>17:03:03:32</c:v>
                </c:pt>
                <c:pt idx="1937">
                  <c:v>17:03:32:09</c:v>
                </c:pt>
                <c:pt idx="1938">
                  <c:v>17:03:49:11</c:v>
                </c:pt>
                <c:pt idx="1939">
                  <c:v>17:04:34:55</c:v>
                </c:pt>
                <c:pt idx="1940">
                  <c:v>17:04:42:02</c:v>
                </c:pt>
                <c:pt idx="1941">
                  <c:v>17:05:20:44</c:v>
                </c:pt>
                <c:pt idx="1942">
                  <c:v>17:05:52:03</c:v>
                </c:pt>
                <c:pt idx="1943">
                  <c:v>17:06:06:37</c:v>
                </c:pt>
                <c:pt idx="1944">
                  <c:v>17:06:52:35</c:v>
                </c:pt>
                <c:pt idx="1945">
                  <c:v>17:07:02:13</c:v>
                </c:pt>
                <c:pt idx="1946">
                  <c:v>17:07:38:38</c:v>
                </c:pt>
                <c:pt idx="1947">
                  <c:v>17:08:12:31</c:v>
                </c:pt>
                <c:pt idx="1948">
                  <c:v>17:08:24:46</c:v>
                </c:pt>
                <c:pt idx="1949">
                  <c:v>17:09:10:59</c:v>
                </c:pt>
                <c:pt idx="1950">
                  <c:v>17:09:22:57</c:v>
                </c:pt>
                <c:pt idx="1951">
                  <c:v>17:09:57:17</c:v>
                </c:pt>
                <c:pt idx="1952">
                  <c:v>17:10:33:32</c:v>
                </c:pt>
                <c:pt idx="1953">
                  <c:v>17:10:43:41</c:v>
                </c:pt>
                <c:pt idx="1954">
                  <c:v>17:11:30:10</c:v>
                </c:pt>
                <c:pt idx="1955">
                  <c:v>17:11:44:15</c:v>
                </c:pt>
                <c:pt idx="1956">
                  <c:v>17:12:16:44</c:v>
                </c:pt>
                <c:pt idx="1957">
                  <c:v>17:12:55:07</c:v>
                </c:pt>
                <c:pt idx="1958">
                  <c:v>17:13:03:24</c:v>
                </c:pt>
                <c:pt idx="1959">
                  <c:v>17:13:50:10</c:v>
                </c:pt>
                <c:pt idx="1960">
                  <c:v>17:14:06:07</c:v>
                </c:pt>
                <c:pt idx="1961">
                  <c:v>17:14:37:01</c:v>
                </c:pt>
                <c:pt idx="1962">
                  <c:v>17:15:17:16</c:v>
                </c:pt>
                <c:pt idx="1963">
                  <c:v>17:15:23:58</c:v>
                </c:pt>
                <c:pt idx="1964">
                  <c:v>17:16:11:01</c:v>
                </c:pt>
                <c:pt idx="1965">
                  <c:v>17:16:28:34</c:v>
                </c:pt>
                <c:pt idx="1966">
                  <c:v>17:16:58:10</c:v>
                </c:pt>
                <c:pt idx="1967">
                  <c:v>17:17:40:00</c:v>
                </c:pt>
                <c:pt idx="1968">
                  <c:v>17:17:45:25</c:v>
                </c:pt>
                <c:pt idx="1969">
                  <c:v>17:18:32:47</c:v>
                </c:pt>
                <c:pt idx="1970">
                  <c:v>17:18:51:35</c:v>
                </c:pt>
                <c:pt idx="1971">
                  <c:v>17:19:20:15</c:v>
                </c:pt>
                <c:pt idx="1972">
                  <c:v>17:20:03:19</c:v>
                </c:pt>
                <c:pt idx="1973">
                  <c:v>17:20:07:50</c:v>
                </c:pt>
                <c:pt idx="1974">
                  <c:v>17:20:55:31</c:v>
                </c:pt>
                <c:pt idx="1975">
                  <c:v>17:21:15:12</c:v>
                </c:pt>
                <c:pt idx="1976">
                  <c:v>17:21:43:19</c:v>
                </c:pt>
                <c:pt idx="1977">
                  <c:v>17:22:27:14</c:v>
                </c:pt>
                <c:pt idx="1978">
                  <c:v>17:22:31:14</c:v>
                </c:pt>
                <c:pt idx="1979">
                  <c:v>17:23:19:17</c:v>
                </c:pt>
                <c:pt idx="1980">
                  <c:v>17:23:39:25</c:v>
                </c:pt>
                <c:pt idx="1981">
                  <c:v>18:00:07:27</c:v>
                </c:pt>
                <c:pt idx="1982">
                  <c:v>18:00:51:45</c:v>
                </c:pt>
                <c:pt idx="1983">
                  <c:v>18:00:55:44</c:v>
                </c:pt>
                <c:pt idx="1984">
                  <c:v>18:01:44:09</c:v>
                </c:pt>
                <c:pt idx="1985">
                  <c:v>18:02:04:14</c:v>
                </c:pt>
                <c:pt idx="1986">
                  <c:v>18:02:32:42</c:v>
                </c:pt>
                <c:pt idx="1987">
                  <c:v>18:03:16:53</c:v>
                </c:pt>
                <c:pt idx="1988">
                  <c:v>18:03:21:23</c:v>
                </c:pt>
                <c:pt idx="1989">
                  <c:v>18:04:10:13</c:v>
                </c:pt>
                <c:pt idx="1990">
                  <c:v>18:04:29:41</c:v>
                </c:pt>
                <c:pt idx="1991">
                  <c:v>18:04:59:11</c:v>
                </c:pt>
                <c:pt idx="1992">
                  <c:v>18:05:42:38</c:v>
                </c:pt>
                <c:pt idx="1993">
                  <c:v>18:05:48:18</c:v>
                </c:pt>
                <c:pt idx="1994">
                  <c:v>18:06:37:34</c:v>
                </c:pt>
                <c:pt idx="1995">
                  <c:v>18:06:55:45</c:v>
                </c:pt>
                <c:pt idx="1996">
                  <c:v>18:07:27:00</c:v>
                </c:pt>
                <c:pt idx="1997">
                  <c:v>18:08:09:01</c:v>
                </c:pt>
                <c:pt idx="1998">
                  <c:v>18:08:16:35</c:v>
                </c:pt>
                <c:pt idx="1999">
                  <c:v>18:09:06:20</c:v>
                </c:pt>
                <c:pt idx="2000">
                  <c:v>18:09:22:27</c:v>
                </c:pt>
                <c:pt idx="2001">
                  <c:v>18:09:56:16</c:v>
                </c:pt>
                <c:pt idx="2002">
                  <c:v>18:10:36:03</c:v>
                </c:pt>
                <c:pt idx="2003">
                  <c:v>18:10:46:22</c:v>
                </c:pt>
                <c:pt idx="2004">
                  <c:v>18:11:36:39</c:v>
                </c:pt>
                <c:pt idx="2005">
                  <c:v>18:11:49:48</c:v>
                </c:pt>
                <c:pt idx="2006">
                  <c:v>18:12:27:08</c:v>
                </c:pt>
                <c:pt idx="2007">
                  <c:v>18:13:03:43</c:v>
                </c:pt>
                <c:pt idx="2008">
                  <c:v>18:13:17:49</c:v>
                </c:pt>
                <c:pt idx="2009">
                  <c:v>18:14:08:42</c:v>
                </c:pt>
                <c:pt idx="2010">
                  <c:v>18:14:17:48</c:v>
                </c:pt>
                <c:pt idx="2011">
                  <c:v>18:14:59:48</c:v>
                </c:pt>
                <c:pt idx="2012">
                  <c:v>18:15:32:03</c:v>
                </c:pt>
                <c:pt idx="2013">
                  <c:v>18:15:51:08</c:v>
                </c:pt>
                <c:pt idx="2014">
                  <c:v>18:16:42:42</c:v>
                </c:pt>
                <c:pt idx="2015">
                  <c:v>18:16:46:28</c:v>
                </c:pt>
                <c:pt idx="2016">
                  <c:v>18:17:34:31</c:v>
                </c:pt>
                <c:pt idx="2017">
                  <c:v>18:18:01:03</c:v>
                </c:pt>
                <c:pt idx="2018">
                  <c:v>18:18:26:36</c:v>
                </c:pt>
                <c:pt idx="2019">
                  <c:v>18:19:15:49</c:v>
                </c:pt>
                <c:pt idx="2020">
                  <c:v>18:19:18:57</c:v>
                </c:pt>
                <c:pt idx="2021">
                  <c:v>18:20:11:36</c:v>
                </c:pt>
                <c:pt idx="2022">
                  <c:v>18:20:30:45</c:v>
                </c:pt>
                <c:pt idx="2023">
                  <c:v>18:21:04:33</c:v>
                </c:pt>
                <c:pt idx="2024">
                  <c:v>18:21:45:51</c:v>
                </c:pt>
                <c:pt idx="2025">
                  <c:v>18:21:57:50</c:v>
                </c:pt>
                <c:pt idx="2026">
                  <c:v>18:22:51:28</c:v>
                </c:pt>
                <c:pt idx="2027">
                  <c:v>18:23:01:08</c:v>
                </c:pt>
                <c:pt idx="2028">
                  <c:v>18:23:45:29</c:v>
                </c:pt>
                <c:pt idx="2029">
                  <c:v>19:00:16:35</c:v>
                </c:pt>
                <c:pt idx="2030">
                  <c:v>19:00:39:55</c:v>
                </c:pt>
                <c:pt idx="2031">
                  <c:v>19:01:32:13</c:v>
                </c:pt>
                <c:pt idx="2032">
                  <c:v>19:01:34:47</c:v>
                </c:pt>
                <c:pt idx="2033">
                  <c:v>19:02:30:09</c:v>
                </c:pt>
                <c:pt idx="2034">
                  <c:v>19:02:48:02</c:v>
                </c:pt>
                <c:pt idx="2035">
                  <c:v>19:03:26:03</c:v>
                </c:pt>
                <c:pt idx="2036">
                  <c:v>19:04:04:01</c:v>
                </c:pt>
                <c:pt idx="2037">
                  <c:v>19:04:22:34</c:v>
                </c:pt>
                <c:pt idx="2038">
                  <c:v>19:05:19:46</c:v>
                </c:pt>
                <c:pt idx="2039">
                  <c:v>19:05:20:11</c:v>
                </c:pt>
                <c:pt idx="2040">
                  <c:v>19:06:17:46</c:v>
                </c:pt>
                <c:pt idx="2041">
                  <c:v>19:06:36:32</c:v>
                </c:pt>
                <c:pt idx="2042">
                  <c:v>19:07:16:43</c:v>
                </c:pt>
                <c:pt idx="2043">
                  <c:v>19:07:53:04</c:v>
                </c:pt>
                <c:pt idx="2044">
                  <c:v>19:08:16:49</c:v>
                </c:pt>
                <c:pt idx="2045">
                  <c:v>19:09:09:48</c:v>
                </c:pt>
                <c:pt idx="2046">
                  <c:v>19:09:18:24</c:v>
                </c:pt>
                <c:pt idx="2047">
                  <c:v>19:10:22:01</c:v>
                </c:pt>
                <c:pt idx="2048">
                  <c:v>19:10:26:43</c:v>
                </c:pt>
                <c:pt idx="2049">
                  <c:v>19:11:28:47</c:v>
                </c:pt>
                <c:pt idx="2050">
                  <c:v>19:11:43:49</c:v>
                </c:pt>
                <c:pt idx="2051">
                  <c:v>19:13:01:07</c:v>
                </c:pt>
                <c:pt idx="2052">
                  <c:v>19:14:18:37</c:v>
                </c:pt>
                <c:pt idx="2053">
                  <c:v>19:15:36:18</c:v>
                </c:pt>
                <c:pt idx="2054">
                  <c:v>19:16:54:11</c:v>
                </c:pt>
                <c:pt idx="2055">
                  <c:v>19:18:12:16</c:v>
                </c:pt>
                <c:pt idx="2056">
                  <c:v>19:19:30:33</c:v>
                </c:pt>
                <c:pt idx="2057">
                  <c:v>19:20:49:02</c:v>
                </c:pt>
                <c:pt idx="2058">
                  <c:v>19:22:07:44</c:v>
                </c:pt>
                <c:pt idx="2059">
                  <c:v>19:23:26:38</c:v>
                </c:pt>
                <c:pt idx="2060">
                  <c:v>20:00:45:45</c:v>
                </c:pt>
                <c:pt idx="2061">
                  <c:v>20:02:05:04</c:v>
                </c:pt>
                <c:pt idx="2062">
                  <c:v>20:03:24:36</c:v>
                </c:pt>
                <c:pt idx="2063">
                  <c:v>20:04:44:21</c:v>
                </c:pt>
                <c:pt idx="2064">
                  <c:v>20:06:04:19</c:v>
                </c:pt>
                <c:pt idx="2065">
                  <c:v>20:07:24:30</c:v>
                </c:pt>
                <c:pt idx="2066">
                  <c:v>20:08:44:55</c:v>
                </c:pt>
                <c:pt idx="2067">
                  <c:v>20:10:05:33</c:v>
                </c:pt>
                <c:pt idx="2068">
                  <c:v>20:11:26:25</c:v>
                </c:pt>
                <c:pt idx="2069">
                  <c:v>20:12:47:31</c:v>
                </c:pt>
                <c:pt idx="2070">
                  <c:v>20:14:08:51</c:v>
                </c:pt>
                <c:pt idx="2071">
                  <c:v>20:15:30:25</c:v>
                </c:pt>
                <c:pt idx="2072">
                  <c:v>20:16:52:13</c:v>
                </c:pt>
                <c:pt idx="2073">
                  <c:v>20:18:14:15</c:v>
                </c:pt>
                <c:pt idx="2074">
                  <c:v>20:19:36:32</c:v>
                </c:pt>
                <c:pt idx="2075">
                  <c:v>20:20:59:04</c:v>
                </c:pt>
                <c:pt idx="2076">
                  <c:v>20:22:21:51</c:v>
                </c:pt>
                <c:pt idx="2077">
                  <c:v>20:23:44:53</c:v>
                </c:pt>
                <c:pt idx="2078">
                  <c:v>21:01:08:10</c:v>
                </c:pt>
                <c:pt idx="2079">
                  <c:v>21:02:31:43</c:v>
                </c:pt>
                <c:pt idx="2080">
                  <c:v>21:03:55:32</c:v>
                </c:pt>
                <c:pt idx="2081">
                  <c:v>21:05:19:37</c:v>
                </c:pt>
                <c:pt idx="2082">
                  <c:v>21:06:43:58</c:v>
                </c:pt>
                <c:pt idx="2083">
                  <c:v>21:08:08:35</c:v>
                </c:pt>
                <c:pt idx="2084">
                  <c:v>21:09:33:29</c:v>
                </c:pt>
                <c:pt idx="2085">
                  <c:v>21:10:58:40</c:v>
                </c:pt>
                <c:pt idx="2086">
                  <c:v>21:12:24:08</c:v>
                </c:pt>
                <c:pt idx="2087">
                  <c:v>21:13:49:53</c:v>
                </c:pt>
                <c:pt idx="2088">
                  <c:v>21:15:15:56</c:v>
                </c:pt>
                <c:pt idx="2089">
                  <c:v>21:16:42:17</c:v>
                </c:pt>
                <c:pt idx="2090">
                  <c:v>21:18:08:56</c:v>
                </c:pt>
                <c:pt idx="2091">
                  <c:v>21:19:35:53</c:v>
                </c:pt>
                <c:pt idx="2092">
                  <c:v>21:21:03:09</c:v>
                </c:pt>
                <c:pt idx="2093">
                  <c:v>21:22:30:44</c:v>
                </c:pt>
                <c:pt idx="2094">
                  <c:v>21:23:58:38</c:v>
                </c:pt>
                <c:pt idx="2095">
                  <c:v>22:01:26:52</c:v>
                </c:pt>
                <c:pt idx="2096">
                  <c:v>22:02:55:26</c:v>
                </c:pt>
                <c:pt idx="2097">
                  <c:v>22:04:24:20</c:v>
                </c:pt>
                <c:pt idx="2098">
                  <c:v>22:05:53:35</c:v>
                </c:pt>
                <c:pt idx="2099">
                  <c:v>22:07:23:11</c:v>
                </c:pt>
                <c:pt idx="2100">
                  <c:v>22:08:53:08</c:v>
                </c:pt>
                <c:pt idx="2101">
                  <c:v>22:10:23:27</c:v>
                </c:pt>
                <c:pt idx="2102">
                  <c:v>22:11:54:09</c:v>
                </c:pt>
                <c:pt idx="2103">
                  <c:v>22:13:25:13</c:v>
                </c:pt>
                <c:pt idx="2104">
                  <c:v>22:14:56:40</c:v>
                </c:pt>
                <c:pt idx="2105">
                  <c:v>22:16:28:31</c:v>
                </c:pt>
                <c:pt idx="2106">
                  <c:v>22:18:00:46</c:v>
                </c:pt>
                <c:pt idx="2107">
                  <c:v>22:19:33:26</c:v>
                </c:pt>
                <c:pt idx="2108">
                  <c:v>22:21:06:31</c:v>
                </c:pt>
                <c:pt idx="2109">
                  <c:v>22:22:40:01</c:v>
                </c:pt>
                <c:pt idx="2110">
                  <c:v>23:00:13:58</c:v>
                </c:pt>
                <c:pt idx="2111">
                  <c:v>23:01:48:21</c:v>
                </c:pt>
                <c:pt idx="2112">
                  <c:v>23:03:23:12</c:v>
                </c:pt>
                <c:pt idx="2113">
                  <c:v>23:04:58:31</c:v>
                </c:pt>
                <c:pt idx="2114">
                  <c:v>23:06:34:19</c:v>
                </c:pt>
                <c:pt idx="2115">
                  <c:v>23:08:10:37</c:v>
                </c:pt>
                <c:pt idx="2116">
                  <c:v>23:09:47:25</c:v>
                </c:pt>
                <c:pt idx="2117">
                  <c:v>23:11:24:44</c:v>
                </c:pt>
                <c:pt idx="2118">
                  <c:v>23:13:02:36</c:v>
                </c:pt>
                <c:pt idx="2119">
                  <c:v>23:14:41:01</c:v>
                </c:pt>
                <c:pt idx="2120">
                  <c:v>23:16:20:00</c:v>
                </c:pt>
                <c:pt idx="2121">
                  <c:v>23:17:59:34</c:v>
                </c:pt>
                <c:pt idx="2122">
                  <c:v>23:19:39:44</c:v>
                </c:pt>
                <c:pt idx="2123">
                  <c:v>23:21:20:32</c:v>
                </c:pt>
                <c:pt idx="2124">
                  <c:v>23:23:01:59</c:v>
                </c:pt>
                <c:pt idx="2125">
                  <c:v>24:00:44:06</c:v>
                </c:pt>
                <c:pt idx="2126">
                  <c:v>24:02:26:55</c:v>
                </c:pt>
                <c:pt idx="2127">
                  <c:v>24:04:10:28</c:v>
                </c:pt>
                <c:pt idx="2128">
                  <c:v>24:05:54:46</c:v>
                </c:pt>
                <c:pt idx="2129">
                  <c:v>24:07:39:51</c:v>
                </c:pt>
                <c:pt idx="2130">
                  <c:v>24:09:25:45</c:v>
                </c:pt>
                <c:pt idx="2131">
                  <c:v>24:11:12:31</c:v>
                </c:pt>
                <c:pt idx="2132">
                  <c:v>24:13:00:11</c:v>
                </c:pt>
                <c:pt idx="2133">
                  <c:v>24:14:48:49</c:v>
                </c:pt>
                <c:pt idx="2134">
                  <c:v>24:16:38:27</c:v>
                </c:pt>
                <c:pt idx="2135">
                  <c:v>24:18:29:09</c:v>
                </c:pt>
                <c:pt idx="2136">
                  <c:v>24:20:20:59</c:v>
                </c:pt>
                <c:pt idx="2137">
                  <c:v>24:22:14:02</c:v>
                </c:pt>
                <c:pt idx="2138">
                  <c:v>25:00:08:23</c:v>
                </c:pt>
                <c:pt idx="2139">
                  <c:v>25:02:04:08</c:v>
                </c:pt>
                <c:pt idx="2140">
                  <c:v>25:04:01:25</c:v>
                </c:pt>
                <c:pt idx="2141">
                  <c:v>25:06:00:23</c:v>
                </c:pt>
                <c:pt idx="2142">
                  <c:v>25:08:01:12</c:v>
                </c:pt>
                <c:pt idx="2143">
                  <c:v>25:10:04:05</c:v>
                </c:pt>
                <c:pt idx="2144">
                  <c:v>25:12:09:20</c:v>
                </c:pt>
                <c:pt idx="2145">
                  <c:v>25:14:17:19</c:v>
                </c:pt>
                <c:pt idx="2146">
                  <c:v>25:16:28:33</c:v>
                </c:pt>
                <c:pt idx="2147">
                  <c:v>25:18:43:46</c:v>
                </c:pt>
                <c:pt idx="2148">
                  <c:v>25:21:04:10</c:v>
                </c:pt>
                <c:pt idx="2149">
                  <c:v>25:23:31:50</c:v>
                </c:pt>
              </c:strCache>
            </c:strRef>
          </c:cat>
          <c:val>
            <c:numRef>
              <c:f>工作表3!$N$2:$N$2151</c:f>
              <c:numCache>
                <c:formatCode>0.0000%</c:formatCode>
                <c:ptCount val="2150"/>
                <c:pt idx="0">
                  <c:v>1</c:v>
                </c:pt>
                <c:pt idx="1">
                  <c:v>1</c:v>
                </c:pt>
                <c:pt idx="2">
                  <c:v>1</c:v>
                </c:pt>
                <c:pt idx="3">
                  <c:v>0.99869427609427608</c:v>
                </c:pt>
                <c:pt idx="4">
                  <c:v>0.99869427609427608</c:v>
                </c:pt>
                <c:pt idx="5">
                  <c:v>0.99869427609427608</c:v>
                </c:pt>
                <c:pt idx="6">
                  <c:v>0.99869427609427608</c:v>
                </c:pt>
                <c:pt idx="7">
                  <c:v>0.99869427609427608</c:v>
                </c:pt>
                <c:pt idx="8">
                  <c:v>0.99730639730639725</c:v>
                </c:pt>
                <c:pt idx="9">
                  <c:v>0.99730639730639725</c:v>
                </c:pt>
                <c:pt idx="10">
                  <c:v>0.99730639730639725</c:v>
                </c:pt>
                <c:pt idx="11">
                  <c:v>0.99599242424242429</c:v>
                </c:pt>
                <c:pt idx="12">
                  <c:v>0.99599242424242429</c:v>
                </c:pt>
                <c:pt idx="13">
                  <c:v>0.99599242424242429</c:v>
                </c:pt>
                <c:pt idx="14">
                  <c:v>0.99466262626262625</c:v>
                </c:pt>
                <c:pt idx="15">
                  <c:v>0.99466262626262625</c:v>
                </c:pt>
                <c:pt idx="16">
                  <c:v>0.99466262626262625</c:v>
                </c:pt>
                <c:pt idx="17">
                  <c:v>0.99333787878787883</c:v>
                </c:pt>
                <c:pt idx="18">
                  <c:v>0.99333787878787883</c:v>
                </c:pt>
                <c:pt idx="19">
                  <c:v>0.99333787878787883</c:v>
                </c:pt>
                <c:pt idx="20">
                  <c:v>0.99200639730639728</c:v>
                </c:pt>
                <c:pt idx="21">
                  <c:v>0.99200639730639728</c:v>
                </c:pt>
                <c:pt idx="22">
                  <c:v>0.99200639730639728</c:v>
                </c:pt>
                <c:pt idx="23">
                  <c:v>0.99067441077441076</c:v>
                </c:pt>
                <c:pt idx="24">
                  <c:v>0.99067441077441076</c:v>
                </c:pt>
                <c:pt idx="25">
                  <c:v>0.99067441077441076</c:v>
                </c:pt>
                <c:pt idx="26">
                  <c:v>0.99067441077441076</c:v>
                </c:pt>
                <c:pt idx="27">
                  <c:v>0.98933838383838379</c:v>
                </c:pt>
                <c:pt idx="28">
                  <c:v>0.98933838383838379</c:v>
                </c:pt>
                <c:pt idx="29">
                  <c:v>0.98933838383838379</c:v>
                </c:pt>
                <c:pt idx="30">
                  <c:v>0.98799898989898993</c:v>
                </c:pt>
                <c:pt idx="31">
                  <c:v>0.98799898989898993</c:v>
                </c:pt>
                <c:pt idx="32">
                  <c:v>0.98799898989898993</c:v>
                </c:pt>
                <c:pt idx="33">
                  <c:v>0.98799898989898993</c:v>
                </c:pt>
                <c:pt idx="34">
                  <c:v>0.98666313131313133</c:v>
                </c:pt>
                <c:pt idx="35">
                  <c:v>0.98666313131313133</c:v>
                </c:pt>
                <c:pt idx="36">
                  <c:v>0.98666313131313133</c:v>
                </c:pt>
                <c:pt idx="37">
                  <c:v>0.98531498316498312</c:v>
                </c:pt>
                <c:pt idx="38">
                  <c:v>0.98531498316498312</c:v>
                </c:pt>
                <c:pt idx="39">
                  <c:v>0.98531498316498312</c:v>
                </c:pt>
                <c:pt idx="40">
                  <c:v>0.98397340067340067</c:v>
                </c:pt>
                <c:pt idx="41">
                  <c:v>0.98397340067340067</c:v>
                </c:pt>
                <c:pt idx="42">
                  <c:v>0.98397340067340067</c:v>
                </c:pt>
                <c:pt idx="43">
                  <c:v>0.98397340067340067</c:v>
                </c:pt>
                <c:pt idx="44">
                  <c:v>0.98262962962962963</c:v>
                </c:pt>
                <c:pt idx="45">
                  <c:v>0.98262962962962963</c:v>
                </c:pt>
                <c:pt idx="46">
                  <c:v>0.98262962962962963</c:v>
                </c:pt>
                <c:pt idx="47">
                  <c:v>0.98128417508417509</c:v>
                </c:pt>
                <c:pt idx="48">
                  <c:v>0.98128417508417509</c:v>
                </c:pt>
                <c:pt idx="49">
                  <c:v>0.98128417508417509</c:v>
                </c:pt>
                <c:pt idx="50">
                  <c:v>0.97993686868686869</c:v>
                </c:pt>
                <c:pt idx="51">
                  <c:v>0.97993686868686869</c:v>
                </c:pt>
                <c:pt idx="52">
                  <c:v>0.97993686868686869</c:v>
                </c:pt>
                <c:pt idx="53">
                  <c:v>0.97858804713804715</c:v>
                </c:pt>
                <c:pt idx="54">
                  <c:v>0.97858804713804715</c:v>
                </c:pt>
                <c:pt idx="55">
                  <c:v>0.97858804713804715</c:v>
                </c:pt>
                <c:pt idx="56">
                  <c:v>0.97858804713804715</c:v>
                </c:pt>
                <c:pt idx="57">
                  <c:v>0.97723720538720538</c:v>
                </c:pt>
                <c:pt idx="58">
                  <c:v>0.97723720538720538</c:v>
                </c:pt>
                <c:pt idx="59">
                  <c:v>0.97723720538720538</c:v>
                </c:pt>
                <c:pt idx="60">
                  <c:v>0.97723720538720538</c:v>
                </c:pt>
                <c:pt idx="61">
                  <c:v>0.9758846801346801</c:v>
                </c:pt>
                <c:pt idx="62">
                  <c:v>0.9758846801346801</c:v>
                </c:pt>
                <c:pt idx="63">
                  <c:v>0.9758846801346801</c:v>
                </c:pt>
                <c:pt idx="64">
                  <c:v>0.97452929292929291</c:v>
                </c:pt>
                <c:pt idx="65">
                  <c:v>0.97452929292929291</c:v>
                </c:pt>
                <c:pt idx="66">
                  <c:v>0.97452929292929291</c:v>
                </c:pt>
                <c:pt idx="67">
                  <c:v>0.97317188552188549</c:v>
                </c:pt>
                <c:pt idx="68">
                  <c:v>0.97317188552188549</c:v>
                </c:pt>
                <c:pt idx="69">
                  <c:v>0.97317188552188549</c:v>
                </c:pt>
                <c:pt idx="70">
                  <c:v>0.97317188552188549</c:v>
                </c:pt>
                <c:pt idx="71">
                  <c:v>0.97181161616161615</c:v>
                </c:pt>
                <c:pt idx="72">
                  <c:v>0.97181161616161615</c:v>
                </c:pt>
                <c:pt idx="73">
                  <c:v>0.97181161616161615</c:v>
                </c:pt>
                <c:pt idx="74">
                  <c:v>0.97044865319865314</c:v>
                </c:pt>
                <c:pt idx="75">
                  <c:v>0.97044865319865314</c:v>
                </c:pt>
                <c:pt idx="76">
                  <c:v>0.97044865319865314</c:v>
                </c:pt>
                <c:pt idx="77">
                  <c:v>0.96908282828282832</c:v>
                </c:pt>
                <c:pt idx="78">
                  <c:v>0.96908282828282832</c:v>
                </c:pt>
                <c:pt idx="79">
                  <c:v>0.96908282828282832</c:v>
                </c:pt>
                <c:pt idx="80">
                  <c:v>0.96771397306397311</c:v>
                </c:pt>
                <c:pt idx="81">
                  <c:v>0.96771397306397311</c:v>
                </c:pt>
                <c:pt idx="82">
                  <c:v>0.96771397306397311</c:v>
                </c:pt>
                <c:pt idx="83">
                  <c:v>0.96771397306397311</c:v>
                </c:pt>
                <c:pt idx="84">
                  <c:v>0.96771397306397311</c:v>
                </c:pt>
                <c:pt idx="85">
                  <c:v>0.9663420875420875</c:v>
                </c:pt>
                <c:pt idx="86">
                  <c:v>0.9663420875420875</c:v>
                </c:pt>
                <c:pt idx="87">
                  <c:v>0.9663420875420875</c:v>
                </c:pt>
                <c:pt idx="88">
                  <c:v>0.96496616161616167</c:v>
                </c:pt>
                <c:pt idx="89">
                  <c:v>0.96496616161616167</c:v>
                </c:pt>
                <c:pt idx="90">
                  <c:v>0.96496616161616167</c:v>
                </c:pt>
                <c:pt idx="91">
                  <c:v>0.96358552188552193</c:v>
                </c:pt>
                <c:pt idx="92">
                  <c:v>0.96358552188552193</c:v>
                </c:pt>
                <c:pt idx="93">
                  <c:v>0.96358552188552193</c:v>
                </c:pt>
                <c:pt idx="94">
                  <c:v>0.96358552188552193</c:v>
                </c:pt>
                <c:pt idx="95">
                  <c:v>0.96221212121212119</c:v>
                </c:pt>
                <c:pt idx="96">
                  <c:v>0.96221212121212119</c:v>
                </c:pt>
                <c:pt idx="97">
                  <c:v>0.96221212121212119</c:v>
                </c:pt>
                <c:pt idx="98">
                  <c:v>0.96083821548821546</c:v>
                </c:pt>
                <c:pt idx="99">
                  <c:v>0.96083821548821546</c:v>
                </c:pt>
                <c:pt idx="100">
                  <c:v>0.96083821548821546</c:v>
                </c:pt>
                <c:pt idx="101">
                  <c:v>0.96083821548821546</c:v>
                </c:pt>
                <c:pt idx="102">
                  <c:v>0.95946397306397302</c:v>
                </c:pt>
                <c:pt idx="103">
                  <c:v>0.95946397306397302</c:v>
                </c:pt>
                <c:pt idx="104">
                  <c:v>0.95946397306397302</c:v>
                </c:pt>
                <c:pt idx="105">
                  <c:v>0.95946397306397302</c:v>
                </c:pt>
                <c:pt idx="106">
                  <c:v>0.95808939393939396</c:v>
                </c:pt>
                <c:pt idx="107">
                  <c:v>0.95808939393939396</c:v>
                </c:pt>
                <c:pt idx="108">
                  <c:v>0.95808939393939396</c:v>
                </c:pt>
                <c:pt idx="109">
                  <c:v>0.95671430976430971</c:v>
                </c:pt>
                <c:pt idx="110">
                  <c:v>0.95671430976430971</c:v>
                </c:pt>
                <c:pt idx="111">
                  <c:v>0.95671430976430971</c:v>
                </c:pt>
                <c:pt idx="112">
                  <c:v>0.95533888888888885</c:v>
                </c:pt>
                <c:pt idx="113">
                  <c:v>0.95533888888888885</c:v>
                </c:pt>
                <c:pt idx="114">
                  <c:v>0.95533888888888885</c:v>
                </c:pt>
                <c:pt idx="115">
                  <c:v>0.95396313131313126</c:v>
                </c:pt>
                <c:pt idx="116">
                  <c:v>0.95396313131313126</c:v>
                </c:pt>
                <c:pt idx="117">
                  <c:v>0.95396313131313126</c:v>
                </c:pt>
                <c:pt idx="118">
                  <c:v>0.95396313131313126</c:v>
                </c:pt>
                <c:pt idx="119">
                  <c:v>0.95258703703703707</c:v>
                </c:pt>
                <c:pt idx="120">
                  <c:v>0.95258703703703707</c:v>
                </c:pt>
                <c:pt idx="121">
                  <c:v>0.95258703703703707</c:v>
                </c:pt>
                <c:pt idx="122">
                  <c:v>0.95258703703703707</c:v>
                </c:pt>
                <c:pt idx="123">
                  <c:v>0.95121043771043767</c:v>
                </c:pt>
                <c:pt idx="124">
                  <c:v>0.95121043771043767</c:v>
                </c:pt>
                <c:pt idx="125">
                  <c:v>0.95121043771043767</c:v>
                </c:pt>
                <c:pt idx="126">
                  <c:v>0.94983350168350167</c:v>
                </c:pt>
                <c:pt idx="127">
                  <c:v>0.94983350168350167</c:v>
                </c:pt>
                <c:pt idx="128">
                  <c:v>0.94983350168350167</c:v>
                </c:pt>
                <c:pt idx="129">
                  <c:v>0.94983350168350167</c:v>
                </c:pt>
                <c:pt idx="130">
                  <c:v>0.94845606060606058</c:v>
                </c:pt>
                <c:pt idx="131">
                  <c:v>0.94845606060606058</c:v>
                </c:pt>
                <c:pt idx="132">
                  <c:v>0.94845606060606058</c:v>
                </c:pt>
                <c:pt idx="133">
                  <c:v>0.94707828282828288</c:v>
                </c:pt>
                <c:pt idx="134">
                  <c:v>0.94707828282828288</c:v>
                </c:pt>
                <c:pt idx="135">
                  <c:v>0.94707828282828288</c:v>
                </c:pt>
                <c:pt idx="136">
                  <c:v>0.94570016835016835</c:v>
                </c:pt>
                <c:pt idx="137">
                  <c:v>0.94570016835016835</c:v>
                </c:pt>
                <c:pt idx="138">
                  <c:v>0.94570016835016835</c:v>
                </c:pt>
                <c:pt idx="139">
                  <c:v>0.94570016835016835</c:v>
                </c:pt>
                <c:pt idx="140">
                  <c:v>0.94570016835016835</c:v>
                </c:pt>
                <c:pt idx="141">
                  <c:v>0.94432154882154884</c:v>
                </c:pt>
                <c:pt idx="142">
                  <c:v>0.94432154882154884</c:v>
                </c:pt>
                <c:pt idx="143">
                  <c:v>0.94432154882154884</c:v>
                </c:pt>
                <c:pt idx="144">
                  <c:v>0.94294259259259261</c:v>
                </c:pt>
                <c:pt idx="145">
                  <c:v>0.94294259259259261</c:v>
                </c:pt>
                <c:pt idx="146">
                  <c:v>0.94294259259259261</c:v>
                </c:pt>
                <c:pt idx="147">
                  <c:v>0.94156329966329966</c:v>
                </c:pt>
                <c:pt idx="148">
                  <c:v>0.94156329966329966</c:v>
                </c:pt>
                <c:pt idx="149">
                  <c:v>0.94156329966329966</c:v>
                </c:pt>
                <c:pt idx="150">
                  <c:v>0.94156329966329966</c:v>
                </c:pt>
                <c:pt idx="151">
                  <c:v>0.94018350168350173</c:v>
                </c:pt>
                <c:pt idx="152">
                  <c:v>0.94018350168350173</c:v>
                </c:pt>
                <c:pt idx="153">
                  <c:v>0.94018350168350173</c:v>
                </c:pt>
                <c:pt idx="154">
                  <c:v>0.93880336700336697</c:v>
                </c:pt>
                <c:pt idx="155">
                  <c:v>0.93880336700336697</c:v>
                </c:pt>
                <c:pt idx="156">
                  <c:v>0.93880336700336697</c:v>
                </c:pt>
                <c:pt idx="157">
                  <c:v>0.93880336700336697</c:v>
                </c:pt>
                <c:pt idx="158">
                  <c:v>0.9374228956228956</c:v>
                </c:pt>
                <c:pt idx="159">
                  <c:v>0.9374228956228956</c:v>
                </c:pt>
                <c:pt idx="160">
                  <c:v>0.9374228956228956</c:v>
                </c:pt>
                <c:pt idx="161">
                  <c:v>0.9374228956228956</c:v>
                </c:pt>
                <c:pt idx="162">
                  <c:v>0.93604191919191915</c:v>
                </c:pt>
                <c:pt idx="163">
                  <c:v>0.93604191919191915</c:v>
                </c:pt>
                <c:pt idx="164">
                  <c:v>0.93604191919191915</c:v>
                </c:pt>
                <c:pt idx="165">
                  <c:v>0.93466060606060608</c:v>
                </c:pt>
                <c:pt idx="166">
                  <c:v>0.93466060606060608</c:v>
                </c:pt>
                <c:pt idx="167">
                  <c:v>0.93466060606060608</c:v>
                </c:pt>
                <c:pt idx="168">
                  <c:v>0.93327895622895618</c:v>
                </c:pt>
                <c:pt idx="169">
                  <c:v>0.93327895622895618</c:v>
                </c:pt>
                <c:pt idx="170">
                  <c:v>0.93327895622895618</c:v>
                </c:pt>
                <c:pt idx="171">
                  <c:v>0.93327895622895618</c:v>
                </c:pt>
                <c:pt idx="172">
                  <c:v>0.93189680134680131</c:v>
                </c:pt>
                <c:pt idx="173">
                  <c:v>0.93189680134680131</c:v>
                </c:pt>
                <c:pt idx="174">
                  <c:v>0.93189680134680131</c:v>
                </c:pt>
                <c:pt idx="175">
                  <c:v>0.93189680134680131</c:v>
                </c:pt>
                <c:pt idx="176">
                  <c:v>0.93051430976430971</c:v>
                </c:pt>
                <c:pt idx="177">
                  <c:v>0.93051430976430971</c:v>
                </c:pt>
                <c:pt idx="178">
                  <c:v>0.93051430976430971</c:v>
                </c:pt>
                <c:pt idx="179">
                  <c:v>0.92913131313131314</c:v>
                </c:pt>
                <c:pt idx="180">
                  <c:v>0.92913131313131314</c:v>
                </c:pt>
                <c:pt idx="181">
                  <c:v>0.92913131313131314</c:v>
                </c:pt>
                <c:pt idx="182">
                  <c:v>0.92913131313131314</c:v>
                </c:pt>
                <c:pt idx="183">
                  <c:v>0.92774797979797985</c:v>
                </c:pt>
                <c:pt idx="184">
                  <c:v>0.92774797979797985</c:v>
                </c:pt>
                <c:pt idx="185">
                  <c:v>0.92774797979797985</c:v>
                </c:pt>
                <c:pt idx="186">
                  <c:v>0.92636430976430972</c:v>
                </c:pt>
                <c:pt idx="187">
                  <c:v>0.92636430976430972</c:v>
                </c:pt>
                <c:pt idx="188">
                  <c:v>0.92636430976430972</c:v>
                </c:pt>
                <c:pt idx="189">
                  <c:v>0.92498013468013462</c:v>
                </c:pt>
                <c:pt idx="190">
                  <c:v>0.92498013468013462</c:v>
                </c:pt>
                <c:pt idx="191">
                  <c:v>0.92498013468013462</c:v>
                </c:pt>
                <c:pt idx="192">
                  <c:v>0.92498013468013462</c:v>
                </c:pt>
                <c:pt idx="193">
                  <c:v>0.92498013468013462</c:v>
                </c:pt>
                <c:pt idx="194">
                  <c:v>0.92359562289562291</c:v>
                </c:pt>
                <c:pt idx="195">
                  <c:v>0.92359562289562291</c:v>
                </c:pt>
                <c:pt idx="196">
                  <c:v>0.92359562289562291</c:v>
                </c:pt>
                <c:pt idx="197">
                  <c:v>0.92221060606060601</c:v>
                </c:pt>
                <c:pt idx="198">
                  <c:v>0.92221060606060601</c:v>
                </c:pt>
                <c:pt idx="199">
                  <c:v>0.92221060606060601</c:v>
                </c:pt>
                <c:pt idx="200">
                  <c:v>0.92082525252525249</c:v>
                </c:pt>
                <c:pt idx="201">
                  <c:v>0.92082525252525249</c:v>
                </c:pt>
                <c:pt idx="202">
                  <c:v>0.92082525252525249</c:v>
                </c:pt>
                <c:pt idx="203">
                  <c:v>0.92082525252525249</c:v>
                </c:pt>
                <c:pt idx="204">
                  <c:v>0.91943956228956225</c:v>
                </c:pt>
                <c:pt idx="205">
                  <c:v>0.91943956228956225</c:v>
                </c:pt>
                <c:pt idx="206">
                  <c:v>0.91943956228956225</c:v>
                </c:pt>
                <c:pt idx="207">
                  <c:v>0.91805336700336704</c:v>
                </c:pt>
                <c:pt idx="208">
                  <c:v>0.91805336700336704</c:v>
                </c:pt>
                <c:pt idx="209">
                  <c:v>0.91805336700336704</c:v>
                </c:pt>
                <c:pt idx="210">
                  <c:v>0.91805336700336704</c:v>
                </c:pt>
                <c:pt idx="211">
                  <c:v>0.91805336700336704</c:v>
                </c:pt>
                <c:pt idx="212">
                  <c:v>0.91666683501683499</c:v>
                </c:pt>
                <c:pt idx="213">
                  <c:v>0.91666683501683499</c:v>
                </c:pt>
                <c:pt idx="214">
                  <c:v>0.91666683501683499</c:v>
                </c:pt>
                <c:pt idx="215">
                  <c:v>0.91527979797979797</c:v>
                </c:pt>
                <c:pt idx="216">
                  <c:v>0.91527979797979797</c:v>
                </c:pt>
                <c:pt idx="217">
                  <c:v>0.91527979797979797</c:v>
                </c:pt>
                <c:pt idx="218">
                  <c:v>0.91389242424242423</c:v>
                </c:pt>
                <c:pt idx="219">
                  <c:v>0.91389242424242423</c:v>
                </c:pt>
                <c:pt idx="220">
                  <c:v>0.91389242424242423</c:v>
                </c:pt>
                <c:pt idx="221">
                  <c:v>0.91389242424242423</c:v>
                </c:pt>
                <c:pt idx="222">
                  <c:v>0.9125045454545454</c:v>
                </c:pt>
                <c:pt idx="223">
                  <c:v>0.9125045454545454</c:v>
                </c:pt>
                <c:pt idx="224">
                  <c:v>0.9125045454545454</c:v>
                </c:pt>
                <c:pt idx="225">
                  <c:v>0.9125045454545454</c:v>
                </c:pt>
                <c:pt idx="226">
                  <c:v>0.91111632996632996</c:v>
                </c:pt>
                <c:pt idx="227">
                  <c:v>0.91111632996632996</c:v>
                </c:pt>
                <c:pt idx="228">
                  <c:v>0.91111632996632996</c:v>
                </c:pt>
                <c:pt idx="229">
                  <c:v>0.9097277777777778</c:v>
                </c:pt>
                <c:pt idx="230">
                  <c:v>0.9097277777777778</c:v>
                </c:pt>
                <c:pt idx="231">
                  <c:v>0.9097277777777778</c:v>
                </c:pt>
                <c:pt idx="232">
                  <c:v>0.9097277777777778</c:v>
                </c:pt>
                <c:pt idx="233">
                  <c:v>0.90833872053872056</c:v>
                </c:pt>
                <c:pt idx="234">
                  <c:v>0.90833872053872056</c:v>
                </c:pt>
                <c:pt idx="235">
                  <c:v>0.90833872053872056</c:v>
                </c:pt>
                <c:pt idx="236">
                  <c:v>0.90694932659932659</c:v>
                </c:pt>
                <c:pt idx="237">
                  <c:v>0.90694932659932659</c:v>
                </c:pt>
                <c:pt idx="238">
                  <c:v>0.90694932659932659</c:v>
                </c:pt>
                <c:pt idx="239">
                  <c:v>0.90555942760942765</c:v>
                </c:pt>
                <c:pt idx="240">
                  <c:v>0.90555942760942765</c:v>
                </c:pt>
                <c:pt idx="241">
                  <c:v>0.90555942760942765</c:v>
                </c:pt>
                <c:pt idx="242">
                  <c:v>0.90555942760942765</c:v>
                </c:pt>
                <c:pt idx="243">
                  <c:v>0.90555942760942765</c:v>
                </c:pt>
                <c:pt idx="244">
                  <c:v>0.90416919191919187</c:v>
                </c:pt>
                <c:pt idx="245">
                  <c:v>0.90416919191919187</c:v>
                </c:pt>
                <c:pt idx="246">
                  <c:v>0.90416919191919187</c:v>
                </c:pt>
                <c:pt idx="247">
                  <c:v>0.90277845117845112</c:v>
                </c:pt>
                <c:pt idx="248">
                  <c:v>0.90277845117845112</c:v>
                </c:pt>
                <c:pt idx="249">
                  <c:v>0.90277845117845112</c:v>
                </c:pt>
                <c:pt idx="250">
                  <c:v>0.90277845117845112</c:v>
                </c:pt>
                <c:pt idx="251">
                  <c:v>0.90138737373737376</c:v>
                </c:pt>
                <c:pt idx="252">
                  <c:v>0.90138737373737376</c:v>
                </c:pt>
                <c:pt idx="253">
                  <c:v>0.90138737373737376</c:v>
                </c:pt>
                <c:pt idx="254">
                  <c:v>0.89999579124579121</c:v>
                </c:pt>
                <c:pt idx="255">
                  <c:v>0.89999579124579121</c:v>
                </c:pt>
                <c:pt idx="256">
                  <c:v>0.89999579124579121</c:v>
                </c:pt>
                <c:pt idx="257">
                  <c:v>0.89860387205387204</c:v>
                </c:pt>
                <c:pt idx="258">
                  <c:v>0.89860387205387204</c:v>
                </c:pt>
                <c:pt idx="259">
                  <c:v>0.89860387205387204</c:v>
                </c:pt>
                <c:pt idx="260">
                  <c:v>0.89860387205387204</c:v>
                </c:pt>
                <c:pt idx="261">
                  <c:v>0.89860387205387204</c:v>
                </c:pt>
                <c:pt idx="262">
                  <c:v>0.89721144781144779</c:v>
                </c:pt>
                <c:pt idx="263">
                  <c:v>0.89721144781144779</c:v>
                </c:pt>
                <c:pt idx="264">
                  <c:v>0.89721144781144779</c:v>
                </c:pt>
                <c:pt idx="265">
                  <c:v>0.89581868686868682</c:v>
                </c:pt>
                <c:pt idx="266">
                  <c:v>0.89581868686868682</c:v>
                </c:pt>
                <c:pt idx="267">
                  <c:v>0.89581868686868682</c:v>
                </c:pt>
                <c:pt idx="268">
                  <c:v>0.89442542087542087</c:v>
                </c:pt>
                <c:pt idx="269">
                  <c:v>0.89442542087542087</c:v>
                </c:pt>
                <c:pt idx="270">
                  <c:v>0.89442542087542087</c:v>
                </c:pt>
                <c:pt idx="271">
                  <c:v>0.89442542087542087</c:v>
                </c:pt>
                <c:pt idx="272">
                  <c:v>0.8930318181818182</c:v>
                </c:pt>
                <c:pt idx="273">
                  <c:v>0.8930318181818182</c:v>
                </c:pt>
                <c:pt idx="274">
                  <c:v>0.8930318181818182</c:v>
                </c:pt>
                <c:pt idx="275">
                  <c:v>0.8930318181818182</c:v>
                </c:pt>
                <c:pt idx="276">
                  <c:v>0.89163771043771045</c:v>
                </c:pt>
                <c:pt idx="277">
                  <c:v>0.89163771043771045</c:v>
                </c:pt>
                <c:pt idx="278">
                  <c:v>0.89163771043771045</c:v>
                </c:pt>
                <c:pt idx="279">
                  <c:v>0.89163771043771045</c:v>
                </c:pt>
                <c:pt idx="280">
                  <c:v>0.89024326599326598</c:v>
                </c:pt>
                <c:pt idx="281">
                  <c:v>0.89024326599326598</c:v>
                </c:pt>
                <c:pt idx="282">
                  <c:v>0.89024326599326598</c:v>
                </c:pt>
                <c:pt idx="283">
                  <c:v>0.88884831649831653</c:v>
                </c:pt>
                <c:pt idx="284">
                  <c:v>0.88884831649831653</c:v>
                </c:pt>
                <c:pt idx="285">
                  <c:v>0.88884831649831653</c:v>
                </c:pt>
                <c:pt idx="286">
                  <c:v>0.88745303030303035</c:v>
                </c:pt>
                <c:pt idx="287">
                  <c:v>0.88745303030303035</c:v>
                </c:pt>
                <c:pt idx="288">
                  <c:v>0.88745303030303035</c:v>
                </c:pt>
                <c:pt idx="289">
                  <c:v>0.88745303030303035</c:v>
                </c:pt>
                <c:pt idx="290">
                  <c:v>0.8860572390572391</c:v>
                </c:pt>
                <c:pt idx="291">
                  <c:v>0.8860572390572391</c:v>
                </c:pt>
                <c:pt idx="292">
                  <c:v>0.8860572390572391</c:v>
                </c:pt>
                <c:pt idx="293">
                  <c:v>0.8860572390572391</c:v>
                </c:pt>
                <c:pt idx="294">
                  <c:v>0.88466111111111112</c:v>
                </c:pt>
                <c:pt idx="295">
                  <c:v>0.88466111111111112</c:v>
                </c:pt>
                <c:pt idx="296">
                  <c:v>0.88466111111111112</c:v>
                </c:pt>
                <c:pt idx="297">
                  <c:v>0.88326447811447817</c:v>
                </c:pt>
                <c:pt idx="298">
                  <c:v>0.88326447811447817</c:v>
                </c:pt>
                <c:pt idx="299">
                  <c:v>0.88326447811447817</c:v>
                </c:pt>
                <c:pt idx="300">
                  <c:v>0.88326447811447817</c:v>
                </c:pt>
                <c:pt idx="301">
                  <c:v>0.88186750841750838</c:v>
                </c:pt>
                <c:pt idx="302">
                  <c:v>0.88186750841750838</c:v>
                </c:pt>
                <c:pt idx="303">
                  <c:v>0.88186750841750838</c:v>
                </c:pt>
                <c:pt idx="304">
                  <c:v>0.88047003367003362</c:v>
                </c:pt>
                <c:pt idx="305">
                  <c:v>0.88047003367003362</c:v>
                </c:pt>
                <c:pt idx="306">
                  <c:v>0.88047003367003362</c:v>
                </c:pt>
                <c:pt idx="307">
                  <c:v>0.88047003367003362</c:v>
                </c:pt>
                <c:pt idx="308">
                  <c:v>0.88047003367003362</c:v>
                </c:pt>
                <c:pt idx="309">
                  <c:v>0.87907222222222225</c:v>
                </c:pt>
                <c:pt idx="310">
                  <c:v>0.87907222222222225</c:v>
                </c:pt>
                <c:pt idx="311">
                  <c:v>0.87907222222222225</c:v>
                </c:pt>
                <c:pt idx="312">
                  <c:v>0.87767390572390569</c:v>
                </c:pt>
                <c:pt idx="313">
                  <c:v>0.87767390572390569</c:v>
                </c:pt>
                <c:pt idx="314">
                  <c:v>0.87767390572390569</c:v>
                </c:pt>
                <c:pt idx="315">
                  <c:v>0.87627525252525251</c:v>
                </c:pt>
                <c:pt idx="316">
                  <c:v>0.87627525252525251</c:v>
                </c:pt>
                <c:pt idx="317">
                  <c:v>0.87627525252525251</c:v>
                </c:pt>
                <c:pt idx="318">
                  <c:v>0.87627525252525251</c:v>
                </c:pt>
                <c:pt idx="319">
                  <c:v>0.87487609427609425</c:v>
                </c:pt>
                <c:pt idx="320">
                  <c:v>0.87487609427609425</c:v>
                </c:pt>
                <c:pt idx="321">
                  <c:v>0.87487609427609425</c:v>
                </c:pt>
                <c:pt idx="322">
                  <c:v>0.87487609427609425</c:v>
                </c:pt>
                <c:pt idx="323">
                  <c:v>0.87347659932659938</c:v>
                </c:pt>
                <c:pt idx="324">
                  <c:v>0.87347659932659938</c:v>
                </c:pt>
                <c:pt idx="325">
                  <c:v>0.87347659932659938</c:v>
                </c:pt>
                <c:pt idx="326">
                  <c:v>0.87347659932659938</c:v>
                </c:pt>
                <c:pt idx="327">
                  <c:v>0.87207659932659931</c:v>
                </c:pt>
                <c:pt idx="328">
                  <c:v>0.87207659932659931</c:v>
                </c:pt>
                <c:pt idx="329">
                  <c:v>0.87207659932659931</c:v>
                </c:pt>
                <c:pt idx="330">
                  <c:v>0.87067626262626263</c:v>
                </c:pt>
                <c:pt idx="331">
                  <c:v>0.87067626262626263</c:v>
                </c:pt>
                <c:pt idx="332">
                  <c:v>0.87067626262626263</c:v>
                </c:pt>
                <c:pt idx="333">
                  <c:v>0.86927542087542087</c:v>
                </c:pt>
                <c:pt idx="334">
                  <c:v>0.86927542087542087</c:v>
                </c:pt>
                <c:pt idx="335">
                  <c:v>0.86927542087542087</c:v>
                </c:pt>
                <c:pt idx="336">
                  <c:v>0.86927542087542087</c:v>
                </c:pt>
                <c:pt idx="337">
                  <c:v>0.86927542087542087</c:v>
                </c:pt>
                <c:pt idx="338">
                  <c:v>0.86787407407407402</c:v>
                </c:pt>
                <c:pt idx="339">
                  <c:v>0.86787407407407402</c:v>
                </c:pt>
                <c:pt idx="340">
                  <c:v>0.86787407407407402</c:v>
                </c:pt>
                <c:pt idx="341">
                  <c:v>0.86647239057239056</c:v>
                </c:pt>
                <c:pt idx="342">
                  <c:v>0.86647239057239056</c:v>
                </c:pt>
                <c:pt idx="343">
                  <c:v>0.86647239057239056</c:v>
                </c:pt>
                <c:pt idx="344">
                  <c:v>0.86647239057239056</c:v>
                </c:pt>
                <c:pt idx="345">
                  <c:v>0.86507020202020202</c:v>
                </c:pt>
                <c:pt idx="346">
                  <c:v>0.86507020202020202</c:v>
                </c:pt>
                <c:pt idx="347">
                  <c:v>0.86507020202020202</c:v>
                </c:pt>
                <c:pt idx="348">
                  <c:v>0.86366767676767675</c:v>
                </c:pt>
                <c:pt idx="349">
                  <c:v>0.86366767676767675</c:v>
                </c:pt>
                <c:pt idx="350">
                  <c:v>0.86366767676767675</c:v>
                </c:pt>
                <c:pt idx="351">
                  <c:v>0.86366767676767675</c:v>
                </c:pt>
                <c:pt idx="352">
                  <c:v>0.86226464646464651</c:v>
                </c:pt>
                <c:pt idx="353">
                  <c:v>0.86226464646464651</c:v>
                </c:pt>
                <c:pt idx="354">
                  <c:v>0.86226464646464651</c:v>
                </c:pt>
                <c:pt idx="355">
                  <c:v>0.86226464646464651</c:v>
                </c:pt>
                <c:pt idx="356">
                  <c:v>0.86086127946127944</c:v>
                </c:pt>
                <c:pt idx="357">
                  <c:v>0.86086127946127944</c:v>
                </c:pt>
                <c:pt idx="358">
                  <c:v>0.86086127946127944</c:v>
                </c:pt>
                <c:pt idx="359">
                  <c:v>0.85945740740740739</c:v>
                </c:pt>
                <c:pt idx="360">
                  <c:v>0.85945740740740739</c:v>
                </c:pt>
                <c:pt idx="361">
                  <c:v>0.85945740740740739</c:v>
                </c:pt>
                <c:pt idx="362">
                  <c:v>0.85945740740740739</c:v>
                </c:pt>
                <c:pt idx="363">
                  <c:v>0.85805303030303026</c:v>
                </c:pt>
                <c:pt idx="364">
                  <c:v>0.85805303030303026</c:v>
                </c:pt>
                <c:pt idx="365">
                  <c:v>0.85805303030303026</c:v>
                </c:pt>
                <c:pt idx="366">
                  <c:v>0.85664831649831652</c:v>
                </c:pt>
                <c:pt idx="367">
                  <c:v>0.85664831649831652</c:v>
                </c:pt>
                <c:pt idx="368">
                  <c:v>0.85664831649831652</c:v>
                </c:pt>
                <c:pt idx="369">
                  <c:v>0.85664831649831652</c:v>
                </c:pt>
                <c:pt idx="370">
                  <c:v>0.85524309764309769</c:v>
                </c:pt>
                <c:pt idx="371">
                  <c:v>0.85524309764309769</c:v>
                </c:pt>
                <c:pt idx="372">
                  <c:v>0.85524309764309769</c:v>
                </c:pt>
                <c:pt idx="373">
                  <c:v>0.85524309764309769</c:v>
                </c:pt>
                <c:pt idx="374">
                  <c:v>0.85383754208754203</c:v>
                </c:pt>
                <c:pt idx="375">
                  <c:v>0.85383754208754203</c:v>
                </c:pt>
                <c:pt idx="376">
                  <c:v>0.85383754208754203</c:v>
                </c:pt>
                <c:pt idx="377">
                  <c:v>0.85243148148148151</c:v>
                </c:pt>
                <c:pt idx="378">
                  <c:v>0.85243148148148151</c:v>
                </c:pt>
                <c:pt idx="379">
                  <c:v>0.85243148148148151</c:v>
                </c:pt>
                <c:pt idx="380">
                  <c:v>0.85243148148148151</c:v>
                </c:pt>
                <c:pt idx="381">
                  <c:v>0.8510249158249158</c:v>
                </c:pt>
                <c:pt idx="382">
                  <c:v>0.8510249158249158</c:v>
                </c:pt>
                <c:pt idx="383">
                  <c:v>0.8510249158249158</c:v>
                </c:pt>
                <c:pt idx="384">
                  <c:v>0.8510249158249158</c:v>
                </c:pt>
                <c:pt idx="385">
                  <c:v>0.84961801346801347</c:v>
                </c:pt>
                <c:pt idx="386">
                  <c:v>0.84961801346801347</c:v>
                </c:pt>
                <c:pt idx="387">
                  <c:v>0.84961801346801347</c:v>
                </c:pt>
                <c:pt idx="388">
                  <c:v>0.84961801346801347</c:v>
                </c:pt>
                <c:pt idx="389">
                  <c:v>0.84821060606060605</c:v>
                </c:pt>
                <c:pt idx="390">
                  <c:v>0.84821060606060605</c:v>
                </c:pt>
                <c:pt idx="391">
                  <c:v>0.84821060606060605</c:v>
                </c:pt>
                <c:pt idx="392">
                  <c:v>0.84680286195286192</c:v>
                </c:pt>
                <c:pt idx="393">
                  <c:v>0.84680286195286192</c:v>
                </c:pt>
                <c:pt idx="394">
                  <c:v>0.84680286195286192</c:v>
                </c:pt>
                <c:pt idx="395">
                  <c:v>0.84539461279461281</c:v>
                </c:pt>
                <c:pt idx="396">
                  <c:v>0.84539461279461281</c:v>
                </c:pt>
                <c:pt idx="397">
                  <c:v>0.84539461279461281</c:v>
                </c:pt>
                <c:pt idx="398">
                  <c:v>0.84539461279461281</c:v>
                </c:pt>
                <c:pt idx="399">
                  <c:v>0.84539461279461281</c:v>
                </c:pt>
                <c:pt idx="400">
                  <c:v>0.84398585858585862</c:v>
                </c:pt>
                <c:pt idx="401">
                  <c:v>0.84398585858585862</c:v>
                </c:pt>
                <c:pt idx="402">
                  <c:v>0.84398585858585862</c:v>
                </c:pt>
                <c:pt idx="403">
                  <c:v>0.8425767676767677</c:v>
                </c:pt>
                <c:pt idx="404">
                  <c:v>0.8425767676767677</c:v>
                </c:pt>
                <c:pt idx="405">
                  <c:v>0.8425767676767677</c:v>
                </c:pt>
                <c:pt idx="406">
                  <c:v>0.8425767676767677</c:v>
                </c:pt>
                <c:pt idx="407">
                  <c:v>0.8411671717171717</c:v>
                </c:pt>
                <c:pt idx="408">
                  <c:v>0.8411671717171717</c:v>
                </c:pt>
                <c:pt idx="409">
                  <c:v>0.8411671717171717</c:v>
                </c:pt>
                <c:pt idx="410">
                  <c:v>0.8411671717171717</c:v>
                </c:pt>
                <c:pt idx="411">
                  <c:v>0.83975707070707073</c:v>
                </c:pt>
                <c:pt idx="412">
                  <c:v>0.83975707070707073</c:v>
                </c:pt>
                <c:pt idx="413">
                  <c:v>0.83975707070707073</c:v>
                </c:pt>
                <c:pt idx="414">
                  <c:v>0.83975707070707073</c:v>
                </c:pt>
                <c:pt idx="415">
                  <c:v>0.83834663299663303</c:v>
                </c:pt>
                <c:pt idx="416">
                  <c:v>0.83834663299663303</c:v>
                </c:pt>
                <c:pt idx="417">
                  <c:v>0.83834663299663303</c:v>
                </c:pt>
                <c:pt idx="418">
                  <c:v>0.83693569023569026</c:v>
                </c:pt>
                <c:pt idx="419">
                  <c:v>0.83693569023569026</c:v>
                </c:pt>
                <c:pt idx="420">
                  <c:v>0.83693569023569026</c:v>
                </c:pt>
                <c:pt idx="421">
                  <c:v>0.83552424242424239</c:v>
                </c:pt>
                <c:pt idx="422">
                  <c:v>0.83552424242424239</c:v>
                </c:pt>
                <c:pt idx="423">
                  <c:v>0.83552424242424239</c:v>
                </c:pt>
                <c:pt idx="424">
                  <c:v>0.83552424242424239</c:v>
                </c:pt>
                <c:pt idx="425">
                  <c:v>0.83552424242424239</c:v>
                </c:pt>
                <c:pt idx="426">
                  <c:v>0.83411245791245792</c:v>
                </c:pt>
                <c:pt idx="427">
                  <c:v>0.83411245791245792</c:v>
                </c:pt>
                <c:pt idx="428">
                  <c:v>0.83411245791245792</c:v>
                </c:pt>
                <c:pt idx="429">
                  <c:v>0.83270016835016836</c:v>
                </c:pt>
                <c:pt idx="430">
                  <c:v>0.83270016835016836</c:v>
                </c:pt>
                <c:pt idx="431">
                  <c:v>0.83270016835016836</c:v>
                </c:pt>
                <c:pt idx="432">
                  <c:v>0.83270016835016836</c:v>
                </c:pt>
                <c:pt idx="433">
                  <c:v>0.83128737373737371</c:v>
                </c:pt>
                <c:pt idx="434">
                  <c:v>0.83128737373737371</c:v>
                </c:pt>
                <c:pt idx="435">
                  <c:v>0.83128737373737371</c:v>
                </c:pt>
                <c:pt idx="436">
                  <c:v>0.82987424242424246</c:v>
                </c:pt>
                <c:pt idx="437">
                  <c:v>0.82987424242424246</c:v>
                </c:pt>
                <c:pt idx="438">
                  <c:v>0.82987424242424246</c:v>
                </c:pt>
                <c:pt idx="439">
                  <c:v>0.82987424242424246</c:v>
                </c:pt>
                <c:pt idx="440">
                  <c:v>0.82987424242424246</c:v>
                </c:pt>
                <c:pt idx="441">
                  <c:v>0.82846060606060601</c:v>
                </c:pt>
                <c:pt idx="442">
                  <c:v>0.82846060606060601</c:v>
                </c:pt>
                <c:pt idx="443">
                  <c:v>0.82846060606060601</c:v>
                </c:pt>
                <c:pt idx="444">
                  <c:v>0.8270464646464647</c:v>
                </c:pt>
                <c:pt idx="445">
                  <c:v>0.8270464646464647</c:v>
                </c:pt>
                <c:pt idx="446">
                  <c:v>0.8270464646464647</c:v>
                </c:pt>
                <c:pt idx="447">
                  <c:v>0.82563198653198655</c:v>
                </c:pt>
                <c:pt idx="448">
                  <c:v>0.82563198653198655</c:v>
                </c:pt>
                <c:pt idx="449">
                  <c:v>0.82563198653198655</c:v>
                </c:pt>
                <c:pt idx="450">
                  <c:v>0.82563198653198655</c:v>
                </c:pt>
                <c:pt idx="451">
                  <c:v>0.82421700336700332</c:v>
                </c:pt>
                <c:pt idx="452">
                  <c:v>0.82421700336700332</c:v>
                </c:pt>
                <c:pt idx="453">
                  <c:v>0.82421700336700332</c:v>
                </c:pt>
                <c:pt idx="454">
                  <c:v>0.82421700336700332</c:v>
                </c:pt>
                <c:pt idx="455">
                  <c:v>0.82280151515151512</c:v>
                </c:pt>
                <c:pt idx="456">
                  <c:v>0.82280151515151512</c:v>
                </c:pt>
                <c:pt idx="457">
                  <c:v>0.82280151515151512</c:v>
                </c:pt>
                <c:pt idx="458">
                  <c:v>0.82280151515151512</c:v>
                </c:pt>
                <c:pt idx="459">
                  <c:v>0.82138569023569019</c:v>
                </c:pt>
                <c:pt idx="460">
                  <c:v>0.82138569023569019</c:v>
                </c:pt>
                <c:pt idx="461">
                  <c:v>0.82138569023569019</c:v>
                </c:pt>
                <c:pt idx="462">
                  <c:v>0.81996936026936029</c:v>
                </c:pt>
                <c:pt idx="463">
                  <c:v>0.81996936026936029</c:v>
                </c:pt>
                <c:pt idx="464">
                  <c:v>0.81996936026936029</c:v>
                </c:pt>
                <c:pt idx="465">
                  <c:v>0.81996936026936029</c:v>
                </c:pt>
                <c:pt idx="466">
                  <c:v>0.8185525252525252</c:v>
                </c:pt>
                <c:pt idx="467">
                  <c:v>0.8185525252525252</c:v>
                </c:pt>
                <c:pt idx="468">
                  <c:v>0.8185525252525252</c:v>
                </c:pt>
                <c:pt idx="469">
                  <c:v>0.8185525252525252</c:v>
                </c:pt>
                <c:pt idx="470">
                  <c:v>0.81713518518518513</c:v>
                </c:pt>
                <c:pt idx="471">
                  <c:v>0.81713518518518513</c:v>
                </c:pt>
                <c:pt idx="472">
                  <c:v>0.81713518518518513</c:v>
                </c:pt>
                <c:pt idx="473">
                  <c:v>0.81713518518518513</c:v>
                </c:pt>
                <c:pt idx="474">
                  <c:v>0.81571750841750845</c:v>
                </c:pt>
                <c:pt idx="475">
                  <c:v>0.81571750841750845</c:v>
                </c:pt>
                <c:pt idx="476">
                  <c:v>0.81571750841750845</c:v>
                </c:pt>
                <c:pt idx="477">
                  <c:v>0.81429932659932658</c:v>
                </c:pt>
                <c:pt idx="478">
                  <c:v>0.81429932659932658</c:v>
                </c:pt>
                <c:pt idx="479">
                  <c:v>0.81429932659932658</c:v>
                </c:pt>
                <c:pt idx="480">
                  <c:v>0.81429932659932658</c:v>
                </c:pt>
                <c:pt idx="481">
                  <c:v>0.81429932659932658</c:v>
                </c:pt>
                <c:pt idx="482">
                  <c:v>0.81288063973063973</c:v>
                </c:pt>
                <c:pt idx="483">
                  <c:v>0.81288063973063973</c:v>
                </c:pt>
                <c:pt idx="484">
                  <c:v>0.81288063973063973</c:v>
                </c:pt>
                <c:pt idx="485">
                  <c:v>0.81146161616161616</c:v>
                </c:pt>
                <c:pt idx="486">
                  <c:v>0.81146161616161616</c:v>
                </c:pt>
                <c:pt idx="487">
                  <c:v>0.81146161616161616</c:v>
                </c:pt>
                <c:pt idx="488">
                  <c:v>0.81004208754208751</c:v>
                </c:pt>
                <c:pt idx="489">
                  <c:v>0.81004208754208751</c:v>
                </c:pt>
                <c:pt idx="490">
                  <c:v>0.81004208754208751</c:v>
                </c:pt>
                <c:pt idx="491">
                  <c:v>0.81004208754208751</c:v>
                </c:pt>
                <c:pt idx="492">
                  <c:v>0.80862205387205388</c:v>
                </c:pt>
                <c:pt idx="493">
                  <c:v>0.80862205387205388</c:v>
                </c:pt>
                <c:pt idx="494">
                  <c:v>0.80862205387205388</c:v>
                </c:pt>
                <c:pt idx="495">
                  <c:v>0.80862205387205388</c:v>
                </c:pt>
                <c:pt idx="496">
                  <c:v>0.80720151515151517</c:v>
                </c:pt>
                <c:pt idx="497">
                  <c:v>0.80720151515151517</c:v>
                </c:pt>
                <c:pt idx="498">
                  <c:v>0.80720151515151517</c:v>
                </c:pt>
                <c:pt idx="499">
                  <c:v>0.80720151515151517</c:v>
                </c:pt>
                <c:pt idx="500">
                  <c:v>0.80578063973063974</c:v>
                </c:pt>
                <c:pt idx="501">
                  <c:v>0.80578063973063974</c:v>
                </c:pt>
                <c:pt idx="502">
                  <c:v>0.80578063973063974</c:v>
                </c:pt>
                <c:pt idx="503">
                  <c:v>0.80435925925925922</c:v>
                </c:pt>
                <c:pt idx="504">
                  <c:v>0.80435925925925922</c:v>
                </c:pt>
                <c:pt idx="505">
                  <c:v>0.80435925925925922</c:v>
                </c:pt>
                <c:pt idx="506">
                  <c:v>0.80435925925925922</c:v>
                </c:pt>
                <c:pt idx="507">
                  <c:v>0.80435925925925922</c:v>
                </c:pt>
                <c:pt idx="508">
                  <c:v>0.80293737373737373</c:v>
                </c:pt>
                <c:pt idx="509">
                  <c:v>0.80293737373737373</c:v>
                </c:pt>
                <c:pt idx="510">
                  <c:v>0.80293737373737373</c:v>
                </c:pt>
                <c:pt idx="511">
                  <c:v>0.80151498316498315</c:v>
                </c:pt>
                <c:pt idx="512">
                  <c:v>0.80151498316498315</c:v>
                </c:pt>
                <c:pt idx="513">
                  <c:v>0.80151498316498315</c:v>
                </c:pt>
                <c:pt idx="514">
                  <c:v>0.80151498316498315</c:v>
                </c:pt>
                <c:pt idx="515">
                  <c:v>0.80009208754208749</c:v>
                </c:pt>
                <c:pt idx="516">
                  <c:v>0.80009208754208749</c:v>
                </c:pt>
                <c:pt idx="517">
                  <c:v>0.80009208754208749</c:v>
                </c:pt>
                <c:pt idx="518">
                  <c:v>0.79866885521885522</c:v>
                </c:pt>
                <c:pt idx="519">
                  <c:v>0.79866885521885522</c:v>
                </c:pt>
                <c:pt idx="520">
                  <c:v>0.79866885521885522</c:v>
                </c:pt>
                <c:pt idx="521">
                  <c:v>0.79866885521885522</c:v>
                </c:pt>
                <c:pt idx="522">
                  <c:v>0.79866885521885522</c:v>
                </c:pt>
                <c:pt idx="523">
                  <c:v>0.79724511784511787</c:v>
                </c:pt>
                <c:pt idx="524">
                  <c:v>0.79724511784511787</c:v>
                </c:pt>
                <c:pt idx="525">
                  <c:v>0.79724511784511787</c:v>
                </c:pt>
                <c:pt idx="526">
                  <c:v>0.79582087542087543</c:v>
                </c:pt>
                <c:pt idx="527">
                  <c:v>0.79582087542087543</c:v>
                </c:pt>
                <c:pt idx="528">
                  <c:v>0.79582087542087543</c:v>
                </c:pt>
                <c:pt idx="529">
                  <c:v>0.79582087542087543</c:v>
                </c:pt>
                <c:pt idx="530">
                  <c:v>0.79439612794612791</c:v>
                </c:pt>
                <c:pt idx="531">
                  <c:v>0.79439612794612791</c:v>
                </c:pt>
                <c:pt idx="532">
                  <c:v>0.79439612794612791</c:v>
                </c:pt>
                <c:pt idx="533">
                  <c:v>0.79297104377104377</c:v>
                </c:pt>
                <c:pt idx="534">
                  <c:v>0.79297104377104377</c:v>
                </c:pt>
                <c:pt idx="535">
                  <c:v>0.79297104377104377</c:v>
                </c:pt>
                <c:pt idx="536">
                  <c:v>0.79297104377104377</c:v>
                </c:pt>
                <c:pt idx="537">
                  <c:v>0.79297104377104377</c:v>
                </c:pt>
                <c:pt idx="538">
                  <c:v>0.79154545454545455</c:v>
                </c:pt>
                <c:pt idx="539">
                  <c:v>0.79154545454545455</c:v>
                </c:pt>
                <c:pt idx="540">
                  <c:v>0.79154545454545455</c:v>
                </c:pt>
                <c:pt idx="541">
                  <c:v>0.79011936026936025</c:v>
                </c:pt>
                <c:pt idx="542">
                  <c:v>0.79011936026936025</c:v>
                </c:pt>
                <c:pt idx="543">
                  <c:v>0.79011936026936025</c:v>
                </c:pt>
                <c:pt idx="544">
                  <c:v>0.79011936026936025</c:v>
                </c:pt>
                <c:pt idx="545">
                  <c:v>0.78869276094276097</c:v>
                </c:pt>
                <c:pt idx="546">
                  <c:v>0.78869276094276097</c:v>
                </c:pt>
                <c:pt idx="547">
                  <c:v>0.78869276094276097</c:v>
                </c:pt>
                <c:pt idx="548">
                  <c:v>0.78869276094276097</c:v>
                </c:pt>
                <c:pt idx="549">
                  <c:v>0.78726565656565661</c:v>
                </c:pt>
                <c:pt idx="550">
                  <c:v>0.78726565656565661</c:v>
                </c:pt>
                <c:pt idx="551">
                  <c:v>0.78726565656565661</c:v>
                </c:pt>
                <c:pt idx="552">
                  <c:v>0.78726565656565661</c:v>
                </c:pt>
                <c:pt idx="553">
                  <c:v>0.78583804713804717</c:v>
                </c:pt>
                <c:pt idx="554">
                  <c:v>0.78583804713804717</c:v>
                </c:pt>
                <c:pt idx="555">
                  <c:v>0.78583804713804717</c:v>
                </c:pt>
                <c:pt idx="556">
                  <c:v>0.784410101010101</c:v>
                </c:pt>
                <c:pt idx="557">
                  <c:v>0.784410101010101</c:v>
                </c:pt>
                <c:pt idx="558">
                  <c:v>0.784410101010101</c:v>
                </c:pt>
                <c:pt idx="559">
                  <c:v>0.784410101010101</c:v>
                </c:pt>
                <c:pt idx="560">
                  <c:v>0.784410101010101</c:v>
                </c:pt>
                <c:pt idx="561">
                  <c:v>0.78298164983164986</c:v>
                </c:pt>
                <c:pt idx="562">
                  <c:v>0.78298164983164986</c:v>
                </c:pt>
                <c:pt idx="563">
                  <c:v>0.78298164983164986</c:v>
                </c:pt>
                <c:pt idx="564">
                  <c:v>0.78155269360269364</c:v>
                </c:pt>
                <c:pt idx="565">
                  <c:v>0.78155269360269364</c:v>
                </c:pt>
                <c:pt idx="566">
                  <c:v>0.78155269360269364</c:v>
                </c:pt>
                <c:pt idx="567">
                  <c:v>0.78012323232323233</c:v>
                </c:pt>
                <c:pt idx="568">
                  <c:v>0.78012323232323233</c:v>
                </c:pt>
                <c:pt idx="569">
                  <c:v>0.78012323232323233</c:v>
                </c:pt>
                <c:pt idx="570">
                  <c:v>0.78012323232323233</c:v>
                </c:pt>
                <c:pt idx="571">
                  <c:v>0.77869326599326605</c:v>
                </c:pt>
                <c:pt idx="572">
                  <c:v>0.77869326599326605</c:v>
                </c:pt>
                <c:pt idx="573">
                  <c:v>0.77869326599326605</c:v>
                </c:pt>
                <c:pt idx="574">
                  <c:v>0.77869326599326605</c:v>
                </c:pt>
                <c:pt idx="575">
                  <c:v>0.77726279461279457</c:v>
                </c:pt>
                <c:pt idx="576">
                  <c:v>0.77726279461279457</c:v>
                </c:pt>
                <c:pt idx="577">
                  <c:v>0.77726279461279457</c:v>
                </c:pt>
                <c:pt idx="578">
                  <c:v>0.77726279461279457</c:v>
                </c:pt>
                <c:pt idx="579">
                  <c:v>0.77583181818181823</c:v>
                </c:pt>
                <c:pt idx="580">
                  <c:v>0.77583181818181823</c:v>
                </c:pt>
                <c:pt idx="581">
                  <c:v>0.77583181818181823</c:v>
                </c:pt>
                <c:pt idx="582">
                  <c:v>0.77440050505050506</c:v>
                </c:pt>
                <c:pt idx="583">
                  <c:v>0.77440050505050506</c:v>
                </c:pt>
                <c:pt idx="584">
                  <c:v>0.77440050505050506</c:v>
                </c:pt>
                <c:pt idx="585">
                  <c:v>0.77440050505050506</c:v>
                </c:pt>
                <c:pt idx="586">
                  <c:v>0.77440050505050506</c:v>
                </c:pt>
                <c:pt idx="587">
                  <c:v>0.77296868686868692</c:v>
                </c:pt>
                <c:pt idx="588">
                  <c:v>0.77296868686868692</c:v>
                </c:pt>
                <c:pt idx="589">
                  <c:v>0.77296868686868692</c:v>
                </c:pt>
                <c:pt idx="590">
                  <c:v>0.77153636363636369</c:v>
                </c:pt>
                <c:pt idx="591">
                  <c:v>0.77153636363636369</c:v>
                </c:pt>
                <c:pt idx="592">
                  <c:v>0.77153636363636369</c:v>
                </c:pt>
                <c:pt idx="593">
                  <c:v>0.77153636363636369</c:v>
                </c:pt>
                <c:pt idx="594">
                  <c:v>0.77010353535353537</c:v>
                </c:pt>
                <c:pt idx="595">
                  <c:v>0.77010353535353537</c:v>
                </c:pt>
                <c:pt idx="596">
                  <c:v>0.77010353535353537</c:v>
                </c:pt>
                <c:pt idx="597">
                  <c:v>0.76867020202020198</c:v>
                </c:pt>
                <c:pt idx="598">
                  <c:v>0.76867020202020198</c:v>
                </c:pt>
                <c:pt idx="599">
                  <c:v>0.76867020202020198</c:v>
                </c:pt>
                <c:pt idx="600">
                  <c:v>0.76867020202020198</c:v>
                </c:pt>
                <c:pt idx="601">
                  <c:v>0.76867020202020198</c:v>
                </c:pt>
                <c:pt idx="602">
                  <c:v>0.76723636363636361</c:v>
                </c:pt>
                <c:pt idx="603">
                  <c:v>0.76723636363636361</c:v>
                </c:pt>
                <c:pt idx="604">
                  <c:v>0.76723636363636361</c:v>
                </c:pt>
                <c:pt idx="605">
                  <c:v>0.76723636363636361</c:v>
                </c:pt>
                <c:pt idx="606">
                  <c:v>0.76580202020202015</c:v>
                </c:pt>
                <c:pt idx="607">
                  <c:v>0.76580202020202015</c:v>
                </c:pt>
                <c:pt idx="608">
                  <c:v>0.76580202020202015</c:v>
                </c:pt>
                <c:pt idx="609">
                  <c:v>0.76436717171717172</c:v>
                </c:pt>
                <c:pt idx="610">
                  <c:v>0.76436717171717172</c:v>
                </c:pt>
                <c:pt idx="611">
                  <c:v>0.76436717171717172</c:v>
                </c:pt>
                <c:pt idx="612">
                  <c:v>0.76436717171717172</c:v>
                </c:pt>
                <c:pt idx="613">
                  <c:v>0.76436717171717172</c:v>
                </c:pt>
                <c:pt idx="614">
                  <c:v>0.76293181818181821</c:v>
                </c:pt>
                <c:pt idx="615">
                  <c:v>0.76293181818181821</c:v>
                </c:pt>
                <c:pt idx="616">
                  <c:v>0.76293181818181821</c:v>
                </c:pt>
                <c:pt idx="617">
                  <c:v>0.76149612794612798</c:v>
                </c:pt>
                <c:pt idx="618">
                  <c:v>0.76149612794612798</c:v>
                </c:pt>
                <c:pt idx="619">
                  <c:v>0.76149612794612798</c:v>
                </c:pt>
                <c:pt idx="620">
                  <c:v>0.76149612794612798</c:v>
                </c:pt>
                <c:pt idx="621">
                  <c:v>0.76005993265993266</c:v>
                </c:pt>
                <c:pt idx="622">
                  <c:v>0.76005993265993266</c:v>
                </c:pt>
                <c:pt idx="623">
                  <c:v>0.76005993265993266</c:v>
                </c:pt>
                <c:pt idx="624">
                  <c:v>0.76005993265993266</c:v>
                </c:pt>
                <c:pt idx="625">
                  <c:v>0.75862323232323237</c:v>
                </c:pt>
                <c:pt idx="626">
                  <c:v>0.75862323232323237</c:v>
                </c:pt>
                <c:pt idx="627">
                  <c:v>0.75862323232323237</c:v>
                </c:pt>
                <c:pt idx="628">
                  <c:v>0.75862323232323237</c:v>
                </c:pt>
                <c:pt idx="629">
                  <c:v>0.75718602693602699</c:v>
                </c:pt>
                <c:pt idx="630">
                  <c:v>0.75718602693602699</c:v>
                </c:pt>
                <c:pt idx="631">
                  <c:v>0.75718602693602699</c:v>
                </c:pt>
                <c:pt idx="632">
                  <c:v>0.75574831649831653</c:v>
                </c:pt>
                <c:pt idx="633">
                  <c:v>0.75574831649831653</c:v>
                </c:pt>
                <c:pt idx="634">
                  <c:v>0.75574831649831653</c:v>
                </c:pt>
                <c:pt idx="635">
                  <c:v>0.75574831649831653</c:v>
                </c:pt>
                <c:pt idx="636">
                  <c:v>0.75574831649831653</c:v>
                </c:pt>
                <c:pt idx="637">
                  <c:v>0.75431010101010099</c:v>
                </c:pt>
                <c:pt idx="638">
                  <c:v>0.75431010101010099</c:v>
                </c:pt>
                <c:pt idx="639">
                  <c:v>0.75431010101010099</c:v>
                </c:pt>
                <c:pt idx="640">
                  <c:v>0.75287138047138047</c:v>
                </c:pt>
                <c:pt idx="641">
                  <c:v>0.75287138047138047</c:v>
                </c:pt>
                <c:pt idx="642">
                  <c:v>0.75287138047138047</c:v>
                </c:pt>
                <c:pt idx="643">
                  <c:v>0.75287138047138047</c:v>
                </c:pt>
                <c:pt idx="644">
                  <c:v>0.75143215488215487</c:v>
                </c:pt>
                <c:pt idx="645">
                  <c:v>0.75143215488215487</c:v>
                </c:pt>
                <c:pt idx="646">
                  <c:v>0.75143215488215487</c:v>
                </c:pt>
                <c:pt idx="647">
                  <c:v>0.74999242424242429</c:v>
                </c:pt>
                <c:pt idx="648">
                  <c:v>0.74999242424242429</c:v>
                </c:pt>
                <c:pt idx="649">
                  <c:v>0.74999242424242429</c:v>
                </c:pt>
                <c:pt idx="650">
                  <c:v>0.74999242424242429</c:v>
                </c:pt>
                <c:pt idx="651">
                  <c:v>0.74999242424242429</c:v>
                </c:pt>
                <c:pt idx="652">
                  <c:v>0.74855218855218852</c:v>
                </c:pt>
                <c:pt idx="653">
                  <c:v>0.74855218855218852</c:v>
                </c:pt>
                <c:pt idx="654">
                  <c:v>0.74855218855218852</c:v>
                </c:pt>
                <c:pt idx="655">
                  <c:v>0.74711144781144778</c:v>
                </c:pt>
                <c:pt idx="656">
                  <c:v>0.74711144781144778</c:v>
                </c:pt>
                <c:pt idx="657">
                  <c:v>0.74711144781144778</c:v>
                </c:pt>
                <c:pt idx="658">
                  <c:v>0.74711144781144778</c:v>
                </c:pt>
                <c:pt idx="659">
                  <c:v>0.74567020202020207</c:v>
                </c:pt>
                <c:pt idx="660">
                  <c:v>0.74567020202020207</c:v>
                </c:pt>
                <c:pt idx="661">
                  <c:v>0.74567020202020207</c:v>
                </c:pt>
                <c:pt idx="662">
                  <c:v>0.74567020202020207</c:v>
                </c:pt>
                <c:pt idx="663">
                  <c:v>0.74422845117845116</c:v>
                </c:pt>
                <c:pt idx="664">
                  <c:v>0.74422845117845116</c:v>
                </c:pt>
                <c:pt idx="665">
                  <c:v>0.74422845117845116</c:v>
                </c:pt>
                <c:pt idx="666">
                  <c:v>0.74422845117845116</c:v>
                </c:pt>
                <c:pt idx="667">
                  <c:v>0.74278619528619527</c:v>
                </c:pt>
                <c:pt idx="668">
                  <c:v>0.74278619528619527</c:v>
                </c:pt>
                <c:pt idx="669">
                  <c:v>0.74278619528619527</c:v>
                </c:pt>
                <c:pt idx="670">
                  <c:v>0.7413434343434343</c:v>
                </c:pt>
                <c:pt idx="671">
                  <c:v>0.7413434343434343</c:v>
                </c:pt>
                <c:pt idx="672">
                  <c:v>0.7413434343434343</c:v>
                </c:pt>
                <c:pt idx="673">
                  <c:v>0.7413434343434343</c:v>
                </c:pt>
                <c:pt idx="674">
                  <c:v>0.7413434343434343</c:v>
                </c:pt>
                <c:pt idx="675">
                  <c:v>0.73990016835016836</c:v>
                </c:pt>
                <c:pt idx="676">
                  <c:v>0.73990016835016836</c:v>
                </c:pt>
                <c:pt idx="677">
                  <c:v>0.73990016835016836</c:v>
                </c:pt>
                <c:pt idx="678">
                  <c:v>0.73990016835016836</c:v>
                </c:pt>
                <c:pt idx="679">
                  <c:v>0.73845639730639734</c:v>
                </c:pt>
                <c:pt idx="680">
                  <c:v>0.73845639730639734</c:v>
                </c:pt>
                <c:pt idx="681">
                  <c:v>0.73845639730639734</c:v>
                </c:pt>
                <c:pt idx="682">
                  <c:v>0.73701212121212123</c:v>
                </c:pt>
                <c:pt idx="683">
                  <c:v>0.73701212121212123</c:v>
                </c:pt>
                <c:pt idx="684">
                  <c:v>0.73701212121212123</c:v>
                </c:pt>
                <c:pt idx="685">
                  <c:v>0.73701212121212123</c:v>
                </c:pt>
                <c:pt idx="686">
                  <c:v>0.73701212121212123</c:v>
                </c:pt>
                <c:pt idx="687">
                  <c:v>0.73556734006734004</c:v>
                </c:pt>
                <c:pt idx="688">
                  <c:v>0.73556734006734004</c:v>
                </c:pt>
                <c:pt idx="689">
                  <c:v>0.73556734006734004</c:v>
                </c:pt>
                <c:pt idx="690">
                  <c:v>0.73412205387205387</c:v>
                </c:pt>
                <c:pt idx="691">
                  <c:v>0.73412205387205387</c:v>
                </c:pt>
                <c:pt idx="692">
                  <c:v>0.73412205387205387</c:v>
                </c:pt>
                <c:pt idx="693">
                  <c:v>0.73412205387205387</c:v>
                </c:pt>
                <c:pt idx="694">
                  <c:v>0.73267626262626262</c:v>
                </c:pt>
                <c:pt idx="695">
                  <c:v>0.73267626262626262</c:v>
                </c:pt>
                <c:pt idx="696">
                  <c:v>0.73267626262626262</c:v>
                </c:pt>
                <c:pt idx="697">
                  <c:v>0.73267626262626262</c:v>
                </c:pt>
                <c:pt idx="698">
                  <c:v>0.73122996632996629</c:v>
                </c:pt>
                <c:pt idx="699">
                  <c:v>0.73122996632996629</c:v>
                </c:pt>
                <c:pt idx="700">
                  <c:v>0.73122996632996629</c:v>
                </c:pt>
                <c:pt idx="701">
                  <c:v>0.73122996632996629</c:v>
                </c:pt>
                <c:pt idx="702">
                  <c:v>0.72978316498316498</c:v>
                </c:pt>
                <c:pt idx="703">
                  <c:v>0.72978316498316498</c:v>
                </c:pt>
                <c:pt idx="704">
                  <c:v>0.72978316498316498</c:v>
                </c:pt>
                <c:pt idx="705">
                  <c:v>0.72833585858585859</c:v>
                </c:pt>
                <c:pt idx="706">
                  <c:v>0.72833585858585859</c:v>
                </c:pt>
                <c:pt idx="707">
                  <c:v>0.72833585858585859</c:v>
                </c:pt>
                <c:pt idx="708">
                  <c:v>0.72833585858585859</c:v>
                </c:pt>
                <c:pt idx="709">
                  <c:v>0.72833585858585859</c:v>
                </c:pt>
                <c:pt idx="710">
                  <c:v>0.72688804713804711</c:v>
                </c:pt>
                <c:pt idx="711">
                  <c:v>0.72688804713804711</c:v>
                </c:pt>
                <c:pt idx="712">
                  <c:v>0.72688804713804711</c:v>
                </c:pt>
                <c:pt idx="713">
                  <c:v>0.72543973063973066</c:v>
                </c:pt>
                <c:pt idx="714">
                  <c:v>0.72543973063973066</c:v>
                </c:pt>
                <c:pt idx="715">
                  <c:v>0.72543973063973066</c:v>
                </c:pt>
                <c:pt idx="716">
                  <c:v>0.72543973063973066</c:v>
                </c:pt>
                <c:pt idx="717">
                  <c:v>0.72399090909090913</c:v>
                </c:pt>
                <c:pt idx="718">
                  <c:v>0.72399090909090913</c:v>
                </c:pt>
                <c:pt idx="719">
                  <c:v>0.72399090909090913</c:v>
                </c:pt>
                <c:pt idx="720">
                  <c:v>0.72399090909090913</c:v>
                </c:pt>
                <c:pt idx="721">
                  <c:v>0.72399090909090913</c:v>
                </c:pt>
                <c:pt idx="722">
                  <c:v>0.72254158249158251</c:v>
                </c:pt>
                <c:pt idx="723">
                  <c:v>0.72254158249158251</c:v>
                </c:pt>
                <c:pt idx="724">
                  <c:v>0.72254158249158251</c:v>
                </c:pt>
                <c:pt idx="725">
                  <c:v>0.72109175084175081</c:v>
                </c:pt>
                <c:pt idx="726">
                  <c:v>0.72109175084175081</c:v>
                </c:pt>
                <c:pt idx="727">
                  <c:v>0.72109175084175081</c:v>
                </c:pt>
                <c:pt idx="728">
                  <c:v>0.72109175084175081</c:v>
                </c:pt>
                <c:pt idx="729">
                  <c:v>0.71964124579124578</c:v>
                </c:pt>
                <c:pt idx="730">
                  <c:v>0.71964124579124578</c:v>
                </c:pt>
                <c:pt idx="731">
                  <c:v>0.71964124579124578</c:v>
                </c:pt>
                <c:pt idx="732">
                  <c:v>0.71964124579124578</c:v>
                </c:pt>
                <c:pt idx="733">
                  <c:v>0.71819023569023566</c:v>
                </c:pt>
                <c:pt idx="734">
                  <c:v>0.71819023569023566</c:v>
                </c:pt>
                <c:pt idx="735">
                  <c:v>0.71819023569023566</c:v>
                </c:pt>
                <c:pt idx="736">
                  <c:v>0.71819023569023566</c:v>
                </c:pt>
                <c:pt idx="737">
                  <c:v>0.71673872053872056</c:v>
                </c:pt>
                <c:pt idx="738">
                  <c:v>0.71673872053872056</c:v>
                </c:pt>
                <c:pt idx="739">
                  <c:v>0.71673872053872056</c:v>
                </c:pt>
                <c:pt idx="740">
                  <c:v>0.71528670033670039</c:v>
                </c:pt>
                <c:pt idx="741">
                  <c:v>0.71528670033670039</c:v>
                </c:pt>
                <c:pt idx="742">
                  <c:v>0.71528670033670039</c:v>
                </c:pt>
                <c:pt idx="743">
                  <c:v>0.71528670033670039</c:v>
                </c:pt>
                <c:pt idx="744">
                  <c:v>0.71528670033670039</c:v>
                </c:pt>
                <c:pt idx="745">
                  <c:v>0.71383417508417513</c:v>
                </c:pt>
                <c:pt idx="746">
                  <c:v>0.71383417508417513</c:v>
                </c:pt>
                <c:pt idx="747">
                  <c:v>0.71383417508417513</c:v>
                </c:pt>
                <c:pt idx="748">
                  <c:v>0.71383417508417513</c:v>
                </c:pt>
                <c:pt idx="749">
                  <c:v>0.71238114478114478</c:v>
                </c:pt>
                <c:pt idx="750">
                  <c:v>0.71238114478114478</c:v>
                </c:pt>
                <c:pt idx="751">
                  <c:v>0.71238114478114478</c:v>
                </c:pt>
                <c:pt idx="752">
                  <c:v>0.71092760942760946</c:v>
                </c:pt>
                <c:pt idx="753">
                  <c:v>0.71092760942760946</c:v>
                </c:pt>
                <c:pt idx="754">
                  <c:v>0.71092760942760946</c:v>
                </c:pt>
                <c:pt idx="755">
                  <c:v>0.71092760942760946</c:v>
                </c:pt>
                <c:pt idx="756">
                  <c:v>0.71092760942760946</c:v>
                </c:pt>
                <c:pt idx="757">
                  <c:v>0.70947356902356906</c:v>
                </c:pt>
                <c:pt idx="758">
                  <c:v>0.70947356902356906</c:v>
                </c:pt>
                <c:pt idx="759">
                  <c:v>0.70947356902356906</c:v>
                </c:pt>
                <c:pt idx="760">
                  <c:v>0.70801902356902358</c:v>
                </c:pt>
                <c:pt idx="761">
                  <c:v>0.70801902356902358</c:v>
                </c:pt>
                <c:pt idx="762">
                  <c:v>0.70801902356902358</c:v>
                </c:pt>
                <c:pt idx="763">
                  <c:v>0.70801902356902358</c:v>
                </c:pt>
                <c:pt idx="764">
                  <c:v>0.70656380471380476</c:v>
                </c:pt>
                <c:pt idx="765">
                  <c:v>0.70656380471380476</c:v>
                </c:pt>
                <c:pt idx="766">
                  <c:v>0.70656380471380476</c:v>
                </c:pt>
                <c:pt idx="767">
                  <c:v>0.70656380471380476</c:v>
                </c:pt>
                <c:pt idx="768">
                  <c:v>0.70510808080808085</c:v>
                </c:pt>
                <c:pt idx="769">
                  <c:v>0.70510808080808085</c:v>
                </c:pt>
                <c:pt idx="770">
                  <c:v>0.70510808080808085</c:v>
                </c:pt>
                <c:pt idx="771">
                  <c:v>0.70510808080808085</c:v>
                </c:pt>
                <c:pt idx="772">
                  <c:v>0.70365185185185186</c:v>
                </c:pt>
                <c:pt idx="773">
                  <c:v>0.70365185185185186</c:v>
                </c:pt>
                <c:pt idx="774">
                  <c:v>0.70365185185185186</c:v>
                </c:pt>
                <c:pt idx="775">
                  <c:v>0.70365185185185186</c:v>
                </c:pt>
                <c:pt idx="776">
                  <c:v>0.7021951178451179</c:v>
                </c:pt>
                <c:pt idx="777">
                  <c:v>0.7021951178451179</c:v>
                </c:pt>
                <c:pt idx="778">
                  <c:v>0.7021951178451179</c:v>
                </c:pt>
                <c:pt idx="779">
                  <c:v>0.7021951178451179</c:v>
                </c:pt>
                <c:pt idx="780">
                  <c:v>0.70073787878787874</c:v>
                </c:pt>
                <c:pt idx="781">
                  <c:v>0.70073787878787874</c:v>
                </c:pt>
                <c:pt idx="782">
                  <c:v>0.70073787878787874</c:v>
                </c:pt>
                <c:pt idx="783">
                  <c:v>0.70073787878787874</c:v>
                </c:pt>
                <c:pt idx="784">
                  <c:v>0.69928013468013472</c:v>
                </c:pt>
                <c:pt idx="785">
                  <c:v>0.69928013468013472</c:v>
                </c:pt>
                <c:pt idx="786">
                  <c:v>0.69928013468013472</c:v>
                </c:pt>
                <c:pt idx="787">
                  <c:v>0.69782171717171715</c:v>
                </c:pt>
                <c:pt idx="788">
                  <c:v>0.69782171717171715</c:v>
                </c:pt>
                <c:pt idx="789">
                  <c:v>0.69782171717171715</c:v>
                </c:pt>
                <c:pt idx="790">
                  <c:v>0.69782171717171715</c:v>
                </c:pt>
                <c:pt idx="791">
                  <c:v>0.69782171717171715</c:v>
                </c:pt>
                <c:pt idx="792">
                  <c:v>0.6963627946127946</c:v>
                </c:pt>
                <c:pt idx="793">
                  <c:v>0.6963627946127946</c:v>
                </c:pt>
                <c:pt idx="794">
                  <c:v>0.6963627946127946</c:v>
                </c:pt>
                <c:pt idx="795">
                  <c:v>0.6963627946127946</c:v>
                </c:pt>
                <c:pt idx="796">
                  <c:v>0.69490336700336697</c:v>
                </c:pt>
                <c:pt idx="797">
                  <c:v>0.69490336700336697</c:v>
                </c:pt>
                <c:pt idx="798">
                  <c:v>0.69490336700336697</c:v>
                </c:pt>
                <c:pt idx="799">
                  <c:v>0.69344343434343436</c:v>
                </c:pt>
                <c:pt idx="800">
                  <c:v>0.69344343434343436</c:v>
                </c:pt>
                <c:pt idx="801">
                  <c:v>0.69344343434343436</c:v>
                </c:pt>
                <c:pt idx="802">
                  <c:v>0.69344343434343436</c:v>
                </c:pt>
                <c:pt idx="803">
                  <c:v>0.69344343434343436</c:v>
                </c:pt>
                <c:pt idx="804">
                  <c:v>0.69198299663299667</c:v>
                </c:pt>
                <c:pt idx="805">
                  <c:v>0.69198299663299667</c:v>
                </c:pt>
                <c:pt idx="806">
                  <c:v>0.69198299663299667</c:v>
                </c:pt>
                <c:pt idx="807">
                  <c:v>0.69052188552188554</c:v>
                </c:pt>
                <c:pt idx="808">
                  <c:v>0.69052188552188554</c:v>
                </c:pt>
                <c:pt idx="809">
                  <c:v>0.69052188552188554</c:v>
                </c:pt>
                <c:pt idx="810">
                  <c:v>0.69052188552188554</c:v>
                </c:pt>
                <c:pt idx="811">
                  <c:v>0.68906026936026932</c:v>
                </c:pt>
                <c:pt idx="812">
                  <c:v>0.68906026936026932</c:v>
                </c:pt>
                <c:pt idx="813">
                  <c:v>0.68906026936026932</c:v>
                </c:pt>
                <c:pt idx="814">
                  <c:v>0.68906026936026932</c:v>
                </c:pt>
                <c:pt idx="815">
                  <c:v>0.68906026936026932</c:v>
                </c:pt>
                <c:pt idx="816">
                  <c:v>0.68759814814814813</c:v>
                </c:pt>
                <c:pt idx="817">
                  <c:v>0.68759814814814813</c:v>
                </c:pt>
                <c:pt idx="818">
                  <c:v>0.68759814814814813</c:v>
                </c:pt>
                <c:pt idx="819">
                  <c:v>0.68613552188552185</c:v>
                </c:pt>
                <c:pt idx="820">
                  <c:v>0.68613552188552185</c:v>
                </c:pt>
                <c:pt idx="821">
                  <c:v>0.68613552188552185</c:v>
                </c:pt>
                <c:pt idx="822">
                  <c:v>0.68613552188552185</c:v>
                </c:pt>
                <c:pt idx="823">
                  <c:v>0.68467222222222224</c:v>
                </c:pt>
                <c:pt idx="824">
                  <c:v>0.68467222222222224</c:v>
                </c:pt>
                <c:pt idx="825">
                  <c:v>0.68467222222222224</c:v>
                </c:pt>
                <c:pt idx="826">
                  <c:v>0.68467222222222224</c:v>
                </c:pt>
                <c:pt idx="827">
                  <c:v>0.68320841750841754</c:v>
                </c:pt>
                <c:pt idx="828">
                  <c:v>0.68320841750841754</c:v>
                </c:pt>
                <c:pt idx="829">
                  <c:v>0.68320841750841754</c:v>
                </c:pt>
                <c:pt idx="830">
                  <c:v>0.68320841750841754</c:v>
                </c:pt>
                <c:pt idx="831">
                  <c:v>0.68174410774410776</c:v>
                </c:pt>
                <c:pt idx="832">
                  <c:v>0.68174410774410776</c:v>
                </c:pt>
                <c:pt idx="833">
                  <c:v>0.68174410774410776</c:v>
                </c:pt>
                <c:pt idx="834">
                  <c:v>0.68174410774410776</c:v>
                </c:pt>
                <c:pt idx="835">
                  <c:v>0.68174410774410776</c:v>
                </c:pt>
                <c:pt idx="836">
                  <c:v>0.6802792929292929</c:v>
                </c:pt>
                <c:pt idx="837">
                  <c:v>0.6802792929292929</c:v>
                </c:pt>
                <c:pt idx="838">
                  <c:v>0.6802792929292929</c:v>
                </c:pt>
                <c:pt idx="839">
                  <c:v>0.6788138047138047</c:v>
                </c:pt>
                <c:pt idx="840">
                  <c:v>0.6788138047138047</c:v>
                </c:pt>
                <c:pt idx="841">
                  <c:v>0.6788138047138047</c:v>
                </c:pt>
                <c:pt idx="842">
                  <c:v>0.6788138047138047</c:v>
                </c:pt>
                <c:pt idx="843">
                  <c:v>0.67734781144781142</c:v>
                </c:pt>
                <c:pt idx="844">
                  <c:v>0.67734781144781142</c:v>
                </c:pt>
                <c:pt idx="845">
                  <c:v>0.67734781144781142</c:v>
                </c:pt>
                <c:pt idx="846">
                  <c:v>0.67734781144781142</c:v>
                </c:pt>
                <c:pt idx="847">
                  <c:v>0.67588131313131317</c:v>
                </c:pt>
                <c:pt idx="848">
                  <c:v>0.67588131313131317</c:v>
                </c:pt>
                <c:pt idx="849">
                  <c:v>0.67588131313131317</c:v>
                </c:pt>
                <c:pt idx="850">
                  <c:v>0.67588131313131317</c:v>
                </c:pt>
                <c:pt idx="851">
                  <c:v>0.67441414141414147</c:v>
                </c:pt>
                <c:pt idx="852">
                  <c:v>0.67441414141414147</c:v>
                </c:pt>
                <c:pt idx="853">
                  <c:v>0.67441414141414147</c:v>
                </c:pt>
                <c:pt idx="854">
                  <c:v>0.67441414141414147</c:v>
                </c:pt>
                <c:pt idx="855">
                  <c:v>0.67294646464646468</c:v>
                </c:pt>
                <c:pt idx="856">
                  <c:v>0.67294646464646468</c:v>
                </c:pt>
                <c:pt idx="857">
                  <c:v>0.67294646464646468</c:v>
                </c:pt>
                <c:pt idx="858">
                  <c:v>0.67294646464646468</c:v>
                </c:pt>
                <c:pt idx="859">
                  <c:v>0.67147828282828281</c:v>
                </c:pt>
                <c:pt idx="860">
                  <c:v>0.67147828282828281</c:v>
                </c:pt>
                <c:pt idx="861">
                  <c:v>0.67147828282828281</c:v>
                </c:pt>
                <c:pt idx="862">
                  <c:v>0.67147828282828281</c:v>
                </c:pt>
                <c:pt idx="863">
                  <c:v>0.67000959595959597</c:v>
                </c:pt>
                <c:pt idx="864">
                  <c:v>0.67000959595959597</c:v>
                </c:pt>
                <c:pt idx="865">
                  <c:v>0.67000959595959597</c:v>
                </c:pt>
                <c:pt idx="866">
                  <c:v>0.67000959595959597</c:v>
                </c:pt>
                <c:pt idx="867">
                  <c:v>0.66854023569023568</c:v>
                </c:pt>
                <c:pt idx="868">
                  <c:v>0.66854023569023568</c:v>
                </c:pt>
                <c:pt idx="869">
                  <c:v>0.66854023569023568</c:v>
                </c:pt>
                <c:pt idx="870">
                  <c:v>0.66854023569023568</c:v>
                </c:pt>
                <c:pt idx="871">
                  <c:v>0.66707037037037042</c:v>
                </c:pt>
                <c:pt idx="872">
                  <c:v>0.66707037037037042</c:v>
                </c:pt>
                <c:pt idx="873">
                  <c:v>0.66707037037037042</c:v>
                </c:pt>
                <c:pt idx="874">
                  <c:v>0.66707037037037042</c:v>
                </c:pt>
                <c:pt idx="875">
                  <c:v>0.66559999999999997</c:v>
                </c:pt>
                <c:pt idx="876">
                  <c:v>0.66559999999999997</c:v>
                </c:pt>
                <c:pt idx="877">
                  <c:v>0.66559999999999997</c:v>
                </c:pt>
                <c:pt idx="878">
                  <c:v>0.66412895622895618</c:v>
                </c:pt>
                <c:pt idx="879">
                  <c:v>0.66412895622895618</c:v>
                </c:pt>
                <c:pt idx="880">
                  <c:v>0.66412895622895618</c:v>
                </c:pt>
                <c:pt idx="881">
                  <c:v>0.66412895622895618</c:v>
                </c:pt>
                <c:pt idx="882">
                  <c:v>0.66412895622895618</c:v>
                </c:pt>
                <c:pt idx="883">
                  <c:v>0.66265740740740742</c:v>
                </c:pt>
                <c:pt idx="884">
                  <c:v>0.66265740740740742</c:v>
                </c:pt>
                <c:pt idx="885">
                  <c:v>0.66265740740740742</c:v>
                </c:pt>
                <c:pt idx="886">
                  <c:v>0.66265740740740742</c:v>
                </c:pt>
                <c:pt idx="887">
                  <c:v>0.66118518518518521</c:v>
                </c:pt>
                <c:pt idx="888">
                  <c:v>0.66118518518518521</c:v>
                </c:pt>
                <c:pt idx="889">
                  <c:v>0.66118518518518521</c:v>
                </c:pt>
                <c:pt idx="890">
                  <c:v>0.66118518518518521</c:v>
                </c:pt>
                <c:pt idx="891">
                  <c:v>0.65971245791245792</c:v>
                </c:pt>
                <c:pt idx="892">
                  <c:v>0.65971245791245792</c:v>
                </c:pt>
                <c:pt idx="893">
                  <c:v>0.65971245791245792</c:v>
                </c:pt>
                <c:pt idx="894">
                  <c:v>0.65971245791245792</c:v>
                </c:pt>
                <c:pt idx="895">
                  <c:v>0.65823922558922554</c:v>
                </c:pt>
                <c:pt idx="896">
                  <c:v>0.65823922558922554</c:v>
                </c:pt>
                <c:pt idx="897">
                  <c:v>0.65823922558922554</c:v>
                </c:pt>
                <c:pt idx="898">
                  <c:v>0.65823922558922554</c:v>
                </c:pt>
                <c:pt idx="899">
                  <c:v>0.65676531986531983</c:v>
                </c:pt>
                <c:pt idx="900">
                  <c:v>0.65676531986531983</c:v>
                </c:pt>
                <c:pt idx="901">
                  <c:v>0.65676531986531983</c:v>
                </c:pt>
                <c:pt idx="902">
                  <c:v>0.65676531986531983</c:v>
                </c:pt>
                <c:pt idx="903">
                  <c:v>0.65529090909090915</c:v>
                </c:pt>
                <c:pt idx="904">
                  <c:v>0.65529090909090915</c:v>
                </c:pt>
                <c:pt idx="905">
                  <c:v>0.65529090909090915</c:v>
                </c:pt>
                <c:pt idx="906">
                  <c:v>0.65529090909090915</c:v>
                </c:pt>
                <c:pt idx="907">
                  <c:v>0.65381599326599327</c:v>
                </c:pt>
                <c:pt idx="908">
                  <c:v>0.65381599326599327</c:v>
                </c:pt>
                <c:pt idx="909">
                  <c:v>0.65381599326599327</c:v>
                </c:pt>
                <c:pt idx="910">
                  <c:v>0.65381599326599327</c:v>
                </c:pt>
                <c:pt idx="911">
                  <c:v>0.65234040404040405</c:v>
                </c:pt>
                <c:pt idx="912">
                  <c:v>0.65234040404040405</c:v>
                </c:pt>
                <c:pt idx="913">
                  <c:v>0.65234040404040405</c:v>
                </c:pt>
                <c:pt idx="914">
                  <c:v>0.65234040404040405</c:v>
                </c:pt>
                <c:pt idx="915">
                  <c:v>0.65086430976430976</c:v>
                </c:pt>
                <c:pt idx="916">
                  <c:v>0.65086430976430976</c:v>
                </c:pt>
                <c:pt idx="917">
                  <c:v>0.65086430976430976</c:v>
                </c:pt>
                <c:pt idx="918">
                  <c:v>0.65086430976430976</c:v>
                </c:pt>
                <c:pt idx="919">
                  <c:v>0.64938754208754212</c:v>
                </c:pt>
                <c:pt idx="920">
                  <c:v>0.64938754208754212</c:v>
                </c:pt>
                <c:pt idx="921">
                  <c:v>0.64938754208754212</c:v>
                </c:pt>
                <c:pt idx="922">
                  <c:v>0.64938754208754212</c:v>
                </c:pt>
                <c:pt idx="923">
                  <c:v>0.64791026936026941</c:v>
                </c:pt>
                <c:pt idx="924">
                  <c:v>0.64791026936026941</c:v>
                </c:pt>
                <c:pt idx="925">
                  <c:v>0.64791026936026941</c:v>
                </c:pt>
                <c:pt idx="926">
                  <c:v>0.64791026936026941</c:v>
                </c:pt>
                <c:pt idx="927">
                  <c:v>0.64643232323232325</c:v>
                </c:pt>
                <c:pt idx="928">
                  <c:v>0.64643232323232325</c:v>
                </c:pt>
                <c:pt idx="929">
                  <c:v>0.64643232323232325</c:v>
                </c:pt>
                <c:pt idx="930">
                  <c:v>0.64643232323232325</c:v>
                </c:pt>
                <c:pt idx="931">
                  <c:v>0.644953872053872</c:v>
                </c:pt>
                <c:pt idx="932">
                  <c:v>0.644953872053872</c:v>
                </c:pt>
                <c:pt idx="933">
                  <c:v>0.644953872053872</c:v>
                </c:pt>
                <c:pt idx="934">
                  <c:v>0.644953872053872</c:v>
                </c:pt>
                <c:pt idx="935">
                  <c:v>0.64347491582491578</c:v>
                </c:pt>
                <c:pt idx="936">
                  <c:v>0.64347491582491578</c:v>
                </c:pt>
                <c:pt idx="937">
                  <c:v>0.64347491582491578</c:v>
                </c:pt>
                <c:pt idx="938">
                  <c:v>0.64347491582491578</c:v>
                </c:pt>
                <c:pt idx="939">
                  <c:v>0.64199528619528623</c:v>
                </c:pt>
                <c:pt idx="940">
                  <c:v>0.64199528619528623</c:v>
                </c:pt>
                <c:pt idx="941">
                  <c:v>0.64199528619528623</c:v>
                </c:pt>
                <c:pt idx="942">
                  <c:v>0.64199528619528623</c:v>
                </c:pt>
                <c:pt idx="943">
                  <c:v>0.64051515151515148</c:v>
                </c:pt>
                <c:pt idx="944">
                  <c:v>0.64051515151515148</c:v>
                </c:pt>
                <c:pt idx="945">
                  <c:v>0.64051515151515148</c:v>
                </c:pt>
                <c:pt idx="946">
                  <c:v>0.64051515151515148</c:v>
                </c:pt>
                <c:pt idx="947">
                  <c:v>0.6390343434343434</c:v>
                </c:pt>
                <c:pt idx="948">
                  <c:v>0.6390343434343434</c:v>
                </c:pt>
                <c:pt idx="949">
                  <c:v>0.6390343434343434</c:v>
                </c:pt>
                <c:pt idx="950">
                  <c:v>0.6390343434343434</c:v>
                </c:pt>
                <c:pt idx="951">
                  <c:v>0.63755303030303034</c:v>
                </c:pt>
                <c:pt idx="952">
                  <c:v>0.63755303030303034</c:v>
                </c:pt>
                <c:pt idx="953">
                  <c:v>0.63755303030303034</c:v>
                </c:pt>
                <c:pt idx="954">
                  <c:v>0.63755303030303034</c:v>
                </c:pt>
                <c:pt idx="955">
                  <c:v>0.63755303030303034</c:v>
                </c:pt>
                <c:pt idx="956">
                  <c:v>0.63607104377104373</c:v>
                </c:pt>
                <c:pt idx="957">
                  <c:v>0.63607104377104373</c:v>
                </c:pt>
                <c:pt idx="958">
                  <c:v>0.63607104377104373</c:v>
                </c:pt>
                <c:pt idx="959">
                  <c:v>0.63458855218855215</c:v>
                </c:pt>
                <c:pt idx="960">
                  <c:v>0.63458855218855215</c:v>
                </c:pt>
                <c:pt idx="961">
                  <c:v>0.63458855218855215</c:v>
                </c:pt>
                <c:pt idx="962">
                  <c:v>0.63458855218855215</c:v>
                </c:pt>
                <c:pt idx="963">
                  <c:v>0.63310538720538723</c:v>
                </c:pt>
                <c:pt idx="964">
                  <c:v>0.63310538720538723</c:v>
                </c:pt>
                <c:pt idx="965">
                  <c:v>0.63310538720538723</c:v>
                </c:pt>
                <c:pt idx="966">
                  <c:v>0.63310538720538723</c:v>
                </c:pt>
                <c:pt idx="967">
                  <c:v>0.63310538720538723</c:v>
                </c:pt>
                <c:pt idx="968">
                  <c:v>0.63162171717171722</c:v>
                </c:pt>
                <c:pt idx="969">
                  <c:v>0.63162171717171722</c:v>
                </c:pt>
                <c:pt idx="970">
                  <c:v>0.63162171717171722</c:v>
                </c:pt>
                <c:pt idx="971">
                  <c:v>0.63013737373737377</c:v>
                </c:pt>
                <c:pt idx="972">
                  <c:v>0.63013737373737377</c:v>
                </c:pt>
                <c:pt idx="973">
                  <c:v>0.63013737373737377</c:v>
                </c:pt>
                <c:pt idx="974">
                  <c:v>0.63013737373737377</c:v>
                </c:pt>
                <c:pt idx="975">
                  <c:v>0.63013737373737377</c:v>
                </c:pt>
                <c:pt idx="976">
                  <c:v>0.62865252525252524</c:v>
                </c:pt>
                <c:pt idx="977">
                  <c:v>0.62865252525252524</c:v>
                </c:pt>
                <c:pt idx="978">
                  <c:v>0.62865252525252524</c:v>
                </c:pt>
                <c:pt idx="979">
                  <c:v>0.62865252525252524</c:v>
                </c:pt>
                <c:pt idx="980">
                  <c:v>0.62716700336700337</c:v>
                </c:pt>
                <c:pt idx="981">
                  <c:v>0.62716700336700337</c:v>
                </c:pt>
                <c:pt idx="982">
                  <c:v>0.62716700336700337</c:v>
                </c:pt>
                <c:pt idx="983">
                  <c:v>0.62568080808080806</c:v>
                </c:pt>
                <c:pt idx="984">
                  <c:v>0.62568080808080806</c:v>
                </c:pt>
                <c:pt idx="985">
                  <c:v>0.62568080808080806</c:v>
                </c:pt>
                <c:pt idx="986">
                  <c:v>0.62568080808080806</c:v>
                </c:pt>
                <c:pt idx="987">
                  <c:v>0.62568080808080806</c:v>
                </c:pt>
                <c:pt idx="988">
                  <c:v>0.62419410774410777</c:v>
                </c:pt>
                <c:pt idx="989">
                  <c:v>0.62419410774410777</c:v>
                </c:pt>
                <c:pt idx="990">
                  <c:v>0.62419410774410777</c:v>
                </c:pt>
                <c:pt idx="991">
                  <c:v>0.62419410774410777</c:v>
                </c:pt>
                <c:pt idx="992">
                  <c:v>0.62270673400673404</c:v>
                </c:pt>
                <c:pt idx="993">
                  <c:v>0.62270673400673404</c:v>
                </c:pt>
                <c:pt idx="994">
                  <c:v>0.62270673400673404</c:v>
                </c:pt>
                <c:pt idx="995">
                  <c:v>0.62270673400673404</c:v>
                </c:pt>
                <c:pt idx="996">
                  <c:v>0.62121885521885523</c:v>
                </c:pt>
                <c:pt idx="997">
                  <c:v>0.62121885521885523</c:v>
                </c:pt>
                <c:pt idx="998">
                  <c:v>0.62121885521885523</c:v>
                </c:pt>
                <c:pt idx="999">
                  <c:v>0.62121885521885523</c:v>
                </c:pt>
                <c:pt idx="1000">
                  <c:v>0.61973030303030308</c:v>
                </c:pt>
                <c:pt idx="1001">
                  <c:v>0.61973030303030308</c:v>
                </c:pt>
                <c:pt idx="1002">
                  <c:v>0.61973030303030308</c:v>
                </c:pt>
                <c:pt idx="1003">
                  <c:v>0.61973030303030308</c:v>
                </c:pt>
                <c:pt idx="1004">
                  <c:v>0.61824124579124584</c:v>
                </c:pt>
                <c:pt idx="1005">
                  <c:v>0.61824124579124584</c:v>
                </c:pt>
                <c:pt idx="1006">
                  <c:v>0.61824124579124584</c:v>
                </c:pt>
                <c:pt idx="1007">
                  <c:v>0.61824124579124584</c:v>
                </c:pt>
                <c:pt idx="1008">
                  <c:v>0.61824124579124584</c:v>
                </c:pt>
                <c:pt idx="1009">
                  <c:v>0.61675151515151516</c:v>
                </c:pt>
                <c:pt idx="1010">
                  <c:v>0.61675151515151516</c:v>
                </c:pt>
                <c:pt idx="1011">
                  <c:v>0.61675151515151516</c:v>
                </c:pt>
                <c:pt idx="1012">
                  <c:v>0.61526111111111115</c:v>
                </c:pt>
                <c:pt idx="1013">
                  <c:v>0.61526111111111115</c:v>
                </c:pt>
                <c:pt idx="1014">
                  <c:v>0.61526111111111115</c:v>
                </c:pt>
                <c:pt idx="1015">
                  <c:v>0.61526111111111115</c:v>
                </c:pt>
                <c:pt idx="1016">
                  <c:v>0.61377020202020205</c:v>
                </c:pt>
                <c:pt idx="1017">
                  <c:v>0.61377020202020205</c:v>
                </c:pt>
                <c:pt idx="1018">
                  <c:v>0.61377020202020205</c:v>
                </c:pt>
                <c:pt idx="1019">
                  <c:v>0.61377020202020205</c:v>
                </c:pt>
                <c:pt idx="1020">
                  <c:v>0.61377020202020205</c:v>
                </c:pt>
                <c:pt idx="1021">
                  <c:v>0.61227861952861951</c:v>
                </c:pt>
                <c:pt idx="1022">
                  <c:v>0.61227861952861951</c:v>
                </c:pt>
                <c:pt idx="1023">
                  <c:v>0.61227861952861951</c:v>
                </c:pt>
                <c:pt idx="1024">
                  <c:v>0.61078636363636363</c:v>
                </c:pt>
                <c:pt idx="1025">
                  <c:v>0.61078636363636363</c:v>
                </c:pt>
                <c:pt idx="1026">
                  <c:v>0.61078636363636363</c:v>
                </c:pt>
                <c:pt idx="1027">
                  <c:v>0.61078636363636363</c:v>
                </c:pt>
                <c:pt idx="1028">
                  <c:v>0.61078636363636363</c:v>
                </c:pt>
                <c:pt idx="1029">
                  <c:v>0.60929360269360266</c:v>
                </c:pt>
                <c:pt idx="1030">
                  <c:v>0.60929360269360266</c:v>
                </c:pt>
                <c:pt idx="1031">
                  <c:v>0.60929360269360266</c:v>
                </c:pt>
                <c:pt idx="1032">
                  <c:v>0.60929360269360266</c:v>
                </c:pt>
                <c:pt idx="1033">
                  <c:v>0.60780016835016837</c:v>
                </c:pt>
                <c:pt idx="1034">
                  <c:v>0.60780016835016837</c:v>
                </c:pt>
                <c:pt idx="1035">
                  <c:v>0.60780016835016837</c:v>
                </c:pt>
                <c:pt idx="1036">
                  <c:v>0.60630606060606063</c:v>
                </c:pt>
                <c:pt idx="1037">
                  <c:v>0.60630606060606063</c:v>
                </c:pt>
                <c:pt idx="1038">
                  <c:v>0.60630606060606063</c:v>
                </c:pt>
                <c:pt idx="1039">
                  <c:v>0.60630606060606063</c:v>
                </c:pt>
                <c:pt idx="1040">
                  <c:v>0.60630606060606063</c:v>
                </c:pt>
                <c:pt idx="1041">
                  <c:v>0.6048114478114478</c:v>
                </c:pt>
                <c:pt idx="1042">
                  <c:v>0.6048114478114478</c:v>
                </c:pt>
                <c:pt idx="1043">
                  <c:v>0.6048114478114478</c:v>
                </c:pt>
                <c:pt idx="1044">
                  <c:v>0.6048114478114478</c:v>
                </c:pt>
                <c:pt idx="1045">
                  <c:v>0.60331616161616164</c:v>
                </c:pt>
                <c:pt idx="1046">
                  <c:v>0.60331616161616164</c:v>
                </c:pt>
                <c:pt idx="1047">
                  <c:v>0.60331616161616164</c:v>
                </c:pt>
                <c:pt idx="1048">
                  <c:v>0.60331616161616164</c:v>
                </c:pt>
                <c:pt idx="1049">
                  <c:v>0.60331616161616164</c:v>
                </c:pt>
                <c:pt idx="1050">
                  <c:v>0.60182020202020203</c:v>
                </c:pt>
                <c:pt idx="1051">
                  <c:v>0.60182020202020203</c:v>
                </c:pt>
                <c:pt idx="1052">
                  <c:v>0.60182020202020203</c:v>
                </c:pt>
                <c:pt idx="1053">
                  <c:v>0.60032373737373734</c:v>
                </c:pt>
                <c:pt idx="1054">
                  <c:v>0.60032373737373734</c:v>
                </c:pt>
                <c:pt idx="1055">
                  <c:v>0.60032373737373734</c:v>
                </c:pt>
                <c:pt idx="1056">
                  <c:v>0.60032373737373734</c:v>
                </c:pt>
                <c:pt idx="1057">
                  <c:v>0.59882659932659932</c:v>
                </c:pt>
                <c:pt idx="1058">
                  <c:v>0.59882659932659932</c:v>
                </c:pt>
                <c:pt idx="1059">
                  <c:v>0.59882659932659932</c:v>
                </c:pt>
                <c:pt idx="1060">
                  <c:v>0.59882659932659932</c:v>
                </c:pt>
                <c:pt idx="1061">
                  <c:v>0.59882659932659932</c:v>
                </c:pt>
                <c:pt idx="1062">
                  <c:v>0.59732878787878785</c:v>
                </c:pt>
                <c:pt idx="1063">
                  <c:v>0.59732878787878785</c:v>
                </c:pt>
                <c:pt idx="1064">
                  <c:v>0.59732878787878785</c:v>
                </c:pt>
                <c:pt idx="1065">
                  <c:v>0.5958304713804714</c:v>
                </c:pt>
                <c:pt idx="1066">
                  <c:v>0.5958304713804714</c:v>
                </c:pt>
                <c:pt idx="1067">
                  <c:v>0.5958304713804714</c:v>
                </c:pt>
                <c:pt idx="1068">
                  <c:v>0.5958304713804714</c:v>
                </c:pt>
                <c:pt idx="1069">
                  <c:v>0.5958304713804714</c:v>
                </c:pt>
                <c:pt idx="1070">
                  <c:v>0.59433148148148152</c:v>
                </c:pt>
                <c:pt idx="1071">
                  <c:v>0.59433148148148152</c:v>
                </c:pt>
                <c:pt idx="1072">
                  <c:v>0.59433148148148152</c:v>
                </c:pt>
                <c:pt idx="1073">
                  <c:v>0.59433148148148152</c:v>
                </c:pt>
                <c:pt idx="1074">
                  <c:v>0.59283181818181818</c:v>
                </c:pt>
                <c:pt idx="1075">
                  <c:v>0.59283181818181818</c:v>
                </c:pt>
                <c:pt idx="1076">
                  <c:v>0.59283181818181818</c:v>
                </c:pt>
                <c:pt idx="1077">
                  <c:v>0.59283181818181818</c:v>
                </c:pt>
                <c:pt idx="1078">
                  <c:v>0.59283181818181818</c:v>
                </c:pt>
                <c:pt idx="1079">
                  <c:v>0.59133148148148151</c:v>
                </c:pt>
                <c:pt idx="1080">
                  <c:v>0.59133148148148151</c:v>
                </c:pt>
                <c:pt idx="1081">
                  <c:v>0.59133148148148151</c:v>
                </c:pt>
                <c:pt idx="1082">
                  <c:v>0.58983063973063976</c:v>
                </c:pt>
                <c:pt idx="1083">
                  <c:v>0.58983063973063976</c:v>
                </c:pt>
                <c:pt idx="1084">
                  <c:v>0.58983063973063976</c:v>
                </c:pt>
                <c:pt idx="1085">
                  <c:v>0.58983063973063976</c:v>
                </c:pt>
                <c:pt idx="1086">
                  <c:v>0.58832912457912456</c:v>
                </c:pt>
                <c:pt idx="1087">
                  <c:v>0.58832912457912456</c:v>
                </c:pt>
                <c:pt idx="1088">
                  <c:v>0.58832912457912456</c:v>
                </c:pt>
                <c:pt idx="1089">
                  <c:v>0.58832912457912456</c:v>
                </c:pt>
                <c:pt idx="1090">
                  <c:v>0.58832912457912456</c:v>
                </c:pt>
                <c:pt idx="1091">
                  <c:v>0.58682693602693603</c:v>
                </c:pt>
                <c:pt idx="1092">
                  <c:v>0.58682693602693603</c:v>
                </c:pt>
                <c:pt idx="1093">
                  <c:v>0.58682693602693603</c:v>
                </c:pt>
                <c:pt idx="1094">
                  <c:v>0.58682693602693603</c:v>
                </c:pt>
                <c:pt idx="1095">
                  <c:v>0.58532407407407405</c:v>
                </c:pt>
                <c:pt idx="1096">
                  <c:v>0.58532407407407405</c:v>
                </c:pt>
                <c:pt idx="1097">
                  <c:v>0.58532407407407405</c:v>
                </c:pt>
                <c:pt idx="1098">
                  <c:v>0.58532407407407405</c:v>
                </c:pt>
                <c:pt idx="1099">
                  <c:v>0.58382053872053874</c:v>
                </c:pt>
                <c:pt idx="1100">
                  <c:v>0.58382053872053874</c:v>
                </c:pt>
                <c:pt idx="1101">
                  <c:v>0.58382053872053874</c:v>
                </c:pt>
                <c:pt idx="1102">
                  <c:v>0.58382053872053874</c:v>
                </c:pt>
                <c:pt idx="1103">
                  <c:v>0.58231649831649834</c:v>
                </c:pt>
                <c:pt idx="1104">
                  <c:v>0.58231649831649834</c:v>
                </c:pt>
                <c:pt idx="1105">
                  <c:v>0.58231649831649834</c:v>
                </c:pt>
                <c:pt idx="1106">
                  <c:v>0.58231649831649834</c:v>
                </c:pt>
                <c:pt idx="1107">
                  <c:v>0.5808117845117845</c:v>
                </c:pt>
                <c:pt idx="1108">
                  <c:v>0.5808117845117845</c:v>
                </c:pt>
                <c:pt idx="1109">
                  <c:v>0.5808117845117845</c:v>
                </c:pt>
                <c:pt idx="1110">
                  <c:v>0.5808117845117845</c:v>
                </c:pt>
                <c:pt idx="1111">
                  <c:v>0.5808117845117845</c:v>
                </c:pt>
                <c:pt idx="1112">
                  <c:v>0.57930639730639732</c:v>
                </c:pt>
                <c:pt idx="1113">
                  <c:v>0.57930639730639732</c:v>
                </c:pt>
                <c:pt idx="1114">
                  <c:v>0.57930639730639732</c:v>
                </c:pt>
                <c:pt idx="1115">
                  <c:v>0.5778003367003367</c:v>
                </c:pt>
                <c:pt idx="1116">
                  <c:v>0.5778003367003367</c:v>
                </c:pt>
                <c:pt idx="1117">
                  <c:v>0.5778003367003367</c:v>
                </c:pt>
                <c:pt idx="1118">
                  <c:v>0.5778003367003367</c:v>
                </c:pt>
                <c:pt idx="1119">
                  <c:v>0.5778003367003367</c:v>
                </c:pt>
                <c:pt idx="1120">
                  <c:v>0.57629360269360275</c:v>
                </c:pt>
                <c:pt idx="1121">
                  <c:v>0.57629360269360275</c:v>
                </c:pt>
                <c:pt idx="1122">
                  <c:v>0.57629360269360275</c:v>
                </c:pt>
                <c:pt idx="1123">
                  <c:v>0.57629360269360275</c:v>
                </c:pt>
                <c:pt idx="1124">
                  <c:v>0.57478619528619523</c:v>
                </c:pt>
                <c:pt idx="1125">
                  <c:v>0.57478619528619523</c:v>
                </c:pt>
                <c:pt idx="1126">
                  <c:v>0.57478619528619523</c:v>
                </c:pt>
                <c:pt idx="1127">
                  <c:v>0.57478619528619523</c:v>
                </c:pt>
                <c:pt idx="1128">
                  <c:v>0.5732781144781145</c:v>
                </c:pt>
                <c:pt idx="1129">
                  <c:v>0.5732781144781145</c:v>
                </c:pt>
                <c:pt idx="1130">
                  <c:v>0.5732781144781145</c:v>
                </c:pt>
                <c:pt idx="1131">
                  <c:v>0.5732781144781145</c:v>
                </c:pt>
                <c:pt idx="1132">
                  <c:v>0.57176952861952857</c:v>
                </c:pt>
                <c:pt idx="1133">
                  <c:v>0.57176952861952857</c:v>
                </c:pt>
                <c:pt idx="1134">
                  <c:v>0.57176952861952857</c:v>
                </c:pt>
                <c:pt idx="1135">
                  <c:v>0.57176952861952857</c:v>
                </c:pt>
                <c:pt idx="1136">
                  <c:v>0.57026026936026941</c:v>
                </c:pt>
                <c:pt idx="1137">
                  <c:v>0.57026026936026941</c:v>
                </c:pt>
                <c:pt idx="1138">
                  <c:v>0.57026026936026941</c:v>
                </c:pt>
                <c:pt idx="1139">
                  <c:v>0.57026026936026941</c:v>
                </c:pt>
                <c:pt idx="1140">
                  <c:v>0.57026026936026941</c:v>
                </c:pt>
                <c:pt idx="1141">
                  <c:v>0.5687503367003367</c:v>
                </c:pt>
                <c:pt idx="1142">
                  <c:v>0.5687503367003367</c:v>
                </c:pt>
                <c:pt idx="1143">
                  <c:v>0.5687503367003367</c:v>
                </c:pt>
                <c:pt idx="1144">
                  <c:v>0.5687503367003367</c:v>
                </c:pt>
                <c:pt idx="1145">
                  <c:v>0.56723973063973065</c:v>
                </c:pt>
                <c:pt idx="1146">
                  <c:v>0.56723973063973065</c:v>
                </c:pt>
                <c:pt idx="1147">
                  <c:v>0.56723973063973065</c:v>
                </c:pt>
                <c:pt idx="1148">
                  <c:v>0.56723973063973065</c:v>
                </c:pt>
                <c:pt idx="1149">
                  <c:v>0.56572845117845116</c:v>
                </c:pt>
                <c:pt idx="1150">
                  <c:v>0.56572845117845116</c:v>
                </c:pt>
                <c:pt idx="1151">
                  <c:v>0.56572845117845116</c:v>
                </c:pt>
                <c:pt idx="1152">
                  <c:v>0.56572845117845116</c:v>
                </c:pt>
                <c:pt idx="1153">
                  <c:v>0.56421649831649834</c:v>
                </c:pt>
                <c:pt idx="1154">
                  <c:v>0.56421649831649834</c:v>
                </c:pt>
                <c:pt idx="1155">
                  <c:v>0.56421649831649834</c:v>
                </c:pt>
                <c:pt idx="1156">
                  <c:v>0.56421649831649834</c:v>
                </c:pt>
                <c:pt idx="1157">
                  <c:v>0.56270387205387207</c:v>
                </c:pt>
                <c:pt idx="1158">
                  <c:v>0.56270387205387207</c:v>
                </c:pt>
                <c:pt idx="1159">
                  <c:v>0.56270387205387207</c:v>
                </c:pt>
                <c:pt idx="1160">
                  <c:v>0.56270387205387207</c:v>
                </c:pt>
                <c:pt idx="1161">
                  <c:v>0.56270387205387207</c:v>
                </c:pt>
                <c:pt idx="1162">
                  <c:v>0.56119057239057235</c:v>
                </c:pt>
                <c:pt idx="1163">
                  <c:v>0.56119057239057235</c:v>
                </c:pt>
                <c:pt idx="1164">
                  <c:v>0.56119057239057235</c:v>
                </c:pt>
                <c:pt idx="1165">
                  <c:v>0.5596765993265993</c:v>
                </c:pt>
                <c:pt idx="1166">
                  <c:v>0.5596765993265993</c:v>
                </c:pt>
                <c:pt idx="1167">
                  <c:v>0.5596765993265993</c:v>
                </c:pt>
                <c:pt idx="1168">
                  <c:v>0.5596765993265993</c:v>
                </c:pt>
                <c:pt idx="1169">
                  <c:v>0.5596765993265993</c:v>
                </c:pt>
                <c:pt idx="1170">
                  <c:v>0.55816195286195291</c:v>
                </c:pt>
                <c:pt idx="1171">
                  <c:v>0.55816195286195291</c:v>
                </c:pt>
                <c:pt idx="1172">
                  <c:v>0.55816195286195291</c:v>
                </c:pt>
                <c:pt idx="1173">
                  <c:v>0.55816195286195291</c:v>
                </c:pt>
                <c:pt idx="1174">
                  <c:v>0.55664663299663297</c:v>
                </c:pt>
                <c:pt idx="1175">
                  <c:v>0.55664663299663297</c:v>
                </c:pt>
                <c:pt idx="1176">
                  <c:v>0.55664663299663297</c:v>
                </c:pt>
                <c:pt idx="1177">
                  <c:v>0.55664663299663297</c:v>
                </c:pt>
                <c:pt idx="1178">
                  <c:v>0.55664663299663297</c:v>
                </c:pt>
                <c:pt idx="1179">
                  <c:v>0.5551306397306397</c:v>
                </c:pt>
                <c:pt idx="1180">
                  <c:v>0.5551306397306397</c:v>
                </c:pt>
                <c:pt idx="1181">
                  <c:v>0.5551306397306397</c:v>
                </c:pt>
                <c:pt idx="1182">
                  <c:v>0.5551306397306397</c:v>
                </c:pt>
                <c:pt idx="1183">
                  <c:v>0.55361397306397309</c:v>
                </c:pt>
                <c:pt idx="1184">
                  <c:v>0.55361397306397309</c:v>
                </c:pt>
                <c:pt idx="1185">
                  <c:v>0.55361397306397309</c:v>
                </c:pt>
                <c:pt idx="1186">
                  <c:v>0.55209663299663303</c:v>
                </c:pt>
                <c:pt idx="1187">
                  <c:v>0.55209663299663303</c:v>
                </c:pt>
                <c:pt idx="1188">
                  <c:v>0.55209663299663303</c:v>
                </c:pt>
                <c:pt idx="1189">
                  <c:v>0.55209663299663303</c:v>
                </c:pt>
                <c:pt idx="1190">
                  <c:v>0.55209663299663303</c:v>
                </c:pt>
                <c:pt idx="1191">
                  <c:v>0.55057861952861953</c:v>
                </c:pt>
                <c:pt idx="1192">
                  <c:v>0.55057861952861953</c:v>
                </c:pt>
                <c:pt idx="1193">
                  <c:v>0.55057861952861953</c:v>
                </c:pt>
                <c:pt idx="1194">
                  <c:v>0.55057861952861953</c:v>
                </c:pt>
                <c:pt idx="1195">
                  <c:v>0.54905993265993269</c:v>
                </c:pt>
                <c:pt idx="1196">
                  <c:v>0.54905993265993269</c:v>
                </c:pt>
                <c:pt idx="1197">
                  <c:v>0.54905993265993269</c:v>
                </c:pt>
                <c:pt idx="1198">
                  <c:v>0.54905993265993269</c:v>
                </c:pt>
                <c:pt idx="1199">
                  <c:v>0.54905993265993269</c:v>
                </c:pt>
                <c:pt idx="1200">
                  <c:v>0.54754057239057241</c:v>
                </c:pt>
                <c:pt idx="1201">
                  <c:v>0.54754057239057241</c:v>
                </c:pt>
                <c:pt idx="1202">
                  <c:v>0.54754057239057241</c:v>
                </c:pt>
                <c:pt idx="1203">
                  <c:v>0.54602053872053868</c:v>
                </c:pt>
                <c:pt idx="1204">
                  <c:v>0.54602053872053868</c:v>
                </c:pt>
                <c:pt idx="1205">
                  <c:v>0.54602053872053868</c:v>
                </c:pt>
                <c:pt idx="1206">
                  <c:v>0.54602053872053868</c:v>
                </c:pt>
                <c:pt idx="1207">
                  <c:v>0.54602053872053868</c:v>
                </c:pt>
                <c:pt idx="1208">
                  <c:v>0.54449983164983162</c:v>
                </c:pt>
                <c:pt idx="1209">
                  <c:v>0.54449983164983162</c:v>
                </c:pt>
                <c:pt idx="1210">
                  <c:v>0.54449983164983162</c:v>
                </c:pt>
                <c:pt idx="1211">
                  <c:v>0.54449983164983162</c:v>
                </c:pt>
                <c:pt idx="1212">
                  <c:v>0.54297845117845123</c:v>
                </c:pt>
                <c:pt idx="1213">
                  <c:v>0.54297845117845123</c:v>
                </c:pt>
                <c:pt idx="1214">
                  <c:v>0.54297845117845123</c:v>
                </c:pt>
                <c:pt idx="1215">
                  <c:v>0.54297845117845123</c:v>
                </c:pt>
                <c:pt idx="1216">
                  <c:v>0.54297845117845123</c:v>
                </c:pt>
                <c:pt idx="1217">
                  <c:v>0.54145622895622891</c:v>
                </c:pt>
                <c:pt idx="1218">
                  <c:v>0.54145622895622891</c:v>
                </c:pt>
                <c:pt idx="1219">
                  <c:v>0.54145622895622891</c:v>
                </c:pt>
                <c:pt idx="1220">
                  <c:v>0.54145622895622891</c:v>
                </c:pt>
                <c:pt idx="1221">
                  <c:v>0.53993333333333338</c:v>
                </c:pt>
                <c:pt idx="1222">
                  <c:v>0.53993333333333338</c:v>
                </c:pt>
                <c:pt idx="1223">
                  <c:v>0.53993333333333338</c:v>
                </c:pt>
                <c:pt idx="1224">
                  <c:v>0.53840976430976428</c:v>
                </c:pt>
                <c:pt idx="1225">
                  <c:v>0.53840976430976428</c:v>
                </c:pt>
                <c:pt idx="1226">
                  <c:v>0.53840976430976428</c:v>
                </c:pt>
                <c:pt idx="1227">
                  <c:v>0.53840976430976428</c:v>
                </c:pt>
                <c:pt idx="1228">
                  <c:v>0.53840976430976428</c:v>
                </c:pt>
                <c:pt idx="1229">
                  <c:v>0.53688552188552185</c:v>
                </c:pt>
                <c:pt idx="1230">
                  <c:v>0.53688552188552185</c:v>
                </c:pt>
                <c:pt idx="1231">
                  <c:v>0.53688552188552185</c:v>
                </c:pt>
                <c:pt idx="1232">
                  <c:v>0.53688552188552185</c:v>
                </c:pt>
                <c:pt idx="1233">
                  <c:v>0.53536060606060609</c:v>
                </c:pt>
                <c:pt idx="1234">
                  <c:v>0.53536060606060609</c:v>
                </c:pt>
                <c:pt idx="1235">
                  <c:v>0.53536060606060609</c:v>
                </c:pt>
                <c:pt idx="1236">
                  <c:v>0.53536060606060609</c:v>
                </c:pt>
                <c:pt idx="1237">
                  <c:v>0.53536060606060609</c:v>
                </c:pt>
                <c:pt idx="1238">
                  <c:v>0.53383501683501688</c:v>
                </c:pt>
                <c:pt idx="1239">
                  <c:v>0.53383501683501688</c:v>
                </c:pt>
                <c:pt idx="1240">
                  <c:v>0.53383501683501688</c:v>
                </c:pt>
                <c:pt idx="1241">
                  <c:v>0.53383501683501688</c:v>
                </c:pt>
                <c:pt idx="1242">
                  <c:v>0.53230875420875423</c:v>
                </c:pt>
                <c:pt idx="1243">
                  <c:v>0.53230875420875423</c:v>
                </c:pt>
                <c:pt idx="1244">
                  <c:v>0.53230875420875423</c:v>
                </c:pt>
                <c:pt idx="1245">
                  <c:v>0.53230875420875423</c:v>
                </c:pt>
                <c:pt idx="1246">
                  <c:v>0.53230875420875423</c:v>
                </c:pt>
                <c:pt idx="1247">
                  <c:v>0.53078164983164988</c:v>
                </c:pt>
                <c:pt idx="1248">
                  <c:v>0.53078164983164988</c:v>
                </c:pt>
                <c:pt idx="1249">
                  <c:v>0.53078164983164988</c:v>
                </c:pt>
                <c:pt idx="1250">
                  <c:v>0.52925387205387209</c:v>
                </c:pt>
                <c:pt idx="1251">
                  <c:v>0.52925387205387209</c:v>
                </c:pt>
                <c:pt idx="1252">
                  <c:v>0.52925387205387209</c:v>
                </c:pt>
                <c:pt idx="1253">
                  <c:v>0.52925387205387209</c:v>
                </c:pt>
                <c:pt idx="1254">
                  <c:v>0.52925387205387209</c:v>
                </c:pt>
                <c:pt idx="1255">
                  <c:v>0.52772542087542085</c:v>
                </c:pt>
                <c:pt idx="1256">
                  <c:v>0.52772542087542085</c:v>
                </c:pt>
                <c:pt idx="1257">
                  <c:v>0.52772542087542085</c:v>
                </c:pt>
                <c:pt idx="1258">
                  <c:v>0.52772542087542085</c:v>
                </c:pt>
                <c:pt idx="1259">
                  <c:v>0.52619629629629627</c:v>
                </c:pt>
                <c:pt idx="1260">
                  <c:v>0.52619629629629627</c:v>
                </c:pt>
                <c:pt idx="1261">
                  <c:v>0.52619629629629627</c:v>
                </c:pt>
                <c:pt idx="1262">
                  <c:v>0.52619629629629627</c:v>
                </c:pt>
                <c:pt idx="1263">
                  <c:v>0.52466632996633</c:v>
                </c:pt>
                <c:pt idx="1264">
                  <c:v>0.52466632996633</c:v>
                </c:pt>
                <c:pt idx="1265">
                  <c:v>0.52466632996633</c:v>
                </c:pt>
                <c:pt idx="1266">
                  <c:v>0.52466632996633</c:v>
                </c:pt>
                <c:pt idx="1267">
                  <c:v>0.52466632996633</c:v>
                </c:pt>
                <c:pt idx="1268">
                  <c:v>0.52313569023569029</c:v>
                </c:pt>
                <c:pt idx="1269">
                  <c:v>0.52313569023569029</c:v>
                </c:pt>
                <c:pt idx="1270">
                  <c:v>0.52313569023569029</c:v>
                </c:pt>
                <c:pt idx="1271">
                  <c:v>0.52160437710437713</c:v>
                </c:pt>
                <c:pt idx="1272">
                  <c:v>0.52160437710437713</c:v>
                </c:pt>
                <c:pt idx="1273">
                  <c:v>0.52160437710437713</c:v>
                </c:pt>
                <c:pt idx="1274">
                  <c:v>0.52160437710437713</c:v>
                </c:pt>
                <c:pt idx="1275">
                  <c:v>0.52160437710437713</c:v>
                </c:pt>
                <c:pt idx="1276">
                  <c:v>0.52007239057239052</c:v>
                </c:pt>
                <c:pt idx="1277">
                  <c:v>0.52007239057239052</c:v>
                </c:pt>
                <c:pt idx="1278">
                  <c:v>0.52007239057239052</c:v>
                </c:pt>
                <c:pt idx="1279">
                  <c:v>0.52007239057239052</c:v>
                </c:pt>
                <c:pt idx="1280">
                  <c:v>0.51853956228956233</c:v>
                </c:pt>
                <c:pt idx="1281">
                  <c:v>0.51853956228956233</c:v>
                </c:pt>
                <c:pt idx="1282">
                  <c:v>0.51853956228956233</c:v>
                </c:pt>
                <c:pt idx="1283">
                  <c:v>0.51853956228956233</c:v>
                </c:pt>
                <c:pt idx="1284">
                  <c:v>0.51853956228956233</c:v>
                </c:pt>
                <c:pt idx="1285">
                  <c:v>0.51700606060606058</c:v>
                </c:pt>
                <c:pt idx="1286">
                  <c:v>0.51700606060606058</c:v>
                </c:pt>
                <c:pt idx="1287">
                  <c:v>0.51700606060606058</c:v>
                </c:pt>
                <c:pt idx="1288">
                  <c:v>0.51700606060606058</c:v>
                </c:pt>
                <c:pt idx="1289">
                  <c:v>0.5154718855218855</c:v>
                </c:pt>
                <c:pt idx="1290">
                  <c:v>0.5154718855218855</c:v>
                </c:pt>
                <c:pt idx="1291">
                  <c:v>0.5154718855218855</c:v>
                </c:pt>
                <c:pt idx="1292">
                  <c:v>0.5154718855218855</c:v>
                </c:pt>
                <c:pt idx="1293">
                  <c:v>0.5154718855218855</c:v>
                </c:pt>
                <c:pt idx="1294">
                  <c:v>0.51393686868686872</c:v>
                </c:pt>
                <c:pt idx="1295">
                  <c:v>0.51393686868686872</c:v>
                </c:pt>
                <c:pt idx="1296">
                  <c:v>0.51393686868686872</c:v>
                </c:pt>
                <c:pt idx="1297">
                  <c:v>0.51393686868686872</c:v>
                </c:pt>
                <c:pt idx="1298">
                  <c:v>0.5124011784511785</c:v>
                </c:pt>
                <c:pt idx="1299">
                  <c:v>0.5124011784511785</c:v>
                </c:pt>
                <c:pt idx="1300">
                  <c:v>0.5124011784511785</c:v>
                </c:pt>
                <c:pt idx="1301">
                  <c:v>0.5124011784511785</c:v>
                </c:pt>
                <c:pt idx="1302">
                  <c:v>0.51086481481481483</c:v>
                </c:pt>
                <c:pt idx="1303">
                  <c:v>0.51086481481481483</c:v>
                </c:pt>
                <c:pt idx="1304">
                  <c:v>0.51086481481481483</c:v>
                </c:pt>
                <c:pt idx="1305">
                  <c:v>0.51086481481481483</c:v>
                </c:pt>
                <c:pt idx="1306">
                  <c:v>0.50932760942760946</c:v>
                </c:pt>
                <c:pt idx="1307">
                  <c:v>0.50932760942760946</c:v>
                </c:pt>
                <c:pt idx="1308">
                  <c:v>0.50932760942760946</c:v>
                </c:pt>
                <c:pt idx="1309">
                  <c:v>0.50932760942760946</c:v>
                </c:pt>
                <c:pt idx="1310">
                  <c:v>0.50778973063973065</c:v>
                </c:pt>
                <c:pt idx="1311">
                  <c:v>0.50778973063973065</c:v>
                </c:pt>
                <c:pt idx="1312">
                  <c:v>0.50778973063973065</c:v>
                </c:pt>
                <c:pt idx="1313">
                  <c:v>0.50778973063973065</c:v>
                </c:pt>
                <c:pt idx="1314">
                  <c:v>0.50778973063973065</c:v>
                </c:pt>
                <c:pt idx="1315">
                  <c:v>0.5062511784511784</c:v>
                </c:pt>
                <c:pt idx="1316">
                  <c:v>0.5062511784511784</c:v>
                </c:pt>
                <c:pt idx="1317">
                  <c:v>0.5062511784511784</c:v>
                </c:pt>
                <c:pt idx="1318">
                  <c:v>0.5062511784511784</c:v>
                </c:pt>
                <c:pt idx="1319">
                  <c:v>0.50471178451178456</c:v>
                </c:pt>
                <c:pt idx="1320">
                  <c:v>0.50471178451178456</c:v>
                </c:pt>
                <c:pt idx="1321">
                  <c:v>0.50471178451178456</c:v>
                </c:pt>
                <c:pt idx="1322">
                  <c:v>0.50471178451178456</c:v>
                </c:pt>
                <c:pt idx="1323">
                  <c:v>0.50471178451178456</c:v>
                </c:pt>
                <c:pt idx="1324">
                  <c:v>0.50317171717171716</c:v>
                </c:pt>
                <c:pt idx="1325">
                  <c:v>0.50317171717171716</c:v>
                </c:pt>
                <c:pt idx="1326">
                  <c:v>0.50317171717171716</c:v>
                </c:pt>
                <c:pt idx="1327">
                  <c:v>0.50163080808080807</c:v>
                </c:pt>
                <c:pt idx="1328">
                  <c:v>0.50163080808080807</c:v>
                </c:pt>
                <c:pt idx="1329">
                  <c:v>0.50163080808080807</c:v>
                </c:pt>
                <c:pt idx="1330">
                  <c:v>0.50163080808080807</c:v>
                </c:pt>
                <c:pt idx="1331">
                  <c:v>0.50163080808080807</c:v>
                </c:pt>
                <c:pt idx="1332">
                  <c:v>0.50008922558922564</c:v>
                </c:pt>
                <c:pt idx="1333">
                  <c:v>0.50008922558922564</c:v>
                </c:pt>
                <c:pt idx="1334">
                  <c:v>0.50008922558922564</c:v>
                </c:pt>
                <c:pt idx="1335">
                  <c:v>0.50008922558922564</c:v>
                </c:pt>
                <c:pt idx="1336">
                  <c:v>0.49854680134680135</c:v>
                </c:pt>
                <c:pt idx="1337">
                  <c:v>0.49854680134680135</c:v>
                </c:pt>
                <c:pt idx="1338">
                  <c:v>0.49854680134680135</c:v>
                </c:pt>
                <c:pt idx="1339">
                  <c:v>0.49854680134680135</c:v>
                </c:pt>
                <c:pt idx="1340">
                  <c:v>0.49854680134680135</c:v>
                </c:pt>
                <c:pt idx="1341">
                  <c:v>0.49700370370370373</c:v>
                </c:pt>
                <c:pt idx="1342">
                  <c:v>0.49700370370370373</c:v>
                </c:pt>
                <c:pt idx="1343">
                  <c:v>0.49700370370370373</c:v>
                </c:pt>
                <c:pt idx="1344">
                  <c:v>0.49700370370370373</c:v>
                </c:pt>
                <c:pt idx="1345">
                  <c:v>0.49545976430976429</c:v>
                </c:pt>
                <c:pt idx="1346">
                  <c:v>0.49545976430976429</c:v>
                </c:pt>
                <c:pt idx="1347">
                  <c:v>0.49545976430976429</c:v>
                </c:pt>
                <c:pt idx="1348">
                  <c:v>0.49545976430976429</c:v>
                </c:pt>
                <c:pt idx="1349">
                  <c:v>0.49545976430976429</c:v>
                </c:pt>
                <c:pt idx="1350">
                  <c:v>0.49391515151515153</c:v>
                </c:pt>
                <c:pt idx="1351">
                  <c:v>0.49391515151515153</c:v>
                </c:pt>
                <c:pt idx="1352">
                  <c:v>0.49391515151515153</c:v>
                </c:pt>
                <c:pt idx="1353">
                  <c:v>0.49391515151515153</c:v>
                </c:pt>
                <c:pt idx="1354">
                  <c:v>0.49236969696969696</c:v>
                </c:pt>
                <c:pt idx="1355">
                  <c:v>0.49236969696969696</c:v>
                </c:pt>
                <c:pt idx="1356">
                  <c:v>0.49236969696969696</c:v>
                </c:pt>
                <c:pt idx="1357">
                  <c:v>0.49236969696969696</c:v>
                </c:pt>
                <c:pt idx="1358">
                  <c:v>0.49236969696969696</c:v>
                </c:pt>
                <c:pt idx="1359">
                  <c:v>0.49082356902356905</c:v>
                </c:pt>
                <c:pt idx="1360">
                  <c:v>0.49082356902356905</c:v>
                </c:pt>
                <c:pt idx="1361">
                  <c:v>0.49082356902356905</c:v>
                </c:pt>
                <c:pt idx="1362">
                  <c:v>0.48927659932659934</c:v>
                </c:pt>
                <c:pt idx="1363">
                  <c:v>0.48927659932659934</c:v>
                </c:pt>
                <c:pt idx="1364">
                  <c:v>0.48927659932659934</c:v>
                </c:pt>
                <c:pt idx="1365">
                  <c:v>0.48927659932659934</c:v>
                </c:pt>
                <c:pt idx="1366">
                  <c:v>0.48927659932659934</c:v>
                </c:pt>
                <c:pt idx="1367">
                  <c:v>0.48772895622895623</c:v>
                </c:pt>
                <c:pt idx="1368">
                  <c:v>0.48772895622895623</c:v>
                </c:pt>
                <c:pt idx="1369">
                  <c:v>0.48772895622895623</c:v>
                </c:pt>
                <c:pt idx="1370">
                  <c:v>0.48772895622895623</c:v>
                </c:pt>
                <c:pt idx="1371">
                  <c:v>0.48618047138047138</c:v>
                </c:pt>
                <c:pt idx="1372">
                  <c:v>0.48618047138047138</c:v>
                </c:pt>
                <c:pt idx="1373">
                  <c:v>0.48618047138047138</c:v>
                </c:pt>
                <c:pt idx="1374">
                  <c:v>0.48618047138047138</c:v>
                </c:pt>
                <c:pt idx="1375">
                  <c:v>0.48463131313131314</c:v>
                </c:pt>
                <c:pt idx="1376">
                  <c:v>0.48463131313131314</c:v>
                </c:pt>
                <c:pt idx="1377">
                  <c:v>0.48463131313131314</c:v>
                </c:pt>
                <c:pt idx="1378">
                  <c:v>0.48463131313131314</c:v>
                </c:pt>
                <c:pt idx="1379">
                  <c:v>0.48463131313131314</c:v>
                </c:pt>
                <c:pt idx="1380">
                  <c:v>0.48308131313131314</c:v>
                </c:pt>
                <c:pt idx="1381">
                  <c:v>0.48308131313131314</c:v>
                </c:pt>
                <c:pt idx="1382">
                  <c:v>0.48308131313131314</c:v>
                </c:pt>
                <c:pt idx="1383">
                  <c:v>0.48308131313131314</c:v>
                </c:pt>
                <c:pt idx="1384">
                  <c:v>0.48153047138047139</c:v>
                </c:pt>
                <c:pt idx="1385">
                  <c:v>0.48153047138047139</c:v>
                </c:pt>
                <c:pt idx="1386">
                  <c:v>0.48153047138047139</c:v>
                </c:pt>
                <c:pt idx="1387">
                  <c:v>0.48153047138047139</c:v>
                </c:pt>
                <c:pt idx="1388">
                  <c:v>0.48153047138047139</c:v>
                </c:pt>
                <c:pt idx="1389">
                  <c:v>0.47997895622895626</c:v>
                </c:pt>
                <c:pt idx="1390">
                  <c:v>0.47997895622895626</c:v>
                </c:pt>
                <c:pt idx="1391">
                  <c:v>0.47997895622895626</c:v>
                </c:pt>
                <c:pt idx="1392">
                  <c:v>0.47997895622895626</c:v>
                </c:pt>
                <c:pt idx="1393">
                  <c:v>0.47842659932659931</c:v>
                </c:pt>
                <c:pt idx="1394">
                  <c:v>0.47842659932659931</c:v>
                </c:pt>
                <c:pt idx="1395">
                  <c:v>0.47842659932659931</c:v>
                </c:pt>
                <c:pt idx="1396">
                  <c:v>0.47842659932659931</c:v>
                </c:pt>
                <c:pt idx="1397">
                  <c:v>0.47842659932659931</c:v>
                </c:pt>
                <c:pt idx="1398">
                  <c:v>0.47687340067340067</c:v>
                </c:pt>
                <c:pt idx="1399">
                  <c:v>0.47687340067340067</c:v>
                </c:pt>
                <c:pt idx="1400">
                  <c:v>0.47687340067340067</c:v>
                </c:pt>
                <c:pt idx="1401">
                  <c:v>0.47531952861952864</c:v>
                </c:pt>
                <c:pt idx="1402">
                  <c:v>0.47531952861952864</c:v>
                </c:pt>
                <c:pt idx="1403">
                  <c:v>0.47531952861952864</c:v>
                </c:pt>
                <c:pt idx="1404">
                  <c:v>0.47531952861952864</c:v>
                </c:pt>
                <c:pt idx="1405">
                  <c:v>0.47531952861952864</c:v>
                </c:pt>
                <c:pt idx="1406">
                  <c:v>0.47376481481481481</c:v>
                </c:pt>
                <c:pt idx="1407">
                  <c:v>0.47376481481481481</c:v>
                </c:pt>
                <c:pt idx="1408">
                  <c:v>0.47376481481481481</c:v>
                </c:pt>
                <c:pt idx="1409">
                  <c:v>0.47376481481481481</c:v>
                </c:pt>
                <c:pt idx="1410">
                  <c:v>0.47220925925925927</c:v>
                </c:pt>
                <c:pt idx="1411">
                  <c:v>0.47220925925925927</c:v>
                </c:pt>
                <c:pt idx="1412">
                  <c:v>0.47220925925925927</c:v>
                </c:pt>
                <c:pt idx="1413">
                  <c:v>0.47220925925925927</c:v>
                </c:pt>
                <c:pt idx="1414">
                  <c:v>0.47220925925925927</c:v>
                </c:pt>
                <c:pt idx="1415">
                  <c:v>0.4706530303030303</c:v>
                </c:pt>
                <c:pt idx="1416">
                  <c:v>0.4706530303030303</c:v>
                </c:pt>
                <c:pt idx="1417">
                  <c:v>0.4706530303030303</c:v>
                </c:pt>
                <c:pt idx="1418">
                  <c:v>0.4706530303030303</c:v>
                </c:pt>
                <c:pt idx="1419">
                  <c:v>0.46909595959595962</c:v>
                </c:pt>
                <c:pt idx="1420">
                  <c:v>0.46909595959595962</c:v>
                </c:pt>
                <c:pt idx="1421">
                  <c:v>0.46909595959595962</c:v>
                </c:pt>
                <c:pt idx="1422">
                  <c:v>0.46909595959595962</c:v>
                </c:pt>
                <c:pt idx="1423">
                  <c:v>0.46909595959595962</c:v>
                </c:pt>
                <c:pt idx="1424">
                  <c:v>0.46753804713804714</c:v>
                </c:pt>
                <c:pt idx="1425">
                  <c:v>0.46753804713804714</c:v>
                </c:pt>
                <c:pt idx="1426">
                  <c:v>0.46753804713804714</c:v>
                </c:pt>
                <c:pt idx="1427">
                  <c:v>0.46753804713804714</c:v>
                </c:pt>
                <c:pt idx="1428">
                  <c:v>0.46597929292929291</c:v>
                </c:pt>
                <c:pt idx="1429">
                  <c:v>0.46597929292929291</c:v>
                </c:pt>
                <c:pt idx="1430">
                  <c:v>0.46597929292929291</c:v>
                </c:pt>
                <c:pt idx="1431">
                  <c:v>0.46597929292929291</c:v>
                </c:pt>
                <c:pt idx="1432">
                  <c:v>0.46597929292929291</c:v>
                </c:pt>
                <c:pt idx="1433">
                  <c:v>0.46441986531986534</c:v>
                </c:pt>
                <c:pt idx="1434">
                  <c:v>0.46441986531986534</c:v>
                </c:pt>
                <c:pt idx="1435">
                  <c:v>0.46441986531986534</c:v>
                </c:pt>
                <c:pt idx="1436">
                  <c:v>0.46441986531986534</c:v>
                </c:pt>
                <c:pt idx="1437">
                  <c:v>0.46285959595959597</c:v>
                </c:pt>
                <c:pt idx="1438">
                  <c:v>0.46285959595959597</c:v>
                </c:pt>
                <c:pt idx="1439">
                  <c:v>0.46285959595959597</c:v>
                </c:pt>
                <c:pt idx="1440">
                  <c:v>0.46285959595959597</c:v>
                </c:pt>
                <c:pt idx="1441">
                  <c:v>0.46285959595959597</c:v>
                </c:pt>
                <c:pt idx="1442">
                  <c:v>0.46129848484848485</c:v>
                </c:pt>
                <c:pt idx="1443">
                  <c:v>0.46129848484848485</c:v>
                </c:pt>
                <c:pt idx="1444">
                  <c:v>0.46129848484848485</c:v>
                </c:pt>
                <c:pt idx="1445">
                  <c:v>0.46129848484848485</c:v>
                </c:pt>
                <c:pt idx="1446">
                  <c:v>0.45973653198653197</c:v>
                </c:pt>
                <c:pt idx="1447">
                  <c:v>0.45973653198653197</c:v>
                </c:pt>
                <c:pt idx="1448">
                  <c:v>0.45973653198653197</c:v>
                </c:pt>
                <c:pt idx="1449">
                  <c:v>0.45973653198653197</c:v>
                </c:pt>
                <c:pt idx="1450">
                  <c:v>0.45973653198653197</c:v>
                </c:pt>
                <c:pt idx="1451">
                  <c:v>0.4581737373737374</c:v>
                </c:pt>
                <c:pt idx="1452">
                  <c:v>0.4581737373737374</c:v>
                </c:pt>
                <c:pt idx="1453">
                  <c:v>0.4581737373737374</c:v>
                </c:pt>
                <c:pt idx="1454">
                  <c:v>0.4581737373737374</c:v>
                </c:pt>
                <c:pt idx="1455">
                  <c:v>0.45661010101010102</c:v>
                </c:pt>
                <c:pt idx="1456">
                  <c:v>0.45661010101010102</c:v>
                </c:pt>
                <c:pt idx="1457">
                  <c:v>0.45661010101010102</c:v>
                </c:pt>
                <c:pt idx="1458">
                  <c:v>0.45661010101010102</c:v>
                </c:pt>
                <c:pt idx="1459">
                  <c:v>0.45504562289562289</c:v>
                </c:pt>
                <c:pt idx="1460">
                  <c:v>0.45504562289562289</c:v>
                </c:pt>
                <c:pt idx="1461">
                  <c:v>0.45504562289562289</c:v>
                </c:pt>
                <c:pt idx="1462">
                  <c:v>0.45504562289562289</c:v>
                </c:pt>
                <c:pt idx="1463">
                  <c:v>0.45348047138047137</c:v>
                </c:pt>
                <c:pt idx="1464">
                  <c:v>0.45348047138047137</c:v>
                </c:pt>
                <c:pt idx="1465">
                  <c:v>0.45348047138047137</c:v>
                </c:pt>
                <c:pt idx="1466">
                  <c:v>0.45348047138047137</c:v>
                </c:pt>
                <c:pt idx="1467">
                  <c:v>0.45348047138047137</c:v>
                </c:pt>
                <c:pt idx="1468">
                  <c:v>0.4519144781144781</c:v>
                </c:pt>
                <c:pt idx="1469">
                  <c:v>0.4519144781144781</c:v>
                </c:pt>
                <c:pt idx="1470">
                  <c:v>0.4519144781144781</c:v>
                </c:pt>
                <c:pt idx="1471">
                  <c:v>0.4519144781144781</c:v>
                </c:pt>
                <c:pt idx="1472">
                  <c:v>0.45034764309764308</c:v>
                </c:pt>
                <c:pt idx="1473">
                  <c:v>0.45034764309764308</c:v>
                </c:pt>
                <c:pt idx="1474">
                  <c:v>0.45034764309764308</c:v>
                </c:pt>
                <c:pt idx="1475">
                  <c:v>0.45034764309764308</c:v>
                </c:pt>
                <c:pt idx="1476">
                  <c:v>0.45034764309764308</c:v>
                </c:pt>
                <c:pt idx="1477">
                  <c:v>0.44877996632996631</c:v>
                </c:pt>
                <c:pt idx="1478">
                  <c:v>0.44877996632996631</c:v>
                </c:pt>
                <c:pt idx="1479">
                  <c:v>0.44877996632996631</c:v>
                </c:pt>
                <c:pt idx="1480">
                  <c:v>0.44877996632996631</c:v>
                </c:pt>
                <c:pt idx="1481">
                  <c:v>0.44721144781144784</c:v>
                </c:pt>
                <c:pt idx="1482">
                  <c:v>0.44721144781144784</c:v>
                </c:pt>
                <c:pt idx="1483">
                  <c:v>0.44721144781144784</c:v>
                </c:pt>
                <c:pt idx="1484">
                  <c:v>0.44721144781144784</c:v>
                </c:pt>
                <c:pt idx="1485">
                  <c:v>0.44721144781144784</c:v>
                </c:pt>
                <c:pt idx="1486">
                  <c:v>0.44564208754208756</c:v>
                </c:pt>
                <c:pt idx="1487">
                  <c:v>0.44564208754208756</c:v>
                </c:pt>
                <c:pt idx="1488">
                  <c:v>0.44564208754208756</c:v>
                </c:pt>
                <c:pt idx="1489">
                  <c:v>0.44564208754208756</c:v>
                </c:pt>
                <c:pt idx="1490">
                  <c:v>0.44407188552188553</c:v>
                </c:pt>
                <c:pt idx="1491">
                  <c:v>0.44407188552188553</c:v>
                </c:pt>
                <c:pt idx="1492">
                  <c:v>0.44407188552188553</c:v>
                </c:pt>
                <c:pt idx="1493">
                  <c:v>0.44407188552188553</c:v>
                </c:pt>
                <c:pt idx="1494">
                  <c:v>0.44407188552188553</c:v>
                </c:pt>
                <c:pt idx="1495">
                  <c:v>0.44250084175084176</c:v>
                </c:pt>
                <c:pt idx="1496">
                  <c:v>0.44250084175084176</c:v>
                </c:pt>
                <c:pt idx="1497">
                  <c:v>0.44250084175084176</c:v>
                </c:pt>
                <c:pt idx="1498">
                  <c:v>0.44250084175084176</c:v>
                </c:pt>
                <c:pt idx="1499">
                  <c:v>0.44092895622895623</c:v>
                </c:pt>
                <c:pt idx="1500">
                  <c:v>0.44092895622895623</c:v>
                </c:pt>
                <c:pt idx="1501">
                  <c:v>0.44092895622895623</c:v>
                </c:pt>
                <c:pt idx="1502">
                  <c:v>0.44092895622895623</c:v>
                </c:pt>
                <c:pt idx="1503">
                  <c:v>0.44092895622895623</c:v>
                </c:pt>
                <c:pt idx="1504">
                  <c:v>0.43935622895622894</c:v>
                </c:pt>
                <c:pt idx="1505">
                  <c:v>0.43935622895622894</c:v>
                </c:pt>
                <c:pt idx="1506">
                  <c:v>0.43935622895622894</c:v>
                </c:pt>
                <c:pt idx="1507">
                  <c:v>0.43935622895622894</c:v>
                </c:pt>
                <c:pt idx="1508">
                  <c:v>0.43778249158249161</c:v>
                </c:pt>
                <c:pt idx="1509">
                  <c:v>0.43778249158249161</c:v>
                </c:pt>
                <c:pt idx="1510">
                  <c:v>0.43778249158249161</c:v>
                </c:pt>
                <c:pt idx="1511">
                  <c:v>0.43778249158249161</c:v>
                </c:pt>
                <c:pt idx="1512">
                  <c:v>0.43778249158249161</c:v>
                </c:pt>
                <c:pt idx="1513">
                  <c:v>0.43620791245791246</c:v>
                </c:pt>
                <c:pt idx="1514">
                  <c:v>0.43620791245791246</c:v>
                </c:pt>
                <c:pt idx="1515">
                  <c:v>0.43620791245791246</c:v>
                </c:pt>
                <c:pt idx="1516">
                  <c:v>0.43620791245791246</c:v>
                </c:pt>
                <c:pt idx="1517">
                  <c:v>0.43463249158249156</c:v>
                </c:pt>
                <c:pt idx="1518">
                  <c:v>0.43463249158249156</c:v>
                </c:pt>
                <c:pt idx="1519">
                  <c:v>0.43463249158249156</c:v>
                </c:pt>
                <c:pt idx="1520">
                  <c:v>0.43463249158249156</c:v>
                </c:pt>
                <c:pt idx="1521">
                  <c:v>0.43463249158249156</c:v>
                </c:pt>
                <c:pt idx="1522">
                  <c:v>0.43305622895622897</c:v>
                </c:pt>
                <c:pt idx="1523">
                  <c:v>0.43305622895622897</c:v>
                </c:pt>
                <c:pt idx="1524">
                  <c:v>0.43305622895622897</c:v>
                </c:pt>
                <c:pt idx="1525">
                  <c:v>0.43305622895622897</c:v>
                </c:pt>
                <c:pt idx="1526">
                  <c:v>0.43147912457912457</c:v>
                </c:pt>
                <c:pt idx="1527">
                  <c:v>0.43147912457912457</c:v>
                </c:pt>
                <c:pt idx="1528">
                  <c:v>0.43147912457912457</c:v>
                </c:pt>
                <c:pt idx="1529">
                  <c:v>0.43147912457912457</c:v>
                </c:pt>
                <c:pt idx="1530">
                  <c:v>0.43147912457912457</c:v>
                </c:pt>
                <c:pt idx="1531">
                  <c:v>0.42990117845117848</c:v>
                </c:pt>
                <c:pt idx="1532">
                  <c:v>0.42990117845117848</c:v>
                </c:pt>
                <c:pt idx="1533">
                  <c:v>0.42990117845117848</c:v>
                </c:pt>
                <c:pt idx="1534">
                  <c:v>0.42990117845117848</c:v>
                </c:pt>
                <c:pt idx="1535">
                  <c:v>0.42832239057239058</c:v>
                </c:pt>
                <c:pt idx="1536">
                  <c:v>0.42832239057239058</c:v>
                </c:pt>
                <c:pt idx="1537">
                  <c:v>0.42832239057239058</c:v>
                </c:pt>
                <c:pt idx="1538">
                  <c:v>0.42832239057239058</c:v>
                </c:pt>
                <c:pt idx="1539">
                  <c:v>0.42832239057239058</c:v>
                </c:pt>
                <c:pt idx="1540">
                  <c:v>0.42674259259259262</c:v>
                </c:pt>
                <c:pt idx="1541">
                  <c:v>0.42674259259259262</c:v>
                </c:pt>
                <c:pt idx="1542">
                  <c:v>0.42674259259259262</c:v>
                </c:pt>
                <c:pt idx="1543">
                  <c:v>0.42674259259259262</c:v>
                </c:pt>
                <c:pt idx="1544">
                  <c:v>0.42516195286195285</c:v>
                </c:pt>
                <c:pt idx="1545">
                  <c:v>0.42516195286195285</c:v>
                </c:pt>
                <c:pt idx="1546">
                  <c:v>0.42516195286195285</c:v>
                </c:pt>
                <c:pt idx="1547">
                  <c:v>0.42516195286195285</c:v>
                </c:pt>
                <c:pt idx="1548">
                  <c:v>0.42516195286195285</c:v>
                </c:pt>
                <c:pt idx="1549">
                  <c:v>0.42358047138047139</c:v>
                </c:pt>
                <c:pt idx="1550">
                  <c:v>0.42358047138047139</c:v>
                </c:pt>
                <c:pt idx="1551">
                  <c:v>0.42358047138047139</c:v>
                </c:pt>
                <c:pt idx="1552">
                  <c:v>0.42358047138047139</c:v>
                </c:pt>
                <c:pt idx="1553">
                  <c:v>0.42199814814814812</c:v>
                </c:pt>
                <c:pt idx="1554">
                  <c:v>0.42199814814814812</c:v>
                </c:pt>
                <c:pt idx="1555">
                  <c:v>0.42199814814814812</c:v>
                </c:pt>
                <c:pt idx="1556">
                  <c:v>0.42199814814814812</c:v>
                </c:pt>
                <c:pt idx="1557">
                  <c:v>0.42199814814814812</c:v>
                </c:pt>
                <c:pt idx="1558">
                  <c:v>0.4204148148148148</c:v>
                </c:pt>
                <c:pt idx="1559">
                  <c:v>0.4204148148148148</c:v>
                </c:pt>
                <c:pt idx="1560">
                  <c:v>0.4204148148148148</c:v>
                </c:pt>
                <c:pt idx="1561">
                  <c:v>0.4204148148148148</c:v>
                </c:pt>
                <c:pt idx="1562">
                  <c:v>0.41883063973063972</c:v>
                </c:pt>
                <c:pt idx="1563">
                  <c:v>0.41883063973063972</c:v>
                </c:pt>
                <c:pt idx="1564">
                  <c:v>0.41883063973063972</c:v>
                </c:pt>
                <c:pt idx="1565">
                  <c:v>0.41883063973063972</c:v>
                </c:pt>
                <c:pt idx="1566">
                  <c:v>0.41883063973063972</c:v>
                </c:pt>
                <c:pt idx="1567">
                  <c:v>0.41724562289562289</c:v>
                </c:pt>
                <c:pt idx="1568">
                  <c:v>0.41724562289562289</c:v>
                </c:pt>
                <c:pt idx="1569">
                  <c:v>0.41724562289562289</c:v>
                </c:pt>
                <c:pt idx="1570">
                  <c:v>0.41724562289562289</c:v>
                </c:pt>
                <c:pt idx="1571">
                  <c:v>0.41565959595959595</c:v>
                </c:pt>
                <c:pt idx="1572">
                  <c:v>0.41565959595959595</c:v>
                </c:pt>
                <c:pt idx="1573">
                  <c:v>0.41565959595959595</c:v>
                </c:pt>
                <c:pt idx="1574">
                  <c:v>0.41565959595959595</c:v>
                </c:pt>
                <c:pt idx="1575">
                  <c:v>0.41565959595959595</c:v>
                </c:pt>
                <c:pt idx="1576">
                  <c:v>0.41407272727272726</c:v>
                </c:pt>
                <c:pt idx="1577">
                  <c:v>0.41407272727272726</c:v>
                </c:pt>
                <c:pt idx="1578">
                  <c:v>0.41407272727272726</c:v>
                </c:pt>
                <c:pt idx="1579">
                  <c:v>0.41407272727272726</c:v>
                </c:pt>
                <c:pt idx="1580">
                  <c:v>0.41248484848484851</c:v>
                </c:pt>
                <c:pt idx="1581">
                  <c:v>0.41248484848484851</c:v>
                </c:pt>
                <c:pt idx="1582">
                  <c:v>0.41248484848484851</c:v>
                </c:pt>
                <c:pt idx="1583">
                  <c:v>0.41248484848484851</c:v>
                </c:pt>
                <c:pt idx="1584">
                  <c:v>0.41248484848484851</c:v>
                </c:pt>
                <c:pt idx="1585">
                  <c:v>0.41089612794612795</c:v>
                </c:pt>
                <c:pt idx="1586">
                  <c:v>0.41089612794612795</c:v>
                </c:pt>
                <c:pt idx="1587">
                  <c:v>0.41089612794612795</c:v>
                </c:pt>
                <c:pt idx="1588">
                  <c:v>0.41089612794612795</c:v>
                </c:pt>
                <c:pt idx="1589">
                  <c:v>0.40930656565656565</c:v>
                </c:pt>
                <c:pt idx="1590">
                  <c:v>0.40930656565656565</c:v>
                </c:pt>
                <c:pt idx="1591">
                  <c:v>0.40930656565656565</c:v>
                </c:pt>
                <c:pt idx="1592">
                  <c:v>0.40930656565656565</c:v>
                </c:pt>
                <c:pt idx="1593">
                  <c:v>0.40930656565656565</c:v>
                </c:pt>
                <c:pt idx="1594">
                  <c:v>0.40771599326599328</c:v>
                </c:pt>
                <c:pt idx="1595">
                  <c:v>0.40771599326599328</c:v>
                </c:pt>
                <c:pt idx="1596">
                  <c:v>0.40771599326599328</c:v>
                </c:pt>
                <c:pt idx="1597">
                  <c:v>0.40771599326599328</c:v>
                </c:pt>
                <c:pt idx="1598">
                  <c:v>0.40612457912457911</c:v>
                </c:pt>
                <c:pt idx="1599">
                  <c:v>0.40612457912457911</c:v>
                </c:pt>
                <c:pt idx="1600">
                  <c:v>0.40612457912457911</c:v>
                </c:pt>
                <c:pt idx="1601">
                  <c:v>0.40612457912457911</c:v>
                </c:pt>
                <c:pt idx="1602">
                  <c:v>0.40612457912457911</c:v>
                </c:pt>
                <c:pt idx="1603">
                  <c:v>0.40453215488215488</c:v>
                </c:pt>
                <c:pt idx="1604">
                  <c:v>0.40453215488215488</c:v>
                </c:pt>
                <c:pt idx="1605">
                  <c:v>0.40453215488215488</c:v>
                </c:pt>
                <c:pt idx="1606">
                  <c:v>0.40453215488215488</c:v>
                </c:pt>
                <c:pt idx="1607">
                  <c:v>0.4029388888888889</c:v>
                </c:pt>
                <c:pt idx="1608">
                  <c:v>0.4029388888888889</c:v>
                </c:pt>
                <c:pt idx="1609">
                  <c:v>0.4029388888888889</c:v>
                </c:pt>
                <c:pt idx="1610">
                  <c:v>0.4029388888888889</c:v>
                </c:pt>
                <c:pt idx="1611">
                  <c:v>0.4029388888888889</c:v>
                </c:pt>
                <c:pt idx="1612">
                  <c:v>0.40134461279461281</c:v>
                </c:pt>
                <c:pt idx="1613">
                  <c:v>0.40134461279461281</c:v>
                </c:pt>
                <c:pt idx="1614">
                  <c:v>0.40134461279461281</c:v>
                </c:pt>
                <c:pt idx="1615">
                  <c:v>0.40134461279461281</c:v>
                </c:pt>
                <c:pt idx="1616">
                  <c:v>0.39974949494949497</c:v>
                </c:pt>
                <c:pt idx="1617">
                  <c:v>0.39974949494949497</c:v>
                </c:pt>
                <c:pt idx="1618">
                  <c:v>0.39974949494949497</c:v>
                </c:pt>
                <c:pt idx="1619">
                  <c:v>0.39974949494949497</c:v>
                </c:pt>
                <c:pt idx="1620">
                  <c:v>0.39974949494949497</c:v>
                </c:pt>
                <c:pt idx="1621">
                  <c:v>0.39815336700336701</c:v>
                </c:pt>
                <c:pt idx="1622">
                  <c:v>0.39815336700336701</c:v>
                </c:pt>
                <c:pt idx="1623">
                  <c:v>0.39815336700336701</c:v>
                </c:pt>
                <c:pt idx="1624">
                  <c:v>0.39815336700336701</c:v>
                </c:pt>
                <c:pt idx="1625">
                  <c:v>0.39655622895622894</c:v>
                </c:pt>
                <c:pt idx="1626">
                  <c:v>0.39655622895622894</c:v>
                </c:pt>
                <c:pt idx="1627">
                  <c:v>0.39655622895622894</c:v>
                </c:pt>
                <c:pt idx="1628">
                  <c:v>0.39655622895622894</c:v>
                </c:pt>
                <c:pt idx="1629">
                  <c:v>0.39655622895622894</c:v>
                </c:pt>
                <c:pt idx="1630">
                  <c:v>0.39495824915824918</c:v>
                </c:pt>
                <c:pt idx="1631">
                  <c:v>0.39495824915824918</c:v>
                </c:pt>
                <c:pt idx="1632">
                  <c:v>0.39495824915824918</c:v>
                </c:pt>
                <c:pt idx="1633">
                  <c:v>0.39495824915824918</c:v>
                </c:pt>
                <c:pt idx="1634">
                  <c:v>0.39335925925925924</c:v>
                </c:pt>
                <c:pt idx="1635">
                  <c:v>0.39335925925925924</c:v>
                </c:pt>
                <c:pt idx="1636">
                  <c:v>0.39335925925925924</c:v>
                </c:pt>
                <c:pt idx="1637">
                  <c:v>0.39335925925925924</c:v>
                </c:pt>
                <c:pt idx="1638">
                  <c:v>0.39335925925925924</c:v>
                </c:pt>
                <c:pt idx="1639">
                  <c:v>0.39175925925925925</c:v>
                </c:pt>
                <c:pt idx="1640">
                  <c:v>0.39175925925925925</c:v>
                </c:pt>
                <c:pt idx="1641">
                  <c:v>0.39175925925925925</c:v>
                </c:pt>
                <c:pt idx="1642">
                  <c:v>0.39175925925925925</c:v>
                </c:pt>
                <c:pt idx="1643">
                  <c:v>0.39015841750841751</c:v>
                </c:pt>
                <c:pt idx="1644">
                  <c:v>0.39015841750841751</c:v>
                </c:pt>
                <c:pt idx="1645">
                  <c:v>0.39015841750841751</c:v>
                </c:pt>
                <c:pt idx="1646">
                  <c:v>0.39015841750841751</c:v>
                </c:pt>
                <c:pt idx="1647">
                  <c:v>0.39015841750841751</c:v>
                </c:pt>
                <c:pt idx="1648">
                  <c:v>0.38855656565656566</c:v>
                </c:pt>
                <c:pt idx="1649">
                  <c:v>0.38855656565656566</c:v>
                </c:pt>
                <c:pt idx="1650">
                  <c:v>0.38855656565656566</c:v>
                </c:pt>
                <c:pt idx="1651">
                  <c:v>0.38855656565656566</c:v>
                </c:pt>
                <c:pt idx="1652">
                  <c:v>0.38855656565656566</c:v>
                </c:pt>
                <c:pt idx="1653">
                  <c:v>0.38695370370370369</c:v>
                </c:pt>
                <c:pt idx="1654">
                  <c:v>0.38695370370370369</c:v>
                </c:pt>
                <c:pt idx="1655">
                  <c:v>0.38695370370370369</c:v>
                </c:pt>
                <c:pt idx="1656">
                  <c:v>0.38695370370370369</c:v>
                </c:pt>
                <c:pt idx="1657">
                  <c:v>0.38695370370370369</c:v>
                </c:pt>
                <c:pt idx="1658">
                  <c:v>0.38534983164983166</c:v>
                </c:pt>
                <c:pt idx="1659">
                  <c:v>0.38534983164983166</c:v>
                </c:pt>
                <c:pt idx="1660">
                  <c:v>0.38534983164983166</c:v>
                </c:pt>
                <c:pt idx="1661">
                  <c:v>0.38534983164983166</c:v>
                </c:pt>
                <c:pt idx="1662">
                  <c:v>0.38374511784511783</c:v>
                </c:pt>
                <c:pt idx="1663">
                  <c:v>0.38374511784511783</c:v>
                </c:pt>
                <c:pt idx="1664">
                  <c:v>0.38374511784511783</c:v>
                </c:pt>
                <c:pt idx="1665">
                  <c:v>0.38374511784511783</c:v>
                </c:pt>
                <c:pt idx="1666">
                  <c:v>0.38374511784511783</c:v>
                </c:pt>
                <c:pt idx="1667">
                  <c:v>0.38213939393939395</c:v>
                </c:pt>
                <c:pt idx="1668">
                  <c:v>0.38213939393939395</c:v>
                </c:pt>
                <c:pt idx="1669">
                  <c:v>0.38213939393939395</c:v>
                </c:pt>
                <c:pt idx="1670">
                  <c:v>0.38213939393939395</c:v>
                </c:pt>
                <c:pt idx="1671">
                  <c:v>0.38053265993265994</c:v>
                </c:pt>
                <c:pt idx="1672">
                  <c:v>0.38053265993265994</c:v>
                </c:pt>
                <c:pt idx="1673">
                  <c:v>0.38053265993265994</c:v>
                </c:pt>
                <c:pt idx="1674">
                  <c:v>0.38053265993265994</c:v>
                </c:pt>
                <c:pt idx="1675">
                  <c:v>0.38053265993265994</c:v>
                </c:pt>
                <c:pt idx="1676">
                  <c:v>0.37892491582491583</c:v>
                </c:pt>
                <c:pt idx="1677">
                  <c:v>0.37892491582491583</c:v>
                </c:pt>
                <c:pt idx="1678">
                  <c:v>0.37892491582491583</c:v>
                </c:pt>
                <c:pt idx="1679">
                  <c:v>0.37892491582491583</c:v>
                </c:pt>
                <c:pt idx="1680">
                  <c:v>0.3773161616161616</c:v>
                </c:pt>
                <c:pt idx="1681">
                  <c:v>0.3773161616161616</c:v>
                </c:pt>
                <c:pt idx="1682">
                  <c:v>0.3773161616161616</c:v>
                </c:pt>
                <c:pt idx="1683">
                  <c:v>0.3773161616161616</c:v>
                </c:pt>
                <c:pt idx="1684">
                  <c:v>0.3773161616161616</c:v>
                </c:pt>
                <c:pt idx="1685">
                  <c:v>0.37570639730639732</c:v>
                </c:pt>
                <c:pt idx="1686">
                  <c:v>0.37570639730639732</c:v>
                </c:pt>
                <c:pt idx="1687">
                  <c:v>0.37570639730639732</c:v>
                </c:pt>
                <c:pt idx="1688">
                  <c:v>0.37570639730639732</c:v>
                </c:pt>
                <c:pt idx="1689">
                  <c:v>0.37570639730639732</c:v>
                </c:pt>
                <c:pt idx="1690">
                  <c:v>0.37409562289562287</c:v>
                </c:pt>
                <c:pt idx="1691">
                  <c:v>0.37409562289562287</c:v>
                </c:pt>
                <c:pt idx="1692">
                  <c:v>0.37409562289562287</c:v>
                </c:pt>
                <c:pt idx="1693">
                  <c:v>0.37409562289562287</c:v>
                </c:pt>
                <c:pt idx="1694">
                  <c:v>0.37248383838383836</c:v>
                </c:pt>
                <c:pt idx="1695">
                  <c:v>0.37248383838383836</c:v>
                </c:pt>
                <c:pt idx="1696">
                  <c:v>0.37248383838383836</c:v>
                </c:pt>
                <c:pt idx="1697">
                  <c:v>0.37248383838383836</c:v>
                </c:pt>
                <c:pt idx="1698">
                  <c:v>0.37248383838383836</c:v>
                </c:pt>
                <c:pt idx="1699">
                  <c:v>0.3708710437710438</c:v>
                </c:pt>
                <c:pt idx="1700">
                  <c:v>0.3708710437710438</c:v>
                </c:pt>
                <c:pt idx="1701">
                  <c:v>0.3708710437710438</c:v>
                </c:pt>
                <c:pt idx="1702">
                  <c:v>0.3708710437710438</c:v>
                </c:pt>
                <c:pt idx="1703">
                  <c:v>0.36925723905723906</c:v>
                </c:pt>
                <c:pt idx="1704">
                  <c:v>0.36925723905723906</c:v>
                </c:pt>
                <c:pt idx="1705">
                  <c:v>0.36925723905723906</c:v>
                </c:pt>
                <c:pt idx="1706">
                  <c:v>0.36925723905723906</c:v>
                </c:pt>
                <c:pt idx="1707">
                  <c:v>0.36925723905723906</c:v>
                </c:pt>
                <c:pt idx="1708">
                  <c:v>0.36925723905723906</c:v>
                </c:pt>
                <c:pt idx="1709">
                  <c:v>0.36764242424242422</c:v>
                </c:pt>
                <c:pt idx="1710">
                  <c:v>0.36764242424242422</c:v>
                </c:pt>
                <c:pt idx="1711">
                  <c:v>0.36764242424242422</c:v>
                </c:pt>
                <c:pt idx="1712">
                  <c:v>0.36764242424242422</c:v>
                </c:pt>
                <c:pt idx="1713">
                  <c:v>0.36602659932659931</c:v>
                </c:pt>
                <c:pt idx="1714">
                  <c:v>0.36602659932659931</c:v>
                </c:pt>
                <c:pt idx="1715">
                  <c:v>0.36602659932659931</c:v>
                </c:pt>
                <c:pt idx="1716">
                  <c:v>0.36602659932659931</c:v>
                </c:pt>
                <c:pt idx="1717">
                  <c:v>0.36602659932659931</c:v>
                </c:pt>
                <c:pt idx="1718">
                  <c:v>0.36440976430976429</c:v>
                </c:pt>
                <c:pt idx="1719">
                  <c:v>0.36440976430976429</c:v>
                </c:pt>
                <c:pt idx="1720">
                  <c:v>0.36440976430976429</c:v>
                </c:pt>
                <c:pt idx="1721">
                  <c:v>0.36440976430976429</c:v>
                </c:pt>
                <c:pt idx="1722">
                  <c:v>0.36279191919191917</c:v>
                </c:pt>
                <c:pt idx="1723">
                  <c:v>0.36279191919191917</c:v>
                </c:pt>
                <c:pt idx="1724">
                  <c:v>0.36279191919191917</c:v>
                </c:pt>
                <c:pt idx="1725">
                  <c:v>0.36279191919191917</c:v>
                </c:pt>
                <c:pt idx="1726">
                  <c:v>0.36279191919191917</c:v>
                </c:pt>
                <c:pt idx="1727">
                  <c:v>0.36117306397306398</c:v>
                </c:pt>
                <c:pt idx="1728">
                  <c:v>0.36117306397306398</c:v>
                </c:pt>
                <c:pt idx="1729">
                  <c:v>0.36117306397306398</c:v>
                </c:pt>
                <c:pt idx="1730">
                  <c:v>0.36117306397306398</c:v>
                </c:pt>
                <c:pt idx="1731">
                  <c:v>0.35955303030303032</c:v>
                </c:pt>
                <c:pt idx="1732">
                  <c:v>0.35955303030303032</c:v>
                </c:pt>
                <c:pt idx="1733">
                  <c:v>0.35955303030303032</c:v>
                </c:pt>
                <c:pt idx="1734">
                  <c:v>0.35955303030303032</c:v>
                </c:pt>
                <c:pt idx="1735">
                  <c:v>0.35955303030303032</c:v>
                </c:pt>
                <c:pt idx="1736">
                  <c:v>0.35793198653198655</c:v>
                </c:pt>
                <c:pt idx="1737">
                  <c:v>0.35793198653198655</c:v>
                </c:pt>
                <c:pt idx="1738">
                  <c:v>0.35793198653198655</c:v>
                </c:pt>
                <c:pt idx="1739">
                  <c:v>0.35793198653198655</c:v>
                </c:pt>
                <c:pt idx="1740">
                  <c:v>0.35630993265993266</c:v>
                </c:pt>
                <c:pt idx="1741">
                  <c:v>0.35630993265993266</c:v>
                </c:pt>
                <c:pt idx="1742">
                  <c:v>0.35630993265993266</c:v>
                </c:pt>
                <c:pt idx="1743">
                  <c:v>0.35630993265993266</c:v>
                </c:pt>
                <c:pt idx="1744">
                  <c:v>0.35630993265993266</c:v>
                </c:pt>
                <c:pt idx="1745">
                  <c:v>0.35630993265993266</c:v>
                </c:pt>
                <c:pt idx="1746">
                  <c:v>0.35468686868686866</c:v>
                </c:pt>
                <c:pt idx="1747">
                  <c:v>0.35468686868686866</c:v>
                </c:pt>
                <c:pt idx="1748">
                  <c:v>0.35468686868686866</c:v>
                </c:pt>
                <c:pt idx="1749">
                  <c:v>0.35468686868686866</c:v>
                </c:pt>
                <c:pt idx="1750">
                  <c:v>0.35306262626262624</c:v>
                </c:pt>
                <c:pt idx="1751">
                  <c:v>0.35306262626262624</c:v>
                </c:pt>
                <c:pt idx="1752">
                  <c:v>0.35306262626262624</c:v>
                </c:pt>
                <c:pt idx="1753">
                  <c:v>0.35306262626262624</c:v>
                </c:pt>
                <c:pt idx="1754">
                  <c:v>0.35306262626262624</c:v>
                </c:pt>
                <c:pt idx="1755">
                  <c:v>0.35143737373737371</c:v>
                </c:pt>
                <c:pt idx="1756">
                  <c:v>0.35143737373737371</c:v>
                </c:pt>
                <c:pt idx="1757">
                  <c:v>0.35143737373737371</c:v>
                </c:pt>
                <c:pt idx="1758">
                  <c:v>0.35143737373737371</c:v>
                </c:pt>
                <c:pt idx="1759">
                  <c:v>0.34981111111111113</c:v>
                </c:pt>
                <c:pt idx="1760">
                  <c:v>0.34981111111111113</c:v>
                </c:pt>
                <c:pt idx="1761">
                  <c:v>0.34981111111111113</c:v>
                </c:pt>
                <c:pt idx="1762">
                  <c:v>0.34981111111111113</c:v>
                </c:pt>
                <c:pt idx="1763">
                  <c:v>0.34981111111111113</c:v>
                </c:pt>
                <c:pt idx="1764">
                  <c:v>0.34818367003367001</c:v>
                </c:pt>
                <c:pt idx="1765">
                  <c:v>0.34818367003367001</c:v>
                </c:pt>
                <c:pt idx="1766">
                  <c:v>0.34818367003367001</c:v>
                </c:pt>
                <c:pt idx="1767">
                  <c:v>0.34818367003367001</c:v>
                </c:pt>
                <c:pt idx="1768">
                  <c:v>0.34818367003367001</c:v>
                </c:pt>
                <c:pt idx="1769">
                  <c:v>0.34655521885521884</c:v>
                </c:pt>
                <c:pt idx="1770">
                  <c:v>0.34655521885521884</c:v>
                </c:pt>
                <c:pt idx="1771">
                  <c:v>0.34655521885521884</c:v>
                </c:pt>
                <c:pt idx="1772">
                  <c:v>0.34655521885521884</c:v>
                </c:pt>
                <c:pt idx="1773">
                  <c:v>0.34492558922558925</c:v>
                </c:pt>
                <c:pt idx="1774">
                  <c:v>0.34492558922558925</c:v>
                </c:pt>
                <c:pt idx="1775">
                  <c:v>0.34492558922558925</c:v>
                </c:pt>
                <c:pt idx="1776">
                  <c:v>0.34492558922558925</c:v>
                </c:pt>
                <c:pt idx="1777">
                  <c:v>0.34492558922558925</c:v>
                </c:pt>
                <c:pt idx="1778">
                  <c:v>0.34492558922558925</c:v>
                </c:pt>
                <c:pt idx="1779">
                  <c:v>0.34329494949494949</c:v>
                </c:pt>
                <c:pt idx="1780">
                  <c:v>0.34329494949494949</c:v>
                </c:pt>
                <c:pt idx="1781">
                  <c:v>0.34329494949494949</c:v>
                </c:pt>
                <c:pt idx="1782">
                  <c:v>0.34329494949494949</c:v>
                </c:pt>
                <c:pt idx="1783">
                  <c:v>0.34166313131313131</c:v>
                </c:pt>
                <c:pt idx="1784">
                  <c:v>0.34166313131313131</c:v>
                </c:pt>
                <c:pt idx="1785">
                  <c:v>0.34166313131313131</c:v>
                </c:pt>
                <c:pt idx="1786">
                  <c:v>0.34166313131313131</c:v>
                </c:pt>
                <c:pt idx="1787">
                  <c:v>0.34166313131313131</c:v>
                </c:pt>
                <c:pt idx="1788">
                  <c:v>0.34003030303030302</c:v>
                </c:pt>
                <c:pt idx="1789">
                  <c:v>0.34003030303030302</c:v>
                </c:pt>
                <c:pt idx="1790">
                  <c:v>0.34003030303030302</c:v>
                </c:pt>
                <c:pt idx="1791">
                  <c:v>0.34003030303030302</c:v>
                </c:pt>
                <c:pt idx="1792">
                  <c:v>0.33839629629629631</c:v>
                </c:pt>
                <c:pt idx="1793">
                  <c:v>0.33839629629629631</c:v>
                </c:pt>
                <c:pt idx="1794">
                  <c:v>0.33839629629629631</c:v>
                </c:pt>
                <c:pt idx="1795">
                  <c:v>0.33839629629629631</c:v>
                </c:pt>
                <c:pt idx="1796">
                  <c:v>0.33839629629629631</c:v>
                </c:pt>
                <c:pt idx="1797">
                  <c:v>0.33676111111111112</c:v>
                </c:pt>
                <c:pt idx="1798">
                  <c:v>0.33676111111111112</c:v>
                </c:pt>
                <c:pt idx="1799">
                  <c:v>0.33676111111111112</c:v>
                </c:pt>
                <c:pt idx="1800">
                  <c:v>0.33676111111111112</c:v>
                </c:pt>
                <c:pt idx="1801">
                  <c:v>0.33512491582491583</c:v>
                </c:pt>
                <c:pt idx="1802">
                  <c:v>0.33512491582491583</c:v>
                </c:pt>
                <c:pt idx="1803">
                  <c:v>0.33512491582491583</c:v>
                </c:pt>
                <c:pt idx="1804">
                  <c:v>0.33512491582491583</c:v>
                </c:pt>
                <c:pt idx="1805">
                  <c:v>0.33512491582491583</c:v>
                </c:pt>
                <c:pt idx="1806">
                  <c:v>0.33512491582491583</c:v>
                </c:pt>
                <c:pt idx="1807">
                  <c:v>0.33348754208754211</c:v>
                </c:pt>
                <c:pt idx="1808">
                  <c:v>0.33348754208754211</c:v>
                </c:pt>
                <c:pt idx="1809">
                  <c:v>0.33348754208754211</c:v>
                </c:pt>
                <c:pt idx="1810">
                  <c:v>0.33348754208754211</c:v>
                </c:pt>
                <c:pt idx="1811">
                  <c:v>0.33184898989898992</c:v>
                </c:pt>
                <c:pt idx="1812">
                  <c:v>0.33184898989898992</c:v>
                </c:pt>
                <c:pt idx="1813">
                  <c:v>0.33184898989898992</c:v>
                </c:pt>
                <c:pt idx="1814">
                  <c:v>0.33184898989898992</c:v>
                </c:pt>
                <c:pt idx="1815">
                  <c:v>0.33184898989898992</c:v>
                </c:pt>
                <c:pt idx="1816">
                  <c:v>0.33020942760942762</c:v>
                </c:pt>
                <c:pt idx="1817">
                  <c:v>0.33020942760942762</c:v>
                </c:pt>
                <c:pt idx="1818">
                  <c:v>0.33020942760942762</c:v>
                </c:pt>
                <c:pt idx="1819">
                  <c:v>0.33020942760942762</c:v>
                </c:pt>
                <c:pt idx="1820">
                  <c:v>0.32856868686868684</c:v>
                </c:pt>
                <c:pt idx="1821">
                  <c:v>0.32856868686868684</c:v>
                </c:pt>
                <c:pt idx="1822">
                  <c:v>0.32856868686868684</c:v>
                </c:pt>
                <c:pt idx="1823">
                  <c:v>0.32856868686868684</c:v>
                </c:pt>
                <c:pt idx="1824">
                  <c:v>0.32856868686868684</c:v>
                </c:pt>
                <c:pt idx="1825">
                  <c:v>0.3269267676767677</c:v>
                </c:pt>
                <c:pt idx="1826">
                  <c:v>0.3269267676767677</c:v>
                </c:pt>
                <c:pt idx="1827">
                  <c:v>0.3269267676767677</c:v>
                </c:pt>
                <c:pt idx="1828">
                  <c:v>0.3269267676767677</c:v>
                </c:pt>
                <c:pt idx="1829">
                  <c:v>0.3269267676767677</c:v>
                </c:pt>
                <c:pt idx="1830">
                  <c:v>0.32528367003367004</c:v>
                </c:pt>
                <c:pt idx="1831">
                  <c:v>0.32528367003367004</c:v>
                </c:pt>
                <c:pt idx="1832">
                  <c:v>0.32528367003367004</c:v>
                </c:pt>
                <c:pt idx="1833">
                  <c:v>0.32528367003367004</c:v>
                </c:pt>
                <c:pt idx="1834">
                  <c:v>0.32528367003367004</c:v>
                </c:pt>
                <c:pt idx="1835">
                  <c:v>0.32363939393939395</c:v>
                </c:pt>
                <c:pt idx="1836">
                  <c:v>0.32363939393939395</c:v>
                </c:pt>
                <c:pt idx="1837">
                  <c:v>0.32363939393939395</c:v>
                </c:pt>
                <c:pt idx="1838">
                  <c:v>0.32363939393939395</c:v>
                </c:pt>
                <c:pt idx="1839">
                  <c:v>0.32363939393939395</c:v>
                </c:pt>
                <c:pt idx="1840">
                  <c:v>0.32199393939393939</c:v>
                </c:pt>
                <c:pt idx="1841">
                  <c:v>0.32199393939393939</c:v>
                </c:pt>
                <c:pt idx="1842">
                  <c:v>0.32199393939393939</c:v>
                </c:pt>
                <c:pt idx="1843">
                  <c:v>0.32199393939393939</c:v>
                </c:pt>
                <c:pt idx="1844">
                  <c:v>0.32034730639730641</c:v>
                </c:pt>
                <c:pt idx="1845">
                  <c:v>0.32034730639730641</c:v>
                </c:pt>
                <c:pt idx="1846">
                  <c:v>0.32034730639730641</c:v>
                </c:pt>
                <c:pt idx="1847">
                  <c:v>0.32034730639730641</c:v>
                </c:pt>
                <c:pt idx="1848">
                  <c:v>0.32034730639730641</c:v>
                </c:pt>
                <c:pt idx="1849">
                  <c:v>0.31869949494949495</c:v>
                </c:pt>
                <c:pt idx="1850">
                  <c:v>0.31869949494949495</c:v>
                </c:pt>
                <c:pt idx="1851">
                  <c:v>0.31869949494949495</c:v>
                </c:pt>
                <c:pt idx="1852">
                  <c:v>0.31869949494949495</c:v>
                </c:pt>
                <c:pt idx="1853">
                  <c:v>0.31869949494949495</c:v>
                </c:pt>
                <c:pt idx="1854">
                  <c:v>0.31705050505050503</c:v>
                </c:pt>
                <c:pt idx="1855">
                  <c:v>0.31705050505050503</c:v>
                </c:pt>
                <c:pt idx="1856">
                  <c:v>0.31705050505050503</c:v>
                </c:pt>
                <c:pt idx="1857">
                  <c:v>0.31705050505050503</c:v>
                </c:pt>
                <c:pt idx="1858">
                  <c:v>0.31705050505050503</c:v>
                </c:pt>
                <c:pt idx="1859">
                  <c:v>0.31540033670033668</c:v>
                </c:pt>
                <c:pt idx="1860">
                  <c:v>0.31540033670033668</c:v>
                </c:pt>
                <c:pt idx="1861">
                  <c:v>0.31540033670033668</c:v>
                </c:pt>
                <c:pt idx="1862">
                  <c:v>0.31540033670033668</c:v>
                </c:pt>
                <c:pt idx="1863">
                  <c:v>0.31374898989898992</c:v>
                </c:pt>
                <c:pt idx="1864">
                  <c:v>0.31374898989898992</c:v>
                </c:pt>
                <c:pt idx="1865">
                  <c:v>0.31374898989898992</c:v>
                </c:pt>
                <c:pt idx="1866">
                  <c:v>0.31374898989898992</c:v>
                </c:pt>
                <c:pt idx="1867">
                  <c:v>0.31374898989898992</c:v>
                </c:pt>
                <c:pt idx="1868">
                  <c:v>0.31209646464646462</c:v>
                </c:pt>
                <c:pt idx="1869">
                  <c:v>0.31209646464646462</c:v>
                </c:pt>
                <c:pt idx="1870">
                  <c:v>0.31209646464646462</c:v>
                </c:pt>
                <c:pt idx="1871">
                  <c:v>0.31209646464646462</c:v>
                </c:pt>
                <c:pt idx="1872">
                  <c:v>0.31044276094276096</c:v>
                </c:pt>
                <c:pt idx="1873">
                  <c:v>0.31044276094276096</c:v>
                </c:pt>
                <c:pt idx="1874">
                  <c:v>0.31044276094276096</c:v>
                </c:pt>
                <c:pt idx="1875">
                  <c:v>0.31044276094276096</c:v>
                </c:pt>
                <c:pt idx="1876">
                  <c:v>0.31044276094276096</c:v>
                </c:pt>
                <c:pt idx="1877">
                  <c:v>0.31044276094276096</c:v>
                </c:pt>
                <c:pt idx="1878">
                  <c:v>0.30878787878787878</c:v>
                </c:pt>
                <c:pt idx="1879">
                  <c:v>0.30878787878787878</c:v>
                </c:pt>
                <c:pt idx="1880">
                  <c:v>0.30878787878787878</c:v>
                </c:pt>
                <c:pt idx="1881">
                  <c:v>0.30878787878787878</c:v>
                </c:pt>
                <c:pt idx="1882">
                  <c:v>0.30713164983164981</c:v>
                </c:pt>
                <c:pt idx="1883">
                  <c:v>0.30713164983164981</c:v>
                </c:pt>
                <c:pt idx="1884">
                  <c:v>0.30713164983164981</c:v>
                </c:pt>
                <c:pt idx="1885">
                  <c:v>0.30713164983164981</c:v>
                </c:pt>
                <c:pt idx="1886">
                  <c:v>0.30713164983164981</c:v>
                </c:pt>
                <c:pt idx="1887">
                  <c:v>0.30547424242424243</c:v>
                </c:pt>
                <c:pt idx="1888">
                  <c:v>0.30547424242424243</c:v>
                </c:pt>
                <c:pt idx="1889">
                  <c:v>0.30547424242424243</c:v>
                </c:pt>
                <c:pt idx="1890">
                  <c:v>0.30547424242424243</c:v>
                </c:pt>
                <c:pt idx="1891">
                  <c:v>0.30547424242424243</c:v>
                </c:pt>
                <c:pt idx="1892">
                  <c:v>0.30381565656565657</c:v>
                </c:pt>
                <c:pt idx="1893">
                  <c:v>0.30381565656565657</c:v>
                </c:pt>
                <c:pt idx="1894">
                  <c:v>0.30215572390572393</c:v>
                </c:pt>
                <c:pt idx="1895">
                  <c:v>0.30215572390572393</c:v>
                </c:pt>
                <c:pt idx="1896">
                  <c:v>0.30215572390572393</c:v>
                </c:pt>
                <c:pt idx="1897">
                  <c:v>0.30049461279461281</c:v>
                </c:pt>
                <c:pt idx="1898">
                  <c:v>0.30049461279461281</c:v>
                </c:pt>
                <c:pt idx="1899">
                  <c:v>0.29883215488215487</c:v>
                </c:pt>
                <c:pt idx="1900">
                  <c:v>0.29883215488215487</c:v>
                </c:pt>
                <c:pt idx="1901">
                  <c:v>0.29883215488215487</c:v>
                </c:pt>
                <c:pt idx="1902">
                  <c:v>0.2971685185185185</c:v>
                </c:pt>
                <c:pt idx="1903">
                  <c:v>0.2971685185185185</c:v>
                </c:pt>
                <c:pt idx="1904">
                  <c:v>0.29550353535353535</c:v>
                </c:pt>
                <c:pt idx="1905">
                  <c:v>0.29550353535353535</c:v>
                </c:pt>
                <c:pt idx="1906">
                  <c:v>0.29550353535353535</c:v>
                </c:pt>
                <c:pt idx="1907">
                  <c:v>0.29383737373737373</c:v>
                </c:pt>
                <c:pt idx="1908">
                  <c:v>0.29383737373737373</c:v>
                </c:pt>
                <c:pt idx="1909">
                  <c:v>0.29216986531986533</c:v>
                </c:pt>
                <c:pt idx="1910">
                  <c:v>0.29216986531986533</c:v>
                </c:pt>
                <c:pt idx="1911">
                  <c:v>0.29216986531986533</c:v>
                </c:pt>
                <c:pt idx="1912">
                  <c:v>0.29050101010101009</c:v>
                </c:pt>
                <c:pt idx="1913">
                  <c:v>0.29050101010101009</c:v>
                </c:pt>
                <c:pt idx="1914">
                  <c:v>0.28883097643097644</c:v>
                </c:pt>
                <c:pt idx="1915">
                  <c:v>0.28883097643097644</c:v>
                </c:pt>
                <c:pt idx="1916">
                  <c:v>0.28883097643097644</c:v>
                </c:pt>
                <c:pt idx="1917">
                  <c:v>0.28715959595959595</c:v>
                </c:pt>
                <c:pt idx="1918">
                  <c:v>0.28715959595959595</c:v>
                </c:pt>
                <c:pt idx="1919">
                  <c:v>0.28548686868686868</c:v>
                </c:pt>
                <c:pt idx="1920">
                  <c:v>0.28548686868686868</c:v>
                </c:pt>
                <c:pt idx="1921">
                  <c:v>0.28548686868686868</c:v>
                </c:pt>
                <c:pt idx="1922">
                  <c:v>0.28381279461279463</c:v>
                </c:pt>
                <c:pt idx="1923">
                  <c:v>0.28381279461279463</c:v>
                </c:pt>
                <c:pt idx="1924">
                  <c:v>0.28213737373737374</c:v>
                </c:pt>
                <c:pt idx="1925">
                  <c:v>0.28213737373737374</c:v>
                </c:pt>
                <c:pt idx="1926">
                  <c:v>0.28213737373737374</c:v>
                </c:pt>
                <c:pt idx="1927">
                  <c:v>0.28046060606060608</c:v>
                </c:pt>
                <c:pt idx="1928">
                  <c:v>0.28046060606060608</c:v>
                </c:pt>
                <c:pt idx="1929">
                  <c:v>0.28046060606060608</c:v>
                </c:pt>
                <c:pt idx="1930">
                  <c:v>0.27878249158249158</c:v>
                </c:pt>
                <c:pt idx="1931">
                  <c:v>0.27878249158249158</c:v>
                </c:pt>
                <c:pt idx="1932">
                  <c:v>0.2771030303030303</c:v>
                </c:pt>
                <c:pt idx="1933">
                  <c:v>0.2771030303030303</c:v>
                </c:pt>
                <c:pt idx="1934">
                  <c:v>0.2771030303030303</c:v>
                </c:pt>
                <c:pt idx="1935">
                  <c:v>0.27542222222222223</c:v>
                </c:pt>
                <c:pt idx="1936">
                  <c:v>0.27542222222222223</c:v>
                </c:pt>
                <c:pt idx="1937">
                  <c:v>0.27374006734006734</c:v>
                </c:pt>
                <c:pt idx="1938">
                  <c:v>0.27374006734006734</c:v>
                </c:pt>
                <c:pt idx="1939">
                  <c:v>0.27374006734006734</c:v>
                </c:pt>
                <c:pt idx="1940">
                  <c:v>0.27205656565656566</c:v>
                </c:pt>
                <c:pt idx="1941">
                  <c:v>0.27205656565656566</c:v>
                </c:pt>
                <c:pt idx="1942">
                  <c:v>0.27037154882154885</c:v>
                </c:pt>
                <c:pt idx="1943">
                  <c:v>0.27037154882154885</c:v>
                </c:pt>
                <c:pt idx="1944">
                  <c:v>0.27037154882154885</c:v>
                </c:pt>
                <c:pt idx="1945">
                  <c:v>0.26868518518518519</c:v>
                </c:pt>
                <c:pt idx="1946">
                  <c:v>0.26868518518518519</c:v>
                </c:pt>
                <c:pt idx="1947">
                  <c:v>0.26699747474747476</c:v>
                </c:pt>
                <c:pt idx="1948">
                  <c:v>0.26699747474747476</c:v>
                </c:pt>
                <c:pt idx="1949">
                  <c:v>0.26699747474747476</c:v>
                </c:pt>
                <c:pt idx="1950">
                  <c:v>0.26530824915824913</c:v>
                </c:pt>
                <c:pt idx="1951">
                  <c:v>0.26530824915824913</c:v>
                </c:pt>
                <c:pt idx="1952">
                  <c:v>0.26361767676767678</c:v>
                </c:pt>
                <c:pt idx="1953">
                  <c:v>0.26361767676767678</c:v>
                </c:pt>
                <c:pt idx="1954">
                  <c:v>0.26361767676767678</c:v>
                </c:pt>
                <c:pt idx="1955">
                  <c:v>0.26192558922558923</c:v>
                </c:pt>
                <c:pt idx="1956">
                  <c:v>0.26192558922558923</c:v>
                </c:pt>
                <c:pt idx="1957">
                  <c:v>0.2602321548821549</c:v>
                </c:pt>
                <c:pt idx="1958">
                  <c:v>0.2602321548821549</c:v>
                </c:pt>
                <c:pt idx="1959">
                  <c:v>0.2602321548821549</c:v>
                </c:pt>
                <c:pt idx="1960">
                  <c:v>0.25853720538720537</c:v>
                </c:pt>
                <c:pt idx="1961">
                  <c:v>0.25853720538720537</c:v>
                </c:pt>
                <c:pt idx="1962">
                  <c:v>0.25684074074074076</c:v>
                </c:pt>
                <c:pt idx="1963">
                  <c:v>0.25684074074074076</c:v>
                </c:pt>
                <c:pt idx="1964">
                  <c:v>0.25684074074074076</c:v>
                </c:pt>
                <c:pt idx="1965">
                  <c:v>0.25514292929292931</c:v>
                </c:pt>
                <c:pt idx="1966">
                  <c:v>0.25514292929292931</c:v>
                </c:pt>
                <c:pt idx="1967">
                  <c:v>0.25344360269360272</c:v>
                </c:pt>
                <c:pt idx="1968">
                  <c:v>0.25344360269360272</c:v>
                </c:pt>
                <c:pt idx="1969">
                  <c:v>0.25344360269360272</c:v>
                </c:pt>
                <c:pt idx="1970">
                  <c:v>0.25174276094276093</c:v>
                </c:pt>
                <c:pt idx="1971">
                  <c:v>0.25174276094276093</c:v>
                </c:pt>
                <c:pt idx="1972">
                  <c:v>0.25004040404040406</c:v>
                </c:pt>
                <c:pt idx="1973">
                  <c:v>0.25004040404040406</c:v>
                </c:pt>
                <c:pt idx="1974">
                  <c:v>0.25004040404040406</c:v>
                </c:pt>
                <c:pt idx="1975">
                  <c:v>0.24833653198653199</c:v>
                </c:pt>
                <c:pt idx="1976">
                  <c:v>0.24833653198653199</c:v>
                </c:pt>
                <c:pt idx="1977">
                  <c:v>0.24663114478114478</c:v>
                </c:pt>
                <c:pt idx="1978">
                  <c:v>0.24663114478114478</c:v>
                </c:pt>
                <c:pt idx="1979">
                  <c:v>0.24663114478114478</c:v>
                </c:pt>
                <c:pt idx="1980">
                  <c:v>0.24492424242424243</c:v>
                </c:pt>
                <c:pt idx="1981">
                  <c:v>0.24492424242424243</c:v>
                </c:pt>
                <c:pt idx="1982">
                  <c:v>0.24321582491582491</c:v>
                </c:pt>
                <c:pt idx="1983">
                  <c:v>0.24321582491582491</c:v>
                </c:pt>
                <c:pt idx="1984">
                  <c:v>0.24321582491582491</c:v>
                </c:pt>
                <c:pt idx="1985">
                  <c:v>0.24150572390572392</c:v>
                </c:pt>
                <c:pt idx="1986">
                  <c:v>0.24150572390572392</c:v>
                </c:pt>
                <c:pt idx="1987">
                  <c:v>0.23979410774410775</c:v>
                </c:pt>
                <c:pt idx="1988">
                  <c:v>0.23979410774410775</c:v>
                </c:pt>
                <c:pt idx="1989">
                  <c:v>0.23979410774410775</c:v>
                </c:pt>
                <c:pt idx="1990">
                  <c:v>0.23808097643097642</c:v>
                </c:pt>
                <c:pt idx="1991">
                  <c:v>0.23808097643097642</c:v>
                </c:pt>
                <c:pt idx="1992">
                  <c:v>0.23636616161616161</c:v>
                </c:pt>
                <c:pt idx="1993">
                  <c:v>0.23636616161616161</c:v>
                </c:pt>
                <c:pt idx="1994">
                  <c:v>0.23636616161616161</c:v>
                </c:pt>
                <c:pt idx="1995">
                  <c:v>0.23464983164983164</c:v>
                </c:pt>
                <c:pt idx="1996">
                  <c:v>0.23464983164983164</c:v>
                </c:pt>
                <c:pt idx="1997">
                  <c:v>0.23293181818181818</c:v>
                </c:pt>
                <c:pt idx="1998">
                  <c:v>0.23293181818181818</c:v>
                </c:pt>
                <c:pt idx="1999">
                  <c:v>0.23293181818181818</c:v>
                </c:pt>
                <c:pt idx="2000">
                  <c:v>0.2312121212121212</c:v>
                </c:pt>
                <c:pt idx="2001">
                  <c:v>0.2312121212121212</c:v>
                </c:pt>
                <c:pt idx="2002">
                  <c:v>0.22949090909090908</c:v>
                </c:pt>
                <c:pt idx="2003">
                  <c:v>0.22949090909090908</c:v>
                </c:pt>
                <c:pt idx="2004">
                  <c:v>0.22949090909090908</c:v>
                </c:pt>
                <c:pt idx="2005">
                  <c:v>0.22776801346801348</c:v>
                </c:pt>
                <c:pt idx="2006">
                  <c:v>0.22776801346801348</c:v>
                </c:pt>
                <c:pt idx="2007">
                  <c:v>0.22604343434343435</c:v>
                </c:pt>
                <c:pt idx="2008">
                  <c:v>0.22604343434343435</c:v>
                </c:pt>
                <c:pt idx="2009">
                  <c:v>0.22604343434343435</c:v>
                </c:pt>
                <c:pt idx="2010">
                  <c:v>0.22431717171717172</c:v>
                </c:pt>
                <c:pt idx="2011">
                  <c:v>0.22431717171717172</c:v>
                </c:pt>
                <c:pt idx="2012">
                  <c:v>0.22258922558922559</c:v>
                </c:pt>
                <c:pt idx="2013">
                  <c:v>0.22258922558922559</c:v>
                </c:pt>
                <c:pt idx="2014">
                  <c:v>0.22258922558922559</c:v>
                </c:pt>
                <c:pt idx="2015">
                  <c:v>0.22085959595959595</c:v>
                </c:pt>
                <c:pt idx="2016">
                  <c:v>0.22085959595959595</c:v>
                </c:pt>
                <c:pt idx="2017">
                  <c:v>0.21912811447811448</c:v>
                </c:pt>
                <c:pt idx="2018">
                  <c:v>0.21912811447811448</c:v>
                </c:pt>
                <c:pt idx="2019">
                  <c:v>0.2173949494949495</c:v>
                </c:pt>
                <c:pt idx="2020">
                  <c:v>0.2173949494949495</c:v>
                </c:pt>
                <c:pt idx="2021">
                  <c:v>0.2173949494949495</c:v>
                </c:pt>
                <c:pt idx="2022">
                  <c:v>0.215660101010101</c:v>
                </c:pt>
                <c:pt idx="2023">
                  <c:v>0.215660101010101</c:v>
                </c:pt>
                <c:pt idx="2024">
                  <c:v>0.21392340067340068</c:v>
                </c:pt>
                <c:pt idx="2025">
                  <c:v>0.21392340067340068</c:v>
                </c:pt>
                <c:pt idx="2026">
                  <c:v>0.21392340067340068</c:v>
                </c:pt>
                <c:pt idx="2027">
                  <c:v>0.21218501683501684</c:v>
                </c:pt>
                <c:pt idx="2028">
                  <c:v>0.21218501683501684</c:v>
                </c:pt>
                <c:pt idx="2029">
                  <c:v>0.21044478114478116</c:v>
                </c:pt>
                <c:pt idx="2030">
                  <c:v>0.21044478114478116</c:v>
                </c:pt>
                <c:pt idx="2031">
                  <c:v>0.20870269360269361</c:v>
                </c:pt>
                <c:pt idx="2032">
                  <c:v>0.20870269360269361</c:v>
                </c:pt>
                <c:pt idx="2033">
                  <c:v>0.20870269360269361</c:v>
                </c:pt>
                <c:pt idx="2034">
                  <c:v>0.20695892255892256</c:v>
                </c:pt>
                <c:pt idx="2035">
                  <c:v>0.20695892255892256</c:v>
                </c:pt>
                <c:pt idx="2036">
                  <c:v>0.20521329966329965</c:v>
                </c:pt>
                <c:pt idx="2037">
                  <c:v>0.20521329966329965</c:v>
                </c:pt>
                <c:pt idx="2038">
                  <c:v>0.20521329966329965</c:v>
                </c:pt>
                <c:pt idx="2039">
                  <c:v>0.20346582491582491</c:v>
                </c:pt>
                <c:pt idx="2040">
                  <c:v>0.20346582491582491</c:v>
                </c:pt>
                <c:pt idx="2041">
                  <c:v>0.20171649831649832</c:v>
                </c:pt>
                <c:pt idx="2042">
                  <c:v>0.20171649831649832</c:v>
                </c:pt>
                <c:pt idx="2043">
                  <c:v>0.19996515151515151</c:v>
                </c:pt>
                <c:pt idx="2044">
                  <c:v>0.19996515151515151</c:v>
                </c:pt>
                <c:pt idx="2045">
                  <c:v>0.19821195286195287</c:v>
                </c:pt>
                <c:pt idx="2046">
                  <c:v>0.19821195286195287</c:v>
                </c:pt>
                <c:pt idx="2047">
                  <c:v>0.19821195286195287</c:v>
                </c:pt>
                <c:pt idx="2048">
                  <c:v>0.19645690235690236</c:v>
                </c:pt>
                <c:pt idx="2049">
                  <c:v>0.19645690235690236</c:v>
                </c:pt>
                <c:pt idx="2050">
                  <c:v>0.19469983164983165</c:v>
                </c:pt>
                <c:pt idx="2051">
                  <c:v>0.19294074074074075</c:v>
                </c:pt>
                <c:pt idx="2052">
                  <c:v>0.19117979797979798</c:v>
                </c:pt>
                <c:pt idx="2053">
                  <c:v>0.18941683501683501</c:v>
                </c:pt>
                <c:pt idx="2054">
                  <c:v>0.18765185185185185</c:v>
                </c:pt>
                <c:pt idx="2055">
                  <c:v>0.18588484848484849</c:v>
                </c:pt>
                <c:pt idx="2056">
                  <c:v>0.18411582491582493</c:v>
                </c:pt>
                <c:pt idx="2057">
                  <c:v>0.18234461279461278</c:v>
                </c:pt>
                <c:pt idx="2058">
                  <c:v>0.18057138047138047</c:v>
                </c:pt>
                <c:pt idx="2059">
                  <c:v>0.17879595959595959</c:v>
                </c:pt>
                <c:pt idx="2060">
                  <c:v>0.17701851851851852</c:v>
                </c:pt>
                <c:pt idx="2061">
                  <c:v>0.17523888888888889</c:v>
                </c:pt>
                <c:pt idx="2062">
                  <c:v>0.1734570707070707</c:v>
                </c:pt>
                <c:pt idx="2063">
                  <c:v>0.17167306397306398</c:v>
                </c:pt>
                <c:pt idx="2064">
                  <c:v>0.1698868686868687</c:v>
                </c:pt>
                <c:pt idx="2065">
                  <c:v>0.1680983164983165</c:v>
                </c:pt>
                <c:pt idx="2066">
                  <c:v>0.16630757575757577</c:v>
                </c:pt>
                <c:pt idx="2067">
                  <c:v>0.16451447811447811</c:v>
                </c:pt>
                <c:pt idx="2068">
                  <c:v>0.16271902356902357</c:v>
                </c:pt>
                <c:pt idx="2069">
                  <c:v>0.16092121212121213</c:v>
                </c:pt>
                <c:pt idx="2070">
                  <c:v>0.15912104377104377</c:v>
                </c:pt>
                <c:pt idx="2071">
                  <c:v>0.15731851851851852</c:v>
                </c:pt>
                <c:pt idx="2072">
                  <c:v>0.15551363636363635</c:v>
                </c:pt>
                <c:pt idx="2073">
                  <c:v>0.15370622895622896</c:v>
                </c:pt>
                <c:pt idx="2074">
                  <c:v>0.15189629629629631</c:v>
                </c:pt>
                <c:pt idx="2075">
                  <c:v>0.15008383838383837</c:v>
                </c:pt>
                <c:pt idx="2076">
                  <c:v>0.14826885521885522</c:v>
                </c:pt>
                <c:pt idx="2077">
                  <c:v>0.1464513468013468</c:v>
                </c:pt>
                <c:pt idx="2078">
                  <c:v>0.14463114478114478</c:v>
                </c:pt>
                <c:pt idx="2079">
                  <c:v>0.14280824915824916</c:v>
                </c:pt>
                <c:pt idx="2080">
                  <c:v>0.14098265993265993</c:v>
                </c:pt>
                <c:pt idx="2081">
                  <c:v>0.13915437710437711</c:v>
                </c:pt>
                <c:pt idx="2082">
                  <c:v>0.13732340067340068</c:v>
                </c:pt>
                <c:pt idx="2083">
                  <c:v>0.1354895622895623</c:v>
                </c:pt>
                <c:pt idx="2084">
                  <c:v>0.13365286195286194</c:v>
                </c:pt>
                <c:pt idx="2085">
                  <c:v>0.13181329966329966</c:v>
                </c:pt>
                <c:pt idx="2086">
                  <c:v>0.12997087542087543</c:v>
                </c:pt>
                <c:pt idx="2087">
                  <c:v>0.12812542087542086</c:v>
                </c:pt>
                <c:pt idx="2088">
                  <c:v>0.12627693602693602</c:v>
                </c:pt>
                <c:pt idx="2089">
                  <c:v>0.12442542087542087</c:v>
                </c:pt>
                <c:pt idx="2090">
                  <c:v>0.12257087542087543</c:v>
                </c:pt>
                <c:pt idx="2091">
                  <c:v>0.12071313131313131</c:v>
                </c:pt>
                <c:pt idx="2092">
                  <c:v>0.11885218855218856</c:v>
                </c:pt>
                <c:pt idx="2093">
                  <c:v>0.11698804713804714</c:v>
                </c:pt>
                <c:pt idx="2094">
                  <c:v>0.11512053872053872</c:v>
                </c:pt>
                <c:pt idx="2095">
                  <c:v>0.11324966329966329</c:v>
                </c:pt>
                <c:pt idx="2096">
                  <c:v>0.11137542087542088</c:v>
                </c:pt>
                <c:pt idx="2097">
                  <c:v>0.10949764309764309</c:v>
                </c:pt>
                <c:pt idx="2098">
                  <c:v>0.10761632996632997</c:v>
                </c:pt>
                <c:pt idx="2099">
                  <c:v>0.10573148148148148</c:v>
                </c:pt>
                <c:pt idx="2100">
                  <c:v>0.10384292929292929</c:v>
                </c:pt>
                <c:pt idx="2101">
                  <c:v>0.10195050505050506</c:v>
                </c:pt>
                <c:pt idx="2102">
                  <c:v>0.1000543771043771</c:v>
                </c:pt>
                <c:pt idx="2103">
                  <c:v>9.8154377104377105E-2</c:v>
                </c:pt>
                <c:pt idx="2104">
                  <c:v>9.6250336700336697E-2</c:v>
                </c:pt>
                <c:pt idx="2105">
                  <c:v>9.4342255892255894E-2</c:v>
                </c:pt>
                <c:pt idx="2106">
                  <c:v>9.2429966329966334E-2</c:v>
                </c:pt>
                <c:pt idx="2107">
                  <c:v>9.0513468013468018E-2</c:v>
                </c:pt>
                <c:pt idx="2108">
                  <c:v>8.8592760942760945E-2</c:v>
                </c:pt>
                <c:pt idx="2109">
                  <c:v>8.6667508417508421E-2</c:v>
                </c:pt>
                <c:pt idx="2110">
                  <c:v>8.4737878787878793E-2</c:v>
                </c:pt>
                <c:pt idx="2111">
                  <c:v>8.2803535353535351E-2</c:v>
                </c:pt>
                <c:pt idx="2112">
                  <c:v>8.0864478114478111E-2</c:v>
                </c:pt>
                <c:pt idx="2113">
                  <c:v>7.8920538720538724E-2</c:v>
                </c:pt>
                <c:pt idx="2114">
                  <c:v>7.6971548821548816E-2</c:v>
                </c:pt>
                <c:pt idx="2115">
                  <c:v>7.5017508417508413E-2</c:v>
                </c:pt>
                <c:pt idx="2116">
                  <c:v>7.3058249158249156E-2</c:v>
                </c:pt>
                <c:pt idx="2117">
                  <c:v>7.1093434343434347E-2</c:v>
                </c:pt>
                <c:pt idx="2118">
                  <c:v>6.9123063973063975E-2</c:v>
                </c:pt>
                <c:pt idx="2119">
                  <c:v>6.7146969696969691E-2</c:v>
                </c:pt>
                <c:pt idx="2120">
                  <c:v>6.5164983164983162E-2</c:v>
                </c:pt>
                <c:pt idx="2121">
                  <c:v>6.3176936026936026E-2</c:v>
                </c:pt>
                <c:pt idx="2122">
                  <c:v>6.1182491582491581E-2</c:v>
                </c:pt>
                <c:pt idx="2123">
                  <c:v>5.9181481481481481E-2</c:v>
                </c:pt>
                <c:pt idx="2124">
                  <c:v>5.7173737373737377E-2</c:v>
                </c:pt>
                <c:pt idx="2125">
                  <c:v>5.515892255892256E-2</c:v>
                </c:pt>
                <c:pt idx="2126">
                  <c:v>5.3136700336700336E-2</c:v>
                </c:pt>
                <c:pt idx="2127">
                  <c:v>5.1106902356902358E-2</c:v>
                </c:pt>
                <c:pt idx="2128">
                  <c:v>4.9069191919191922E-2</c:v>
                </c:pt>
                <c:pt idx="2129">
                  <c:v>4.7023232323232321E-2</c:v>
                </c:pt>
                <c:pt idx="2130">
                  <c:v>4.4968518518518519E-2</c:v>
                </c:pt>
                <c:pt idx="2131">
                  <c:v>4.2904713804713807E-2</c:v>
                </c:pt>
                <c:pt idx="2132">
                  <c:v>4.0831144781144781E-2</c:v>
                </c:pt>
                <c:pt idx="2133">
                  <c:v>3.8747474747474746E-2</c:v>
                </c:pt>
                <c:pt idx="2134">
                  <c:v>3.6653030303030305E-2</c:v>
                </c:pt>
                <c:pt idx="2135">
                  <c:v>3.4547138047138048E-2</c:v>
                </c:pt>
                <c:pt idx="2136">
                  <c:v>3.2428956228956231E-2</c:v>
                </c:pt>
                <c:pt idx="2137">
                  <c:v>3.0297643097643098E-2</c:v>
                </c:pt>
                <c:pt idx="2138">
                  <c:v>2.8152188552188553E-2</c:v>
                </c:pt>
                <c:pt idx="2139">
                  <c:v>2.5991245791245791E-2</c:v>
                </c:pt>
                <c:pt idx="2140">
                  <c:v>2.3813299663299665E-2</c:v>
                </c:pt>
                <c:pt idx="2141">
                  <c:v>2.1616666666666666E-2</c:v>
                </c:pt>
                <c:pt idx="2142">
                  <c:v>1.9399158249158249E-2</c:v>
                </c:pt>
                <c:pt idx="2143">
                  <c:v>1.7157744107744108E-2</c:v>
                </c:pt>
                <c:pt idx="2144">
                  <c:v>1.4888720538720538E-2</c:v>
                </c:pt>
                <c:pt idx="2145">
                  <c:v>1.2586868686868686E-2</c:v>
                </c:pt>
                <c:pt idx="2146">
                  <c:v>1.0244781144781145E-2</c:v>
                </c:pt>
                <c:pt idx="2147">
                  <c:v>7.8503367003366995E-3</c:v>
                </c:pt>
                <c:pt idx="2148">
                  <c:v>5.3824915824915824E-3</c:v>
                </c:pt>
                <c:pt idx="2149">
                  <c:v>2.7944444444444444E-3</c:v>
                </c:pt>
              </c:numCache>
            </c:numRef>
          </c:val>
          <c:smooth val="0"/>
          <c:extLst xmlns:c16r2="http://schemas.microsoft.com/office/drawing/2015/06/chart">
            <c:ext xmlns:c16="http://schemas.microsoft.com/office/drawing/2014/chart" uri="{C3380CC4-5D6E-409C-BE32-E72D297353CC}">
              <c16:uniqueId val="{00000000-722D-40C0-9F05-7F9069039495}"/>
            </c:ext>
          </c:extLst>
        </c:ser>
        <c:ser>
          <c:idx val="1"/>
          <c:order val="1"/>
          <c:tx>
            <c:strRef>
              <c:f>工作表3!$O$1</c:f>
              <c:strCache>
                <c:ptCount val="1"/>
                <c:pt idx="0">
                  <c:v>N. Kuar</c:v>
                </c:pt>
              </c:strCache>
            </c:strRef>
          </c:tx>
          <c:spPr>
            <a:ln w="57150"/>
          </c:spPr>
          <c:marker>
            <c:symbol val="none"/>
          </c:marker>
          <c:cat>
            <c:strRef>
              <c:f>工作表3!$L$2:$L$2151</c:f>
              <c:strCache>
                <c:ptCount val="2150"/>
                <c:pt idx="0">
                  <c:v>00:00:00:00</c:v>
                </c:pt>
                <c:pt idx="1">
                  <c:v>00:00:00:00</c:v>
                </c:pt>
                <c:pt idx="2">
                  <c:v>00:00:00:00</c:v>
                </c:pt>
                <c:pt idx="3">
                  <c:v>00:00:30:00</c:v>
                </c:pt>
                <c:pt idx="4">
                  <c:v>00:00:30:00</c:v>
                </c:pt>
                <c:pt idx="5">
                  <c:v>00:00:30:00</c:v>
                </c:pt>
                <c:pt idx="6">
                  <c:v>00:01:00:00</c:v>
                </c:pt>
                <c:pt idx="7">
                  <c:v>00:01:00:02</c:v>
                </c:pt>
                <c:pt idx="8">
                  <c:v>00:01:00:07</c:v>
                </c:pt>
                <c:pt idx="9">
                  <c:v>00:01:30:00</c:v>
                </c:pt>
                <c:pt idx="10">
                  <c:v>00:01:32:13</c:v>
                </c:pt>
                <c:pt idx="11">
                  <c:v>00:01:40:52</c:v>
                </c:pt>
                <c:pt idx="12">
                  <c:v>00:02:00:00</c:v>
                </c:pt>
                <c:pt idx="13">
                  <c:v>00:02:03:01</c:v>
                </c:pt>
                <c:pt idx="14">
                  <c:v>00:02:14:18</c:v>
                </c:pt>
                <c:pt idx="15">
                  <c:v>00:02:30:00</c:v>
                </c:pt>
                <c:pt idx="16">
                  <c:v>00:02:34:16</c:v>
                </c:pt>
                <c:pt idx="17">
                  <c:v>00:02:49:18</c:v>
                </c:pt>
                <c:pt idx="18">
                  <c:v>00:03:00:00</c:v>
                </c:pt>
                <c:pt idx="19">
                  <c:v>00:03:05:34</c:v>
                </c:pt>
                <c:pt idx="20">
                  <c:v>00:03:23:48</c:v>
                </c:pt>
                <c:pt idx="21">
                  <c:v>00:03:30:00</c:v>
                </c:pt>
                <c:pt idx="22">
                  <c:v>00:03:37:00</c:v>
                </c:pt>
                <c:pt idx="23">
                  <c:v>00:03:58:58</c:v>
                </c:pt>
                <c:pt idx="24">
                  <c:v>00:04:00:00</c:v>
                </c:pt>
                <c:pt idx="25">
                  <c:v>00:04:08:40</c:v>
                </c:pt>
                <c:pt idx="26">
                  <c:v>00:04:30:00</c:v>
                </c:pt>
                <c:pt idx="27">
                  <c:v>00:04:34:11</c:v>
                </c:pt>
                <c:pt idx="28">
                  <c:v>00:04:40:21</c:v>
                </c:pt>
                <c:pt idx="29">
                  <c:v>00:05:00:00</c:v>
                </c:pt>
                <c:pt idx="30">
                  <c:v>00:05:09:48</c:v>
                </c:pt>
                <c:pt idx="31">
                  <c:v>00:05:12:13</c:v>
                </c:pt>
                <c:pt idx="32">
                  <c:v>00:05:30:00</c:v>
                </c:pt>
                <c:pt idx="33">
                  <c:v>00:05:44:11</c:v>
                </c:pt>
                <c:pt idx="34">
                  <c:v>00:05:45:45</c:v>
                </c:pt>
                <c:pt idx="35">
                  <c:v>00:06:00:00</c:v>
                </c:pt>
                <c:pt idx="36">
                  <c:v>00:06:16:14</c:v>
                </c:pt>
                <c:pt idx="37">
                  <c:v>00:06:21:21</c:v>
                </c:pt>
                <c:pt idx="38">
                  <c:v>00:06:30:00</c:v>
                </c:pt>
                <c:pt idx="39">
                  <c:v>00:06:48:22</c:v>
                </c:pt>
                <c:pt idx="40">
                  <c:v>00:06:58:10</c:v>
                </c:pt>
                <c:pt idx="41">
                  <c:v>00:07:00:00</c:v>
                </c:pt>
                <c:pt idx="42">
                  <c:v>00:07:20:39</c:v>
                </c:pt>
                <c:pt idx="43">
                  <c:v>00:07:30:00</c:v>
                </c:pt>
                <c:pt idx="44">
                  <c:v>00:07:34:20</c:v>
                </c:pt>
                <c:pt idx="45">
                  <c:v>00:07:53:01</c:v>
                </c:pt>
                <c:pt idx="46">
                  <c:v>00:08:00:00</c:v>
                </c:pt>
                <c:pt idx="47">
                  <c:v>00:08:10:43</c:v>
                </c:pt>
                <c:pt idx="48">
                  <c:v>00:08:25:28</c:v>
                </c:pt>
                <c:pt idx="49">
                  <c:v>00:08:30:00</c:v>
                </c:pt>
                <c:pt idx="50">
                  <c:v>00:08:47:16</c:v>
                </c:pt>
                <c:pt idx="51">
                  <c:v>00:08:58:02</c:v>
                </c:pt>
                <c:pt idx="52">
                  <c:v>00:09:00:00</c:v>
                </c:pt>
                <c:pt idx="53">
                  <c:v>00:09:24:00</c:v>
                </c:pt>
                <c:pt idx="54">
                  <c:v>00:09:30:00</c:v>
                </c:pt>
                <c:pt idx="55">
                  <c:v>00:09:30:38</c:v>
                </c:pt>
                <c:pt idx="56">
                  <c:v>00:10:00:00</c:v>
                </c:pt>
                <c:pt idx="57">
                  <c:v>00:10:00:53</c:v>
                </c:pt>
                <c:pt idx="58">
                  <c:v>00:10:03:20</c:v>
                </c:pt>
                <c:pt idx="59">
                  <c:v>00:10:30:00</c:v>
                </c:pt>
                <c:pt idx="60">
                  <c:v>00:10:36:09</c:v>
                </c:pt>
                <c:pt idx="61">
                  <c:v>00:10:37:58</c:v>
                </c:pt>
                <c:pt idx="62">
                  <c:v>00:11:00:00</c:v>
                </c:pt>
                <c:pt idx="63">
                  <c:v>00:11:09:00</c:v>
                </c:pt>
                <c:pt idx="64">
                  <c:v>00:11:15:13</c:v>
                </c:pt>
                <c:pt idx="65">
                  <c:v>00:11:30:00</c:v>
                </c:pt>
                <c:pt idx="66">
                  <c:v>00:11:41:55</c:v>
                </c:pt>
                <c:pt idx="67">
                  <c:v>00:11:52:45</c:v>
                </c:pt>
                <c:pt idx="68">
                  <c:v>00:12:00:00</c:v>
                </c:pt>
                <c:pt idx="69">
                  <c:v>00:12:14:55</c:v>
                </c:pt>
                <c:pt idx="70">
                  <c:v>00:12:30:00</c:v>
                </c:pt>
                <c:pt idx="71">
                  <c:v>00:12:30:29</c:v>
                </c:pt>
                <c:pt idx="72">
                  <c:v>00:12:47:59</c:v>
                </c:pt>
                <c:pt idx="73">
                  <c:v>00:13:00:00</c:v>
                </c:pt>
                <c:pt idx="74">
                  <c:v>00:13:08:30</c:v>
                </c:pt>
                <c:pt idx="75">
                  <c:v>00:13:21:08</c:v>
                </c:pt>
                <c:pt idx="76">
                  <c:v>00:13:30:00</c:v>
                </c:pt>
                <c:pt idx="77">
                  <c:v>00:13:46:47</c:v>
                </c:pt>
                <c:pt idx="78">
                  <c:v>00:13:54:19</c:v>
                </c:pt>
                <c:pt idx="79">
                  <c:v>00:14:00:00</c:v>
                </c:pt>
                <c:pt idx="80">
                  <c:v>00:14:25:21</c:v>
                </c:pt>
                <c:pt idx="81">
                  <c:v>00:14:27:36</c:v>
                </c:pt>
                <c:pt idx="82">
                  <c:v>00:14:30:00</c:v>
                </c:pt>
                <c:pt idx="83">
                  <c:v>00:15:00:00</c:v>
                </c:pt>
                <c:pt idx="84">
                  <c:v>00:15:00:56</c:v>
                </c:pt>
                <c:pt idx="85">
                  <c:v>00:15:04:13</c:v>
                </c:pt>
                <c:pt idx="86">
                  <c:v>00:15:30:00</c:v>
                </c:pt>
                <c:pt idx="87">
                  <c:v>00:15:34:08</c:v>
                </c:pt>
                <c:pt idx="88">
                  <c:v>00:15:43:23</c:v>
                </c:pt>
                <c:pt idx="89">
                  <c:v>00:16:00:00</c:v>
                </c:pt>
                <c:pt idx="90">
                  <c:v>00:16:07:21</c:v>
                </c:pt>
                <c:pt idx="91">
                  <c:v>00:16:22:57</c:v>
                </c:pt>
                <c:pt idx="92">
                  <c:v>00:16:30:00</c:v>
                </c:pt>
                <c:pt idx="93">
                  <c:v>00:16:40:34</c:v>
                </c:pt>
                <c:pt idx="94">
                  <c:v>00:17:00:00</c:v>
                </c:pt>
                <c:pt idx="95">
                  <c:v>00:17:02:59</c:v>
                </c:pt>
                <c:pt idx="96">
                  <c:v>00:17:13:47</c:v>
                </c:pt>
                <c:pt idx="97">
                  <c:v>00:17:30:00</c:v>
                </c:pt>
                <c:pt idx="98">
                  <c:v>00:17:42:18</c:v>
                </c:pt>
                <c:pt idx="99">
                  <c:v>00:17:47:01</c:v>
                </c:pt>
                <c:pt idx="100">
                  <c:v>00:18:00:00</c:v>
                </c:pt>
                <c:pt idx="101">
                  <c:v>00:18:20:15</c:v>
                </c:pt>
                <c:pt idx="102">
                  <c:v>00:18:21:40</c:v>
                </c:pt>
                <c:pt idx="103">
                  <c:v>00:18:30:00</c:v>
                </c:pt>
                <c:pt idx="104">
                  <c:v>00:18:53:30</c:v>
                </c:pt>
                <c:pt idx="105">
                  <c:v>00:19:00:00</c:v>
                </c:pt>
                <c:pt idx="106">
                  <c:v>00:19:01:04</c:v>
                </c:pt>
                <c:pt idx="107">
                  <c:v>00:19:26:45</c:v>
                </c:pt>
                <c:pt idx="108">
                  <c:v>00:19:30:00</c:v>
                </c:pt>
                <c:pt idx="109">
                  <c:v>00:19:40:30</c:v>
                </c:pt>
                <c:pt idx="110">
                  <c:v>00:20:00:00</c:v>
                </c:pt>
                <c:pt idx="111">
                  <c:v>00:20:00:01</c:v>
                </c:pt>
                <c:pt idx="112">
                  <c:v>00:20:19:59</c:v>
                </c:pt>
                <c:pt idx="113">
                  <c:v>00:20:30:00</c:v>
                </c:pt>
                <c:pt idx="114">
                  <c:v>00:20:33:17</c:v>
                </c:pt>
                <c:pt idx="115">
                  <c:v>00:20:59:30</c:v>
                </c:pt>
                <c:pt idx="116">
                  <c:v>00:21:00:00</c:v>
                </c:pt>
                <c:pt idx="117">
                  <c:v>00:21:06:34</c:v>
                </c:pt>
                <c:pt idx="118">
                  <c:v>00:21:30:00</c:v>
                </c:pt>
                <c:pt idx="119">
                  <c:v>00:21:39:03</c:v>
                </c:pt>
                <c:pt idx="120">
                  <c:v>00:21:39:51</c:v>
                </c:pt>
                <c:pt idx="121">
                  <c:v>00:22:00:00</c:v>
                </c:pt>
                <c:pt idx="122">
                  <c:v>00:22:13:09</c:v>
                </c:pt>
                <c:pt idx="123">
                  <c:v>00:22:18:38</c:v>
                </c:pt>
                <c:pt idx="124">
                  <c:v>00:22:30:00</c:v>
                </c:pt>
                <c:pt idx="125">
                  <c:v>00:22:46:27</c:v>
                </c:pt>
                <c:pt idx="126">
                  <c:v>00:22:58:16</c:v>
                </c:pt>
                <c:pt idx="127">
                  <c:v>00:23:00:00</c:v>
                </c:pt>
                <c:pt idx="128">
                  <c:v>00:23:19:46</c:v>
                </c:pt>
                <c:pt idx="129">
                  <c:v>00:23:30:00</c:v>
                </c:pt>
                <c:pt idx="130">
                  <c:v>00:23:37:56</c:v>
                </c:pt>
                <c:pt idx="131">
                  <c:v>00:23:53:05</c:v>
                </c:pt>
                <c:pt idx="132">
                  <c:v>01:00:00:00</c:v>
                </c:pt>
                <c:pt idx="133">
                  <c:v>01:00:17:39</c:v>
                </c:pt>
                <c:pt idx="134">
                  <c:v>01:00:26:25</c:v>
                </c:pt>
                <c:pt idx="135">
                  <c:v>01:00:30:00</c:v>
                </c:pt>
                <c:pt idx="136">
                  <c:v>01:00:57:24</c:v>
                </c:pt>
                <c:pt idx="137">
                  <c:v>01:00:59:45</c:v>
                </c:pt>
                <c:pt idx="138">
                  <c:v>01:01:00:00</c:v>
                </c:pt>
                <c:pt idx="139">
                  <c:v>01:01:30:00</c:v>
                </c:pt>
                <c:pt idx="140">
                  <c:v>01:01:33:06</c:v>
                </c:pt>
                <c:pt idx="141">
                  <c:v>01:01:37:11</c:v>
                </c:pt>
                <c:pt idx="142">
                  <c:v>01:02:00:00</c:v>
                </c:pt>
                <c:pt idx="143">
                  <c:v>01:02:06:27</c:v>
                </c:pt>
                <c:pt idx="144">
                  <c:v>01:02:17:01</c:v>
                </c:pt>
                <c:pt idx="145">
                  <c:v>01:02:30:00</c:v>
                </c:pt>
                <c:pt idx="146">
                  <c:v>01:02:39:49</c:v>
                </c:pt>
                <c:pt idx="147">
                  <c:v>01:02:56:53</c:v>
                </c:pt>
                <c:pt idx="148">
                  <c:v>01:03:00:00</c:v>
                </c:pt>
                <c:pt idx="149">
                  <c:v>01:03:13:11</c:v>
                </c:pt>
                <c:pt idx="150">
                  <c:v>01:03:30:00</c:v>
                </c:pt>
                <c:pt idx="151">
                  <c:v>01:03:36:47</c:v>
                </c:pt>
                <c:pt idx="152">
                  <c:v>01:03:46:34</c:v>
                </c:pt>
                <c:pt idx="153">
                  <c:v>01:04:00:00</c:v>
                </c:pt>
                <c:pt idx="154">
                  <c:v>01:04:16:44</c:v>
                </c:pt>
                <c:pt idx="155">
                  <c:v>01:04:19:57</c:v>
                </c:pt>
                <c:pt idx="156">
                  <c:v>01:04:30:00</c:v>
                </c:pt>
                <c:pt idx="157">
                  <c:v>01:04:53:20</c:v>
                </c:pt>
                <c:pt idx="158">
                  <c:v>01:04:56:43</c:v>
                </c:pt>
                <c:pt idx="159">
                  <c:v>01:05:00:00</c:v>
                </c:pt>
                <c:pt idx="160">
                  <c:v>01:05:26:44</c:v>
                </c:pt>
                <c:pt idx="161">
                  <c:v>01:05:30:00</c:v>
                </c:pt>
                <c:pt idx="162">
                  <c:v>01:05:36:44</c:v>
                </c:pt>
                <c:pt idx="163">
                  <c:v>01:06:00:00</c:v>
                </c:pt>
                <c:pt idx="164">
                  <c:v>01:06:00:08</c:v>
                </c:pt>
                <c:pt idx="165">
                  <c:v>01:06:16:48</c:v>
                </c:pt>
                <c:pt idx="166">
                  <c:v>01:06:30:00</c:v>
                </c:pt>
                <c:pt idx="167">
                  <c:v>01:06:33:33</c:v>
                </c:pt>
                <c:pt idx="168">
                  <c:v>01:06:56:54</c:v>
                </c:pt>
                <c:pt idx="169">
                  <c:v>01:07:00:00</c:v>
                </c:pt>
                <c:pt idx="170">
                  <c:v>01:07:06:58</c:v>
                </c:pt>
                <c:pt idx="171">
                  <c:v>01:07:30:00</c:v>
                </c:pt>
                <c:pt idx="172">
                  <c:v>01:07:37:02</c:v>
                </c:pt>
                <c:pt idx="173">
                  <c:v>01:07:40:24</c:v>
                </c:pt>
                <c:pt idx="174">
                  <c:v>01:08:00:00</c:v>
                </c:pt>
                <c:pt idx="175">
                  <c:v>01:08:13:50</c:v>
                </c:pt>
                <c:pt idx="176">
                  <c:v>01:08:17:13</c:v>
                </c:pt>
                <c:pt idx="177">
                  <c:v>01:08:30:00</c:v>
                </c:pt>
                <c:pt idx="178">
                  <c:v>01:08:47:17</c:v>
                </c:pt>
                <c:pt idx="179">
                  <c:v>01:08:57:26</c:v>
                </c:pt>
                <c:pt idx="180">
                  <c:v>01:09:00:00</c:v>
                </c:pt>
                <c:pt idx="181">
                  <c:v>01:09:20:44</c:v>
                </c:pt>
                <c:pt idx="182">
                  <c:v>01:09:30:00</c:v>
                </c:pt>
                <c:pt idx="183">
                  <c:v>01:09:37:42</c:v>
                </c:pt>
                <c:pt idx="184">
                  <c:v>01:09:54:12</c:v>
                </c:pt>
                <c:pt idx="185">
                  <c:v>01:10:00:00</c:v>
                </c:pt>
                <c:pt idx="186">
                  <c:v>01:10:18:00</c:v>
                </c:pt>
                <c:pt idx="187">
                  <c:v>01:10:27:40</c:v>
                </c:pt>
                <c:pt idx="188">
                  <c:v>01:10:30:00</c:v>
                </c:pt>
                <c:pt idx="189">
                  <c:v>01:10:58:20</c:v>
                </c:pt>
                <c:pt idx="190">
                  <c:v>01:11:00:00</c:v>
                </c:pt>
                <c:pt idx="191">
                  <c:v>01:11:01:09</c:v>
                </c:pt>
                <c:pt idx="192">
                  <c:v>01:11:30:00</c:v>
                </c:pt>
                <c:pt idx="193">
                  <c:v>01:11:34:38</c:v>
                </c:pt>
                <c:pt idx="194">
                  <c:v>01:11:38:43</c:v>
                </c:pt>
                <c:pt idx="195">
                  <c:v>01:12:00:00</c:v>
                </c:pt>
                <c:pt idx="196">
                  <c:v>01:12:08:08</c:v>
                </c:pt>
                <c:pt idx="197">
                  <c:v>01:12:19:08</c:v>
                </c:pt>
                <c:pt idx="198">
                  <c:v>01:12:30:00</c:v>
                </c:pt>
                <c:pt idx="199">
                  <c:v>01:12:41:38</c:v>
                </c:pt>
                <c:pt idx="200">
                  <c:v>01:12:59:36</c:v>
                </c:pt>
                <c:pt idx="201">
                  <c:v>01:13:00:00</c:v>
                </c:pt>
                <c:pt idx="202">
                  <c:v>01:13:15:09</c:v>
                </c:pt>
                <c:pt idx="203">
                  <c:v>01:13:30:00</c:v>
                </c:pt>
                <c:pt idx="204">
                  <c:v>01:13:40:06</c:v>
                </c:pt>
                <c:pt idx="205">
                  <c:v>01:13:48:40</c:v>
                </c:pt>
                <c:pt idx="206">
                  <c:v>01:14:00:00</c:v>
                </c:pt>
                <c:pt idx="207">
                  <c:v>01:14:20:38</c:v>
                </c:pt>
                <c:pt idx="208">
                  <c:v>01:14:22:12</c:v>
                </c:pt>
                <c:pt idx="209">
                  <c:v>01:14:30:00</c:v>
                </c:pt>
                <c:pt idx="210">
                  <c:v>01:14:55:44</c:v>
                </c:pt>
                <c:pt idx="211">
                  <c:v>01:15:00:00</c:v>
                </c:pt>
                <c:pt idx="212">
                  <c:v>01:15:01:13</c:v>
                </c:pt>
                <c:pt idx="213">
                  <c:v>01:15:29:17</c:v>
                </c:pt>
                <c:pt idx="214">
                  <c:v>01:15:30:00</c:v>
                </c:pt>
                <c:pt idx="215">
                  <c:v>01:15:41:50</c:v>
                </c:pt>
                <c:pt idx="216">
                  <c:v>01:16:00:00</c:v>
                </c:pt>
                <c:pt idx="217">
                  <c:v>01:16:02:50</c:v>
                </c:pt>
                <c:pt idx="218">
                  <c:v>01:16:22:30</c:v>
                </c:pt>
                <c:pt idx="219">
                  <c:v>01:16:30:00</c:v>
                </c:pt>
                <c:pt idx="220">
                  <c:v>01:16:36:24</c:v>
                </c:pt>
                <c:pt idx="221">
                  <c:v>01:17:00:00</c:v>
                </c:pt>
                <c:pt idx="222">
                  <c:v>01:17:03:12</c:v>
                </c:pt>
                <c:pt idx="223">
                  <c:v>01:17:09:58</c:v>
                </c:pt>
                <c:pt idx="224">
                  <c:v>01:17:30:00</c:v>
                </c:pt>
                <c:pt idx="225">
                  <c:v>01:17:43:33</c:v>
                </c:pt>
                <c:pt idx="226">
                  <c:v>01:17:43:57</c:v>
                </c:pt>
                <c:pt idx="227">
                  <c:v>01:18:00:00</c:v>
                </c:pt>
                <c:pt idx="228">
                  <c:v>01:18:17:08</c:v>
                </c:pt>
                <c:pt idx="229">
                  <c:v>01:18:24:44</c:v>
                </c:pt>
                <c:pt idx="230">
                  <c:v>01:18:30:00</c:v>
                </c:pt>
                <c:pt idx="231">
                  <c:v>01:18:50:44</c:v>
                </c:pt>
                <c:pt idx="232">
                  <c:v>01:19:00:00</c:v>
                </c:pt>
                <c:pt idx="233">
                  <c:v>01:19:05:33</c:v>
                </c:pt>
                <c:pt idx="234">
                  <c:v>01:19:24:20</c:v>
                </c:pt>
                <c:pt idx="235">
                  <c:v>01:19:30:00</c:v>
                </c:pt>
                <c:pt idx="236">
                  <c:v>01:19:46:25</c:v>
                </c:pt>
                <c:pt idx="237">
                  <c:v>01:19:57:57</c:v>
                </c:pt>
                <c:pt idx="238">
                  <c:v>01:20:00:00</c:v>
                </c:pt>
                <c:pt idx="239">
                  <c:v>01:20:27:19</c:v>
                </c:pt>
                <c:pt idx="240">
                  <c:v>01:20:30:00</c:v>
                </c:pt>
                <c:pt idx="241">
                  <c:v>01:20:31:34</c:v>
                </c:pt>
                <c:pt idx="242">
                  <c:v>01:21:00:00</c:v>
                </c:pt>
                <c:pt idx="243">
                  <c:v>01:21:05:12</c:v>
                </c:pt>
                <c:pt idx="244">
                  <c:v>01:21:08:16</c:v>
                </c:pt>
                <c:pt idx="245">
                  <c:v>01:21:30:00</c:v>
                </c:pt>
                <c:pt idx="246">
                  <c:v>01:21:38:50</c:v>
                </c:pt>
                <c:pt idx="247">
                  <c:v>01:21:49:15</c:v>
                </c:pt>
                <c:pt idx="248">
                  <c:v>01:22:00:00</c:v>
                </c:pt>
                <c:pt idx="249">
                  <c:v>01:22:12:29</c:v>
                </c:pt>
                <c:pt idx="250">
                  <c:v>01:22:30:00</c:v>
                </c:pt>
                <c:pt idx="251">
                  <c:v>01:22:30:17</c:v>
                </c:pt>
                <c:pt idx="252">
                  <c:v>01:22:46:08</c:v>
                </c:pt>
                <c:pt idx="253">
                  <c:v>01:23:00:00</c:v>
                </c:pt>
                <c:pt idx="254">
                  <c:v>01:23:11:21</c:v>
                </c:pt>
                <c:pt idx="255">
                  <c:v>01:23:19:48</c:v>
                </c:pt>
                <c:pt idx="256">
                  <c:v>01:23:30:00</c:v>
                </c:pt>
                <c:pt idx="257">
                  <c:v>01:23:52:28</c:v>
                </c:pt>
                <c:pt idx="258">
                  <c:v>01:23:53:28</c:v>
                </c:pt>
                <c:pt idx="259">
                  <c:v>02:00:00:00</c:v>
                </c:pt>
                <c:pt idx="260">
                  <c:v>02:00:27:09</c:v>
                </c:pt>
                <c:pt idx="261">
                  <c:v>02:00:30:00</c:v>
                </c:pt>
                <c:pt idx="262">
                  <c:v>02:00:33:37</c:v>
                </c:pt>
                <c:pt idx="263">
                  <c:v>02:01:00:00</c:v>
                </c:pt>
                <c:pt idx="264">
                  <c:v>02:01:00:50</c:v>
                </c:pt>
                <c:pt idx="265">
                  <c:v>02:01:14:49</c:v>
                </c:pt>
                <c:pt idx="266">
                  <c:v>02:01:30:00</c:v>
                </c:pt>
                <c:pt idx="267">
                  <c:v>02:01:34:32</c:v>
                </c:pt>
                <c:pt idx="268">
                  <c:v>02:01:56:03</c:v>
                </c:pt>
                <c:pt idx="269">
                  <c:v>02:02:00:00</c:v>
                </c:pt>
                <c:pt idx="270">
                  <c:v>02:02:08:14</c:v>
                </c:pt>
                <c:pt idx="271">
                  <c:v>02:02:30:00</c:v>
                </c:pt>
                <c:pt idx="272">
                  <c:v>02:02:37:20</c:v>
                </c:pt>
                <c:pt idx="273">
                  <c:v>02:02:41:57</c:v>
                </c:pt>
                <c:pt idx="274">
                  <c:v>02:03:00:00</c:v>
                </c:pt>
                <c:pt idx="275">
                  <c:v>02:03:15:40</c:v>
                </c:pt>
                <c:pt idx="276">
                  <c:v>02:03:18:39</c:v>
                </c:pt>
                <c:pt idx="277">
                  <c:v>02:03:30:00</c:v>
                </c:pt>
                <c:pt idx="278">
                  <c:v>02:03:49:24</c:v>
                </c:pt>
                <c:pt idx="279">
                  <c:v>02:04:00:00</c:v>
                </c:pt>
                <c:pt idx="280">
                  <c:v>02:04:00:01</c:v>
                </c:pt>
                <c:pt idx="281">
                  <c:v>02:04:23:08</c:v>
                </c:pt>
                <c:pt idx="282">
                  <c:v>02:04:30:00</c:v>
                </c:pt>
                <c:pt idx="283">
                  <c:v>02:04:41:25</c:v>
                </c:pt>
                <c:pt idx="284">
                  <c:v>02:04:56:53</c:v>
                </c:pt>
                <c:pt idx="285">
                  <c:v>02:05:00:00</c:v>
                </c:pt>
                <c:pt idx="286">
                  <c:v>02:05:22:52</c:v>
                </c:pt>
                <c:pt idx="287">
                  <c:v>02:05:30:00</c:v>
                </c:pt>
                <c:pt idx="288">
                  <c:v>02:05:30:38</c:v>
                </c:pt>
                <c:pt idx="289">
                  <c:v>02:06:00:00</c:v>
                </c:pt>
                <c:pt idx="290">
                  <c:v>02:06:04:21</c:v>
                </c:pt>
                <c:pt idx="291">
                  <c:v>02:06:04:24</c:v>
                </c:pt>
                <c:pt idx="292">
                  <c:v>02:06:30:00</c:v>
                </c:pt>
                <c:pt idx="293">
                  <c:v>02:06:38:11</c:v>
                </c:pt>
                <c:pt idx="294">
                  <c:v>02:06:45:53</c:v>
                </c:pt>
                <c:pt idx="295">
                  <c:v>02:07:00:00</c:v>
                </c:pt>
                <c:pt idx="296">
                  <c:v>02:07:11:58</c:v>
                </c:pt>
                <c:pt idx="297">
                  <c:v>02:07:27:27</c:v>
                </c:pt>
                <c:pt idx="298">
                  <c:v>02:07:30:00</c:v>
                </c:pt>
                <c:pt idx="299">
                  <c:v>02:07:45:46</c:v>
                </c:pt>
                <c:pt idx="300">
                  <c:v>02:08:00:00</c:v>
                </c:pt>
                <c:pt idx="301">
                  <c:v>02:08:09:04</c:v>
                </c:pt>
                <c:pt idx="302">
                  <c:v>02:08:19:34</c:v>
                </c:pt>
                <c:pt idx="303">
                  <c:v>02:08:30:00</c:v>
                </c:pt>
                <c:pt idx="304">
                  <c:v>02:08:50:43</c:v>
                </c:pt>
                <c:pt idx="305">
                  <c:v>02:08:53:23</c:v>
                </c:pt>
                <c:pt idx="306">
                  <c:v>02:09:00:00</c:v>
                </c:pt>
                <c:pt idx="307">
                  <c:v>02:09:27:12</c:v>
                </c:pt>
                <c:pt idx="308">
                  <c:v>02:09:30:00</c:v>
                </c:pt>
                <c:pt idx="309">
                  <c:v>02:09:32:25</c:v>
                </c:pt>
                <c:pt idx="310">
                  <c:v>02:10:00:00</c:v>
                </c:pt>
                <c:pt idx="311">
                  <c:v>02:10:01:02</c:v>
                </c:pt>
                <c:pt idx="312">
                  <c:v>02:10:14:09</c:v>
                </c:pt>
                <c:pt idx="313">
                  <c:v>02:10:30:00</c:v>
                </c:pt>
                <c:pt idx="314">
                  <c:v>02:10:34:52</c:v>
                </c:pt>
                <c:pt idx="315">
                  <c:v>02:10:55:56</c:v>
                </c:pt>
                <c:pt idx="316">
                  <c:v>02:11:00:00</c:v>
                </c:pt>
                <c:pt idx="317">
                  <c:v>02:11:08:43</c:v>
                </c:pt>
                <c:pt idx="318">
                  <c:v>02:11:30:00</c:v>
                </c:pt>
                <c:pt idx="319">
                  <c:v>02:11:37:45</c:v>
                </c:pt>
                <c:pt idx="320">
                  <c:v>02:11:42:34</c:v>
                </c:pt>
                <c:pt idx="321">
                  <c:v>02:12:00:00</c:v>
                </c:pt>
                <c:pt idx="322">
                  <c:v>02:12:16:26</c:v>
                </c:pt>
                <c:pt idx="323">
                  <c:v>02:12:19:37</c:v>
                </c:pt>
                <c:pt idx="324">
                  <c:v>02:12:30:00</c:v>
                </c:pt>
                <c:pt idx="325">
                  <c:v>02:12:50:18</c:v>
                </c:pt>
                <c:pt idx="326">
                  <c:v>02:13:00:00</c:v>
                </c:pt>
                <c:pt idx="327">
                  <c:v>02:13:01:31</c:v>
                </c:pt>
                <c:pt idx="328">
                  <c:v>02:13:24:11</c:v>
                </c:pt>
                <c:pt idx="329">
                  <c:v>02:13:30:00</c:v>
                </c:pt>
                <c:pt idx="330">
                  <c:v>02:13:43:28</c:v>
                </c:pt>
                <c:pt idx="331">
                  <c:v>02:13:58:04</c:v>
                </c:pt>
                <c:pt idx="332">
                  <c:v>02:14:00:00</c:v>
                </c:pt>
                <c:pt idx="333">
                  <c:v>02:14:25:27</c:v>
                </c:pt>
                <c:pt idx="334">
                  <c:v>02:14:30:00</c:v>
                </c:pt>
                <c:pt idx="335">
                  <c:v>02:14:31:58</c:v>
                </c:pt>
                <c:pt idx="336">
                  <c:v>02:15:00:00</c:v>
                </c:pt>
                <c:pt idx="337">
                  <c:v>02:15:05:52</c:v>
                </c:pt>
                <c:pt idx="338">
                  <c:v>02:15:07:29</c:v>
                </c:pt>
                <c:pt idx="339">
                  <c:v>02:15:30:00</c:v>
                </c:pt>
                <c:pt idx="340">
                  <c:v>02:15:39:47</c:v>
                </c:pt>
                <c:pt idx="341">
                  <c:v>02:15:49:34</c:v>
                </c:pt>
                <c:pt idx="342">
                  <c:v>02:16:00:00</c:v>
                </c:pt>
                <c:pt idx="343">
                  <c:v>02:16:13:42</c:v>
                </c:pt>
                <c:pt idx="344">
                  <c:v>02:16:30:00</c:v>
                </c:pt>
                <c:pt idx="345">
                  <c:v>02:16:31:41</c:v>
                </c:pt>
                <c:pt idx="346">
                  <c:v>02:16:47:38</c:v>
                </c:pt>
                <c:pt idx="347">
                  <c:v>02:17:00:00</c:v>
                </c:pt>
                <c:pt idx="348">
                  <c:v>02:17:13:51</c:v>
                </c:pt>
                <c:pt idx="349">
                  <c:v>02:17:21:35</c:v>
                </c:pt>
                <c:pt idx="350">
                  <c:v>02:17:30:00</c:v>
                </c:pt>
                <c:pt idx="351">
                  <c:v>02:17:55:32</c:v>
                </c:pt>
                <c:pt idx="352">
                  <c:v>02:17:56:03</c:v>
                </c:pt>
                <c:pt idx="353">
                  <c:v>02:18:00:00</c:v>
                </c:pt>
                <c:pt idx="354">
                  <c:v>02:18:29:30</c:v>
                </c:pt>
                <c:pt idx="355">
                  <c:v>02:18:30:00</c:v>
                </c:pt>
                <c:pt idx="356">
                  <c:v>02:18:38:18</c:v>
                </c:pt>
                <c:pt idx="357">
                  <c:v>02:19:00:00</c:v>
                </c:pt>
                <c:pt idx="358">
                  <c:v>02:19:03:28</c:v>
                </c:pt>
                <c:pt idx="359">
                  <c:v>02:19:20:35</c:v>
                </c:pt>
                <c:pt idx="360">
                  <c:v>02:19:30:00</c:v>
                </c:pt>
                <c:pt idx="361">
                  <c:v>02:19:37:27</c:v>
                </c:pt>
                <c:pt idx="362">
                  <c:v>02:20:00:00</c:v>
                </c:pt>
                <c:pt idx="363">
                  <c:v>02:20:02:55</c:v>
                </c:pt>
                <c:pt idx="364">
                  <c:v>02:20:11:26</c:v>
                </c:pt>
                <c:pt idx="365">
                  <c:v>02:20:30:00</c:v>
                </c:pt>
                <c:pt idx="366">
                  <c:v>02:20:45:18</c:v>
                </c:pt>
                <c:pt idx="367">
                  <c:v>02:20:45:26</c:v>
                </c:pt>
                <c:pt idx="368">
                  <c:v>02:21:00:00</c:v>
                </c:pt>
                <c:pt idx="369">
                  <c:v>02:21:19:26</c:v>
                </c:pt>
                <c:pt idx="370">
                  <c:v>02:21:27:43</c:v>
                </c:pt>
                <c:pt idx="371">
                  <c:v>02:21:30:00</c:v>
                </c:pt>
                <c:pt idx="372">
                  <c:v>02:21:53:27</c:v>
                </c:pt>
                <c:pt idx="373">
                  <c:v>02:22:00:00</c:v>
                </c:pt>
                <c:pt idx="374">
                  <c:v>02:22:10:11</c:v>
                </c:pt>
                <c:pt idx="375">
                  <c:v>02:22:27:28</c:v>
                </c:pt>
                <c:pt idx="376">
                  <c:v>02:22:30:00</c:v>
                </c:pt>
                <c:pt idx="377">
                  <c:v>02:22:52:41</c:v>
                </c:pt>
                <c:pt idx="378">
                  <c:v>02:23:00:00</c:v>
                </c:pt>
                <c:pt idx="379">
                  <c:v>02:23:01:30</c:v>
                </c:pt>
                <c:pt idx="380">
                  <c:v>02:23:30:00</c:v>
                </c:pt>
                <c:pt idx="381">
                  <c:v>02:23:35:14</c:v>
                </c:pt>
                <c:pt idx="382">
                  <c:v>02:23:35:32</c:v>
                </c:pt>
                <c:pt idx="383">
                  <c:v>03:00:00:00</c:v>
                </c:pt>
                <c:pt idx="384">
                  <c:v>03:00:09:35</c:v>
                </c:pt>
                <c:pt idx="385">
                  <c:v>03:00:17:50</c:v>
                </c:pt>
                <c:pt idx="386">
                  <c:v>03:00:30:00</c:v>
                </c:pt>
                <c:pt idx="387">
                  <c:v>03:00:43:39</c:v>
                </c:pt>
                <c:pt idx="388">
                  <c:v>03:01:00:00</c:v>
                </c:pt>
                <c:pt idx="389">
                  <c:v>03:01:00:28</c:v>
                </c:pt>
                <c:pt idx="390">
                  <c:v>03:01:17:43</c:v>
                </c:pt>
                <c:pt idx="391">
                  <c:v>03:01:30:00</c:v>
                </c:pt>
                <c:pt idx="392">
                  <c:v>03:01:43:09</c:v>
                </c:pt>
                <c:pt idx="393">
                  <c:v>03:01:51:48</c:v>
                </c:pt>
                <c:pt idx="394">
                  <c:v>03:02:00:00</c:v>
                </c:pt>
                <c:pt idx="395">
                  <c:v>03:02:25:52</c:v>
                </c:pt>
                <c:pt idx="396">
                  <c:v>03:02:25:53</c:v>
                </c:pt>
                <c:pt idx="397">
                  <c:v>03:02:30:00</c:v>
                </c:pt>
                <c:pt idx="398">
                  <c:v>03:02:59:59</c:v>
                </c:pt>
                <c:pt idx="399">
                  <c:v>03:03:00:00</c:v>
                </c:pt>
                <c:pt idx="400">
                  <c:v>03:03:08:38</c:v>
                </c:pt>
                <c:pt idx="401">
                  <c:v>03:03:30:00</c:v>
                </c:pt>
                <c:pt idx="402">
                  <c:v>03:03:34:05</c:v>
                </c:pt>
                <c:pt idx="403">
                  <c:v>03:03:51:27</c:v>
                </c:pt>
                <c:pt idx="404">
                  <c:v>03:04:00:00</c:v>
                </c:pt>
                <c:pt idx="405">
                  <c:v>03:04:08:12</c:v>
                </c:pt>
                <c:pt idx="406">
                  <c:v>03:04:30:00</c:v>
                </c:pt>
                <c:pt idx="407">
                  <c:v>03:04:34:18</c:v>
                </c:pt>
                <c:pt idx="408">
                  <c:v>03:04:42:19</c:v>
                </c:pt>
                <c:pt idx="409">
                  <c:v>03:05:00:00</c:v>
                </c:pt>
                <c:pt idx="410">
                  <c:v>03:05:16:27</c:v>
                </c:pt>
                <c:pt idx="411">
                  <c:v>03:05:17:12</c:v>
                </c:pt>
                <c:pt idx="412">
                  <c:v>03:05:30:00</c:v>
                </c:pt>
                <c:pt idx="413">
                  <c:v>03:05:50:35</c:v>
                </c:pt>
                <c:pt idx="414">
                  <c:v>03:06:00:00</c:v>
                </c:pt>
                <c:pt idx="415">
                  <c:v>03:06:00:09</c:v>
                </c:pt>
                <c:pt idx="416">
                  <c:v>03:06:24:44</c:v>
                </c:pt>
                <c:pt idx="417">
                  <c:v>03:06:30:00</c:v>
                </c:pt>
                <c:pt idx="418">
                  <c:v>03:06:43:08</c:v>
                </c:pt>
                <c:pt idx="419">
                  <c:v>03:06:58:54</c:v>
                </c:pt>
                <c:pt idx="420">
                  <c:v>03:07:00:00</c:v>
                </c:pt>
                <c:pt idx="421">
                  <c:v>03:07:26:10</c:v>
                </c:pt>
                <c:pt idx="422">
                  <c:v>03:07:30:00</c:v>
                </c:pt>
                <c:pt idx="423">
                  <c:v>03:07:33:04</c:v>
                </c:pt>
                <c:pt idx="424">
                  <c:v>03:08:00:00</c:v>
                </c:pt>
                <c:pt idx="425">
                  <c:v>03:08:07:15</c:v>
                </c:pt>
                <c:pt idx="426">
                  <c:v>03:08:09:15</c:v>
                </c:pt>
                <c:pt idx="427">
                  <c:v>03:08:30:00</c:v>
                </c:pt>
                <c:pt idx="428">
                  <c:v>03:08:41:26</c:v>
                </c:pt>
                <c:pt idx="429">
                  <c:v>03:08:52:22</c:v>
                </c:pt>
                <c:pt idx="430">
                  <c:v>03:09:00:00</c:v>
                </c:pt>
                <c:pt idx="431">
                  <c:v>03:09:15:38</c:v>
                </c:pt>
                <c:pt idx="432">
                  <c:v>03:09:30:00</c:v>
                </c:pt>
                <c:pt idx="433">
                  <c:v>03:09:35:32</c:v>
                </c:pt>
                <c:pt idx="434">
                  <c:v>03:09:49:50</c:v>
                </c:pt>
                <c:pt idx="435">
                  <c:v>03:10:00:00</c:v>
                </c:pt>
                <c:pt idx="436">
                  <c:v>03:10:18:45</c:v>
                </c:pt>
                <c:pt idx="437">
                  <c:v>03:10:24:03</c:v>
                </c:pt>
                <c:pt idx="438">
                  <c:v>03:10:30:00</c:v>
                </c:pt>
                <c:pt idx="439">
                  <c:v>03:10:58:16</c:v>
                </c:pt>
                <c:pt idx="440">
                  <c:v>03:11:00:00</c:v>
                </c:pt>
                <c:pt idx="441">
                  <c:v>03:11:02:00</c:v>
                </c:pt>
                <c:pt idx="442">
                  <c:v>03:11:30:00</c:v>
                </c:pt>
                <c:pt idx="443">
                  <c:v>03:11:32:30</c:v>
                </c:pt>
                <c:pt idx="444">
                  <c:v>03:11:45:18</c:v>
                </c:pt>
                <c:pt idx="445">
                  <c:v>03:12:00:00</c:v>
                </c:pt>
                <c:pt idx="446">
                  <c:v>03:12:06:45</c:v>
                </c:pt>
                <c:pt idx="447">
                  <c:v>03:12:28:39</c:v>
                </c:pt>
                <c:pt idx="448">
                  <c:v>03:12:30:00</c:v>
                </c:pt>
                <c:pt idx="449">
                  <c:v>03:12:41:00</c:v>
                </c:pt>
                <c:pt idx="450">
                  <c:v>03:13:00:00</c:v>
                </c:pt>
                <c:pt idx="451">
                  <c:v>03:13:12:02</c:v>
                </c:pt>
                <c:pt idx="452">
                  <c:v>03:13:15:16</c:v>
                </c:pt>
                <c:pt idx="453">
                  <c:v>03:13:30:00</c:v>
                </c:pt>
                <c:pt idx="454">
                  <c:v>03:13:49:32</c:v>
                </c:pt>
                <c:pt idx="455">
                  <c:v>03:13:55:28</c:v>
                </c:pt>
                <c:pt idx="456">
                  <c:v>03:14:00:00</c:v>
                </c:pt>
                <c:pt idx="457">
                  <c:v>03:14:23:49</c:v>
                </c:pt>
                <c:pt idx="458">
                  <c:v>03:14:30:00</c:v>
                </c:pt>
                <c:pt idx="459">
                  <c:v>03:14:38:57</c:v>
                </c:pt>
                <c:pt idx="460">
                  <c:v>03:14:58:06</c:v>
                </c:pt>
                <c:pt idx="461">
                  <c:v>03:15:00:00</c:v>
                </c:pt>
                <c:pt idx="462">
                  <c:v>03:15:22:28</c:v>
                </c:pt>
                <c:pt idx="463">
                  <c:v>03:15:30:00</c:v>
                </c:pt>
                <c:pt idx="464">
                  <c:v>03:15:32:24</c:v>
                </c:pt>
                <c:pt idx="465">
                  <c:v>03:16:00:00</c:v>
                </c:pt>
                <c:pt idx="466">
                  <c:v>03:16:06:02</c:v>
                </c:pt>
                <c:pt idx="467">
                  <c:v>03:16:06:43</c:v>
                </c:pt>
                <c:pt idx="468">
                  <c:v>03:16:30:00</c:v>
                </c:pt>
                <c:pt idx="469">
                  <c:v>03:16:41:02</c:v>
                </c:pt>
                <c:pt idx="470">
                  <c:v>03:16:49:39</c:v>
                </c:pt>
                <c:pt idx="471">
                  <c:v>03:17:00:00</c:v>
                </c:pt>
                <c:pt idx="472">
                  <c:v>03:17:15:22</c:v>
                </c:pt>
                <c:pt idx="473">
                  <c:v>03:17:30:00</c:v>
                </c:pt>
                <c:pt idx="474">
                  <c:v>03:17:33:19</c:v>
                </c:pt>
                <c:pt idx="475">
                  <c:v>03:17:49:42</c:v>
                </c:pt>
                <c:pt idx="476">
                  <c:v>03:18:00:00</c:v>
                </c:pt>
                <c:pt idx="477">
                  <c:v>03:18:17:01</c:v>
                </c:pt>
                <c:pt idx="478">
                  <c:v>03:18:24:03</c:v>
                </c:pt>
                <c:pt idx="479">
                  <c:v>03:18:30:00</c:v>
                </c:pt>
                <c:pt idx="480">
                  <c:v>03:18:58:24</c:v>
                </c:pt>
                <c:pt idx="481">
                  <c:v>03:19:00:00</c:v>
                </c:pt>
                <c:pt idx="482">
                  <c:v>03:19:00:46</c:v>
                </c:pt>
                <c:pt idx="483">
                  <c:v>03:19:30:00</c:v>
                </c:pt>
                <c:pt idx="484">
                  <c:v>03:19:32:46</c:v>
                </c:pt>
                <c:pt idx="485">
                  <c:v>03:19:44:34</c:v>
                </c:pt>
                <c:pt idx="486">
                  <c:v>03:20:00:00</c:v>
                </c:pt>
                <c:pt idx="487">
                  <c:v>03:20:07:09</c:v>
                </c:pt>
                <c:pt idx="488">
                  <c:v>03:20:28:24</c:v>
                </c:pt>
                <c:pt idx="489">
                  <c:v>03:20:30:00</c:v>
                </c:pt>
                <c:pt idx="490">
                  <c:v>03:20:41:32</c:v>
                </c:pt>
                <c:pt idx="491">
                  <c:v>03:21:00:00</c:v>
                </c:pt>
                <c:pt idx="492">
                  <c:v>03:21:12:17</c:v>
                </c:pt>
                <c:pt idx="493">
                  <c:v>03:21:15:56</c:v>
                </c:pt>
                <c:pt idx="494">
                  <c:v>03:21:30:00</c:v>
                </c:pt>
                <c:pt idx="495">
                  <c:v>03:21:50:20</c:v>
                </c:pt>
                <c:pt idx="496">
                  <c:v>03:21:56:13</c:v>
                </c:pt>
                <c:pt idx="497">
                  <c:v>03:22:00:00</c:v>
                </c:pt>
                <c:pt idx="498">
                  <c:v>03:22:24:45</c:v>
                </c:pt>
                <c:pt idx="499">
                  <c:v>03:22:30:00</c:v>
                </c:pt>
                <c:pt idx="500">
                  <c:v>03:22:40:12</c:v>
                </c:pt>
                <c:pt idx="501">
                  <c:v>03:22:59:10</c:v>
                </c:pt>
                <c:pt idx="502">
                  <c:v>03:23:00:00</c:v>
                </c:pt>
                <c:pt idx="503">
                  <c:v>03:23:24:13</c:v>
                </c:pt>
                <c:pt idx="504">
                  <c:v>03:23:30:00</c:v>
                </c:pt>
                <c:pt idx="505">
                  <c:v>03:23:33:36</c:v>
                </c:pt>
                <c:pt idx="506">
                  <c:v>04:00:00:00</c:v>
                </c:pt>
                <c:pt idx="507">
                  <c:v>04:00:08:03</c:v>
                </c:pt>
                <c:pt idx="508">
                  <c:v>04:00:08:17</c:v>
                </c:pt>
                <c:pt idx="509">
                  <c:v>04:00:30:00</c:v>
                </c:pt>
                <c:pt idx="510">
                  <c:v>04:00:42:30</c:v>
                </c:pt>
                <c:pt idx="511">
                  <c:v>04:00:52:24</c:v>
                </c:pt>
                <c:pt idx="512">
                  <c:v>04:01:00:00</c:v>
                </c:pt>
                <c:pt idx="513">
                  <c:v>04:01:16:58</c:v>
                </c:pt>
                <c:pt idx="514">
                  <c:v>04:01:30:00</c:v>
                </c:pt>
                <c:pt idx="515">
                  <c:v>04:01:36:34</c:v>
                </c:pt>
                <c:pt idx="516">
                  <c:v>04:01:51:26</c:v>
                </c:pt>
                <c:pt idx="517">
                  <c:v>04:02:00:00</c:v>
                </c:pt>
                <c:pt idx="518">
                  <c:v>04:02:20:47</c:v>
                </c:pt>
                <c:pt idx="519">
                  <c:v>04:02:25:55</c:v>
                </c:pt>
                <c:pt idx="520">
                  <c:v>04:02:30:00</c:v>
                </c:pt>
                <c:pt idx="521">
                  <c:v>04:03:00:00</c:v>
                </c:pt>
                <c:pt idx="522">
                  <c:v>04:03:00:25</c:v>
                </c:pt>
                <c:pt idx="523">
                  <c:v>04:03:05:02</c:v>
                </c:pt>
                <c:pt idx="524">
                  <c:v>04:03:30:00</c:v>
                </c:pt>
                <c:pt idx="525">
                  <c:v>04:03:34:55</c:v>
                </c:pt>
                <c:pt idx="526">
                  <c:v>04:03:49:20</c:v>
                </c:pt>
                <c:pt idx="527">
                  <c:v>04:04:00:00</c:v>
                </c:pt>
                <c:pt idx="528">
                  <c:v>04:04:09:26</c:v>
                </c:pt>
                <c:pt idx="529">
                  <c:v>04:04:30:00</c:v>
                </c:pt>
                <c:pt idx="530">
                  <c:v>04:04:33:41</c:v>
                </c:pt>
                <c:pt idx="531">
                  <c:v>04:04:43:57</c:v>
                </c:pt>
                <c:pt idx="532">
                  <c:v>04:05:00:00</c:v>
                </c:pt>
                <c:pt idx="533">
                  <c:v>04:05:18:05</c:v>
                </c:pt>
                <c:pt idx="534">
                  <c:v>04:05:18:29</c:v>
                </c:pt>
                <c:pt idx="535">
                  <c:v>04:05:30:00</c:v>
                </c:pt>
                <c:pt idx="536">
                  <c:v>04:05:53:01</c:v>
                </c:pt>
                <c:pt idx="537">
                  <c:v>04:06:00:00</c:v>
                </c:pt>
                <c:pt idx="538">
                  <c:v>04:06:02:31</c:v>
                </c:pt>
                <c:pt idx="539">
                  <c:v>04:06:27:34</c:v>
                </c:pt>
                <c:pt idx="540">
                  <c:v>04:06:30:00</c:v>
                </c:pt>
                <c:pt idx="541">
                  <c:v>04:06:47:00</c:v>
                </c:pt>
                <c:pt idx="542">
                  <c:v>04:07:00:00</c:v>
                </c:pt>
                <c:pt idx="543">
                  <c:v>04:07:02:08</c:v>
                </c:pt>
                <c:pt idx="544">
                  <c:v>04:07:30:00</c:v>
                </c:pt>
                <c:pt idx="545">
                  <c:v>04:07:31:32</c:v>
                </c:pt>
                <c:pt idx="546">
                  <c:v>04:07:36:42</c:v>
                </c:pt>
                <c:pt idx="547">
                  <c:v>04:08:00:00</c:v>
                </c:pt>
                <c:pt idx="548">
                  <c:v>04:08:11:17</c:v>
                </c:pt>
                <c:pt idx="549">
                  <c:v>04:08:16:07</c:v>
                </c:pt>
                <c:pt idx="550">
                  <c:v>04:08:30:00</c:v>
                </c:pt>
                <c:pt idx="551">
                  <c:v>04:08:45:52</c:v>
                </c:pt>
                <c:pt idx="552">
                  <c:v>04:09:00:00</c:v>
                </c:pt>
                <c:pt idx="553">
                  <c:v>04:09:00:45</c:v>
                </c:pt>
                <c:pt idx="554">
                  <c:v>04:09:20:28</c:v>
                </c:pt>
                <c:pt idx="555">
                  <c:v>04:09:30:00</c:v>
                </c:pt>
                <c:pt idx="556">
                  <c:v>04:09:45:26</c:v>
                </c:pt>
                <c:pt idx="557">
                  <c:v>04:09:55:05</c:v>
                </c:pt>
                <c:pt idx="558">
                  <c:v>04:10:00:00</c:v>
                </c:pt>
                <c:pt idx="559">
                  <c:v>04:10:29:42</c:v>
                </c:pt>
                <c:pt idx="560">
                  <c:v>04:10:30:00</c:v>
                </c:pt>
                <c:pt idx="561">
                  <c:v>04:10:30:09</c:v>
                </c:pt>
                <c:pt idx="562">
                  <c:v>04:11:00:00</c:v>
                </c:pt>
                <c:pt idx="563">
                  <c:v>04:11:04:20</c:v>
                </c:pt>
                <c:pt idx="564">
                  <c:v>04:11:14:55</c:v>
                </c:pt>
                <c:pt idx="565">
                  <c:v>04:11:30:00</c:v>
                </c:pt>
                <c:pt idx="566">
                  <c:v>04:11:38:58</c:v>
                </c:pt>
                <c:pt idx="567">
                  <c:v>04:11:59:44</c:v>
                </c:pt>
                <c:pt idx="568">
                  <c:v>04:12:00:00</c:v>
                </c:pt>
                <c:pt idx="569">
                  <c:v>04:12:13:37</c:v>
                </c:pt>
                <c:pt idx="570">
                  <c:v>04:12:30:00</c:v>
                </c:pt>
                <c:pt idx="571">
                  <c:v>04:12:44:36</c:v>
                </c:pt>
                <c:pt idx="572">
                  <c:v>04:12:48:17</c:v>
                </c:pt>
                <c:pt idx="573">
                  <c:v>04:13:00:00</c:v>
                </c:pt>
                <c:pt idx="574">
                  <c:v>04:13:22:57</c:v>
                </c:pt>
                <c:pt idx="575">
                  <c:v>04:13:29:31</c:v>
                </c:pt>
                <c:pt idx="576">
                  <c:v>04:13:30:00</c:v>
                </c:pt>
                <c:pt idx="577">
                  <c:v>04:13:57:38</c:v>
                </c:pt>
                <c:pt idx="578">
                  <c:v>04:14:00:00</c:v>
                </c:pt>
                <c:pt idx="579">
                  <c:v>04:14:14:29</c:v>
                </c:pt>
                <c:pt idx="580">
                  <c:v>04:14:30:00</c:v>
                </c:pt>
                <c:pt idx="581">
                  <c:v>04:14:32:19</c:v>
                </c:pt>
                <c:pt idx="582">
                  <c:v>04:14:59:30</c:v>
                </c:pt>
                <c:pt idx="583">
                  <c:v>04:15:00:00</c:v>
                </c:pt>
                <c:pt idx="584">
                  <c:v>04:15:07:01</c:v>
                </c:pt>
                <c:pt idx="585">
                  <c:v>04:15:30:00</c:v>
                </c:pt>
                <c:pt idx="586">
                  <c:v>04:15:41:44</c:v>
                </c:pt>
                <c:pt idx="587">
                  <c:v>04:15:44:33</c:v>
                </c:pt>
                <c:pt idx="588">
                  <c:v>04:16:00:00</c:v>
                </c:pt>
                <c:pt idx="589">
                  <c:v>04:16:16:27</c:v>
                </c:pt>
                <c:pt idx="590">
                  <c:v>04:16:29:39</c:v>
                </c:pt>
                <c:pt idx="591">
                  <c:v>04:16:30:00</c:v>
                </c:pt>
                <c:pt idx="592">
                  <c:v>04:16:51:11</c:v>
                </c:pt>
                <c:pt idx="593">
                  <c:v>04:17:00:00</c:v>
                </c:pt>
                <c:pt idx="594">
                  <c:v>04:17:14:48</c:v>
                </c:pt>
                <c:pt idx="595">
                  <c:v>04:17:25:56</c:v>
                </c:pt>
                <c:pt idx="596">
                  <c:v>04:17:30:00</c:v>
                </c:pt>
                <c:pt idx="597">
                  <c:v>04:18:00:00</c:v>
                </c:pt>
                <c:pt idx="598">
                  <c:v>04:18:00:00</c:v>
                </c:pt>
                <c:pt idx="599">
                  <c:v>04:18:00:41</c:v>
                </c:pt>
                <c:pt idx="600">
                  <c:v>04:18:30:00</c:v>
                </c:pt>
                <c:pt idx="601">
                  <c:v>04:18:35:27</c:v>
                </c:pt>
                <c:pt idx="602">
                  <c:v>04:18:45:15</c:v>
                </c:pt>
                <c:pt idx="603">
                  <c:v>04:19:00:00</c:v>
                </c:pt>
                <c:pt idx="604">
                  <c:v>04:19:10:13</c:v>
                </c:pt>
                <c:pt idx="605">
                  <c:v>04:19:30:00</c:v>
                </c:pt>
                <c:pt idx="606">
                  <c:v>04:19:30:33</c:v>
                </c:pt>
                <c:pt idx="607">
                  <c:v>04:19:45:00</c:v>
                </c:pt>
                <c:pt idx="608">
                  <c:v>04:20:00:00</c:v>
                </c:pt>
                <c:pt idx="609">
                  <c:v>04:20:15:54</c:v>
                </c:pt>
                <c:pt idx="610">
                  <c:v>04:20:19:48</c:v>
                </c:pt>
                <c:pt idx="611">
                  <c:v>04:20:30:00</c:v>
                </c:pt>
                <c:pt idx="612">
                  <c:v>04:20:54:36</c:v>
                </c:pt>
                <c:pt idx="613">
                  <c:v>04:21:00:00</c:v>
                </c:pt>
                <c:pt idx="614">
                  <c:v>04:21:01:18</c:v>
                </c:pt>
                <c:pt idx="615">
                  <c:v>04:21:29:25</c:v>
                </c:pt>
                <c:pt idx="616">
                  <c:v>04:21:30:00</c:v>
                </c:pt>
                <c:pt idx="617">
                  <c:v>04:21:46:45</c:v>
                </c:pt>
                <c:pt idx="618">
                  <c:v>04:22:00:00</c:v>
                </c:pt>
                <c:pt idx="619">
                  <c:v>04:22:04:14</c:v>
                </c:pt>
                <c:pt idx="620">
                  <c:v>04:22:30:00</c:v>
                </c:pt>
                <c:pt idx="621">
                  <c:v>04:22:32:14</c:v>
                </c:pt>
                <c:pt idx="622">
                  <c:v>04:22:39:04</c:v>
                </c:pt>
                <c:pt idx="623">
                  <c:v>04:23:00:00</c:v>
                </c:pt>
                <c:pt idx="624">
                  <c:v>04:23:13:55</c:v>
                </c:pt>
                <c:pt idx="625">
                  <c:v>04:23:17:46</c:v>
                </c:pt>
                <c:pt idx="626">
                  <c:v>04:23:30:00</c:v>
                </c:pt>
                <c:pt idx="627">
                  <c:v>04:23:48:46</c:v>
                </c:pt>
                <c:pt idx="628">
                  <c:v>05:00:00:00</c:v>
                </c:pt>
                <c:pt idx="629">
                  <c:v>05:00:03:21</c:v>
                </c:pt>
                <c:pt idx="630">
                  <c:v>05:00:23:38</c:v>
                </c:pt>
                <c:pt idx="631">
                  <c:v>05:00:30:00</c:v>
                </c:pt>
                <c:pt idx="632">
                  <c:v>05:00:48:59</c:v>
                </c:pt>
                <c:pt idx="633">
                  <c:v>05:00:58:31</c:v>
                </c:pt>
                <c:pt idx="634">
                  <c:v>05:01:00:00</c:v>
                </c:pt>
                <c:pt idx="635">
                  <c:v>05:01:30:00</c:v>
                </c:pt>
                <c:pt idx="636">
                  <c:v>05:01:33:24</c:v>
                </c:pt>
                <c:pt idx="637">
                  <c:v>05:01:34:40</c:v>
                </c:pt>
                <c:pt idx="638">
                  <c:v>05:02:00:00</c:v>
                </c:pt>
                <c:pt idx="639">
                  <c:v>05:02:08:18</c:v>
                </c:pt>
                <c:pt idx="640">
                  <c:v>05:02:20:24</c:v>
                </c:pt>
                <c:pt idx="641">
                  <c:v>05:02:30:00</c:v>
                </c:pt>
                <c:pt idx="642">
                  <c:v>05:02:43:12</c:v>
                </c:pt>
                <c:pt idx="643">
                  <c:v>05:03:00:00</c:v>
                </c:pt>
                <c:pt idx="644">
                  <c:v>05:03:06:11</c:v>
                </c:pt>
                <c:pt idx="645">
                  <c:v>05:03:18:07</c:v>
                </c:pt>
                <c:pt idx="646">
                  <c:v>05:03:30:00</c:v>
                </c:pt>
                <c:pt idx="647">
                  <c:v>05:03:52:01</c:v>
                </c:pt>
                <c:pt idx="648">
                  <c:v>05:03:53:03</c:v>
                </c:pt>
                <c:pt idx="649">
                  <c:v>05:04:00:00</c:v>
                </c:pt>
                <c:pt idx="650">
                  <c:v>05:04:27:59</c:v>
                </c:pt>
                <c:pt idx="651">
                  <c:v>05:04:30:00</c:v>
                </c:pt>
                <c:pt idx="652">
                  <c:v>05:04:37:54</c:v>
                </c:pt>
                <c:pt idx="653">
                  <c:v>05:05:00:00</c:v>
                </c:pt>
                <c:pt idx="654">
                  <c:v>05:05:02:56</c:v>
                </c:pt>
                <c:pt idx="655">
                  <c:v>05:05:23:50</c:v>
                </c:pt>
                <c:pt idx="656">
                  <c:v>05:05:30:00</c:v>
                </c:pt>
                <c:pt idx="657">
                  <c:v>05:05:37:54</c:v>
                </c:pt>
                <c:pt idx="658">
                  <c:v>05:06:00:00</c:v>
                </c:pt>
                <c:pt idx="659">
                  <c:v>05:06:09:49</c:v>
                </c:pt>
                <c:pt idx="660">
                  <c:v>05:06:12:52</c:v>
                </c:pt>
                <c:pt idx="661">
                  <c:v>05:06:30:00</c:v>
                </c:pt>
                <c:pt idx="662">
                  <c:v>05:06:47:51</c:v>
                </c:pt>
                <c:pt idx="663">
                  <c:v>05:06:55:51</c:v>
                </c:pt>
                <c:pt idx="664">
                  <c:v>05:07:00:00</c:v>
                </c:pt>
                <c:pt idx="665">
                  <c:v>05:07:22:51</c:v>
                </c:pt>
                <c:pt idx="666">
                  <c:v>05:07:30:00</c:v>
                </c:pt>
                <c:pt idx="667">
                  <c:v>05:07:41:56</c:v>
                </c:pt>
                <c:pt idx="668">
                  <c:v>05:07:57:51</c:v>
                </c:pt>
                <c:pt idx="669">
                  <c:v>05:08:00:00</c:v>
                </c:pt>
                <c:pt idx="670">
                  <c:v>05:08:28:04</c:v>
                </c:pt>
                <c:pt idx="671">
                  <c:v>05:08:30:00</c:v>
                </c:pt>
                <c:pt idx="672">
                  <c:v>05:08:32:52</c:v>
                </c:pt>
                <c:pt idx="673">
                  <c:v>05:09:00:00</c:v>
                </c:pt>
                <c:pt idx="674">
                  <c:v>05:09:07:54</c:v>
                </c:pt>
                <c:pt idx="675">
                  <c:v>05:09:14:15</c:v>
                </c:pt>
                <c:pt idx="676">
                  <c:v>05:09:30:00</c:v>
                </c:pt>
                <c:pt idx="677">
                  <c:v>05:09:42:56</c:v>
                </c:pt>
                <c:pt idx="678">
                  <c:v>05:10:00:00</c:v>
                </c:pt>
                <c:pt idx="679">
                  <c:v>05:10:00:29</c:v>
                </c:pt>
                <c:pt idx="680">
                  <c:v>05:10:17:59</c:v>
                </c:pt>
                <c:pt idx="681">
                  <c:v>05:10:30:00</c:v>
                </c:pt>
                <c:pt idx="682">
                  <c:v>05:10:46:46</c:v>
                </c:pt>
                <c:pt idx="683">
                  <c:v>05:10:53:02</c:v>
                </c:pt>
                <c:pt idx="684">
                  <c:v>05:11:00:00</c:v>
                </c:pt>
                <c:pt idx="685">
                  <c:v>05:11:28:06</c:v>
                </c:pt>
                <c:pt idx="686">
                  <c:v>05:11:30:00</c:v>
                </c:pt>
                <c:pt idx="687">
                  <c:v>05:11:33:06</c:v>
                </c:pt>
                <c:pt idx="688">
                  <c:v>05:12:00:00</c:v>
                </c:pt>
                <c:pt idx="689">
                  <c:v>05:12:03:11</c:v>
                </c:pt>
                <c:pt idx="690">
                  <c:v>05:12:19:29</c:v>
                </c:pt>
                <c:pt idx="691">
                  <c:v>05:12:30:00</c:v>
                </c:pt>
                <c:pt idx="692">
                  <c:v>05:12:38:16</c:v>
                </c:pt>
                <c:pt idx="693">
                  <c:v>05:13:00:00</c:v>
                </c:pt>
                <c:pt idx="694">
                  <c:v>05:13:05:55</c:v>
                </c:pt>
                <c:pt idx="695">
                  <c:v>05:13:13:22</c:v>
                </c:pt>
                <c:pt idx="696">
                  <c:v>05:13:30:00</c:v>
                </c:pt>
                <c:pt idx="697">
                  <c:v>05:13:48:29</c:v>
                </c:pt>
                <c:pt idx="698">
                  <c:v>05:13:52:24</c:v>
                </c:pt>
                <c:pt idx="699">
                  <c:v>05:14:00:00</c:v>
                </c:pt>
                <c:pt idx="700">
                  <c:v>05:14:23:36</c:v>
                </c:pt>
                <c:pt idx="701">
                  <c:v>05:14:30:00</c:v>
                </c:pt>
                <c:pt idx="702">
                  <c:v>05:14:38:56</c:v>
                </c:pt>
                <c:pt idx="703">
                  <c:v>05:14:58:44</c:v>
                </c:pt>
                <c:pt idx="704">
                  <c:v>05:15:00:00</c:v>
                </c:pt>
                <c:pt idx="705">
                  <c:v>05:15:25:31</c:v>
                </c:pt>
                <c:pt idx="706">
                  <c:v>05:15:30:00</c:v>
                </c:pt>
                <c:pt idx="707">
                  <c:v>05:15:33:53</c:v>
                </c:pt>
                <c:pt idx="708">
                  <c:v>05:16:00:00</c:v>
                </c:pt>
                <c:pt idx="709">
                  <c:v>05:16:09:02</c:v>
                </c:pt>
                <c:pt idx="710">
                  <c:v>05:16:12:09</c:v>
                </c:pt>
                <c:pt idx="711">
                  <c:v>05:16:30:00</c:v>
                </c:pt>
                <c:pt idx="712">
                  <c:v>05:16:44:12</c:v>
                </c:pt>
                <c:pt idx="713">
                  <c:v>05:16:58:50</c:v>
                </c:pt>
                <c:pt idx="714">
                  <c:v>05:17:00:00</c:v>
                </c:pt>
                <c:pt idx="715">
                  <c:v>05:17:19:23</c:v>
                </c:pt>
                <c:pt idx="716">
                  <c:v>05:17:30:00</c:v>
                </c:pt>
                <c:pt idx="717">
                  <c:v>05:17:45:34</c:v>
                </c:pt>
                <c:pt idx="718">
                  <c:v>05:17:54:34</c:v>
                </c:pt>
                <c:pt idx="719">
                  <c:v>05:18:00:00</c:v>
                </c:pt>
                <c:pt idx="720">
                  <c:v>05:18:29:46</c:v>
                </c:pt>
                <c:pt idx="721">
                  <c:v>05:18:30:00</c:v>
                </c:pt>
                <c:pt idx="722">
                  <c:v>05:18:32:21</c:v>
                </c:pt>
                <c:pt idx="723">
                  <c:v>05:19:00:00</c:v>
                </c:pt>
                <c:pt idx="724">
                  <c:v>05:19:04:59</c:v>
                </c:pt>
                <c:pt idx="725">
                  <c:v>05:19:19:11</c:v>
                </c:pt>
                <c:pt idx="726">
                  <c:v>05:19:30:00</c:v>
                </c:pt>
                <c:pt idx="727">
                  <c:v>05:19:40:12</c:v>
                </c:pt>
                <c:pt idx="728">
                  <c:v>05:20:00:00</c:v>
                </c:pt>
                <c:pt idx="729">
                  <c:v>05:20:06:04</c:v>
                </c:pt>
                <c:pt idx="730">
                  <c:v>05:20:15:26</c:v>
                </c:pt>
                <c:pt idx="731">
                  <c:v>05:20:30:00</c:v>
                </c:pt>
                <c:pt idx="732">
                  <c:v>05:20:50:41</c:v>
                </c:pt>
                <c:pt idx="733">
                  <c:v>05:20:53:01</c:v>
                </c:pt>
                <c:pt idx="734">
                  <c:v>05:21:00:00</c:v>
                </c:pt>
                <c:pt idx="735">
                  <c:v>05:21:25:56</c:v>
                </c:pt>
                <c:pt idx="736">
                  <c:v>05:21:30:00</c:v>
                </c:pt>
                <c:pt idx="737">
                  <c:v>05:21:40:01</c:v>
                </c:pt>
                <c:pt idx="738">
                  <c:v>05:22:00:00</c:v>
                </c:pt>
                <c:pt idx="739">
                  <c:v>05:22:01:12</c:v>
                </c:pt>
                <c:pt idx="740">
                  <c:v>05:22:27:04</c:v>
                </c:pt>
                <c:pt idx="741">
                  <c:v>05:22:30:00</c:v>
                </c:pt>
                <c:pt idx="742">
                  <c:v>05:22:36:29</c:v>
                </c:pt>
                <c:pt idx="743">
                  <c:v>05:23:00:00</c:v>
                </c:pt>
                <c:pt idx="744">
                  <c:v>05:23:11:46</c:v>
                </c:pt>
                <c:pt idx="745">
                  <c:v>05:23:14:10</c:v>
                </c:pt>
                <c:pt idx="746">
                  <c:v>05:23:30:00</c:v>
                </c:pt>
                <c:pt idx="747">
                  <c:v>05:23:47:04</c:v>
                </c:pt>
                <c:pt idx="748">
                  <c:v>06:00:00:00</c:v>
                </c:pt>
                <c:pt idx="749">
                  <c:v>06:00:01:19</c:v>
                </c:pt>
                <c:pt idx="750">
                  <c:v>06:00:22:23</c:v>
                </c:pt>
                <c:pt idx="751">
                  <c:v>06:00:30:00</c:v>
                </c:pt>
                <c:pt idx="752">
                  <c:v>06:00:48:31</c:v>
                </c:pt>
                <c:pt idx="753">
                  <c:v>06:00:57:42</c:v>
                </c:pt>
                <c:pt idx="754">
                  <c:v>06:01:00:00</c:v>
                </c:pt>
                <c:pt idx="755">
                  <c:v>06:01:30:00</c:v>
                </c:pt>
                <c:pt idx="756">
                  <c:v>06:01:33:02</c:v>
                </c:pt>
                <c:pt idx="757">
                  <c:v>06:01:35:46</c:v>
                </c:pt>
                <c:pt idx="758">
                  <c:v>06:02:00:00</c:v>
                </c:pt>
                <c:pt idx="759">
                  <c:v>06:02:08:23</c:v>
                </c:pt>
                <c:pt idx="760">
                  <c:v>06:02:23:04</c:v>
                </c:pt>
                <c:pt idx="761">
                  <c:v>06:02:30:00</c:v>
                </c:pt>
                <c:pt idx="762">
                  <c:v>06:02:43:44</c:v>
                </c:pt>
                <c:pt idx="763">
                  <c:v>06:03:00:00</c:v>
                </c:pt>
                <c:pt idx="764">
                  <c:v>06:03:10:25</c:v>
                </c:pt>
                <c:pt idx="765">
                  <c:v>06:03:19:06</c:v>
                </c:pt>
                <c:pt idx="766">
                  <c:v>06:03:30:00</c:v>
                </c:pt>
                <c:pt idx="767">
                  <c:v>06:03:54:29</c:v>
                </c:pt>
                <c:pt idx="768">
                  <c:v>06:03:57:50</c:v>
                </c:pt>
                <c:pt idx="769">
                  <c:v>06:04:00:00</c:v>
                </c:pt>
                <c:pt idx="770">
                  <c:v>06:04:29:53</c:v>
                </c:pt>
                <c:pt idx="771">
                  <c:v>06:04:30:00</c:v>
                </c:pt>
                <c:pt idx="772">
                  <c:v>06:04:45:18</c:v>
                </c:pt>
                <c:pt idx="773">
                  <c:v>06:05:00:00</c:v>
                </c:pt>
                <c:pt idx="774">
                  <c:v>06:05:05:17</c:v>
                </c:pt>
                <c:pt idx="775">
                  <c:v>06:05:30:00</c:v>
                </c:pt>
                <c:pt idx="776">
                  <c:v>06:05:32:49</c:v>
                </c:pt>
                <c:pt idx="777">
                  <c:v>06:05:40:42</c:v>
                </c:pt>
                <c:pt idx="778">
                  <c:v>06:06:00:00</c:v>
                </c:pt>
                <c:pt idx="779">
                  <c:v>06:06:16:08</c:v>
                </c:pt>
                <c:pt idx="780">
                  <c:v>06:06:20:23</c:v>
                </c:pt>
                <c:pt idx="781">
                  <c:v>06:06:30:00</c:v>
                </c:pt>
                <c:pt idx="782">
                  <c:v>06:06:51:34</c:v>
                </c:pt>
                <c:pt idx="783">
                  <c:v>06:07:00:00</c:v>
                </c:pt>
                <c:pt idx="784">
                  <c:v>06:07:08:00</c:v>
                </c:pt>
                <c:pt idx="785">
                  <c:v>06:07:27:01</c:v>
                </c:pt>
                <c:pt idx="786">
                  <c:v>06:07:30:00</c:v>
                </c:pt>
                <c:pt idx="787">
                  <c:v>06:07:55:40</c:v>
                </c:pt>
                <c:pt idx="788">
                  <c:v>06:08:00:00</c:v>
                </c:pt>
                <c:pt idx="789">
                  <c:v>06:08:02:29</c:v>
                </c:pt>
                <c:pt idx="790">
                  <c:v>06:08:30:00</c:v>
                </c:pt>
                <c:pt idx="791">
                  <c:v>06:08:37:57</c:v>
                </c:pt>
                <c:pt idx="792">
                  <c:v>06:08:43:24</c:v>
                </c:pt>
                <c:pt idx="793">
                  <c:v>06:09:00:00</c:v>
                </c:pt>
                <c:pt idx="794">
                  <c:v>06:09:13:26</c:v>
                </c:pt>
                <c:pt idx="795">
                  <c:v>06:09:30:00</c:v>
                </c:pt>
                <c:pt idx="796">
                  <c:v>06:09:31:11</c:v>
                </c:pt>
                <c:pt idx="797">
                  <c:v>06:09:48:56</c:v>
                </c:pt>
                <c:pt idx="798">
                  <c:v>06:10:00:00</c:v>
                </c:pt>
                <c:pt idx="799">
                  <c:v>06:10:19:01</c:v>
                </c:pt>
                <c:pt idx="800">
                  <c:v>06:10:24:26</c:v>
                </c:pt>
                <c:pt idx="801">
                  <c:v>06:10:30:00</c:v>
                </c:pt>
                <c:pt idx="802">
                  <c:v>06:10:59:57</c:v>
                </c:pt>
                <c:pt idx="803">
                  <c:v>06:11:00:00</c:v>
                </c:pt>
                <c:pt idx="804">
                  <c:v>06:11:06:54</c:v>
                </c:pt>
                <c:pt idx="805">
                  <c:v>06:11:30:00</c:v>
                </c:pt>
                <c:pt idx="806">
                  <c:v>06:11:35:29</c:v>
                </c:pt>
                <c:pt idx="807">
                  <c:v>06:11:54:50</c:v>
                </c:pt>
                <c:pt idx="808">
                  <c:v>06:12:00:00</c:v>
                </c:pt>
                <c:pt idx="809">
                  <c:v>06:12:11:02</c:v>
                </c:pt>
                <c:pt idx="810">
                  <c:v>06:12:30:00</c:v>
                </c:pt>
                <c:pt idx="811">
                  <c:v>06:12:42:50</c:v>
                </c:pt>
                <c:pt idx="812">
                  <c:v>06:12:46:35</c:v>
                </c:pt>
                <c:pt idx="813">
                  <c:v>06:13:00:00</c:v>
                </c:pt>
                <c:pt idx="814">
                  <c:v>06:13:22:09</c:v>
                </c:pt>
                <c:pt idx="815">
                  <c:v>06:13:30:00</c:v>
                </c:pt>
                <c:pt idx="816">
                  <c:v>06:13:30:53</c:v>
                </c:pt>
                <c:pt idx="817">
                  <c:v>06:13:57:44</c:v>
                </c:pt>
                <c:pt idx="818">
                  <c:v>06:14:00:00</c:v>
                </c:pt>
                <c:pt idx="819">
                  <c:v>06:14:18:59</c:v>
                </c:pt>
                <c:pt idx="820">
                  <c:v>06:14:30:00</c:v>
                </c:pt>
                <c:pt idx="821">
                  <c:v>06:14:33:19</c:v>
                </c:pt>
                <c:pt idx="822">
                  <c:v>06:15:00:00</c:v>
                </c:pt>
                <c:pt idx="823">
                  <c:v>06:15:07:08</c:v>
                </c:pt>
                <c:pt idx="824">
                  <c:v>06:15:08:55</c:v>
                </c:pt>
                <c:pt idx="825">
                  <c:v>06:15:30:00</c:v>
                </c:pt>
                <c:pt idx="826">
                  <c:v>06:15:44:32</c:v>
                </c:pt>
                <c:pt idx="827">
                  <c:v>06:15:55:21</c:v>
                </c:pt>
                <c:pt idx="828">
                  <c:v>06:16:00:00</c:v>
                </c:pt>
                <c:pt idx="829">
                  <c:v>06:16:20:10</c:v>
                </c:pt>
                <c:pt idx="830">
                  <c:v>06:16:30:00</c:v>
                </c:pt>
                <c:pt idx="831">
                  <c:v>06:16:43:37</c:v>
                </c:pt>
                <c:pt idx="832">
                  <c:v>06:16:55:48</c:v>
                </c:pt>
                <c:pt idx="833">
                  <c:v>06:17:00:00</c:v>
                </c:pt>
                <c:pt idx="834">
                  <c:v>06:17:30:00</c:v>
                </c:pt>
                <c:pt idx="835">
                  <c:v>06:17:31:27</c:v>
                </c:pt>
                <c:pt idx="836">
                  <c:v>06:17:31:56</c:v>
                </c:pt>
                <c:pt idx="837">
                  <c:v>06:18:00:00</c:v>
                </c:pt>
                <c:pt idx="838">
                  <c:v>06:18:07:07</c:v>
                </c:pt>
                <c:pt idx="839">
                  <c:v>06:18:20:18</c:v>
                </c:pt>
                <c:pt idx="840">
                  <c:v>06:18:30:00</c:v>
                </c:pt>
                <c:pt idx="841">
                  <c:v>06:18:42:47</c:v>
                </c:pt>
                <c:pt idx="842">
                  <c:v>06:19:00:00</c:v>
                </c:pt>
                <c:pt idx="843">
                  <c:v>06:19:08:44</c:v>
                </c:pt>
                <c:pt idx="844">
                  <c:v>06:19:18:28</c:v>
                </c:pt>
                <c:pt idx="845">
                  <c:v>06:19:30:00</c:v>
                </c:pt>
                <c:pt idx="846">
                  <c:v>06:19:54:10</c:v>
                </c:pt>
                <c:pt idx="847">
                  <c:v>06:19:57:13</c:v>
                </c:pt>
                <c:pt idx="848">
                  <c:v>06:20:00:00</c:v>
                </c:pt>
                <c:pt idx="849">
                  <c:v>06:20:29:53</c:v>
                </c:pt>
                <c:pt idx="850">
                  <c:v>06:20:30:00</c:v>
                </c:pt>
                <c:pt idx="851">
                  <c:v>06:20:45:45</c:v>
                </c:pt>
                <c:pt idx="852">
                  <c:v>06:21:00:00</c:v>
                </c:pt>
                <c:pt idx="853">
                  <c:v>06:21:05:36</c:v>
                </c:pt>
                <c:pt idx="854">
                  <c:v>06:21:30:00</c:v>
                </c:pt>
                <c:pt idx="855">
                  <c:v>06:21:34:21</c:v>
                </c:pt>
                <c:pt idx="856">
                  <c:v>06:21:41:20</c:v>
                </c:pt>
                <c:pt idx="857">
                  <c:v>06:22:00:00</c:v>
                </c:pt>
                <c:pt idx="858">
                  <c:v>06:22:17:05</c:v>
                </c:pt>
                <c:pt idx="859">
                  <c:v>06:22:23:00</c:v>
                </c:pt>
                <c:pt idx="860">
                  <c:v>06:22:30:00</c:v>
                </c:pt>
                <c:pt idx="861">
                  <c:v>06:22:52:51</c:v>
                </c:pt>
                <c:pt idx="862">
                  <c:v>06:23:00:00</c:v>
                </c:pt>
                <c:pt idx="863">
                  <c:v>06:23:11:42</c:v>
                </c:pt>
                <c:pt idx="864">
                  <c:v>06:23:28:37</c:v>
                </c:pt>
                <c:pt idx="865">
                  <c:v>06:23:30:00</c:v>
                </c:pt>
                <c:pt idx="866">
                  <c:v>07:00:00:00</c:v>
                </c:pt>
                <c:pt idx="867">
                  <c:v>07:00:00:27</c:v>
                </c:pt>
                <c:pt idx="868">
                  <c:v>07:00:04:24</c:v>
                </c:pt>
                <c:pt idx="869">
                  <c:v>07:00:30:00</c:v>
                </c:pt>
                <c:pt idx="870">
                  <c:v>07:00:40:12</c:v>
                </c:pt>
                <c:pt idx="871">
                  <c:v>07:00:49:16</c:v>
                </c:pt>
                <c:pt idx="872">
                  <c:v>07:01:00:00</c:v>
                </c:pt>
                <c:pt idx="873">
                  <c:v>07:01:16:01</c:v>
                </c:pt>
                <c:pt idx="874">
                  <c:v>07:01:30:00</c:v>
                </c:pt>
                <c:pt idx="875">
                  <c:v>07:01:38:08</c:v>
                </c:pt>
                <c:pt idx="876">
                  <c:v>07:01:51:50</c:v>
                </c:pt>
                <c:pt idx="877">
                  <c:v>07:02:00:00</c:v>
                </c:pt>
                <c:pt idx="878">
                  <c:v>07:02:27:03</c:v>
                </c:pt>
                <c:pt idx="879">
                  <c:v>07:02:27:40</c:v>
                </c:pt>
                <c:pt idx="880">
                  <c:v>07:02:30:00</c:v>
                </c:pt>
                <c:pt idx="881">
                  <c:v>07:03:00:00</c:v>
                </c:pt>
                <c:pt idx="882">
                  <c:v>07:03:03:31</c:v>
                </c:pt>
                <c:pt idx="883">
                  <c:v>07:03:16:02</c:v>
                </c:pt>
                <c:pt idx="884">
                  <c:v>07:03:30:00</c:v>
                </c:pt>
                <c:pt idx="885">
                  <c:v>07:03:39:23</c:v>
                </c:pt>
                <c:pt idx="886">
                  <c:v>07:04:00:00</c:v>
                </c:pt>
                <c:pt idx="887">
                  <c:v>07:04:05:04</c:v>
                </c:pt>
                <c:pt idx="888">
                  <c:v>07:04:15:15</c:v>
                </c:pt>
                <c:pt idx="889">
                  <c:v>07:04:30:00</c:v>
                </c:pt>
                <c:pt idx="890">
                  <c:v>07:04:51:08</c:v>
                </c:pt>
                <c:pt idx="891">
                  <c:v>07:04:54:10</c:v>
                </c:pt>
                <c:pt idx="892">
                  <c:v>07:05:00:00</c:v>
                </c:pt>
                <c:pt idx="893">
                  <c:v>07:05:27:02</c:v>
                </c:pt>
                <c:pt idx="894">
                  <c:v>07:05:30:00</c:v>
                </c:pt>
                <c:pt idx="895">
                  <c:v>07:05:43:19</c:v>
                </c:pt>
                <c:pt idx="896">
                  <c:v>07:06:00:00</c:v>
                </c:pt>
                <c:pt idx="897">
                  <c:v>07:06:02:57</c:v>
                </c:pt>
                <c:pt idx="898">
                  <c:v>07:06:30:00</c:v>
                </c:pt>
                <c:pt idx="899">
                  <c:v>07:06:32:31</c:v>
                </c:pt>
                <c:pt idx="900">
                  <c:v>07:06:38:52</c:v>
                </c:pt>
                <c:pt idx="901">
                  <c:v>07:07:00:00</c:v>
                </c:pt>
                <c:pt idx="902">
                  <c:v>07:07:14:48</c:v>
                </c:pt>
                <c:pt idx="903">
                  <c:v>07:07:21:47</c:v>
                </c:pt>
                <c:pt idx="904">
                  <c:v>07:07:30:00</c:v>
                </c:pt>
                <c:pt idx="905">
                  <c:v>07:07:50:45</c:v>
                </c:pt>
                <c:pt idx="906">
                  <c:v>07:08:00:00</c:v>
                </c:pt>
                <c:pt idx="907">
                  <c:v>07:08:11:06</c:v>
                </c:pt>
                <c:pt idx="908">
                  <c:v>07:08:26:43</c:v>
                </c:pt>
                <c:pt idx="909">
                  <c:v>07:08:30:00</c:v>
                </c:pt>
                <c:pt idx="910">
                  <c:v>07:09:00:00</c:v>
                </c:pt>
                <c:pt idx="911">
                  <c:v>07:09:00:28</c:v>
                </c:pt>
                <c:pt idx="912">
                  <c:v>07:09:02:41</c:v>
                </c:pt>
                <c:pt idx="913">
                  <c:v>07:09:30:00</c:v>
                </c:pt>
                <c:pt idx="914">
                  <c:v>07:09:38:40</c:v>
                </c:pt>
                <c:pt idx="915">
                  <c:v>07:09:49:54</c:v>
                </c:pt>
                <c:pt idx="916">
                  <c:v>07:10:00:00</c:v>
                </c:pt>
                <c:pt idx="917">
                  <c:v>07:10:14:40</c:v>
                </c:pt>
                <c:pt idx="918">
                  <c:v>07:10:30:00</c:v>
                </c:pt>
                <c:pt idx="919">
                  <c:v>07:10:39:23</c:v>
                </c:pt>
                <c:pt idx="920">
                  <c:v>07:10:50:41</c:v>
                </c:pt>
                <c:pt idx="921">
                  <c:v>07:11:00:00</c:v>
                </c:pt>
                <c:pt idx="922">
                  <c:v>07:11:26:42</c:v>
                </c:pt>
                <c:pt idx="923">
                  <c:v>07:11:28:56</c:v>
                </c:pt>
                <c:pt idx="924">
                  <c:v>07:11:30:00</c:v>
                </c:pt>
                <c:pt idx="925">
                  <c:v>07:12:00:00</c:v>
                </c:pt>
                <c:pt idx="926">
                  <c:v>07:12:02:44</c:v>
                </c:pt>
                <c:pt idx="927">
                  <c:v>07:12:18:32</c:v>
                </c:pt>
                <c:pt idx="928">
                  <c:v>07:12:30:00</c:v>
                </c:pt>
                <c:pt idx="929">
                  <c:v>07:12:38:47</c:v>
                </c:pt>
                <c:pt idx="930">
                  <c:v>07:13:00:00</c:v>
                </c:pt>
                <c:pt idx="931">
                  <c:v>07:13:08:12</c:v>
                </c:pt>
                <c:pt idx="932">
                  <c:v>07:13:14:51</c:v>
                </c:pt>
                <c:pt idx="933">
                  <c:v>07:13:30:00</c:v>
                </c:pt>
                <c:pt idx="934">
                  <c:v>07:13:50:56</c:v>
                </c:pt>
                <c:pt idx="935">
                  <c:v>07:13:57:55</c:v>
                </c:pt>
                <c:pt idx="936">
                  <c:v>07:14:00:00</c:v>
                </c:pt>
                <c:pt idx="937">
                  <c:v>07:14:27:01</c:v>
                </c:pt>
                <c:pt idx="938">
                  <c:v>07:14:30:00</c:v>
                </c:pt>
                <c:pt idx="939">
                  <c:v>07:14:47:41</c:v>
                </c:pt>
                <c:pt idx="940">
                  <c:v>07:15:00:00</c:v>
                </c:pt>
                <c:pt idx="941">
                  <c:v>07:15:03:07</c:v>
                </c:pt>
                <c:pt idx="942">
                  <c:v>07:15:30:00</c:v>
                </c:pt>
                <c:pt idx="943">
                  <c:v>07:15:37:31</c:v>
                </c:pt>
                <c:pt idx="944">
                  <c:v>07:15:39:14</c:v>
                </c:pt>
                <c:pt idx="945">
                  <c:v>07:16:00:00</c:v>
                </c:pt>
                <c:pt idx="946">
                  <c:v>07:16:15:22</c:v>
                </c:pt>
                <c:pt idx="947">
                  <c:v>07:16:27:24</c:v>
                </c:pt>
                <c:pt idx="948">
                  <c:v>07:16:30:00</c:v>
                </c:pt>
                <c:pt idx="949">
                  <c:v>07:16:51:30</c:v>
                </c:pt>
                <c:pt idx="950">
                  <c:v>07:17:00:00</c:v>
                </c:pt>
                <c:pt idx="951">
                  <c:v>07:17:17:21</c:v>
                </c:pt>
                <c:pt idx="952">
                  <c:v>07:17:27:39</c:v>
                </c:pt>
                <c:pt idx="953">
                  <c:v>07:17:30:00</c:v>
                </c:pt>
                <c:pt idx="954">
                  <c:v>07:18:00:00</c:v>
                </c:pt>
                <c:pt idx="955">
                  <c:v>07:18:03:49</c:v>
                </c:pt>
                <c:pt idx="956">
                  <c:v>07:18:07:21</c:v>
                </c:pt>
                <c:pt idx="957">
                  <c:v>07:18:30:00</c:v>
                </c:pt>
                <c:pt idx="958">
                  <c:v>07:18:40:00</c:v>
                </c:pt>
                <c:pt idx="959">
                  <c:v>07:18:57:25</c:v>
                </c:pt>
                <c:pt idx="960">
                  <c:v>07:19:00:00</c:v>
                </c:pt>
                <c:pt idx="961">
                  <c:v>07:19:16:12</c:v>
                </c:pt>
                <c:pt idx="962">
                  <c:v>07:19:30:00</c:v>
                </c:pt>
                <c:pt idx="963">
                  <c:v>07:19:47:32</c:v>
                </c:pt>
                <c:pt idx="964">
                  <c:v>07:19:52:24</c:v>
                </c:pt>
                <c:pt idx="965">
                  <c:v>07:20:00:00</c:v>
                </c:pt>
                <c:pt idx="966">
                  <c:v>07:20:28:37</c:v>
                </c:pt>
                <c:pt idx="967">
                  <c:v>07:20:30:00</c:v>
                </c:pt>
                <c:pt idx="968">
                  <c:v>07:20:37:43</c:v>
                </c:pt>
                <c:pt idx="969">
                  <c:v>07:21:00:00</c:v>
                </c:pt>
                <c:pt idx="970">
                  <c:v>07:21:04:51</c:v>
                </c:pt>
                <c:pt idx="971">
                  <c:v>07:21:27:57</c:v>
                </c:pt>
                <c:pt idx="972">
                  <c:v>07:21:30:00</c:v>
                </c:pt>
                <c:pt idx="973">
                  <c:v>07:21:41:06</c:v>
                </c:pt>
                <c:pt idx="974">
                  <c:v>07:22:00:00</c:v>
                </c:pt>
                <c:pt idx="975">
                  <c:v>07:22:17:22</c:v>
                </c:pt>
                <c:pt idx="976">
                  <c:v>07:22:18:15</c:v>
                </c:pt>
                <c:pt idx="977">
                  <c:v>07:22:30:00</c:v>
                </c:pt>
                <c:pt idx="978">
                  <c:v>07:22:53:38</c:v>
                </c:pt>
                <c:pt idx="979">
                  <c:v>07:23:00:00</c:v>
                </c:pt>
                <c:pt idx="980">
                  <c:v>07:23:08:36</c:v>
                </c:pt>
                <c:pt idx="981">
                  <c:v>07:23:29:55</c:v>
                </c:pt>
                <c:pt idx="982">
                  <c:v>07:23:30:00</c:v>
                </c:pt>
                <c:pt idx="983">
                  <c:v>07:23:59:01</c:v>
                </c:pt>
                <c:pt idx="984">
                  <c:v>08:00:00:00</c:v>
                </c:pt>
                <c:pt idx="985">
                  <c:v>08:00:06:13</c:v>
                </c:pt>
                <c:pt idx="986">
                  <c:v>08:00:30:00</c:v>
                </c:pt>
                <c:pt idx="987">
                  <c:v>08:00:42:32</c:v>
                </c:pt>
                <c:pt idx="988">
                  <c:v>08:00:49:30</c:v>
                </c:pt>
                <c:pt idx="989">
                  <c:v>08:01:00:00</c:v>
                </c:pt>
                <c:pt idx="990">
                  <c:v>08:01:18:52</c:v>
                </c:pt>
                <c:pt idx="991">
                  <c:v>08:01:30:00</c:v>
                </c:pt>
                <c:pt idx="992">
                  <c:v>08:01:40:02</c:v>
                </c:pt>
                <c:pt idx="993">
                  <c:v>08:01:55:12</c:v>
                </c:pt>
                <c:pt idx="994">
                  <c:v>08:02:00:00</c:v>
                </c:pt>
                <c:pt idx="995">
                  <c:v>08:02:30:00</c:v>
                </c:pt>
                <c:pt idx="996">
                  <c:v>08:02:30:38</c:v>
                </c:pt>
                <c:pt idx="997">
                  <c:v>08:02:31:33</c:v>
                </c:pt>
                <c:pt idx="998">
                  <c:v>08:03:00:00</c:v>
                </c:pt>
                <c:pt idx="999">
                  <c:v>08:03:07:55</c:v>
                </c:pt>
                <c:pt idx="1000">
                  <c:v>08:03:21:17</c:v>
                </c:pt>
                <c:pt idx="1001">
                  <c:v>08:03:30:00</c:v>
                </c:pt>
                <c:pt idx="1002">
                  <c:v>08:03:44:18</c:v>
                </c:pt>
                <c:pt idx="1003">
                  <c:v>08:04:00:00</c:v>
                </c:pt>
                <c:pt idx="1004">
                  <c:v>08:04:12:00</c:v>
                </c:pt>
                <c:pt idx="1005">
                  <c:v>08:04:20:42</c:v>
                </c:pt>
                <c:pt idx="1006">
                  <c:v>08:04:30:00</c:v>
                </c:pt>
                <c:pt idx="1007">
                  <c:v>08:04:57:07</c:v>
                </c:pt>
                <c:pt idx="1008">
                  <c:v>08:05:00:00</c:v>
                </c:pt>
                <c:pt idx="1009">
                  <c:v>08:05:02:46</c:v>
                </c:pt>
                <c:pt idx="1010">
                  <c:v>08:05:30:00</c:v>
                </c:pt>
                <c:pt idx="1011">
                  <c:v>08:05:33:32</c:v>
                </c:pt>
                <c:pt idx="1012">
                  <c:v>08:05:53:36</c:v>
                </c:pt>
                <c:pt idx="1013">
                  <c:v>08:06:00:00</c:v>
                </c:pt>
                <c:pt idx="1014">
                  <c:v>08:06:09:58</c:v>
                </c:pt>
                <c:pt idx="1015">
                  <c:v>08:06:30:00</c:v>
                </c:pt>
                <c:pt idx="1016">
                  <c:v>08:06:44:30</c:v>
                </c:pt>
                <c:pt idx="1017">
                  <c:v>08:06:46:25</c:v>
                </c:pt>
                <c:pt idx="1018">
                  <c:v>08:07:00:00</c:v>
                </c:pt>
                <c:pt idx="1019">
                  <c:v>08:07:22:53</c:v>
                </c:pt>
                <c:pt idx="1020">
                  <c:v>08:07:30:00</c:v>
                </c:pt>
                <c:pt idx="1021">
                  <c:v>08:07:35:27</c:v>
                </c:pt>
                <c:pt idx="1022">
                  <c:v>08:07:59:22</c:v>
                </c:pt>
                <c:pt idx="1023">
                  <c:v>08:08:00:00</c:v>
                </c:pt>
                <c:pt idx="1024">
                  <c:v>08:08:26:28</c:v>
                </c:pt>
                <c:pt idx="1025">
                  <c:v>08:08:30:00</c:v>
                </c:pt>
                <c:pt idx="1026">
                  <c:v>08:08:35:52</c:v>
                </c:pt>
                <c:pt idx="1027">
                  <c:v>08:09:00:00</c:v>
                </c:pt>
                <c:pt idx="1028">
                  <c:v>08:09:12:22</c:v>
                </c:pt>
                <c:pt idx="1029">
                  <c:v>08:09:17:33</c:v>
                </c:pt>
                <c:pt idx="1030">
                  <c:v>08:09:30:00</c:v>
                </c:pt>
                <c:pt idx="1031">
                  <c:v>08:09:48:53</c:v>
                </c:pt>
                <c:pt idx="1032">
                  <c:v>08:10:00:00</c:v>
                </c:pt>
                <c:pt idx="1033">
                  <c:v>08:10:08:41</c:v>
                </c:pt>
                <c:pt idx="1034">
                  <c:v>08:10:25:25</c:v>
                </c:pt>
                <c:pt idx="1035">
                  <c:v>08:10:30:00</c:v>
                </c:pt>
                <c:pt idx="1036">
                  <c:v>08:10:59:53</c:v>
                </c:pt>
                <c:pt idx="1037">
                  <c:v>08:11:00:00</c:v>
                </c:pt>
                <c:pt idx="1038">
                  <c:v>08:11:01:58</c:v>
                </c:pt>
                <c:pt idx="1039">
                  <c:v>08:11:30:00</c:v>
                </c:pt>
                <c:pt idx="1040">
                  <c:v>08:11:38:32</c:v>
                </c:pt>
                <c:pt idx="1041">
                  <c:v>08:11:51:09</c:v>
                </c:pt>
                <c:pt idx="1042">
                  <c:v>08:12:00:00</c:v>
                </c:pt>
                <c:pt idx="1043">
                  <c:v>08:12:15:07</c:v>
                </c:pt>
                <c:pt idx="1044">
                  <c:v>08:12:30:00</c:v>
                </c:pt>
                <c:pt idx="1045">
                  <c:v>08:12:42:28</c:v>
                </c:pt>
                <c:pt idx="1046">
                  <c:v>08:12:51:42</c:v>
                </c:pt>
                <c:pt idx="1047">
                  <c:v>08:13:00:00</c:v>
                </c:pt>
                <c:pt idx="1048">
                  <c:v>08:13:28:18</c:v>
                </c:pt>
                <c:pt idx="1049">
                  <c:v>08:13:30:00</c:v>
                </c:pt>
                <c:pt idx="1050">
                  <c:v>08:13:33:51</c:v>
                </c:pt>
                <c:pt idx="1051">
                  <c:v>08:14:00:00</c:v>
                </c:pt>
                <c:pt idx="1052">
                  <c:v>08:14:04:55</c:v>
                </c:pt>
                <c:pt idx="1053">
                  <c:v>08:14:25:18</c:v>
                </c:pt>
                <c:pt idx="1054">
                  <c:v>08:14:30:00</c:v>
                </c:pt>
                <c:pt idx="1055">
                  <c:v>08:14:41:33</c:v>
                </c:pt>
                <c:pt idx="1056">
                  <c:v>08:15:00:00</c:v>
                </c:pt>
                <c:pt idx="1057">
                  <c:v>08:15:16:48</c:v>
                </c:pt>
                <c:pt idx="1058">
                  <c:v>08:15:18:12</c:v>
                </c:pt>
                <c:pt idx="1059">
                  <c:v>08:15:30:00</c:v>
                </c:pt>
                <c:pt idx="1060">
                  <c:v>08:15:54:52</c:v>
                </c:pt>
                <c:pt idx="1061">
                  <c:v>08:16:00:00</c:v>
                </c:pt>
                <c:pt idx="1062">
                  <c:v>08:16:08:22</c:v>
                </c:pt>
                <c:pt idx="1063">
                  <c:v>08:16:30:00</c:v>
                </c:pt>
                <c:pt idx="1064">
                  <c:v>08:16:31:33</c:v>
                </c:pt>
                <c:pt idx="1065">
                  <c:v>08:17:00:00</c:v>
                </c:pt>
                <c:pt idx="1066">
                  <c:v>08:17:00:00</c:v>
                </c:pt>
                <c:pt idx="1067">
                  <c:v>08:17:08:15</c:v>
                </c:pt>
                <c:pt idx="1068">
                  <c:v>08:17:30:00</c:v>
                </c:pt>
                <c:pt idx="1069">
                  <c:v>08:17:44:57</c:v>
                </c:pt>
                <c:pt idx="1070">
                  <c:v>08:17:51:41</c:v>
                </c:pt>
                <c:pt idx="1071">
                  <c:v>08:18:00:00</c:v>
                </c:pt>
                <c:pt idx="1072">
                  <c:v>08:18:21:40</c:v>
                </c:pt>
                <c:pt idx="1073">
                  <c:v>08:18:30:00</c:v>
                </c:pt>
                <c:pt idx="1074">
                  <c:v>08:18:43:26</c:v>
                </c:pt>
                <c:pt idx="1075">
                  <c:v>08:18:58:24</c:v>
                </c:pt>
                <c:pt idx="1076">
                  <c:v>08:19:00:00</c:v>
                </c:pt>
                <c:pt idx="1077">
                  <c:v>08:19:30:00</c:v>
                </c:pt>
                <c:pt idx="1078">
                  <c:v>08:19:35:09</c:v>
                </c:pt>
                <c:pt idx="1079">
                  <c:v>08:19:35:15</c:v>
                </c:pt>
                <c:pt idx="1080">
                  <c:v>08:20:00:00</c:v>
                </c:pt>
                <c:pt idx="1081">
                  <c:v>08:20:11:55</c:v>
                </c:pt>
                <c:pt idx="1082">
                  <c:v>08:20:27:08</c:v>
                </c:pt>
                <c:pt idx="1083">
                  <c:v>08:20:30:00</c:v>
                </c:pt>
                <c:pt idx="1084">
                  <c:v>08:20:48:42</c:v>
                </c:pt>
                <c:pt idx="1085">
                  <c:v>08:21:00:00</c:v>
                </c:pt>
                <c:pt idx="1086">
                  <c:v>08:21:19:04</c:v>
                </c:pt>
                <c:pt idx="1087">
                  <c:v>08:21:25:30</c:v>
                </c:pt>
                <c:pt idx="1088">
                  <c:v>08:21:30:00</c:v>
                </c:pt>
                <c:pt idx="1089">
                  <c:v>08:22:00:00</c:v>
                </c:pt>
                <c:pt idx="1090">
                  <c:v>08:22:02:19</c:v>
                </c:pt>
                <c:pt idx="1091">
                  <c:v>08:22:11:04</c:v>
                </c:pt>
                <c:pt idx="1092">
                  <c:v>08:22:30:00</c:v>
                </c:pt>
                <c:pt idx="1093">
                  <c:v>08:22:39:08</c:v>
                </c:pt>
                <c:pt idx="1094">
                  <c:v>08:23:00:00</c:v>
                </c:pt>
                <c:pt idx="1095">
                  <c:v>08:23:03:08</c:v>
                </c:pt>
                <c:pt idx="1096">
                  <c:v>08:23:15:58</c:v>
                </c:pt>
                <c:pt idx="1097">
                  <c:v>08:23:30:00</c:v>
                </c:pt>
                <c:pt idx="1098">
                  <c:v>08:23:52:49</c:v>
                </c:pt>
                <c:pt idx="1099">
                  <c:v>08:23:55:16</c:v>
                </c:pt>
                <c:pt idx="1100">
                  <c:v>09:00:00:00</c:v>
                </c:pt>
                <c:pt idx="1101">
                  <c:v>09:00:29:41</c:v>
                </c:pt>
                <c:pt idx="1102">
                  <c:v>09:00:30:00</c:v>
                </c:pt>
                <c:pt idx="1103">
                  <c:v>09:00:47:28</c:v>
                </c:pt>
                <c:pt idx="1104">
                  <c:v>09:01:00:00</c:v>
                </c:pt>
                <c:pt idx="1105">
                  <c:v>09:01:06:34</c:v>
                </c:pt>
                <c:pt idx="1106">
                  <c:v>09:01:30:00</c:v>
                </c:pt>
                <c:pt idx="1107">
                  <c:v>09:01:39:43</c:v>
                </c:pt>
                <c:pt idx="1108">
                  <c:v>09:01:43:28</c:v>
                </c:pt>
                <c:pt idx="1109">
                  <c:v>09:02:00:00</c:v>
                </c:pt>
                <c:pt idx="1110">
                  <c:v>09:02:20:23</c:v>
                </c:pt>
                <c:pt idx="1111">
                  <c:v>09:02:30:00</c:v>
                </c:pt>
                <c:pt idx="1112">
                  <c:v>09:02:32:02</c:v>
                </c:pt>
                <c:pt idx="1113">
                  <c:v>09:02:57:19</c:v>
                </c:pt>
                <c:pt idx="1114">
                  <c:v>09:03:00:00</c:v>
                </c:pt>
                <c:pt idx="1115">
                  <c:v>09:03:24:25</c:v>
                </c:pt>
                <c:pt idx="1116">
                  <c:v>09:03:30:00</c:v>
                </c:pt>
                <c:pt idx="1117">
                  <c:v>09:03:34:16</c:v>
                </c:pt>
                <c:pt idx="1118">
                  <c:v>09:04:00:00</c:v>
                </c:pt>
                <c:pt idx="1119">
                  <c:v>09:04:11:14</c:v>
                </c:pt>
                <c:pt idx="1120">
                  <c:v>09:04:16:52</c:v>
                </c:pt>
                <c:pt idx="1121">
                  <c:v>09:04:30:00</c:v>
                </c:pt>
                <c:pt idx="1122">
                  <c:v>09:04:48:12</c:v>
                </c:pt>
                <c:pt idx="1123">
                  <c:v>09:05:00:00</c:v>
                </c:pt>
                <c:pt idx="1124">
                  <c:v>09:05:09:23</c:v>
                </c:pt>
                <c:pt idx="1125">
                  <c:v>09:05:25:11</c:v>
                </c:pt>
                <c:pt idx="1126">
                  <c:v>09:05:30:00</c:v>
                </c:pt>
                <c:pt idx="1127">
                  <c:v>09:06:00:00</c:v>
                </c:pt>
                <c:pt idx="1128">
                  <c:v>09:06:01:58</c:v>
                </c:pt>
                <c:pt idx="1129">
                  <c:v>09:06:02:11</c:v>
                </c:pt>
                <c:pt idx="1130">
                  <c:v>09:06:30:00</c:v>
                </c:pt>
                <c:pt idx="1131">
                  <c:v>09:06:39:12</c:v>
                </c:pt>
                <c:pt idx="1132">
                  <c:v>09:06:54:37</c:v>
                </c:pt>
                <c:pt idx="1133">
                  <c:v>09:07:00:00</c:v>
                </c:pt>
                <c:pt idx="1134">
                  <c:v>09:07:16:14</c:v>
                </c:pt>
                <c:pt idx="1135">
                  <c:v>09:07:30:00</c:v>
                </c:pt>
                <c:pt idx="1136">
                  <c:v>09:07:47:19</c:v>
                </c:pt>
                <c:pt idx="1137">
                  <c:v>09:07:53:17</c:v>
                </c:pt>
                <c:pt idx="1138">
                  <c:v>09:08:00:00</c:v>
                </c:pt>
                <c:pt idx="1139">
                  <c:v>09:08:30:00</c:v>
                </c:pt>
                <c:pt idx="1140">
                  <c:v>09:08:30:21</c:v>
                </c:pt>
                <c:pt idx="1141">
                  <c:v>09:08:40:05</c:v>
                </c:pt>
                <c:pt idx="1142">
                  <c:v>09:09:00:00</c:v>
                </c:pt>
                <c:pt idx="1143">
                  <c:v>09:09:07:26</c:v>
                </c:pt>
                <c:pt idx="1144">
                  <c:v>09:09:30:00</c:v>
                </c:pt>
                <c:pt idx="1145">
                  <c:v>09:09:32:55</c:v>
                </c:pt>
                <c:pt idx="1146">
                  <c:v>09:09:44:32</c:v>
                </c:pt>
                <c:pt idx="1147">
                  <c:v>09:10:00:00</c:v>
                </c:pt>
                <c:pt idx="1148">
                  <c:v>09:10:21:39</c:v>
                </c:pt>
                <c:pt idx="1149">
                  <c:v>09:10:25:49</c:v>
                </c:pt>
                <c:pt idx="1150">
                  <c:v>09:10:30:00</c:v>
                </c:pt>
                <c:pt idx="1151">
                  <c:v>09:10:58:47</c:v>
                </c:pt>
                <c:pt idx="1152">
                  <c:v>09:11:00:00</c:v>
                </c:pt>
                <c:pt idx="1153">
                  <c:v>09:11:18:47</c:v>
                </c:pt>
                <c:pt idx="1154">
                  <c:v>09:11:30:00</c:v>
                </c:pt>
                <c:pt idx="1155">
                  <c:v>09:11:35:56</c:v>
                </c:pt>
                <c:pt idx="1156">
                  <c:v>09:12:00:00</c:v>
                </c:pt>
                <c:pt idx="1157">
                  <c:v>09:12:11:49</c:v>
                </c:pt>
                <c:pt idx="1158">
                  <c:v>09:12:13:06</c:v>
                </c:pt>
                <c:pt idx="1159">
                  <c:v>09:12:30:00</c:v>
                </c:pt>
                <c:pt idx="1160">
                  <c:v>09:12:50:17</c:v>
                </c:pt>
                <c:pt idx="1161">
                  <c:v>09:13:00:00</c:v>
                </c:pt>
                <c:pt idx="1162">
                  <c:v>09:13:04:55</c:v>
                </c:pt>
                <c:pt idx="1163">
                  <c:v>09:13:27:28</c:v>
                </c:pt>
                <c:pt idx="1164">
                  <c:v>09:13:30:00</c:v>
                </c:pt>
                <c:pt idx="1165">
                  <c:v>09:13:58:05</c:v>
                </c:pt>
                <c:pt idx="1166">
                  <c:v>09:14:00:00</c:v>
                </c:pt>
                <c:pt idx="1167">
                  <c:v>09:14:04:40</c:v>
                </c:pt>
                <c:pt idx="1168">
                  <c:v>09:14:30:00</c:v>
                </c:pt>
                <c:pt idx="1169">
                  <c:v>09:14:41:53</c:v>
                </c:pt>
                <c:pt idx="1170">
                  <c:v>09:14:51:19</c:v>
                </c:pt>
                <c:pt idx="1171">
                  <c:v>09:15:00:00</c:v>
                </c:pt>
                <c:pt idx="1172">
                  <c:v>09:15:19:07</c:v>
                </c:pt>
                <c:pt idx="1173">
                  <c:v>09:15:30:00</c:v>
                </c:pt>
                <c:pt idx="1174">
                  <c:v>09:15:44:37</c:v>
                </c:pt>
                <c:pt idx="1175">
                  <c:v>09:15:56:22</c:v>
                </c:pt>
                <c:pt idx="1176">
                  <c:v>09:16:00:00</c:v>
                </c:pt>
                <c:pt idx="1177">
                  <c:v>09:16:30:00</c:v>
                </c:pt>
                <c:pt idx="1178">
                  <c:v>09:16:33:38</c:v>
                </c:pt>
                <c:pt idx="1179">
                  <c:v>09:16:37:59</c:v>
                </c:pt>
                <c:pt idx="1180">
                  <c:v>09:17:00:00</c:v>
                </c:pt>
                <c:pt idx="1181">
                  <c:v>09:17:10:55</c:v>
                </c:pt>
                <c:pt idx="1182">
                  <c:v>09:17:30:00</c:v>
                </c:pt>
                <c:pt idx="1183">
                  <c:v>09:17:31:25</c:v>
                </c:pt>
                <c:pt idx="1184">
                  <c:v>09:17:48:13</c:v>
                </c:pt>
                <c:pt idx="1185">
                  <c:v>09:18:00:00</c:v>
                </c:pt>
                <c:pt idx="1186">
                  <c:v>09:18:24:55</c:v>
                </c:pt>
                <c:pt idx="1187">
                  <c:v>09:18:25:32</c:v>
                </c:pt>
                <c:pt idx="1188">
                  <c:v>09:18:30:00</c:v>
                </c:pt>
                <c:pt idx="1189">
                  <c:v>09:19:00:00</c:v>
                </c:pt>
                <c:pt idx="1190">
                  <c:v>09:19:02:52</c:v>
                </c:pt>
                <c:pt idx="1191">
                  <c:v>09:19:18:29</c:v>
                </c:pt>
                <c:pt idx="1192">
                  <c:v>09:19:30:00</c:v>
                </c:pt>
                <c:pt idx="1193">
                  <c:v>09:19:40:13</c:v>
                </c:pt>
                <c:pt idx="1194">
                  <c:v>09:20:00:00</c:v>
                </c:pt>
                <c:pt idx="1195">
                  <c:v>09:20:12:07</c:v>
                </c:pt>
                <c:pt idx="1196">
                  <c:v>09:20:17:35</c:v>
                </c:pt>
                <c:pt idx="1197">
                  <c:v>09:20:30:00</c:v>
                </c:pt>
                <c:pt idx="1198">
                  <c:v>09:20:54:58</c:v>
                </c:pt>
                <c:pt idx="1199">
                  <c:v>09:21:00:00</c:v>
                </c:pt>
                <c:pt idx="1200">
                  <c:v>09:21:05:49</c:v>
                </c:pt>
                <c:pt idx="1201">
                  <c:v>09:21:30:00</c:v>
                </c:pt>
                <c:pt idx="1202">
                  <c:v>09:21:32:22</c:v>
                </c:pt>
                <c:pt idx="1203">
                  <c:v>09:21:59:35</c:v>
                </c:pt>
                <c:pt idx="1204">
                  <c:v>09:22:00:00</c:v>
                </c:pt>
                <c:pt idx="1205">
                  <c:v>09:22:09:47</c:v>
                </c:pt>
                <c:pt idx="1206">
                  <c:v>09:22:30:00</c:v>
                </c:pt>
                <c:pt idx="1207">
                  <c:v>09:22:47:13</c:v>
                </c:pt>
                <c:pt idx="1208">
                  <c:v>09:22:53:25</c:v>
                </c:pt>
                <c:pt idx="1209">
                  <c:v>09:23:00:00</c:v>
                </c:pt>
                <c:pt idx="1210">
                  <c:v>09:23:24:40</c:v>
                </c:pt>
                <c:pt idx="1211">
                  <c:v>09:23:30:00</c:v>
                </c:pt>
                <c:pt idx="1212">
                  <c:v>09:23:47:19</c:v>
                </c:pt>
                <c:pt idx="1213">
                  <c:v>10:00:00:00</c:v>
                </c:pt>
                <c:pt idx="1214">
                  <c:v>10:00:02:08</c:v>
                </c:pt>
                <c:pt idx="1215">
                  <c:v>10:00:30:00</c:v>
                </c:pt>
                <c:pt idx="1216">
                  <c:v>10:00:39:37</c:v>
                </c:pt>
                <c:pt idx="1217">
                  <c:v>10:00:41:17</c:v>
                </c:pt>
                <c:pt idx="1218">
                  <c:v>10:01:00:00</c:v>
                </c:pt>
                <c:pt idx="1219">
                  <c:v>10:01:17:07</c:v>
                </c:pt>
                <c:pt idx="1220">
                  <c:v>10:01:30:00</c:v>
                </c:pt>
                <c:pt idx="1221">
                  <c:v>10:01:35:20</c:v>
                </c:pt>
                <c:pt idx="1222">
                  <c:v>10:01:54:38</c:v>
                </c:pt>
                <c:pt idx="1223">
                  <c:v>10:02:00:00</c:v>
                </c:pt>
                <c:pt idx="1224">
                  <c:v>10:02:29:27</c:v>
                </c:pt>
                <c:pt idx="1225">
                  <c:v>10:02:30:00</c:v>
                </c:pt>
                <c:pt idx="1226">
                  <c:v>10:02:32:10</c:v>
                </c:pt>
                <c:pt idx="1227">
                  <c:v>10:03:00:00</c:v>
                </c:pt>
                <c:pt idx="1228">
                  <c:v>10:03:09:43</c:v>
                </c:pt>
                <c:pt idx="1229">
                  <c:v>10:03:23:38</c:v>
                </c:pt>
                <c:pt idx="1230">
                  <c:v>10:03:30:00</c:v>
                </c:pt>
                <c:pt idx="1231">
                  <c:v>10:03:47:17</c:v>
                </c:pt>
                <c:pt idx="1232">
                  <c:v>10:04:00:00</c:v>
                </c:pt>
                <c:pt idx="1233">
                  <c:v>10:04:17:53</c:v>
                </c:pt>
                <c:pt idx="1234">
                  <c:v>10:04:24:52</c:v>
                </c:pt>
                <c:pt idx="1235">
                  <c:v>10:04:30:00</c:v>
                </c:pt>
                <c:pt idx="1236">
                  <c:v>10:05:00:00</c:v>
                </c:pt>
                <c:pt idx="1237">
                  <c:v>10:05:02:28</c:v>
                </c:pt>
                <c:pt idx="1238">
                  <c:v>10:05:12:12</c:v>
                </c:pt>
                <c:pt idx="1239">
                  <c:v>10:05:30:00</c:v>
                </c:pt>
                <c:pt idx="1240">
                  <c:v>10:05:40:05</c:v>
                </c:pt>
                <c:pt idx="1241">
                  <c:v>10:06:00:00</c:v>
                </c:pt>
                <c:pt idx="1242">
                  <c:v>10:06:06:35</c:v>
                </c:pt>
                <c:pt idx="1243">
                  <c:v>10:06:17:43</c:v>
                </c:pt>
                <c:pt idx="1244">
                  <c:v>10:06:30:00</c:v>
                </c:pt>
                <c:pt idx="1245">
                  <c:v>10:06:55:22</c:v>
                </c:pt>
                <c:pt idx="1246">
                  <c:v>10:07:00:00</c:v>
                </c:pt>
                <c:pt idx="1247">
                  <c:v>10:07:01:02</c:v>
                </c:pt>
                <c:pt idx="1248">
                  <c:v>10:07:30:00</c:v>
                </c:pt>
                <c:pt idx="1249">
                  <c:v>10:07:33:02</c:v>
                </c:pt>
                <c:pt idx="1250">
                  <c:v>10:07:55:34</c:v>
                </c:pt>
                <c:pt idx="1251">
                  <c:v>10:08:00:00</c:v>
                </c:pt>
                <c:pt idx="1252">
                  <c:v>10:08:10:43</c:v>
                </c:pt>
                <c:pt idx="1253">
                  <c:v>10:08:30:00</c:v>
                </c:pt>
                <c:pt idx="1254">
                  <c:v>10:08:48:25</c:v>
                </c:pt>
                <c:pt idx="1255">
                  <c:v>10:08:50:10</c:v>
                </c:pt>
                <c:pt idx="1256">
                  <c:v>10:09:00:00</c:v>
                </c:pt>
                <c:pt idx="1257">
                  <c:v>10:09:26:08</c:v>
                </c:pt>
                <c:pt idx="1258">
                  <c:v>10:09:30:00</c:v>
                </c:pt>
                <c:pt idx="1259">
                  <c:v>10:09:44:50</c:v>
                </c:pt>
                <c:pt idx="1260">
                  <c:v>10:10:00:00</c:v>
                </c:pt>
                <c:pt idx="1261">
                  <c:v>10:10:03:52</c:v>
                </c:pt>
                <c:pt idx="1262">
                  <c:v>10:10:30:00</c:v>
                </c:pt>
                <c:pt idx="1263">
                  <c:v>10:10:39:34</c:v>
                </c:pt>
                <c:pt idx="1264">
                  <c:v>10:10:41:38</c:v>
                </c:pt>
                <c:pt idx="1265">
                  <c:v>10:11:00:00</c:v>
                </c:pt>
                <c:pt idx="1266">
                  <c:v>10:11:19:25</c:v>
                </c:pt>
                <c:pt idx="1267">
                  <c:v>10:11:30:00</c:v>
                </c:pt>
                <c:pt idx="1268">
                  <c:v>10:11:34:23</c:v>
                </c:pt>
                <c:pt idx="1269">
                  <c:v>10:11:57:13</c:v>
                </c:pt>
                <c:pt idx="1270">
                  <c:v>10:12:00:00</c:v>
                </c:pt>
                <c:pt idx="1271">
                  <c:v>10:12:29:16</c:v>
                </c:pt>
                <c:pt idx="1272">
                  <c:v>10:12:30:00</c:v>
                </c:pt>
                <c:pt idx="1273">
                  <c:v>10:12:35:02</c:v>
                </c:pt>
                <c:pt idx="1274">
                  <c:v>10:13:00:00</c:v>
                </c:pt>
                <c:pt idx="1275">
                  <c:v>10:13:12:52</c:v>
                </c:pt>
                <c:pt idx="1276">
                  <c:v>10:13:24:13</c:v>
                </c:pt>
                <c:pt idx="1277">
                  <c:v>10:13:30:00</c:v>
                </c:pt>
                <c:pt idx="1278">
                  <c:v>10:13:50:43</c:v>
                </c:pt>
                <c:pt idx="1279">
                  <c:v>10:14:00:00</c:v>
                </c:pt>
                <c:pt idx="1280">
                  <c:v>10:14:19:14</c:v>
                </c:pt>
                <c:pt idx="1281">
                  <c:v>10:14:28:35</c:v>
                </c:pt>
                <c:pt idx="1282">
                  <c:v>10:14:30:00</c:v>
                </c:pt>
                <c:pt idx="1283">
                  <c:v>10:15:00:00</c:v>
                </c:pt>
                <c:pt idx="1284">
                  <c:v>10:15:06:28</c:v>
                </c:pt>
                <c:pt idx="1285">
                  <c:v>10:15:14:20</c:v>
                </c:pt>
                <c:pt idx="1286">
                  <c:v>10:15:30:00</c:v>
                </c:pt>
                <c:pt idx="1287">
                  <c:v>10:15:44:22</c:v>
                </c:pt>
                <c:pt idx="1288">
                  <c:v>10:16:00:00</c:v>
                </c:pt>
                <c:pt idx="1289">
                  <c:v>10:16:09:30</c:v>
                </c:pt>
                <c:pt idx="1290">
                  <c:v>10:16:22:17</c:v>
                </c:pt>
                <c:pt idx="1291">
                  <c:v>10:16:30:00</c:v>
                </c:pt>
                <c:pt idx="1292">
                  <c:v>10:17:00:00</c:v>
                </c:pt>
                <c:pt idx="1293">
                  <c:v>10:17:00:13</c:v>
                </c:pt>
                <c:pt idx="1294">
                  <c:v>10:17:04:44</c:v>
                </c:pt>
                <c:pt idx="1295">
                  <c:v>10:17:30:00</c:v>
                </c:pt>
                <c:pt idx="1296">
                  <c:v>10:17:38:10</c:v>
                </c:pt>
                <c:pt idx="1297">
                  <c:v>10:18:00:00</c:v>
                </c:pt>
                <c:pt idx="1298">
                  <c:v>10:18:00:03</c:v>
                </c:pt>
                <c:pt idx="1299">
                  <c:v>10:18:16:08</c:v>
                </c:pt>
                <c:pt idx="1300">
                  <c:v>10:18:30:00</c:v>
                </c:pt>
                <c:pt idx="1301">
                  <c:v>10:18:54:08</c:v>
                </c:pt>
                <c:pt idx="1302">
                  <c:v>10:18:55:26</c:v>
                </c:pt>
                <c:pt idx="1303">
                  <c:v>10:19:00:00</c:v>
                </c:pt>
                <c:pt idx="1304">
                  <c:v>10:19:30:00</c:v>
                </c:pt>
                <c:pt idx="1305">
                  <c:v>10:19:32:09</c:v>
                </c:pt>
                <c:pt idx="1306">
                  <c:v>10:19:50:53</c:v>
                </c:pt>
                <c:pt idx="1307">
                  <c:v>10:20:00:00</c:v>
                </c:pt>
                <c:pt idx="1308">
                  <c:v>10:20:10:11</c:v>
                </c:pt>
                <c:pt idx="1309">
                  <c:v>10:20:30:00</c:v>
                </c:pt>
                <c:pt idx="1310">
                  <c:v>10:20:46:25</c:v>
                </c:pt>
                <c:pt idx="1311">
                  <c:v>10:20:48:14</c:v>
                </c:pt>
                <c:pt idx="1312">
                  <c:v>10:21:00:00</c:v>
                </c:pt>
                <c:pt idx="1313">
                  <c:v>10:21:26:18</c:v>
                </c:pt>
                <c:pt idx="1314">
                  <c:v>10:21:30:00</c:v>
                </c:pt>
                <c:pt idx="1315">
                  <c:v>10:21:42:01</c:v>
                </c:pt>
                <c:pt idx="1316">
                  <c:v>10:22:00:00</c:v>
                </c:pt>
                <c:pt idx="1317">
                  <c:v>10:22:04:23</c:v>
                </c:pt>
                <c:pt idx="1318">
                  <c:v>10:22:30:00</c:v>
                </c:pt>
                <c:pt idx="1319">
                  <c:v>10:22:37:41</c:v>
                </c:pt>
                <c:pt idx="1320">
                  <c:v>10:22:42:29</c:v>
                </c:pt>
                <c:pt idx="1321">
                  <c:v>10:23:00:00</c:v>
                </c:pt>
                <c:pt idx="1322">
                  <c:v>10:23:20:36</c:v>
                </c:pt>
                <c:pt idx="1323">
                  <c:v>10:23:30:00</c:v>
                </c:pt>
                <c:pt idx="1324">
                  <c:v>10:23:33:26</c:v>
                </c:pt>
                <c:pt idx="1325">
                  <c:v>10:23:58:44</c:v>
                </c:pt>
                <c:pt idx="1326">
                  <c:v>11:00:00:00</c:v>
                </c:pt>
                <c:pt idx="1327">
                  <c:v>11:00:29:15</c:v>
                </c:pt>
                <c:pt idx="1328">
                  <c:v>11:00:30:00</c:v>
                </c:pt>
                <c:pt idx="1329">
                  <c:v>11:00:36:54</c:v>
                </c:pt>
                <c:pt idx="1330">
                  <c:v>11:01:00:00</c:v>
                </c:pt>
                <c:pt idx="1331">
                  <c:v>11:01:15:05</c:v>
                </c:pt>
                <c:pt idx="1332">
                  <c:v>11:01:25:09</c:v>
                </c:pt>
                <c:pt idx="1333">
                  <c:v>11:01:30:00</c:v>
                </c:pt>
                <c:pt idx="1334">
                  <c:v>11:01:53:17</c:v>
                </c:pt>
                <c:pt idx="1335">
                  <c:v>11:02:00:00</c:v>
                </c:pt>
                <c:pt idx="1336">
                  <c:v>11:02:21:07</c:v>
                </c:pt>
                <c:pt idx="1337">
                  <c:v>11:02:30:00</c:v>
                </c:pt>
                <c:pt idx="1338">
                  <c:v>11:02:31:30</c:v>
                </c:pt>
                <c:pt idx="1339">
                  <c:v>11:03:00:00</c:v>
                </c:pt>
                <c:pt idx="1340">
                  <c:v>11:03:09:44</c:v>
                </c:pt>
                <c:pt idx="1341">
                  <c:v>11:03:17:10</c:v>
                </c:pt>
                <c:pt idx="1342">
                  <c:v>11:03:30:00</c:v>
                </c:pt>
                <c:pt idx="1343">
                  <c:v>11:03:47:59</c:v>
                </c:pt>
                <c:pt idx="1344">
                  <c:v>11:04:00:00</c:v>
                </c:pt>
                <c:pt idx="1345">
                  <c:v>11:04:13:17</c:v>
                </c:pt>
                <c:pt idx="1346">
                  <c:v>11:04:26:15</c:v>
                </c:pt>
                <c:pt idx="1347">
                  <c:v>11:04:30:00</c:v>
                </c:pt>
                <c:pt idx="1348">
                  <c:v>11:05:00:00</c:v>
                </c:pt>
                <c:pt idx="1349">
                  <c:v>11:05:04:33</c:v>
                </c:pt>
                <c:pt idx="1350">
                  <c:v>11:05:09:29</c:v>
                </c:pt>
                <c:pt idx="1351">
                  <c:v>11:05:30:00</c:v>
                </c:pt>
                <c:pt idx="1352">
                  <c:v>11:05:42:52</c:v>
                </c:pt>
                <c:pt idx="1353">
                  <c:v>11:06:00:00</c:v>
                </c:pt>
                <c:pt idx="1354">
                  <c:v>11:06:05:45</c:v>
                </c:pt>
                <c:pt idx="1355">
                  <c:v>11:06:21:12</c:v>
                </c:pt>
                <c:pt idx="1356">
                  <c:v>11:06:30:00</c:v>
                </c:pt>
                <c:pt idx="1357">
                  <c:v>11:06:59:33</c:v>
                </c:pt>
                <c:pt idx="1358">
                  <c:v>11:07:00:00</c:v>
                </c:pt>
                <c:pt idx="1359">
                  <c:v>11:07:02:06</c:v>
                </c:pt>
                <c:pt idx="1360">
                  <c:v>11:07:30:00</c:v>
                </c:pt>
                <c:pt idx="1361">
                  <c:v>11:07:37:55</c:v>
                </c:pt>
                <c:pt idx="1362">
                  <c:v>11:07:58:31</c:v>
                </c:pt>
                <c:pt idx="1363">
                  <c:v>11:08:00:00</c:v>
                </c:pt>
                <c:pt idx="1364">
                  <c:v>11:08:16:18</c:v>
                </c:pt>
                <c:pt idx="1365">
                  <c:v>11:08:30:00</c:v>
                </c:pt>
                <c:pt idx="1366">
                  <c:v>11:08:54:43</c:v>
                </c:pt>
                <c:pt idx="1367">
                  <c:v>11:08:55:01</c:v>
                </c:pt>
                <c:pt idx="1368">
                  <c:v>11:09:00:00</c:v>
                </c:pt>
                <c:pt idx="1369">
                  <c:v>11:09:30:00</c:v>
                </c:pt>
                <c:pt idx="1370">
                  <c:v>11:09:33:09</c:v>
                </c:pt>
                <c:pt idx="1371">
                  <c:v>11:09:51:35</c:v>
                </c:pt>
                <c:pt idx="1372">
                  <c:v>11:10:00:00</c:v>
                </c:pt>
                <c:pt idx="1373">
                  <c:v>11:10:11:36</c:v>
                </c:pt>
                <c:pt idx="1374">
                  <c:v>11:10:30:00</c:v>
                </c:pt>
                <c:pt idx="1375">
                  <c:v>11:10:48:14</c:v>
                </c:pt>
                <c:pt idx="1376">
                  <c:v>11:10:50:04</c:v>
                </c:pt>
                <c:pt idx="1377">
                  <c:v>11:11:00:00</c:v>
                </c:pt>
                <c:pt idx="1378">
                  <c:v>11:11:28:33</c:v>
                </c:pt>
                <c:pt idx="1379">
                  <c:v>11:11:30:00</c:v>
                </c:pt>
                <c:pt idx="1380">
                  <c:v>11:11:44:57</c:v>
                </c:pt>
                <c:pt idx="1381">
                  <c:v>11:12:00:00</c:v>
                </c:pt>
                <c:pt idx="1382">
                  <c:v>11:12:07:04</c:v>
                </c:pt>
                <c:pt idx="1383">
                  <c:v>11:12:30:00</c:v>
                </c:pt>
                <c:pt idx="1384">
                  <c:v>11:12:41:45</c:v>
                </c:pt>
                <c:pt idx="1385">
                  <c:v>11:12:45:36</c:v>
                </c:pt>
                <c:pt idx="1386">
                  <c:v>11:13:00:00</c:v>
                </c:pt>
                <c:pt idx="1387">
                  <c:v>11:13:24:09</c:v>
                </c:pt>
                <c:pt idx="1388">
                  <c:v>11:13:30:00</c:v>
                </c:pt>
                <c:pt idx="1389">
                  <c:v>11:13:38:38</c:v>
                </c:pt>
                <c:pt idx="1390">
                  <c:v>11:14:00:00</c:v>
                </c:pt>
                <c:pt idx="1391">
                  <c:v>11:14:02:43</c:v>
                </c:pt>
                <c:pt idx="1392">
                  <c:v>11:14:30:00</c:v>
                </c:pt>
                <c:pt idx="1393">
                  <c:v>11:14:35:35</c:v>
                </c:pt>
                <c:pt idx="1394">
                  <c:v>11:14:41:18</c:v>
                </c:pt>
                <c:pt idx="1395">
                  <c:v>11:15:00:00</c:v>
                </c:pt>
                <c:pt idx="1396">
                  <c:v>11:15:19:55</c:v>
                </c:pt>
                <c:pt idx="1397">
                  <c:v>11:15:30:00</c:v>
                </c:pt>
                <c:pt idx="1398">
                  <c:v>11:15:32:37</c:v>
                </c:pt>
                <c:pt idx="1399">
                  <c:v>11:15:58:33</c:v>
                </c:pt>
                <c:pt idx="1400">
                  <c:v>11:16:00:00</c:v>
                </c:pt>
                <c:pt idx="1401">
                  <c:v>11:16:29:44</c:v>
                </c:pt>
                <c:pt idx="1402">
                  <c:v>11:16:30:00</c:v>
                </c:pt>
                <c:pt idx="1403">
                  <c:v>11:16:37:12</c:v>
                </c:pt>
                <c:pt idx="1404">
                  <c:v>11:17:00:00</c:v>
                </c:pt>
                <c:pt idx="1405">
                  <c:v>11:17:15:52</c:v>
                </c:pt>
                <c:pt idx="1406">
                  <c:v>11:17:26:55</c:v>
                </c:pt>
                <c:pt idx="1407">
                  <c:v>11:17:30:00</c:v>
                </c:pt>
                <c:pt idx="1408">
                  <c:v>11:17:54:34</c:v>
                </c:pt>
                <c:pt idx="1409">
                  <c:v>11:18:00:00</c:v>
                </c:pt>
                <c:pt idx="1410">
                  <c:v>11:18:24:11</c:v>
                </c:pt>
                <c:pt idx="1411">
                  <c:v>11:18:30:00</c:v>
                </c:pt>
                <c:pt idx="1412">
                  <c:v>11:18:33:17</c:v>
                </c:pt>
                <c:pt idx="1413">
                  <c:v>11:19:00:00</c:v>
                </c:pt>
                <c:pt idx="1414">
                  <c:v>11:19:12:01</c:v>
                </c:pt>
                <c:pt idx="1415">
                  <c:v>11:19:21:32</c:v>
                </c:pt>
                <c:pt idx="1416">
                  <c:v>11:19:30:00</c:v>
                </c:pt>
                <c:pt idx="1417">
                  <c:v>11:19:50:46</c:v>
                </c:pt>
                <c:pt idx="1418">
                  <c:v>11:20:00:00</c:v>
                </c:pt>
                <c:pt idx="1419">
                  <c:v>11:20:18:57</c:v>
                </c:pt>
                <c:pt idx="1420">
                  <c:v>11:20:29:33</c:v>
                </c:pt>
                <c:pt idx="1421">
                  <c:v>11:20:30:00</c:v>
                </c:pt>
                <c:pt idx="1422">
                  <c:v>11:21:00:00</c:v>
                </c:pt>
                <c:pt idx="1423">
                  <c:v>11:21:08:21</c:v>
                </c:pt>
                <c:pt idx="1424">
                  <c:v>11:21:16:27</c:v>
                </c:pt>
                <c:pt idx="1425">
                  <c:v>11:21:30:00</c:v>
                </c:pt>
                <c:pt idx="1426">
                  <c:v>11:21:47:10</c:v>
                </c:pt>
                <c:pt idx="1427">
                  <c:v>11:22:00:00</c:v>
                </c:pt>
                <c:pt idx="1428">
                  <c:v>11:22:14:02</c:v>
                </c:pt>
                <c:pt idx="1429">
                  <c:v>11:22:26:01</c:v>
                </c:pt>
                <c:pt idx="1430">
                  <c:v>11:22:30:00</c:v>
                </c:pt>
                <c:pt idx="1431">
                  <c:v>11:23:00:00</c:v>
                </c:pt>
                <c:pt idx="1432">
                  <c:v>11:23:04:53</c:v>
                </c:pt>
                <c:pt idx="1433">
                  <c:v>11:23:11:42</c:v>
                </c:pt>
                <c:pt idx="1434">
                  <c:v>11:23:30:00</c:v>
                </c:pt>
                <c:pt idx="1435">
                  <c:v>11:23:43:46</c:v>
                </c:pt>
                <c:pt idx="1436">
                  <c:v>12:00:00:00</c:v>
                </c:pt>
                <c:pt idx="1437">
                  <c:v>12:00:09:26</c:v>
                </c:pt>
                <c:pt idx="1438">
                  <c:v>12:00:22:40</c:v>
                </c:pt>
                <c:pt idx="1439">
                  <c:v>12:00:30:00</c:v>
                </c:pt>
                <c:pt idx="1440">
                  <c:v>12:01:00:00</c:v>
                </c:pt>
                <c:pt idx="1441">
                  <c:v>12:01:01:36</c:v>
                </c:pt>
                <c:pt idx="1442">
                  <c:v>12:01:07:15</c:v>
                </c:pt>
                <c:pt idx="1443">
                  <c:v>12:01:30:00</c:v>
                </c:pt>
                <c:pt idx="1444">
                  <c:v>12:01:40:33</c:v>
                </c:pt>
                <c:pt idx="1445">
                  <c:v>12:02:00:00</c:v>
                </c:pt>
                <c:pt idx="1446">
                  <c:v>12:02:05:09</c:v>
                </c:pt>
                <c:pt idx="1447">
                  <c:v>12:02:19:31</c:v>
                </c:pt>
                <c:pt idx="1448">
                  <c:v>12:02:30:00</c:v>
                </c:pt>
                <c:pt idx="1449">
                  <c:v>12:02:58:31</c:v>
                </c:pt>
                <c:pt idx="1450">
                  <c:v>12:03:00:00</c:v>
                </c:pt>
                <c:pt idx="1451">
                  <c:v>12:03:03:08</c:v>
                </c:pt>
                <c:pt idx="1452">
                  <c:v>12:03:30:00</c:v>
                </c:pt>
                <c:pt idx="1453">
                  <c:v>12:03:37:32</c:v>
                </c:pt>
                <c:pt idx="1454">
                  <c:v>12:04:00:00</c:v>
                </c:pt>
                <c:pt idx="1455">
                  <c:v>12:04:01:12</c:v>
                </c:pt>
                <c:pt idx="1456">
                  <c:v>12:04:16:34</c:v>
                </c:pt>
                <c:pt idx="1457">
                  <c:v>12:04:30:00</c:v>
                </c:pt>
                <c:pt idx="1458">
                  <c:v>12:04:55:38</c:v>
                </c:pt>
                <c:pt idx="1459">
                  <c:v>12:04:59:21</c:v>
                </c:pt>
                <c:pt idx="1460">
                  <c:v>12:05:00:00</c:v>
                </c:pt>
                <c:pt idx="1461">
                  <c:v>12:05:30:00</c:v>
                </c:pt>
                <c:pt idx="1462">
                  <c:v>12:05:34:43</c:v>
                </c:pt>
                <c:pt idx="1463">
                  <c:v>12:05:57:35</c:v>
                </c:pt>
                <c:pt idx="1464">
                  <c:v>12:06:00:00</c:v>
                </c:pt>
                <c:pt idx="1465">
                  <c:v>12:06:13:49</c:v>
                </c:pt>
                <c:pt idx="1466">
                  <c:v>12:06:30:00</c:v>
                </c:pt>
                <c:pt idx="1467">
                  <c:v>12:06:52:57</c:v>
                </c:pt>
                <c:pt idx="1468">
                  <c:v>12:06:55:53</c:v>
                </c:pt>
                <c:pt idx="1469">
                  <c:v>12:07:00:00</c:v>
                </c:pt>
                <c:pt idx="1470">
                  <c:v>12:07:30:00</c:v>
                </c:pt>
                <c:pt idx="1471">
                  <c:v>12:07:32:06</c:v>
                </c:pt>
                <c:pt idx="1472">
                  <c:v>12:07:54:16</c:v>
                </c:pt>
                <c:pt idx="1473">
                  <c:v>12:08:00:00</c:v>
                </c:pt>
                <c:pt idx="1474">
                  <c:v>12:08:11:16</c:v>
                </c:pt>
                <c:pt idx="1475">
                  <c:v>12:08:30:00</c:v>
                </c:pt>
                <c:pt idx="1476">
                  <c:v>12:08:50:28</c:v>
                </c:pt>
                <c:pt idx="1477">
                  <c:v>12:08:52:44</c:v>
                </c:pt>
                <c:pt idx="1478">
                  <c:v>12:09:00:00</c:v>
                </c:pt>
                <c:pt idx="1479">
                  <c:v>12:09:29:41</c:v>
                </c:pt>
                <c:pt idx="1480">
                  <c:v>12:09:30:00</c:v>
                </c:pt>
                <c:pt idx="1481">
                  <c:v>12:09:51:17</c:v>
                </c:pt>
                <c:pt idx="1482">
                  <c:v>12:10:00:00</c:v>
                </c:pt>
                <c:pt idx="1483">
                  <c:v>12:10:08:55</c:v>
                </c:pt>
                <c:pt idx="1484">
                  <c:v>12:10:30:00</c:v>
                </c:pt>
                <c:pt idx="1485">
                  <c:v>12:10:48:11</c:v>
                </c:pt>
                <c:pt idx="1486">
                  <c:v>12:10:49:55</c:v>
                </c:pt>
                <c:pt idx="1487">
                  <c:v>12:11:00:00</c:v>
                </c:pt>
                <c:pt idx="1488">
                  <c:v>12:11:27:28</c:v>
                </c:pt>
                <c:pt idx="1489">
                  <c:v>12:11:30:00</c:v>
                </c:pt>
                <c:pt idx="1490">
                  <c:v>12:11:48:38</c:v>
                </c:pt>
                <c:pt idx="1491">
                  <c:v>12:12:00:00</c:v>
                </c:pt>
                <c:pt idx="1492">
                  <c:v>12:12:06:47</c:v>
                </c:pt>
                <c:pt idx="1493">
                  <c:v>12:12:30:00</c:v>
                </c:pt>
                <c:pt idx="1494">
                  <c:v>12:12:46:07</c:v>
                </c:pt>
                <c:pt idx="1495">
                  <c:v>12:12:47:26</c:v>
                </c:pt>
                <c:pt idx="1496">
                  <c:v>12:13:00:00</c:v>
                </c:pt>
                <c:pt idx="1497">
                  <c:v>12:13:25:28</c:v>
                </c:pt>
                <c:pt idx="1498">
                  <c:v>12:13:30:00</c:v>
                </c:pt>
                <c:pt idx="1499">
                  <c:v>12:13:46:19</c:v>
                </c:pt>
                <c:pt idx="1500">
                  <c:v>12:14:00:00</c:v>
                </c:pt>
                <c:pt idx="1501">
                  <c:v>12:14:04:51</c:v>
                </c:pt>
                <c:pt idx="1502">
                  <c:v>12:14:30:00</c:v>
                </c:pt>
                <c:pt idx="1503">
                  <c:v>12:14:44:15</c:v>
                </c:pt>
                <c:pt idx="1504">
                  <c:v>12:14:45:17</c:v>
                </c:pt>
                <c:pt idx="1505">
                  <c:v>12:15:00:00</c:v>
                </c:pt>
                <c:pt idx="1506">
                  <c:v>12:15:23:41</c:v>
                </c:pt>
                <c:pt idx="1507">
                  <c:v>12:15:30:00</c:v>
                </c:pt>
                <c:pt idx="1508">
                  <c:v>12:15:44:20</c:v>
                </c:pt>
                <c:pt idx="1509">
                  <c:v>12:16:00:00</c:v>
                </c:pt>
                <c:pt idx="1510">
                  <c:v>12:16:03:08</c:v>
                </c:pt>
                <c:pt idx="1511">
                  <c:v>12:16:30:00</c:v>
                </c:pt>
                <c:pt idx="1512">
                  <c:v>12:16:42:37</c:v>
                </c:pt>
                <c:pt idx="1513">
                  <c:v>12:16:43:29</c:v>
                </c:pt>
                <c:pt idx="1514">
                  <c:v>12:17:00:00</c:v>
                </c:pt>
                <c:pt idx="1515">
                  <c:v>12:17:22:07</c:v>
                </c:pt>
                <c:pt idx="1516">
                  <c:v>12:17:30:00</c:v>
                </c:pt>
                <c:pt idx="1517">
                  <c:v>12:17:42:43</c:v>
                </c:pt>
                <c:pt idx="1518">
                  <c:v>12:18:00:00</c:v>
                </c:pt>
                <c:pt idx="1519">
                  <c:v>12:18:01:38</c:v>
                </c:pt>
                <c:pt idx="1520">
                  <c:v>12:18:30:00</c:v>
                </c:pt>
                <c:pt idx="1521">
                  <c:v>12:18:41:11</c:v>
                </c:pt>
                <c:pt idx="1522">
                  <c:v>12:18:42:02</c:v>
                </c:pt>
                <c:pt idx="1523">
                  <c:v>12:19:00:00</c:v>
                </c:pt>
                <c:pt idx="1524">
                  <c:v>12:19:20:45</c:v>
                </c:pt>
                <c:pt idx="1525">
                  <c:v>12:19:30:00</c:v>
                </c:pt>
                <c:pt idx="1526">
                  <c:v>12:19:41:26</c:v>
                </c:pt>
                <c:pt idx="1527">
                  <c:v>12:20:00:00</c:v>
                </c:pt>
                <c:pt idx="1528">
                  <c:v>12:20:00:21</c:v>
                </c:pt>
                <c:pt idx="1529">
                  <c:v>12:20:30:00</c:v>
                </c:pt>
                <c:pt idx="1530">
                  <c:v>12:20:39:58</c:v>
                </c:pt>
                <c:pt idx="1531">
                  <c:v>12:20:40:55</c:v>
                </c:pt>
                <c:pt idx="1532">
                  <c:v>12:21:00:00</c:v>
                </c:pt>
                <c:pt idx="1533">
                  <c:v>12:21:19:37</c:v>
                </c:pt>
                <c:pt idx="1534">
                  <c:v>12:21:30:00</c:v>
                </c:pt>
                <c:pt idx="1535">
                  <c:v>12:21:40:29</c:v>
                </c:pt>
                <c:pt idx="1536">
                  <c:v>12:21:59:17</c:v>
                </c:pt>
                <c:pt idx="1537">
                  <c:v>12:22:00:00</c:v>
                </c:pt>
                <c:pt idx="1538">
                  <c:v>12:22:30:00</c:v>
                </c:pt>
                <c:pt idx="1539">
                  <c:v>12:22:38:59</c:v>
                </c:pt>
                <c:pt idx="1540">
                  <c:v>12:22:40:08</c:v>
                </c:pt>
                <c:pt idx="1541">
                  <c:v>12:23:00:00</c:v>
                </c:pt>
                <c:pt idx="1542">
                  <c:v>12:23:18:42</c:v>
                </c:pt>
                <c:pt idx="1543">
                  <c:v>12:23:30:00</c:v>
                </c:pt>
                <c:pt idx="1544">
                  <c:v>12:23:39:53</c:v>
                </c:pt>
                <c:pt idx="1545">
                  <c:v>12:23:58:27</c:v>
                </c:pt>
                <c:pt idx="1546">
                  <c:v>13:00:00:00</c:v>
                </c:pt>
                <c:pt idx="1547">
                  <c:v>13:00:30:00</c:v>
                </c:pt>
                <c:pt idx="1548">
                  <c:v>13:00:38:13</c:v>
                </c:pt>
                <c:pt idx="1549">
                  <c:v>13:00:39:43</c:v>
                </c:pt>
                <c:pt idx="1550">
                  <c:v>13:01:00:00</c:v>
                </c:pt>
                <c:pt idx="1551">
                  <c:v>13:01:18:01</c:v>
                </c:pt>
                <c:pt idx="1552">
                  <c:v>13:01:30:00</c:v>
                </c:pt>
                <c:pt idx="1553">
                  <c:v>13:01:39:38</c:v>
                </c:pt>
                <c:pt idx="1554">
                  <c:v>13:01:57:50</c:v>
                </c:pt>
                <c:pt idx="1555">
                  <c:v>13:02:00:00</c:v>
                </c:pt>
                <c:pt idx="1556">
                  <c:v>13:02:30:00</c:v>
                </c:pt>
                <c:pt idx="1557">
                  <c:v>13:02:37:41</c:v>
                </c:pt>
                <c:pt idx="1558">
                  <c:v>13:02:39:38</c:v>
                </c:pt>
                <c:pt idx="1559">
                  <c:v>13:03:00:00</c:v>
                </c:pt>
                <c:pt idx="1560">
                  <c:v>13:03:17:33</c:v>
                </c:pt>
                <c:pt idx="1561">
                  <c:v>13:03:30:00</c:v>
                </c:pt>
                <c:pt idx="1562">
                  <c:v>13:03:39:44</c:v>
                </c:pt>
                <c:pt idx="1563">
                  <c:v>13:03:57:27</c:v>
                </c:pt>
                <c:pt idx="1564">
                  <c:v>13:04:00:00</c:v>
                </c:pt>
                <c:pt idx="1565">
                  <c:v>13:04:30:00</c:v>
                </c:pt>
                <c:pt idx="1566">
                  <c:v>13:04:37:23</c:v>
                </c:pt>
                <c:pt idx="1567">
                  <c:v>13:04:39:55</c:v>
                </c:pt>
                <c:pt idx="1568">
                  <c:v>13:05:00:00</c:v>
                </c:pt>
                <c:pt idx="1569">
                  <c:v>13:05:17:20</c:v>
                </c:pt>
                <c:pt idx="1570">
                  <c:v>13:05:30:00</c:v>
                </c:pt>
                <c:pt idx="1571">
                  <c:v>13:05:40:11</c:v>
                </c:pt>
                <c:pt idx="1572">
                  <c:v>13:05:57:19</c:v>
                </c:pt>
                <c:pt idx="1573">
                  <c:v>13:06:00:00</c:v>
                </c:pt>
                <c:pt idx="1574">
                  <c:v>13:06:30:00</c:v>
                </c:pt>
                <c:pt idx="1575">
                  <c:v>13:06:37:19</c:v>
                </c:pt>
                <c:pt idx="1576">
                  <c:v>13:06:40:33</c:v>
                </c:pt>
                <c:pt idx="1577">
                  <c:v>13:07:00:00</c:v>
                </c:pt>
                <c:pt idx="1578">
                  <c:v>13:07:17:21</c:v>
                </c:pt>
                <c:pt idx="1579">
                  <c:v>13:07:30:00</c:v>
                </c:pt>
                <c:pt idx="1580">
                  <c:v>13:07:41:00</c:v>
                </c:pt>
                <c:pt idx="1581">
                  <c:v>13:07:57:25</c:v>
                </c:pt>
                <c:pt idx="1582">
                  <c:v>13:08:00:00</c:v>
                </c:pt>
                <c:pt idx="1583">
                  <c:v>13:08:30:00</c:v>
                </c:pt>
                <c:pt idx="1584">
                  <c:v>13:08:37:30</c:v>
                </c:pt>
                <c:pt idx="1585">
                  <c:v>13:08:41:33</c:v>
                </c:pt>
                <c:pt idx="1586">
                  <c:v>13:09:00:00</c:v>
                </c:pt>
                <c:pt idx="1587">
                  <c:v>13:09:17:37</c:v>
                </c:pt>
                <c:pt idx="1588">
                  <c:v>13:09:30:00</c:v>
                </c:pt>
                <c:pt idx="1589">
                  <c:v>13:09:42:11</c:v>
                </c:pt>
                <c:pt idx="1590">
                  <c:v>13:09:57:45</c:v>
                </c:pt>
                <c:pt idx="1591">
                  <c:v>13:10:00:00</c:v>
                </c:pt>
                <c:pt idx="1592">
                  <c:v>13:10:30:00</c:v>
                </c:pt>
                <c:pt idx="1593">
                  <c:v>13:10:37:55</c:v>
                </c:pt>
                <c:pt idx="1594">
                  <c:v>13:10:42:54</c:v>
                </c:pt>
                <c:pt idx="1595">
                  <c:v>13:11:00:00</c:v>
                </c:pt>
                <c:pt idx="1596">
                  <c:v>13:11:18:07</c:v>
                </c:pt>
                <c:pt idx="1597">
                  <c:v>13:11:30:00</c:v>
                </c:pt>
                <c:pt idx="1598">
                  <c:v>13:11:43:43</c:v>
                </c:pt>
                <c:pt idx="1599">
                  <c:v>13:11:58:20</c:v>
                </c:pt>
                <c:pt idx="1600">
                  <c:v>13:12:00:00</c:v>
                </c:pt>
                <c:pt idx="1601">
                  <c:v>13:12:30:00</c:v>
                </c:pt>
                <c:pt idx="1602">
                  <c:v>13:12:38:35</c:v>
                </c:pt>
                <c:pt idx="1603">
                  <c:v>13:12:44:37</c:v>
                </c:pt>
                <c:pt idx="1604">
                  <c:v>13:13:00:00</c:v>
                </c:pt>
                <c:pt idx="1605">
                  <c:v>13:13:18:52</c:v>
                </c:pt>
                <c:pt idx="1606">
                  <c:v>13:13:30:00</c:v>
                </c:pt>
                <c:pt idx="1607">
                  <c:v>13:13:45:37</c:v>
                </c:pt>
                <c:pt idx="1608">
                  <c:v>13:13:59:10</c:v>
                </c:pt>
                <c:pt idx="1609">
                  <c:v>13:14:00:00</c:v>
                </c:pt>
                <c:pt idx="1610">
                  <c:v>13:14:30:00</c:v>
                </c:pt>
                <c:pt idx="1611">
                  <c:v>13:14:39:30</c:v>
                </c:pt>
                <c:pt idx="1612">
                  <c:v>13:14:46:42</c:v>
                </c:pt>
                <c:pt idx="1613">
                  <c:v>13:15:00:00</c:v>
                </c:pt>
                <c:pt idx="1614">
                  <c:v>13:15:19:52</c:v>
                </c:pt>
                <c:pt idx="1615">
                  <c:v>13:15:30:00</c:v>
                </c:pt>
                <c:pt idx="1616">
                  <c:v>13:15:47:53</c:v>
                </c:pt>
                <c:pt idx="1617">
                  <c:v>13:16:00:00</c:v>
                </c:pt>
                <c:pt idx="1618">
                  <c:v>13:16:00:15</c:v>
                </c:pt>
                <c:pt idx="1619">
                  <c:v>13:16:30:00</c:v>
                </c:pt>
                <c:pt idx="1620">
                  <c:v>13:16:40:40</c:v>
                </c:pt>
                <c:pt idx="1621">
                  <c:v>13:16:49:09</c:v>
                </c:pt>
                <c:pt idx="1622">
                  <c:v>13:17:00:00</c:v>
                </c:pt>
                <c:pt idx="1623">
                  <c:v>13:17:21:07</c:v>
                </c:pt>
                <c:pt idx="1624">
                  <c:v>13:17:30:00</c:v>
                </c:pt>
                <c:pt idx="1625">
                  <c:v>13:17:50:31</c:v>
                </c:pt>
                <c:pt idx="1626">
                  <c:v>13:18:00:00</c:v>
                </c:pt>
                <c:pt idx="1627">
                  <c:v>13:18:01:36</c:v>
                </c:pt>
                <c:pt idx="1628">
                  <c:v>13:18:30:00</c:v>
                </c:pt>
                <c:pt idx="1629">
                  <c:v>13:18:42:06</c:v>
                </c:pt>
                <c:pt idx="1630">
                  <c:v>13:18:51:59</c:v>
                </c:pt>
                <c:pt idx="1631">
                  <c:v>13:19:00:00</c:v>
                </c:pt>
                <c:pt idx="1632">
                  <c:v>13:19:22:38</c:v>
                </c:pt>
                <c:pt idx="1633">
                  <c:v>13:19:30:00</c:v>
                </c:pt>
                <c:pt idx="1634">
                  <c:v>13:19:53:32</c:v>
                </c:pt>
                <c:pt idx="1635">
                  <c:v>13:20:00:00</c:v>
                </c:pt>
                <c:pt idx="1636">
                  <c:v>13:20:03:12</c:v>
                </c:pt>
                <c:pt idx="1637">
                  <c:v>13:20:30:00</c:v>
                </c:pt>
                <c:pt idx="1638">
                  <c:v>13:20:43:48</c:v>
                </c:pt>
                <c:pt idx="1639">
                  <c:v>13:20:55:11</c:v>
                </c:pt>
                <c:pt idx="1640">
                  <c:v>13:21:00:00</c:v>
                </c:pt>
                <c:pt idx="1641">
                  <c:v>13:21:24:25</c:v>
                </c:pt>
                <c:pt idx="1642">
                  <c:v>13:21:30:00</c:v>
                </c:pt>
                <c:pt idx="1643">
                  <c:v>13:21:56:56</c:v>
                </c:pt>
                <c:pt idx="1644">
                  <c:v>13:22:00:00</c:v>
                </c:pt>
                <c:pt idx="1645">
                  <c:v>13:22:05:04</c:v>
                </c:pt>
                <c:pt idx="1646">
                  <c:v>13:22:30:00</c:v>
                </c:pt>
                <c:pt idx="1647">
                  <c:v>13:22:45:45</c:v>
                </c:pt>
                <c:pt idx="1648">
                  <c:v>13:22:58:46</c:v>
                </c:pt>
                <c:pt idx="1649">
                  <c:v>13:23:00:00</c:v>
                </c:pt>
                <c:pt idx="1650">
                  <c:v>13:23:26:28</c:v>
                </c:pt>
                <c:pt idx="1651">
                  <c:v>13:23:30:00</c:v>
                </c:pt>
                <c:pt idx="1652">
                  <c:v>14:00:00:00</c:v>
                </c:pt>
                <c:pt idx="1653">
                  <c:v>14:00:00:42</c:v>
                </c:pt>
                <c:pt idx="1654">
                  <c:v>14:00:07:12</c:v>
                </c:pt>
                <c:pt idx="1655">
                  <c:v>14:00:30:00</c:v>
                </c:pt>
                <c:pt idx="1656">
                  <c:v>14:00:47:58</c:v>
                </c:pt>
                <c:pt idx="1657">
                  <c:v>14:01:00:00</c:v>
                </c:pt>
                <c:pt idx="1658">
                  <c:v>14:01:02:44</c:v>
                </c:pt>
                <c:pt idx="1659">
                  <c:v>14:01:28:46</c:v>
                </c:pt>
                <c:pt idx="1660">
                  <c:v>14:01:30:00</c:v>
                </c:pt>
                <c:pt idx="1661">
                  <c:v>14:02:00:00</c:v>
                </c:pt>
                <c:pt idx="1662">
                  <c:v>14:02:04:52</c:v>
                </c:pt>
                <c:pt idx="1663">
                  <c:v>14:02:09:36</c:v>
                </c:pt>
                <c:pt idx="1664">
                  <c:v>14:02:30:00</c:v>
                </c:pt>
                <c:pt idx="1665">
                  <c:v>14:02:50:28</c:v>
                </c:pt>
                <c:pt idx="1666">
                  <c:v>14:03:00:00</c:v>
                </c:pt>
                <c:pt idx="1667">
                  <c:v>14:03:07:05</c:v>
                </c:pt>
                <c:pt idx="1668">
                  <c:v>14:03:30:00</c:v>
                </c:pt>
                <c:pt idx="1669">
                  <c:v>14:03:31:22</c:v>
                </c:pt>
                <c:pt idx="1670">
                  <c:v>14:04:00:00</c:v>
                </c:pt>
                <c:pt idx="1671">
                  <c:v>14:04:09:24</c:v>
                </c:pt>
                <c:pt idx="1672">
                  <c:v>14:04:12:18</c:v>
                </c:pt>
                <c:pt idx="1673">
                  <c:v>14:04:30:00</c:v>
                </c:pt>
                <c:pt idx="1674">
                  <c:v>14:04:53:15</c:v>
                </c:pt>
                <c:pt idx="1675">
                  <c:v>14:05:00:00</c:v>
                </c:pt>
                <c:pt idx="1676">
                  <c:v>14:05:11:49</c:v>
                </c:pt>
                <c:pt idx="1677">
                  <c:v>14:05:30:00</c:v>
                </c:pt>
                <c:pt idx="1678">
                  <c:v>14:05:34:14</c:v>
                </c:pt>
                <c:pt idx="1679">
                  <c:v>14:06:00:00</c:v>
                </c:pt>
                <c:pt idx="1680">
                  <c:v>14:06:14:20</c:v>
                </c:pt>
                <c:pt idx="1681">
                  <c:v>14:06:15:15</c:v>
                </c:pt>
                <c:pt idx="1682">
                  <c:v>14:06:30:00</c:v>
                </c:pt>
                <c:pt idx="1683">
                  <c:v>14:06:56:18</c:v>
                </c:pt>
                <c:pt idx="1684">
                  <c:v>14:07:00:00</c:v>
                </c:pt>
                <c:pt idx="1685">
                  <c:v>14:07:16:57</c:v>
                </c:pt>
                <c:pt idx="1686">
                  <c:v>14:07:30:00</c:v>
                </c:pt>
                <c:pt idx="1687">
                  <c:v>14:07:37:23</c:v>
                </c:pt>
                <c:pt idx="1688">
                  <c:v>14:08:00:00</c:v>
                </c:pt>
                <c:pt idx="1689">
                  <c:v>14:08:18:30</c:v>
                </c:pt>
                <c:pt idx="1690">
                  <c:v>14:08:19:40</c:v>
                </c:pt>
                <c:pt idx="1691">
                  <c:v>14:08:30:00</c:v>
                </c:pt>
                <c:pt idx="1692">
                  <c:v>14:08:59:39</c:v>
                </c:pt>
                <c:pt idx="1693">
                  <c:v>14:09:00:00</c:v>
                </c:pt>
                <c:pt idx="1694">
                  <c:v>14:09:22:29</c:v>
                </c:pt>
                <c:pt idx="1695">
                  <c:v>14:09:30:00</c:v>
                </c:pt>
                <c:pt idx="1696">
                  <c:v>14:09:40:50</c:v>
                </c:pt>
                <c:pt idx="1697">
                  <c:v>14:10:00:00</c:v>
                </c:pt>
                <c:pt idx="1698">
                  <c:v>14:10:22:03</c:v>
                </c:pt>
                <c:pt idx="1699">
                  <c:v>14:10:25:24</c:v>
                </c:pt>
                <c:pt idx="1700">
                  <c:v>14:10:30:00</c:v>
                </c:pt>
                <c:pt idx="1701">
                  <c:v>14:11:00:00</c:v>
                </c:pt>
                <c:pt idx="1702">
                  <c:v>14:11:03:18</c:v>
                </c:pt>
                <c:pt idx="1703">
                  <c:v>14:11:28:25</c:v>
                </c:pt>
                <c:pt idx="1704">
                  <c:v>14:11:30:00</c:v>
                </c:pt>
                <c:pt idx="1705">
                  <c:v>14:11:44:35</c:v>
                </c:pt>
                <c:pt idx="1706">
                  <c:v>14:12:00:00</c:v>
                </c:pt>
                <c:pt idx="1707">
                  <c:v>14:12:25:54</c:v>
                </c:pt>
                <c:pt idx="1708">
                  <c:v>14:12:30:00</c:v>
                </c:pt>
                <c:pt idx="1709">
                  <c:v>14:12:31:32</c:v>
                </c:pt>
                <c:pt idx="1710">
                  <c:v>14:13:00:00</c:v>
                </c:pt>
                <c:pt idx="1711">
                  <c:v>14:13:07:15</c:v>
                </c:pt>
                <c:pt idx="1712">
                  <c:v>14:13:30:00</c:v>
                </c:pt>
                <c:pt idx="1713">
                  <c:v>14:13:34:45</c:v>
                </c:pt>
                <c:pt idx="1714">
                  <c:v>14:13:48:38</c:v>
                </c:pt>
                <c:pt idx="1715">
                  <c:v>14:14:00:00</c:v>
                </c:pt>
                <c:pt idx="1716">
                  <c:v>14:14:30:00</c:v>
                </c:pt>
                <c:pt idx="1717">
                  <c:v>14:14:30:03</c:v>
                </c:pt>
                <c:pt idx="1718">
                  <c:v>14:14:38:04</c:v>
                </c:pt>
                <c:pt idx="1719">
                  <c:v>14:15:00:00</c:v>
                </c:pt>
                <c:pt idx="1720">
                  <c:v>14:15:11:30</c:v>
                </c:pt>
                <c:pt idx="1721">
                  <c:v>14:15:30:00</c:v>
                </c:pt>
                <c:pt idx="1722">
                  <c:v>14:15:41:29</c:v>
                </c:pt>
                <c:pt idx="1723">
                  <c:v>14:15:52:59</c:v>
                </c:pt>
                <c:pt idx="1724">
                  <c:v>14:16:00:00</c:v>
                </c:pt>
                <c:pt idx="1725">
                  <c:v>14:16:30:00</c:v>
                </c:pt>
                <c:pt idx="1726">
                  <c:v>14:16:34:30</c:v>
                </c:pt>
                <c:pt idx="1727">
                  <c:v>14:16:45:00</c:v>
                </c:pt>
                <c:pt idx="1728">
                  <c:v>14:17:00:00</c:v>
                </c:pt>
                <c:pt idx="1729">
                  <c:v>14:17:16:03</c:v>
                </c:pt>
                <c:pt idx="1730">
                  <c:v>14:17:30:00</c:v>
                </c:pt>
                <c:pt idx="1731">
                  <c:v>14:17:48:37</c:v>
                </c:pt>
                <c:pt idx="1732">
                  <c:v>14:17:57:39</c:v>
                </c:pt>
                <c:pt idx="1733">
                  <c:v>14:18:00:00</c:v>
                </c:pt>
                <c:pt idx="1734">
                  <c:v>14:18:30:00</c:v>
                </c:pt>
                <c:pt idx="1735">
                  <c:v>14:18:39:17</c:v>
                </c:pt>
                <c:pt idx="1736">
                  <c:v>14:18:52:21</c:v>
                </c:pt>
                <c:pt idx="1737">
                  <c:v>14:19:00:00</c:v>
                </c:pt>
                <c:pt idx="1738">
                  <c:v>14:19:20:57</c:v>
                </c:pt>
                <c:pt idx="1739">
                  <c:v>14:19:30:00</c:v>
                </c:pt>
                <c:pt idx="1740">
                  <c:v>14:19:56:11</c:v>
                </c:pt>
                <c:pt idx="1741">
                  <c:v>14:20:00:00</c:v>
                </c:pt>
                <c:pt idx="1742">
                  <c:v>14:20:02:39</c:v>
                </c:pt>
                <c:pt idx="1743">
                  <c:v>14:20:30:00</c:v>
                </c:pt>
                <c:pt idx="1744">
                  <c:v>14:20:44:23</c:v>
                </c:pt>
                <c:pt idx="1745">
                  <c:v>14:21:00:00</c:v>
                </c:pt>
                <c:pt idx="1746">
                  <c:v>14:21:00:07</c:v>
                </c:pt>
                <c:pt idx="1747">
                  <c:v>14:21:26:09</c:v>
                </c:pt>
                <c:pt idx="1748">
                  <c:v>14:21:30:00</c:v>
                </c:pt>
                <c:pt idx="1749">
                  <c:v>14:22:00:00</c:v>
                </c:pt>
                <c:pt idx="1750">
                  <c:v>14:22:04:09</c:v>
                </c:pt>
                <c:pt idx="1751">
                  <c:v>14:22:07:58</c:v>
                </c:pt>
                <c:pt idx="1752">
                  <c:v>14:22:30:00</c:v>
                </c:pt>
                <c:pt idx="1753">
                  <c:v>14:22:49:49</c:v>
                </c:pt>
                <c:pt idx="1754">
                  <c:v>14:23:00:00</c:v>
                </c:pt>
                <c:pt idx="1755">
                  <c:v>14:23:08:18</c:v>
                </c:pt>
                <c:pt idx="1756">
                  <c:v>14:23:30:00</c:v>
                </c:pt>
                <c:pt idx="1757">
                  <c:v>14:23:31:42</c:v>
                </c:pt>
                <c:pt idx="1758">
                  <c:v>15:00:00:00</c:v>
                </c:pt>
                <c:pt idx="1759">
                  <c:v>15:00:12:33</c:v>
                </c:pt>
                <c:pt idx="1760">
                  <c:v>15:00:13:37</c:v>
                </c:pt>
                <c:pt idx="1761">
                  <c:v>15:00:30:00</c:v>
                </c:pt>
                <c:pt idx="1762">
                  <c:v>15:00:55:35</c:v>
                </c:pt>
                <c:pt idx="1763">
                  <c:v>15:01:00:00</c:v>
                </c:pt>
                <c:pt idx="1764">
                  <c:v>15:01:16:54</c:v>
                </c:pt>
                <c:pt idx="1765">
                  <c:v>15:01:30:00</c:v>
                </c:pt>
                <c:pt idx="1766">
                  <c:v>15:01:37:35</c:v>
                </c:pt>
                <c:pt idx="1767">
                  <c:v>15:02:00:00</c:v>
                </c:pt>
                <c:pt idx="1768">
                  <c:v>15:02:19:37</c:v>
                </c:pt>
                <c:pt idx="1769">
                  <c:v>15:02:21:22</c:v>
                </c:pt>
                <c:pt idx="1770">
                  <c:v>15:02:30:00</c:v>
                </c:pt>
                <c:pt idx="1771">
                  <c:v>15:03:00:00</c:v>
                </c:pt>
                <c:pt idx="1772">
                  <c:v>15:03:01:42</c:v>
                </c:pt>
                <c:pt idx="1773">
                  <c:v>15:03:25:56</c:v>
                </c:pt>
                <c:pt idx="1774">
                  <c:v>15:03:30:00</c:v>
                </c:pt>
                <c:pt idx="1775">
                  <c:v>15:03:43:49</c:v>
                </c:pt>
                <c:pt idx="1776">
                  <c:v>15:04:00:00</c:v>
                </c:pt>
                <c:pt idx="1777">
                  <c:v>15:04:25:58</c:v>
                </c:pt>
                <c:pt idx="1778">
                  <c:v>15:04:30:00</c:v>
                </c:pt>
                <c:pt idx="1779">
                  <c:v>15:04:30:37</c:v>
                </c:pt>
                <c:pt idx="1780">
                  <c:v>15:05:00:00</c:v>
                </c:pt>
                <c:pt idx="1781">
                  <c:v>15:05:08:10</c:v>
                </c:pt>
                <c:pt idx="1782">
                  <c:v>15:05:30:00</c:v>
                </c:pt>
                <c:pt idx="1783">
                  <c:v>15:05:35:24</c:v>
                </c:pt>
                <c:pt idx="1784">
                  <c:v>15:05:50:24</c:v>
                </c:pt>
                <c:pt idx="1785">
                  <c:v>15:06:00:00</c:v>
                </c:pt>
                <c:pt idx="1786">
                  <c:v>15:06:30:00</c:v>
                </c:pt>
                <c:pt idx="1787">
                  <c:v>15:06:32:40</c:v>
                </c:pt>
                <c:pt idx="1788">
                  <c:v>15:06:40:18</c:v>
                </c:pt>
                <c:pt idx="1789">
                  <c:v>15:07:00:00</c:v>
                </c:pt>
                <c:pt idx="1790">
                  <c:v>15:07:14:59</c:v>
                </c:pt>
                <c:pt idx="1791">
                  <c:v>15:07:30:00</c:v>
                </c:pt>
                <c:pt idx="1792">
                  <c:v>15:07:45:18</c:v>
                </c:pt>
                <c:pt idx="1793">
                  <c:v>15:07:57:20</c:v>
                </c:pt>
                <c:pt idx="1794">
                  <c:v>15:08:00:00</c:v>
                </c:pt>
                <c:pt idx="1795">
                  <c:v>15:08:30:00</c:v>
                </c:pt>
                <c:pt idx="1796">
                  <c:v>15:08:39:44</c:v>
                </c:pt>
                <c:pt idx="1797">
                  <c:v>15:08:50:25</c:v>
                </c:pt>
                <c:pt idx="1798">
                  <c:v>15:09:00:00</c:v>
                </c:pt>
                <c:pt idx="1799">
                  <c:v>15:09:22:10</c:v>
                </c:pt>
                <c:pt idx="1800">
                  <c:v>15:09:30:00</c:v>
                </c:pt>
                <c:pt idx="1801">
                  <c:v>15:09:55:39</c:v>
                </c:pt>
                <c:pt idx="1802">
                  <c:v>15:10:00:00</c:v>
                </c:pt>
                <c:pt idx="1803">
                  <c:v>15:10:04:39</c:v>
                </c:pt>
                <c:pt idx="1804">
                  <c:v>15:10:30:00</c:v>
                </c:pt>
                <c:pt idx="1805">
                  <c:v>15:10:47:10</c:v>
                </c:pt>
                <c:pt idx="1806">
                  <c:v>15:11:00:00</c:v>
                </c:pt>
                <c:pt idx="1807">
                  <c:v>15:11:00:59</c:v>
                </c:pt>
                <c:pt idx="1808">
                  <c:v>15:11:29:44</c:v>
                </c:pt>
                <c:pt idx="1809">
                  <c:v>15:11:30:00</c:v>
                </c:pt>
                <c:pt idx="1810">
                  <c:v>15:12:00:00</c:v>
                </c:pt>
                <c:pt idx="1811">
                  <c:v>15:12:06:26</c:v>
                </c:pt>
                <c:pt idx="1812">
                  <c:v>15:12:12:20</c:v>
                </c:pt>
                <c:pt idx="1813">
                  <c:v>15:12:30:00</c:v>
                </c:pt>
                <c:pt idx="1814">
                  <c:v>15:12:54:59</c:v>
                </c:pt>
                <c:pt idx="1815">
                  <c:v>15:13:00:00</c:v>
                </c:pt>
                <c:pt idx="1816">
                  <c:v>15:13:12:00</c:v>
                </c:pt>
                <c:pt idx="1817">
                  <c:v>15:13:30:00</c:v>
                </c:pt>
                <c:pt idx="1818">
                  <c:v>15:13:37:41</c:v>
                </c:pt>
                <c:pt idx="1819">
                  <c:v>15:14:00:00</c:v>
                </c:pt>
                <c:pt idx="1820">
                  <c:v>15:14:17:40</c:v>
                </c:pt>
                <c:pt idx="1821">
                  <c:v>15:14:20:25</c:v>
                </c:pt>
                <c:pt idx="1822">
                  <c:v>15:14:30:00</c:v>
                </c:pt>
                <c:pt idx="1823">
                  <c:v>15:15:00:00</c:v>
                </c:pt>
                <c:pt idx="1824">
                  <c:v>15:15:03:12</c:v>
                </c:pt>
                <c:pt idx="1825">
                  <c:v>15:15:23:27</c:v>
                </c:pt>
                <c:pt idx="1826">
                  <c:v>15:15:30:00</c:v>
                </c:pt>
                <c:pt idx="1827">
                  <c:v>15:15:46:02</c:v>
                </c:pt>
                <c:pt idx="1828">
                  <c:v>15:16:00:00</c:v>
                </c:pt>
                <c:pt idx="1829">
                  <c:v>15:16:28:54</c:v>
                </c:pt>
                <c:pt idx="1830">
                  <c:v>15:16:29:21</c:v>
                </c:pt>
                <c:pt idx="1831">
                  <c:v>15:16:30:00</c:v>
                </c:pt>
                <c:pt idx="1832">
                  <c:v>15:17:00:00</c:v>
                </c:pt>
                <c:pt idx="1833">
                  <c:v>15:17:11:49</c:v>
                </c:pt>
                <c:pt idx="1834">
                  <c:v>15:17:30:00</c:v>
                </c:pt>
                <c:pt idx="1835">
                  <c:v>15:17:35:22</c:v>
                </c:pt>
                <c:pt idx="1836">
                  <c:v>15:17:54:47</c:v>
                </c:pt>
                <c:pt idx="1837">
                  <c:v>15:18:00:00</c:v>
                </c:pt>
                <c:pt idx="1838">
                  <c:v>15:18:30:00</c:v>
                </c:pt>
                <c:pt idx="1839">
                  <c:v>15:18:37:47</c:v>
                </c:pt>
                <c:pt idx="1840">
                  <c:v>15:18:41:30</c:v>
                </c:pt>
                <c:pt idx="1841">
                  <c:v>15:19:00:00</c:v>
                </c:pt>
                <c:pt idx="1842">
                  <c:v>15:19:20:50</c:v>
                </c:pt>
                <c:pt idx="1843">
                  <c:v>15:19:30:00</c:v>
                </c:pt>
                <c:pt idx="1844">
                  <c:v>15:19:47:45</c:v>
                </c:pt>
                <c:pt idx="1845">
                  <c:v>15:20:00:00</c:v>
                </c:pt>
                <c:pt idx="1846">
                  <c:v>15:20:03:56</c:v>
                </c:pt>
                <c:pt idx="1847">
                  <c:v>15:20:30:00</c:v>
                </c:pt>
                <c:pt idx="1848">
                  <c:v>15:20:47:05</c:v>
                </c:pt>
                <c:pt idx="1849">
                  <c:v>15:20:54:07</c:v>
                </c:pt>
                <c:pt idx="1850">
                  <c:v>15:21:00:00</c:v>
                </c:pt>
                <c:pt idx="1851">
                  <c:v>15:21:30:00</c:v>
                </c:pt>
                <c:pt idx="1852">
                  <c:v>15:21:30:17</c:v>
                </c:pt>
                <c:pt idx="1853">
                  <c:v>15:22:00:00</c:v>
                </c:pt>
                <c:pt idx="1854">
                  <c:v>15:22:00:36</c:v>
                </c:pt>
                <c:pt idx="1855">
                  <c:v>15:22:13:32</c:v>
                </c:pt>
                <c:pt idx="1856">
                  <c:v>15:22:30:00</c:v>
                </c:pt>
                <c:pt idx="1857">
                  <c:v>15:22:56:50</c:v>
                </c:pt>
                <c:pt idx="1858">
                  <c:v>15:23:00:00</c:v>
                </c:pt>
                <c:pt idx="1859">
                  <c:v>15:23:07:12</c:v>
                </c:pt>
                <c:pt idx="1860">
                  <c:v>15:23:30:00</c:v>
                </c:pt>
                <c:pt idx="1861">
                  <c:v>15:23:40:11</c:v>
                </c:pt>
                <c:pt idx="1862">
                  <c:v>16:00:00:00</c:v>
                </c:pt>
                <c:pt idx="1863">
                  <c:v>16:00:13:55</c:v>
                </c:pt>
                <c:pt idx="1864">
                  <c:v>16:00:23:35</c:v>
                </c:pt>
                <c:pt idx="1865">
                  <c:v>16:00:30:00</c:v>
                </c:pt>
                <c:pt idx="1866">
                  <c:v>16:01:00:00</c:v>
                </c:pt>
                <c:pt idx="1867">
                  <c:v>16:01:07:02</c:v>
                </c:pt>
                <c:pt idx="1868">
                  <c:v>16:01:20:45</c:v>
                </c:pt>
                <c:pt idx="1869">
                  <c:v>16:01:30:00</c:v>
                </c:pt>
                <c:pt idx="1870">
                  <c:v>16:01:50:32</c:v>
                </c:pt>
                <c:pt idx="1871">
                  <c:v>16:02:00:00</c:v>
                </c:pt>
                <c:pt idx="1872">
                  <c:v>16:02:27:42</c:v>
                </c:pt>
                <c:pt idx="1873">
                  <c:v>16:02:30:00</c:v>
                </c:pt>
                <c:pt idx="1874">
                  <c:v>16:02:34:05</c:v>
                </c:pt>
                <c:pt idx="1875">
                  <c:v>16:03:00:00</c:v>
                </c:pt>
                <c:pt idx="1876">
                  <c:v>16:03:17:41</c:v>
                </c:pt>
                <c:pt idx="1877">
                  <c:v>16:03:30:00</c:v>
                </c:pt>
                <c:pt idx="1878">
                  <c:v>16:03:34:46</c:v>
                </c:pt>
                <c:pt idx="1879">
                  <c:v>16:04:00:00</c:v>
                </c:pt>
                <c:pt idx="1880">
                  <c:v>16:04:01:20</c:v>
                </c:pt>
                <c:pt idx="1881">
                  <c:v>16:04:30:00</c:v>
                </c:pt>
                <c:pt idx="1882">
                  <c:v>16:04:41:57</c:v>
                </c:pt>
                <c:pt idx="1883">
                  <c:v>16:04:45:02</c:v>
                </c:pt>
                <c:pt idx="1884">
                  <c:v>16:05:00:00</c:v>
                </c:pt>
                <c:pt idx="1885">
                  <c:v>16:05:28:47</c:v>
                </c:pt>
                <c:pt idx="1886">
                  <c:v>16:05:30:00</c:v>
                </c:pt>
                <c:pt idx="1887">
                  <c:v>16:05:49:16</c:v>
                </c:pt>
                <c:pt idx="1888">
                  <c:v>16:06:00:00</c:v>
                </c:pt>
                <c:pt idx="1889">
                  <c:v>16:06:12:35</c:v>
                </c:pt>
                <c:pt idx="1890">
                  <c:v>16:06:30:00</c:v>
                </c:pt>
                <c:pt idx="1891">
                  <c:v>16:06:56:27</c:v>
                </c:pt>
                <c:pt idx="1892">
                  <c:v>16:06:56:42</c:v>
                </c:pt>
                <c:pt idx="1893">
                  <c:v>16:07:40:22</c:v>
                </c:pt>
                <c:pt idx="1894">
                  <c:v>16:08:04:15</c:v>
                </c:pt>
                <c:pt idx="1895">
                  <c:v>16:08:24:20</c:v>
                </c:pt>
                <c:pt idx="1896">
                  <c:v>16:09:08:22</c:v>
                </c:pt>
                <c:pt idx="1897">
                  <c:v>16:09:11:56</c:v>
                </c:pt>
                <c:pt idx="1898">
                  <c:v>16:09:52:27</c:v>
                </c:pt>
                <c:pt idx="1899">
                  <c:v>16:10:19:44</c:v>
                </c:pt>
                <c:pt idx="1900">
                  <c:v>16:10:36:35</c:v>
                </c:pt>
                <c:pt idx="1901">
                  <c:v>16:11:20:47</c:v>
                </c:pt>
                <c:pt idx="1902">
                  <c:v>16:11:27:40</c:v>
                </c:pt>
                <c:pt idx="1903">
                  <c:v>16:12:05:02</c:v>
                </c:pt>
                <c:pt idx="1904">
                  <c:v>16:12:35:43</c:v>
                </c:pt>
                <c:pt idx="1905">
                  <c:v>16:12:49:21</c:v>
                </c:pt>
                <c:pt idx="1906">
                  <c:v>16:13:33:43</c:v>
                </c:pt>
                <c:pt idx="1907">
                  <c:v>16:13:43:54</c:v>
                </c:pt>
                <c:pt idx="1908">
                  <c:v>16:14:18:09</c:v>
                </c:pt>
                <c:pt idx="1909">
                  <c:v>16:14:52:12</c:v>
                </c:pt>
                <c:pt idx="1910">
                  <c:v>16:15:02:39</c:v>
                </c:pt>
                <c:pt idx="1911">
                  <c:v>16:15:47:12</c:v>
                </c:pt>
                <c:pt idx="1912">
                  <c:v>16:16:00:38</c:v>
                </c:pt>
                <c:pt idx="1913">
                  <c:v>16:16:31:49</c:v>
                </c:pt>
                <c:pt idx="1914">
                  <c:v>16:17:09:12</c:v>
                </c:pt>
                <c:pt idx="1915">
                  <c:v>16:17:16:30</c:v>
                </c:pt>
                <c:pt idx="1916">
                  <c:v>16:18:01:15</c:v>
                </c:pt>
                <c:pt idx="1917">
                  <c:v>16:18:17:53</c:v>
                </c:pt>
                <c:pt idx="1918">
                  <c:v>16:18:46:04</c:v>
                </c:pt>
                <c:pt idx="1919">
                  <c:v>16:19:26:42</c:v>
                </c:pt>
                <c:pt idx="1920">
                  <c:v>16:19:30:57</c:v>
                </c:pt>
                <c:pt idx="1921">
                  <c:v>16:20:15:54</c:v>
                </c:pt>
                <c:pt idx="1922">
                  <c:v>16:20:35:39</c:v>
                </c:pt>
                <c:pt idx="1923">
                  <c:v>16:21:00:55</c:v>
                </c:pt>
                <c:pt idx="1924">
                  <c:v>16:21:44:44</c:v>
                </c:pt>
                <c:pt idx="1925">
                  <c:v>16:21:46:00</c:v>
                </c:pt>
                <c:pt idx="1926">
                  <c:v>16:22:31:09</c:v>
                </c:pt>
                <c:pt idx="1927">
                  <c:v>16:22:53:57</c:v>
                </c:pt>
                <c:pt idx="1928">
                  <c:v>16:23:16:22</c:v>
                </c:pt>
                <c:pt idx="1929">
                  <c:v>17:00:01:39</c:v>
                </c:pt>
                <c:pt idx="1930">
                  <c:v>17:00:03:18</c:v>
                </c:pt>
                <c:pt idx="1931">
                  <c:v>17:00:47:01</c:v>
                </c:pt>
                <c:pt idx="1932">
                  <c:v>17:01:12:47</c:v>
                </c:pt>
                <c:pt idx="1933">
                  <c:v>17:01:32:27</c:v>
                </c:pt>
                <c:pt idx="1934">
                  <c:v>17:02:17:57</c:v>
                </c:pt>
                <c:pt idx="1935">
                  <c:v>17:02:22:24</c:v>
                </c:pt>
                <c:pt idx="1936">
                  <c:v>17:03:03:32</c:v>
                </c:pt>
                <c:pt idx="1937">
                  <c:v>17:03:32:09</c:v>
                </c:pt>
                <c:pt idx="1938">
                  <c:v>17:03:49:11</c:v>
                </c:pt>
                <c:pt idx="1939">
                  <c:v>17:04:34:55</c:v>
                </c:pt>
                <c:pt idx="1940">
                  <c:v>17:04:42:02</c:v>
                </c:pt>
                <c:pt idx="1941">
                  <c:v>17:05:20:44</c:v>
                </c:pt>
                <c:pt idx="1942">
                  <c:v>17:05:52:03</c:v>
                </c:pt>
                <c:pt idx="1943">
                  <c:v>17:06:06:37</c:v>
                </c:pt>
                <c:pt idx="1944">
                  <c:v>17:06:52:35</c:v>
                </c:pt>
                <c:pt idx="1945">
                  <c:v>17:07:02:13</c:v>
                </c:pt>
                <c:pt idx="1946">
                  <c:v>17:07:38:38</c:v>
                </c:pt>
                <c:pt idx="1947">
                  <c:v>17:08:12:31</c:v>
                </c:pt>
                <c:pt idx="1948">
                  <c:v>17:08:24:46</c:v>
                </c:pt>
                <c:pt idx="1949">
                  <c:v>17:09:10:59</c:v>
                </c:pt>
                <c:pt idx="1950">
                  <c:v>17:09:22:57</c:v>
                </c:pt>
                <c:pt idx="1951">
                  <c:v>17:09:57:17</c:v>
                </c:pt>
                <c:pt idx="1952">
                  <c:v>17:10:33:32</c:v>
                </c:pt>
                <c:pt idx="1953">
                  <c:v>17:10:43:41</c:v>
                </c:pt>
                <c:pt idx="1954">
                  <c:v>17:11:30:10</c:v>
                </c:pt>
                <c:pt idx="1955">
                  <c:v>17:11:44:15</c:v>
                </c:pt>
                <c:pt idx="1956">
                  <c:v>17:12:16:44</c:v>
                </c:pt>
                <c:pt idx="1957">
                  <c:v>17:12:55:07</c:v>
                </c:pt>
                <c:pt idx="1958">
                  <c:v>17:13:03:24</c:v>
                </c:pt>
                <c:pt idx="1959">
                  <c:v>17:13:50:10</c:v>
                </c:pt>
                <c:pt idx="1960">
                  <c:v>17:14:06:07</c:v>
                </c:pt>
                <c:pt idx="1961">
                  <c:v>17:14:37:01</c:v>
                </c:pt>
                <c:pt idx="1962">
                  <c:v>17:15:17:16</c:v>
                </c:pt>
                <c:pt idx="1963">
                  <c:v>17:15:23:58</c:v>
                </c:pt>
                <c:pt idx="1964">
                  <c:v>17:16:11:01</c:v>
                </c:pt>
                <c:pt idx="1965">
                  <c:v>17:16:28:34</c:v>
                </c:pt>
                <c:pt idx="1966">
                  <c:v>17:16:58:10</c:v>
                </c:pt>
                <c:pt idx="1967">
                  <c:v>17:17:40:00</c:v>
                </c:pt>
                <c:pt idx="1968">
                  <c:v>17:17:45:25</c:v>
                </c:pt>
                <c:pt idx="1969">
                  <c:v>17:18:32:47</c:v>
                </c:pt>
                <c:pt idx="1970">
                  <c:v>17:18:51:35</c:v>
                </c:pt>
                <c:pt idx="1971">
                  <c:v>17:19:20:15</c:v>
                </c:pt>
                <c:pt idx="1972">
                  <c:v>17:20:03:19</c:v>
                </c:pt>
                <c:pt idx="1973">
                  <c:v>17:20:07:50</c:v>
                </c:pt>
                <c:pt idx="1974">
                  <c:v>17:20:55:31</c:v>
                </c:pt>
                <c:pt idx="1975">
                  <c:v>17:21:15:12</c:v>
                </c:pt>
                <c:pt idx="1976">
                  <c:v>17:21:43:19</c:v>
                </c:pt>
                <c:pt idx="1977">
                  <c:v>17:22:27:14</c:v>
                </c:pt>
                <c:pt idx="1978">
                  <c:v>17:22:31:14</c:v>
                </c:pt>
                <c:pt idx="1979">
                  <c:v>17:23:19:17</c:v>
                </c:pt>
                <c:pt idx="1980">
                  <c:v>17:23:39:25</c:v>
                </c:pt>
                <c:pt idx="1981">
                  <c:v>18:00:07:27</c:v>
                </c:pt>
                <c:pt idx="1982">
                  <c:v>18:00:51:45</c:v>
                </c:pt>
                <c:pt idx="1983">
                  <c:v>18:00:55:44</c:v>
                </c:pt>
                <c:pt idx="1984">
                  <c:v>18:01:44:09</c:v>
                </c:pt>
                <c:pt idx="1985">
                  <c:v>18:02:04:14</c:v>
                </c:pt>
                <c:pt idx="1986">
                  <c:v>18:02:32:42</c:v>
                </c:pt>
                <c:pt idx="1987">
                  <c:v>18:03:16:53</c:v>
                </c:pt>
                <c:pt idx="1988">
                  <c:v>18:03:21:23</c:v>
                </c:pt>
                <c:pt idx="1989">
                  <c:v>18:04:10:13</c:v>
                </c:pt>
                <c:pt idx="1990">
                  <c:v>18:04:29:41</c:v>
                </c:pt>
                <c:pt idx="1991">
                  <c:v>18:04:59:11</c:v>
                </c:pt>
                <c:pt idx="1992">
                  <c:v>18:05:42:38</c:v>
                </c:pt>
                <c:pt idx="1993">
                  <c:v>18:05:48:18</c:v>
                </c:pt>
                <c:pt idx="1994">
                  <c:v>18:06:37:34</c:v>
                </c:pt>
                <c:pt idx="1995">
                  <c:v>18:06:55:45</c:v>
                </c:pt>
                <c:pt idx="1996">
                  <c:v>18:07:27:00</c:v>
                </c:pt>
                <c:pt idx="1997">
                  <c:v>18:08:09:01</c:v>
                </c:pt>
                <c:pt idx="1998">
                  <c:v>18:08:16:35</c:v>
                </c:pt>
                <c:pt idx="1999">
                  <c:v>18:09:06:20</c:v>
                </c:pt>
                <c:pt idx="2000">
                  <c:v>18:09:22:27</c:v>
                </c:pt>
                <c:pt idx="2001">
                  <c:v>18:09:56:16</c:v>
                </c:pt>
                <c:pt idx="2002">
                  <c:v>18:10:36:03</c:v>
                </c:pt>
                <c:pt idx="2003">
                  <c:v>18:10:46:22</c:v>
                </c:pt>
                <c:pt idx="2004">
                  <c:v>18:11:36:39</c:v>
                </c:pt>
                <c:pt idx="2005">
                  <c:v>18:11:49:48</c:v>
                </c:pt>
                <c:pt idx="2006">
                  <c:v>18:12:27:08</c:v>
                </c:pt>
                <c:pt idx="2007">
                  <c:v>18:13:03:43</c:v>
                </c:pt>
                <c:pt idx="2008">
                  <c:v>18:13:17:49</c:v>
                </c:pt>
                <c:pt idx="2009">
                  <c:v>18:14:08:42</c:v>
                </c:pt>
                <c:pt idx="2010">
                  <c:v>18:14:17:48</c:v>
                </c:pt>
                <c:pt idx="2011">
                  <c:v>18:14:59:48</c:v>
                </c:pt>
                <c:pt idx="2012">
                  <c:v>18:15:32:03</c:v>
                </c:pt>
                <c:pt idx="2013">
                  <c:v>18:15:51:08</c:v>
                </c:pt>
                <c:pt idx="2014">
                  <c:v>18:16:42:42</c:v>
                </c:pt>
                <c:pt idx="2015">
                  <c:v>18:16:46:28</c:v>
                </c:pt>
                <c:pt idx="2016">
                  <c:v>18:17:34:31</c:v>
                </c:pt>
                <c:pt idx="2017">
                  <c:v>18:18:01:03</c:v>
                </c:pt>
                <c:pt idx="2018">
                  <c:v>18:18:26:36</c:v>
                </c:pt>
                <c:pt idx="2019">
                  <c:v>18:19:15:49</c:v>
                </c:pt>
                <c:pt idx="2020">
                  <c:v>18:19:18:57</c:v>
                </c:pt>
                <c:pt idx="2021">
                  <c:v>18:20:11:36</c:v>
                </c:pt>
                <c:pt idx="2022">
                  <c:v>18:20:30:45</c:v>
                </c:pt>
                <c:pt idx="2023">
                  <c:v>18:21:04:33</c:v>
                </c:pt>
                <c:pt idx="2024">
                  <c:v>18:21:45:51</c:v>
                </c:pt>
                <c:pt idx="2025">
                  <c:v>18:21:57:50</c:v>
                </c:pt>
                <c:pt idx="2026">
                  <c:v>18:22:51:28</c:v>
                </c:pt>
                <c:pt idx="2027">
                  <c:v>18:23:01:08</c:v>
                </c:pt>
                <c:pt idx="2028">
                  <c:v>18:23:45:29</c:v>
                </c:pt>
                <c:pt idx="2029">
                  <c:v>19:00:16:35</c:v>
                </c:pt>
                <c:pt idx="2030">
                  <c:v>19:00:39:55</c:v>
                </c:pt>
                <c:pt idx="2031">
                  <c:v>19:01:32:13</c:v>
                </c:pt>
                <c:pt idx="2032">
                  <c:v>19:01:34:47</c:v>
                </c:pt>
                <c:pt idx="2033">
                  <c:v>19:02:30:09</c:v>
                </c:pt>
                <c:pt idx="2034">
                  <c:v>19:02:48:02</c:v>
                </c:pt>
                <c:pt idx="2035">
                  <c:v>19:03:26:03</c:v>
                </c:pt>
                <c:pt idx="2036">
                  <c:v>19:04:04:01</c:v>
                </c:pt>
                <c:pt idx="2037">
                  <c:v>19:04:22:34</c:v>
                </c:pt>
                <c:pt idx="2038">
                  <c:v>19:05:19:46</c:v>
                </c:pt>
                <c:pt idx="2039">
                  <c:v>19:05:20:11</c:v>
                </c:pt>
                <c:pt idx="2040">
                  <c:v>19:06:17:46</c:v>
                </c:pt>
                <c:pt idx="2041">
                  <c:v>19:06:36:32</c:v>
                </c:pt>
                <c:pt idx="2042">
                  <c:v>19:07:16:43</c:v>
                </c:pt>
                <c:pt idx="2043">
                  <c:v>19:07:53:04</c:v>
                </c:pt>
                <c:pt idx="2044">
                  <c:v>19:08:16:49</c:v>
                </c:pt>
                <c:pt idx="2045">
                  <c:v>19:09:09:48</c:v>
                </c:pt>
                <c:pt idx="2046">
                  <c:v>19:09:18:24</c:v>
                </c:pt>
                <c:pt idx="2047">
                  <c:v>19:10:22:01</c:v>
                </c:pt>
                <c:pt idx="2048">
                  <c:v>19:10:26:43</c:v>
                </c:pt>
                <c:pt idx="2049">
                  <c:v>19:11:28:47</c:v>
                </c:pt>
                <c:pt idx="2050">
                  <c:v>19:11:43:49</c:v>
                </c:pt>
                <c:pt idx="2051">
                  <c:v>19:13:01:07</c:v>
                </c:pt>
                <c:pt idx="2052">
                  <c:v>19:14:18:37</c:v>
                </c:pt>
                <c:pt idx="2053">
                  <c:v>19:15:36:18</c:v>
                </c:pt>
                <c:pt idx="2054">
                  <c:v>19:16:54:11</c:v>
                </c:pt>
                <c:pt idx="2055">
                  <c:v>19:18:12:16</c:v>
                </c:pt>
                <c:pt idx="2056">
                  <c:v>19:19:30:33</c:v>
                </c:pt>
                <c:pt idx="2057">
                  <c:v>19:20:49:02</c:v>
                </c:pt>
                <c:pt idx="2058">
                  <c:v>19:22:07:44</c:v>
                </c:pt>
                <c:pt idx="2059">
                  <c:v>19:23:26:38</c:v>
                </c:pt>
                <c:pt idx="2060">
                  <c:v>20:00:45:45</c:v>
                </c:pt>
                <c:pt idx="2061">
                  <c:v>20:02:05:04</c:v>
                </c:pt>
                <c:pt idx="2062">
                  <c:v>20:03:24:36</c:v>
                </c:pt>
                <c:pt idx="2063">
                  <c:v>20:04:44:21</c:v>
                </c:pt>
                <c:pt idx="2064">
                  <c:v>20:06:04:19</c:v>
                </c:pt>
                <c:pt idx="2065">
                  <c:v>20:07:24:30</c:v>
                </c:pt>
                <c:pt idx="2066">
                  <c:v>20:08:44:55</c:v>
                </c:pt>
                <c:pt idx="2067">
                  <c:v>20:10:05:33</c:v>
                </c:pt>
                <c:pt idx="2068">
                  <c:v>20:11:26:25</c:v>
                </c:pt>
                <c:pt idx="2069">
                  <c:v>20:12:47:31</c:v>
                </c:pt>
                <c:pt idx="2070">
                  <c:v>20:14:08:51</c:v>
                </c:pt>
                <c:pt idx="2071">
                  <c:v>20:15:30:25</c:v>
                </c:pt>
                <c:pt idx="2072">
                  <c:v>20:16:52:13</c:v>
                </c:pt>
                <c:pt idx="2073">
                  <c:v>20:18:14:15</c:v>
                </c:pt>
                <c:pt idx="2074">
                  <c:v>20:19:36:32</c:v>
                </c:pt>
                <c:pt idx="2075">
                  <c:v>20:20:59:04</c:v>
                </c:pt>
                <c:pt idx="2076">
                  <c:v>20:22:21:51</c:v>
                </c:pt>
                <c:pt idx="2077">
                  <c:v>20:23:44:53</c:v>
                </c:pt>
                <c:pt idx="2078">
                  <c:v>21:01:08:10</c:v>
                </c:pt>
                <c:pt idx="2079">
                  <c:v>21:02:31:43</c:v>
                </c:pt>
                <c:pt idx="2080">
                  <c:v>21:03:55:32</c:v>
                </c:pt>
                <c:pt idx="2081">
                  <c:v>21:05:19:37</c:v>
                </c:pt>
                <c:pt idx="2082">
                  <c:v>21:06:43:58</c:v>
                </c:pt>
                <c:pt idx="2083">
                  <c:v>21:08:08:35</c:v>
                </c:pt>
                <c:pt idx="2084">
                  <c:v>21:09:33:29</c:v>
                </c:pt>
                <c:pt idx="2085">
                  <c:v>21:10:58:40</c:v>
                </c:pt>
                <c:pt idx="2086">
                  <c:v>21:12:24:08</c:v>
                </c:pt>
                <c:pt idx="2087">
                  <c:v>21:13:49:53</c:v>
                </c:pt>
                <c:pt idx="2088">
                  <c:v>21:15:15:56</c:v>
                </c:pt>
                <c:pt idx="2089">
                  <c:v>21:16:42:17</c:v>
                </c:pt>
                <c:pt idx="2090">
                  <c:v>21:18:08:56</c:v>
                </c:pt>
                <c:pt idx="2091">
                  <c:v>21:19:35:53</c:v>
                </c:pt>
                <c:pt idx="2092">
                  <c:v>21:21:03:09</c:v>
                </c:pt>
                <c:pt idx="2093">
                  <c:v>21:22:30:44</c:v>
                </c:pt>
                <c:pt idx="2094">
                  <c:v>21:23:58:38</c:v>
                </c:pt>
                <c:pt idx="2095">
                  <c:v>22:01:26:52</c:v>
                </c:pt>
                <c:pt idx="2096">
                  <c:v>22:02:55:26</c:v>
                </c:pt>
                <c:pt idx="2097">
                  <c:v>22:04:24:20</c:v>
                </c:pt>
                <c:pt idx="2098">
                  <c:v>22:05:53:35</c:v>
                </c:pt>
                <c:pt idx="2099">
                  <c:v>22:07:23:11</c:v>
                </c:pt>
                <c:pt idx="2100">
                  <c:v>22:08:53:08</c:v>
                </c:pt>
                <c:pt idx="2101">
                  <c:v>22:10:23:27</c:v>
                </c:pt>
                <c:pt idx="2102">
                  <c:v>22:11:54:09</c:v>
                </c:pt>
                <c:pt idx="2103">
                  <c:v>22:13:25:13</c:v>
                </c:pt>
                <c:pt idx="2104">
                  <c:v>22:14:56:40</c:v>
                </c:pt>
                <c:pt idx="2105">
                  <c:v>22:16:28:31</c:v>
                </c:pt>
                <c:pt idx="2106">
                  <c:v>22:18:00:46</c:v>
                </c:pt>
                <c:pt idx="2107">
                  <c:v>22:19:33:26</c:v>
                </c:pt>
                <c:pt idx="2108">
                  <c:v>22:21:06:31</c:v>
                </c:pt>
                <c:pt idx="2109">
                  <c:v>22:22:40:01</c:v>
                </c:pt>
                <c:pt idx="2110">
                  <c:v>23:00:13:58</c:v>
                </c:pt>
                <c:pt idx="2111">
                  <c:v>23:01:48:21</c:v>
                </c:pt>
                <c:pt idx="2112">
                  <c:v>23:03:23:12</c:v>
                </c:pt>
                <c:pt idx="2113">
                  <c:v>23:04:58:31</c:v>
                </c:pt>
                <c:pt idx="2114">
                  <c:v>23:06:34:19</c:v>
                </c:pt>
                <c:pt idx="2115">
                  <c:v>23:08:10:37</c:v>
                </c:pt>
                <c:pt idx="2116">
                  <c:v>23:09:47:25</c:v>
                </c:pt>
                <c:pt idx="2117">
                  <c:v>23:11:24:44</c:v>
                </c:pt>
                <c:pt idx="2118">
                  <c:v>23:13:02:36</c:v>
                </c:pt>
                <c:pt idx="2119">
                  <c:v>23:14:41:01</c:v>
                </c:pt>
                <c:pt idx="2120">
                  <c:v>23:16:20:00</c:v>
                </c:pt>
                <c:pt idx="2121">
                  <c:v>23:17:59:34</c:v>
                </c:pt>
                <c:pt idx="2122">
                  <c:v>23:19:39:44</c:v>
                </c:pt>
                <c:pt idx="2123">
                  <c:v>23:21:20:32</c:v>
                </c:pt>
                <c:pt idx="2124">
                  <c:v>23:23:01:59</c:v>
                </c:pt>
                <c:pt idx="2125">
                  <c:v>24:00:44:06</c:v>
                </c:pt>
                <c:pt idx="2126">
                  <c:v>24:02:26:55</c:v>
                </c:pt>
                <c:pt idx="2127">
                  <c:v>24:04:10:28</c:v>
                </c:pt>
                <c:pt idx="2128">
                  <c:v>24:05:54:46</c:v>
                </c:pt>
                <c:pt idx="2129">
                  <c:v>24:07:39:51</c:v>
                </c:pt>
                <c:pt idx="2130">
                  <c:v>24:09:25:45</c:v>
                </c:pt>
                <c:pt idx="2131">
                  <c:v>24:11:12:31</c:v>
                </c:pt>
                <c:pt idx="2132">
                  <c:v>24:13:00:11</c:v>
                </c:pt>
                <c:pt idx="2133">
                  <c:v>24:14:48:49</c:v>
                </c:pt>
                <c:pt idx="2134">
                  <c:v>24:16:38:27</c:v>
                </c:pt>
                <c:pt idx="2135">
                  <c:v>24:18:29:09</c:v>
                </c:pt>
                <c:pt idx="2136">
                  <c:v>24:20:20:59</c:v>
                </c:pt>
                <c:pt idx="2137">
                  <c:v>24:22:14:02</c:v>
                </c:pt>
                <c:pt idx="2138">
                  <c:v>25:00:08:23</c:v>
                </c:pt>
                <c:pt idx="2139">
                  <c:v>25:02:04:08</c:v>
                </c:pt>
                <c:pt idx="2140">
                  <c:v>25:04:01:25</c:v>
                </c:pt>
                <c:pt idx="2141">
                  <c:v>25:06:00:23</c:v>
                </c:pt>
                <c:pt idx="2142">
                  <c:v>25:08:01:12</c:v>
                </c:pt>
                <c:pt idx="2143">
                  <c:v>25:10:04:05</c:v>
                </c:pt>
                <c:pt idx="2144">
                  <c:v>25:12:09:20</c:v>
                </c:pt>
                <c:pt idx="2145">
                  <c:v>25:14:17:19</c:v>
                </c:pt>
                <c:pt idx="2146">
                  <c:v>25:16:28:33</c:v>
                </c:pt>
                <c:pt idx="2147">
                  <c:v>25:18:43:46</c:v>
                </c:pt>
                <c:pt idx="2148">
                  <c:v>25:21:04:10</c:v>
                </c:pt>
                <c:pt idx="2149">
                  <c:v>25:23:31:50</c:v>
                </c:pt>
              </c:strCache>
            </c:strRef>
          </c:cat>
          <c:val>
            <c:numRef>
              <c:f>工作表3!$O$2:$O$2151</c:f>
              <c:numCache>
                <c:formatCode>0.0000%</c:formatCode>
                <c:ptCount val="2150"/>
                <c:pt idx="0">
                  <c:v>1</c:v>
                </c:pt>
                <c:pt idx="1">
                  <c:v>1</c:v>
                </c:pt>
                <c:pt idx="2">
                  <c:v>1</c:v>
                </c:pt>
                <c:pt idx="3">
                  <c:v>1</c:v>
                </c:pt>
                <c:pt idx="4">
                  <c:v>0.99869511784511789</c:v>
                </c:pt>
                <c:pt idx="5">
                  <c:v>0.99869511784511789</c:v>
                </c:pt>
                <c:pt idx="6">
                  <c:v>0.99869511784511789</c:v>
                </c:pt>
                <c:pt idx="7">
                  <c:v>0.99739377104377103</c:v>
                </c:pt>
                <c:pt idx="8">
                  <c:v>0.99739377104377103</c:v>
                </c:pt>
                <c:pt idx="9">
                  <c:v>0.99739377104377103</c:v>
                </c:pt>
                <c:pt idx="10">
                  <c:v>0.99610639730639727</c:v>
                </c:pt>
                <c:pt idx="11">
                  <c:v>0.99610639730639727</c:v>
                </c:pt>
                <c:pt idx="12">
                  <c:v>0.99610639730639727</c:v>
                </c:pt>
                <c:pt idx="13">
                  <c:v>0.9948144781144781</c:v>
                </c:pt>
                <c:pt idx="14">
                  <c:v>0.9948144781144781</c:v>
                </c:pt>
                <c:pt idx="15">
                  <c:v>0.9948144781144781</c:v>
                </c:pt>
                <c:pt idx="16">
                  <c:v>0.99352205387205383</c:v>
                </c:pt>
                <c:pt idx="17">
                  <c:v>0.99352205387205383</c:v>
                </c:pt>
                <c:pt idx="18">
                  <c:v>0.99352205387205383</c:v>
                </c:pt>
                <c:pt idx="19">
                  <c:v>0.99222828282828279</c:v>
                </c:pt>
                <c:pt idx="20">
                  <c:v>0.99222828282828279</c:v>
                </c:pt>
                <c:pt idx="21">
                  <c:v>0.99222828282828279</c:v>
                </c:pt>
                <c:pt idx="22">
                  <c:v>0.99093215488215491</c:v>
                </c:pt>
                <c:pt idx="23">
                  <c:v>0.99093215488215491</c:v>
                </c:pt>
                <c:pt idx="24">
                  <c:v>0.99093215488215491</c:v>
                </c:pt>
                <c:pt idx="25">
                  <c:v>0.98963585858585856</c:v>
                </c:pt>
                <c:pt idx="26">
                  <c:v>0.98963585858585856</c:v>
                </c:pt>
                <c:pt idx="27">
                  <c:v>0.98963585858585856</c:v>
                </c:pt>
                <c:pt idx="28">
                  <c:v>0.98833771043771046</c:v>
                </c:pt>
                <c:pt idx="29">
                  <c:v>0.98833771043771046</c:v>
                </c:pt>
                <c:pt idx="30">
                  <c:v>0.98833771043771046</c:v>
                </c:pt>
                <c:pt idx="31">
                  <c:v>0.98703855218855219</c:v>
                </c:pt>
                <c:pt idx="32">
                  <c:v>0.98703855218855219</c:v>
                </c:pt>
                <c:pt idx="33">
                  <c:v>0.98573855218855222</c:v>
                </c:pt>
                <c:pt idx="34">
                  <c:v>0.98573855218855222</c:v>
                </c:pt>
                <c:pt idx="35">
                  <c:v>0.98573855218855222</c:v>
                </c:pt>
                <c:pt idx="36">
                  <c:v>0.98443771043771044</c:v>
                </c:pt>
                <c:pt idx="37">
                  <c:v>0.98443771043771044</c:v>
                </c:pt>
                <c:pt idx="38">
                  <c:v>0.98443771043771044</c:v>
                </c:pt>
                <c:pt idx="39">
                  <c:v>0.98313535353535353</c:v>
                </c:pt>
                <c:pt idx="40">
                  <c:v>0.98313535353535353</c:v>
                </c:pt>
                <c:pt idx="41">
                  <c:v>0.98313535353535353</c:v>
                </c:pt>
                <c:pt idx="42">
                  <c:v>0.98183215488215492</c:v>
                </c:pt>
                <c:pt idx="43">
                  <c:v>0.98183215488215492</c:v>
                </c:pt>
                <c:pt idx="44">
                  <c:v>0.98183215488215492</c:v>
                </c:pt>
                <c:pt idx="45">
                  <c:v>0.9805281144781145</c:v>
                </c:pt>
                <c:pt idx="46">
                  <c:v>0.9805281144781145</c:v>
                </c:pt>
                <c:pt idx="47">
                  <c:v>0.9805281144781145</c:v>
                </c:pt>
                <c:pt idx="48">
                  <c:v>0.97922289562289566</c:v>
                </c:pt>
                <c:pt idx="49">
                  <c:v>0.97922289562289566</c:v>
                </c:pt>
                <c:pt idx="50">
                  <c:v>0.97922289562289566</c:v>
                </c:pt>
                <c:pt idx="51">
                  <c:v>0.9779173400673401</c:v>
                </c:pt>
                <c:pt idx="52">
                  <c:v>0.9779173400673401</c:v>
                </c:pt>
                <c:pt idx="53">
                  <c:v>0.9779173400673401</c:v>
                </c:pt>
                <c:pt idx="54">
                  <c:v>0.9779173400673401</c:v>
                </c:pt>
                <c:pt idx="55">
                  <c:v>0.97661077441077437</c:v>
                </c:pt>
                <c:pt idx="56">
                  <c:v>0.97661077441077437</c:v>
                </c:pt>
                <c:pt idx="57">
                  <c:v>0.97661077441077437</c:v>
                </c:pt>
                <c:pt idx="58">
                  <c:v>0.97530303030303034</c:v>
                </c:pt>
                <c:pt idx="59">
                  <c:v>0.97530303030303034</c:v>
                </c:pt>
                <c:pt idx="60">
                  <c:v>0.97399494949494947</c:v>
                </c:pt>
                <c:pt idx="61">
                  <c:v>0.97399494949494947</c:v>
                </c:pt>
                <c:pt idx="62">
                  <c:v>0.97399494949494947</c:v>
                </c:pt>
                <c:pt idx="63">
                  <c:v>0.97268619528619527</c:v>
                </c:pt>
                <c:pt idx="64">
                  <c:v>0.97268619528619527</c:v>
                </c:pt>
                <c:pt idx="65">
                  <c:v>0.97268619528619527</c:v>
                </c:pt>
                <c:pt idx="66">
                  <c:v>0.97137659932659937</c:v>
                </c:pt>
                <c:pt idx="67">
                  <c:v>0.97137659932659937</c:v>
                </c:pt>
                <c:pt idx="68">
                  <c:v>0.97137659932659937</c:v>
                </c:pt>
                <c:pt idx="69">
                  <c:v>0.97006632996633002</c:v>
                </c:pt>
                <c:pt idx="70">
                  <c:v>0.97006632996633002</c:v>
                </c:pt>
                <c:pt idx="71">
                  <c:v>0.97006632996633002</c:v>
                </c:pt>
                <c:pt idx="72">
                  <c:v>0.96875521885521887</c:v>
                </c:pt>
                <c:pt idx="73">
                  <c:v>0.96875521885521887</c:v>
                </c:pt>
                <c:pt idx="74">
                  <c:v>0.96875521885521887</c:v>
                </c:pt>
                <c:pt idx="75">
                  <c:v>0.96744377104377099</c:v>
                </c:pt>
                <c:pt idx="76">
                  <c:v>0.96744377104377099</c:v>
                </c:pt>
                <c:pt idx="77">
                  <c:v>0.96744377104377099</c:v>
                </c:pt>
                <c:pt idx="78">
                  <c:v>0.96613131313131317</c:v>
                </c:pt>
                <c:pt idx="79">
                  <c:v>0.96613131313131317</c:v>
                </c:pt>
                <c:pt idx="80">
                  <c:v>0.96613131313131317</c:v>
                </c:pt>
                <c:pt idx="81">
                  <c:v>0.96481835016835016</c:v>
                </c:pt>
                <c:pt idx="82">
                  <c:v>0.96481835016835016</c:v>
                </c:pt>
                <c:pt idx="83">
                  <c:v>0.96481835016835016</c:v>
                </c:pt>
                <c:pt idx="84">
                  <c:v>0.96350673400673403</c:v>
                </c:pt>
                <c:pt idx="85">
                  <c:v>0.96350673400673403</c:v>
                </c:pt>
                <c:pt idx="86">
                  <c:v>0.96350673400673403</c:v>
                </c:pt>
                <c:pt idx="87">
                  <c:v>0.96219494949494955</c:v>
                </c:pt>
                <c:pt idx="88">
                  <c:v>0.96219494949494955</c:v>
                </c:pt>
                <c:pt idx="89">
                  <c:v>0.96219494949494955</c:v>
                </c:pt>
                <c:pt idx="90">
                  <c:v>0.96088316498316495</c:v>
                </c:pt>
                <c:pt idx="91">
                  <c:v>0.96088316498316495</c:v>
                </c:pt>
                <c:pt idx="92">
                  <c:v>0.96088316498316495</c:v>
                </c:pt>
                <c:pt idx="93">
                  <c:v>0.95957138047138046</c:v>
                </c:pt>
                <c:pt idx="94">
                  <c:v>0.95957138047138046</c:v>
                </c:pt>
                <c:pt idx="95">
                  <c:v>0.95957138047138046</c:v>
                </c:pt>
                <c:pt idx="96">
                  <c:v>0.95825942760942762</c:v>
                </c:pt>
                <c:pt idx="97">
                  <c:v>0.95825942760942762</c:v>
                </c:pt>
                <c:pt idx="98">
                  <c:v>0.95825942760942762</c:v>
                </c:pt>
                <c:pt idx="99">
                  <c:v>0.95694747474747477</c:v>
                </c:pt>
                <c:pt idx="100">
                  <c:v>0.95694747474747477</c:v>
                </c:pt>
                <c:pt idx="101">
                  <c:v>0.95563535353535356</c:v>
                </c:pt>
                <c:pt idx="102">
                  <c:v>0.95563535353535356</c:v>
                </c:pt>
                <c:pt idx="103">
                  <c:v>0.95563535353535356</c:v>
                </c:pt>
                <c:pt idx="104">
                  <c:v>0.95432323232323235</c:v>
                </c:pt>
                <c:pt idx="105">
                  <c:v>0.95432323232323235</c:v>
                </c:pt>
                <c:pt idx="106">
                  <c:v>0.95432323232323235</c:v>
                </c:pt>
                <c:pt idx="107">
                  <c:v>0.95301094276094278</c:v>
                </c:pt>
                <c:pt idx="108">
                  <c:v>0.95301094276094278</c:v>
                </c:pt>
                <c:pt idx="109">
                  <c:v>0.95301094276094278</c:v>
                </c:pt>
                <c:pt idx="110">
                  <c:v>0.95301094276094278</c:v>
                </c:pt>
                <c:pt idx="111">
                  <c:v>0.95169865319865321</c:v>
                </c:pt>
                <c:pt idx="112">
                  <c:v>0.95169865319865321</c:v>
                </c:pt>
                <c:pt idx="113">
                  <c:v>0.95169865319865321</c:v>
                </c:pt>
                <c:pt idx="114">
                  <c:v>0.95038619528619528</c:v>
                </c:pt>
                <c:pt idx="115">
                  <c:v>0.95038619528619528</c:v>
                </c:pt>
                <c:pt idx="116">
                  <c:v>0.95038619528619528</c:v>
                </c:pt>
                <c:pt idx="117">
                  <c:v>0.94907373737373735</c:v>
                </c:pt>
                <c:pt idx="118">
                  <c:v>0.94907373737373735</c:v>
                </c:pt>
                <c:pt idx="119">
                  <c:v>0.94907373737373735</c:v>
                </c:pt>
                <c:pt idx="120">
                  <c:v>0.94776111111111117</c:v>
                </c:pt>
                <c:pt idx="121">
                  <c:v>0.94776111111111117</c:v>
                </c:pt>
                <c:pt idx="122">
                  <c:v>0.94644848484848487</c:v>
                </c:pt>
                <c:pt idx="123">
                  <c:v>0.94644848484848487</c:v>
                </c:pt>
                <c:pt idx="124">
                  <c:v>0.94644848484848487</c:v>
                </c:pt>
                <c:pt idx="125">
                  <c:v>0.94513569023569022</c:v>
                </c:pt>
                <c:pt idx="126">
                  <c:v>0.94513569023569022</c:v>
                </c:pt>
                <c:pt idx="127">
                  <c:v>0.94513569023569022</c:v>
                </c:pt>
                <c:pt idx="128">
                  <c:v>0.94382289562289567</c:v>
                </c:pt>
                <c:pt idx="129">
                  <c:v>0.94382289562289567</c:v>
                </c:pt>
                <c:pt idx="130">
                  <c:v>0.94382289562289567</c:v>
                </c:pt>
                <c:pt idx="131">
                  <c:v>0.94250993265993266</c:v>
                </c:pt>
                <c:pt idx="132">
                  <c:v>0.94250993265993266</c:v>
                </c:pt>
                <c:pt idx="133">
                  <c:v>0.94250993265993266</c:v>
                </c:pt>
                <c:pt idx="134">
                  <c:v>0.94119696969696964</c:v>
                </c:pt>
                <c:pt idx="135">
                  <c:v>0.94119696969696964</c:v>
                </c:pt>
                <c:pt idx="136">
                  <c:v>0.94119696969696964</c:v>
                </c:pt>
                <c:pt idx="137">
                  <c:v>0.93988383838383838</c:v>
                </c:pt>
                <c:pt idx="138">
                  <c:v>0.93988383838383838</c:v>
                </c:pt>
                <c:pt idx="139">
                  <c:v>0.93988383838383838</c:v>
                </c:pt>
                <c:pt idx="140">
                  <c:v>0.93857070707070711</c:v>
                </c:pt>
                <c:pt idx="141">
                  <c:v>0.93857070707070711</c:v>
                </c:pt>
                <c:pt idx="142">
                  <c:v>0.93857070707070711</c:v>
                </c:pt>
                <c:pt idx="143">
                  <c:v>0.93725740740740737</c:v>
                </c:pt>
                <c:pt idx="144">
                  <c:v>0.93725740740740737</c:v>
                </c:pt>
                <c:pt idx="145">
                  <c:v>0.93725740740740737</c:v>
                </c:pt>
                <c:pt idx="146">
                  <c:v>0.93594410774410775</c:v>
                </c:pt>
                <c:pt idx="147">
                  <c:v>0.93594410774410775</c:v>
                </c:pt>
                <c:pt idx="148">
                  <c:v>0.93594410774410775</c:v>
                </c:pt>
                <c:pt idx="149">
                  <c:v>0.93463063973063976</c:v>
                </c:pt>
                <c:pt idx="150">
                  <c:v>0.93463063973063976</c:v>
                </c:pt>
                <c:pt idx="151">
                  <c:v>0.93463063973063976</c:v>
                </c:pt>
                <c:pt idx="152">
                  <c:v>0.93331717171717177</c:v>
                </c:pt>
                <c:pt idx="153">
                  <c:v>0.93331717171717177</c:v>
                </c:pt>
                <c:pt idx="154">
                  <c:v>0.93331717171717177</c:v>
                </c:pt>
                <c:pt idx="155">
                  <c:v>0.93200370370370367</c:v>
                </c:pt>
                <c:pt idx="156">
                  <c:v>0.93200370370370367</c:v>
                </c:pt>
                <c:pt idx="157">
                  <c:v>0.93069006734006732</c:v>
                </c:pt>
                <c:pt idx="158">
                  <c:v>0.93069006734006732</c:v>
                </c:pt>
                <c:pt idx="159">
                  <c:v>0.93069006734006732</c:v>
                </c:pt>
                <c:pt idx="160">
                  <c:v>0.92937643097643097</c:v>
                </c:pt>
                <c:pt idx="161">
                  <c:v>0.92937643097643097</c:v>
                </c:pt>
                <c:pt idx="162">
                  <c:v>0.92937643097643097</c:v>
                </c:pt>
                <c:pt idx="163">
                  <c:v>0.92937643097643097</c:v>
                </c:pt>
                <c:pt idx="164">
                  <c:v>0.92806262626262626</c:v>
                </c:pt>
                <c:pt idx="165">
                  <c:v>0.92806262626262626</c:v>
                </c:pt>
                <c:pt idx="166">
                  <c:v>0.92806262626262626</c:v>
                </c:pt>
                <c:pt idx="167">
                  <c:v>0.92674882154882154</c:v>
                </c:pt>
                <c:pt idx="168">
                  <c:v>0.92674882154882154</c:v>
                </c:pt>
                <c:pt idx="169">
                  <c:v>0.92674882154882154</c:v>
                </c:pt>
                <c:pt idx="170">
                  <c:v>0.92543484848484847</c:v>
                </c:pt>
                <c:pt idx="171">
                  <c:v>0.92543484848484847</c:v>
                </c:pt>
                <c:pt idx="172">
                  <c:v>0.92543484848484847</c:v>
                </c:pt>
                <c:pt idx="173">
                  <c:v>0.9241208754208754</c:v>
                </c:pt>
                <c:pt idx="174">
                  <c:v>0.9241208754208754</c:v>
                </c:pt>
                <c:pt idx="175">
                  <c:v>0.92280673400673396</c:v>
                </c:pt>
                <c:pt idx="176">
                  <c:v>0.92280673400673396</c:v>
                </c:pt>
                <c:pt idx="177">
                  <c:v>0.92280673400673396</c:v>
                </c:pt>
                <c:pt idx="178">
                  <c:v>0.92149259259259264</c:v>
                </c:pt>
                <c:pt idx="179">
                  <c:v>0.92149259259259264</c:v>
                </c:pt>
                <c:pt idx="180">
                  <c:v>0.92149259259259264</c:v>
                </c:pt>
                <c:pt idx="181">
                  <c:v>0.92017828282828285</c:v>
                </c:pt>
                <c:pt idx="182">
                  <c:v>0.92017828282828285</c:v>
                </c:pt>
                <c:pt idx="183">
                  <c:v>0.92017828282828285</c:v>
                </c:pt>
                <c:pt idx="184">
                  <c:v>0.91886397306397305</c:v>
                </c:pt>
                <c:pt idx="185">
                  <c:v>0.91886397306397305</c:v>
                </c:pt>
                <c:pt idx="186">
                  <c:v>0.91886397306397305</c:v>
                </c:pt>
                <c:pt idx="187">
                  <c:v>0.917549494949495</c:v>
                </c:pt>
                <c:pt idx="188">
                  <c:v>0.917549494949495</c:v>
                </c:pt>
                <c:pt idx="189">
                  <c:v>0.917549494949495</c:v>
                </c:pt>
                <c:pt idx="190">
                  <c:v>0.917549494949495</c:v>
                </c:pt>
                <c:pt idx="191">
                  <c:v>0.91623501683501685</c:v>
                </c:pt>
                <c:pt idx="192">
                  <c:v>0.91623501683501685</c:v>
                </c:pt>
                <c:pt idx="193">
                  <c:v>0.91492037037037033</c:v>
                </c:pt>
                <c:pt idx="194">
                  <c:v>0.91492037037037033</c:v>
                </c:pt>
                <c:pt idx="195">
                  <c:v>0.91492037037037033</c:v>
                </c:pt>
                <c:pt idx="196">
                  <c:v>0.91360572390572392</c:v>
                </c:pt>
                <c:pt idx="197">
                  <c:v>0.91360572390572392</c:v>
                </c:pt>
                <c:pt idx="198">
                  <c:v>0.91360572390572392</c:v>
                </c:pt>
                <c:pt idx="199">
                  <c:v>0.91229090909090904</c:v>
                </c:pt>
                <c:pt idx="200">
                  <c:v>0.91229090909090904</c:v>
                </c:pt>
                <c:pt idx="201">
                  <c:v>0.91229090909090904</c:v>
                </c:pt>
                <c:pt idx="202">
                  <c:v>0.91097609427609427</c:v>
                </c:pt>
                <c:pt idx="203">
                  <c:v>0.91097609427609427</c:v>
                </c:pt>
                <c:pt idx="204">
                  <c:v>0.91097609427609427</c:v>
                </c:pt>
                <c:pt idx="205">
                  <c:v>0.90966111111111114</c:v>
                </c:pt>
                <c:pt idx="206">
                  <c:v>0.90966111111111114</c:v>
                </c:pt>
                <c:pt idx="207">
                  <c:v>0.90966111111111114</c:v>
                </c:pt>
                <c:pt idx="208">
                  <c:v>0.9083461279461279</c:v>
                </c:pt>
                <c:pt idx="209">
                  <c:v>0.9083461279461279</c:v>
                </c:pt>
                <c:pt idx="210">
                  <c:v>0.90703097643097641</c:v>
                </c:pt>
                <c:pt idx="211">
                  <c:v>0.90703097643097641</c:v>
                </c:pt>
                <c:pt idx="212">
                  <c:v>0.90703097643097641</c:v>
                </c:pt>
                <c:pt idx="213">
                  <c:v>0.90571582491582492</c:v>
                </c:pt>
                <c:pt idx="214">
                  <c:v>0.90571582491582492</c:v>
                </c:pt>
                <c:pt idx="215">
                  <c:v>0.90571582491582492</c:v>
                </c:pt>
                <c:pt idx="216">
                  <c:v>0.90571582491582492</c:v>
                </c:pt>
                <c:pt idx="217">
                  <c:v>0.90440050505050507</c:v>
                </c:pt>
                <c:pt idx="218">
                  <c:v>0.90440050505050507</c:v>
                </c:pt>
                <c:pt idx="219">
                  <c:v>0.90440050505050507</c:v>
                </c:pt>
                <c:pt idx="220">
                  <c:v>0.90308518518518521</c:v>
                </c:pt>
                <c:pt idx="221">
                  <c:v>0.90308518518518521</c:v>
                </c:pt>
                <c:pt idx="222">
                  <c:v>0.90308518518518521</c:v>
                </c:pt>
                <c:pt idx="223">
                  <c:v>0.901769696969697</c:v>
                </c:pt>
                <c:pt idx="224">
                  <c:v>0.901769696969697</c:v>
                </c:pt>
                <c:pt idx="225">
                  <c:v>0.90045420875420878</c:v>
                </c:pt>
                <c:pt idx="226">
                  <c:v>0.90045420875420878</c:v>
                </c:pt>
                <c:pt idx="227">
                  <c:v>0.90045420875420878</c:v>
                </c:pt>
                <c:pt idx="228">
                  <c:v>0.89913855218855221</c:v>
                </c:pt>
                <c:pt idx="229">
                  <c:v>0.89913855218855221</c:v>
                </c:pt>
                <c:pt idx="230">
                  <c:v>0.89913855218855221</c:v>
                </c:pt>
                <c:pt idx="231">
                  <c:v>0.89782289562289563</c:v>
                </c:pt>
                <c:pt idx="232">
                  <c:v>0.89782289562289563</c:v>
                </c:pt>
                <c:pt idx="233">
                  <c:v>0.89782289562289563</c:v>
                </c:pt>
                <c:pt idx="234">
                  <c:v>0.8965070707070707</c:v>
                </c:pt>
                <c:pt idx="235">
                  <c:v>0.8965070707070707</c:v>
                </c:pt>
                <c:pt idx="236">
                  <c:v>0.8965070707070707</c:v>
                </c:pt>
                <c:pt idx="237">
                  <c:v>0.89519124579124576</c:v>
                </c:pt>
                <c:pt idx="238">
                  <c:v>0.89519124579124576</c:v>
                </c:pt>
                <c:pt idx="239">
                  <c:v>0.89519124579124576</c:v>
                </c:pt>
                <c:pt idx="240">
                  <c:v>0.89519124579124576</c:v>
                </c:pt>
                <c:pt idx="241">
                  <c:v>0.89387525252525257</c:v>
                </c:pt>
                <c:pt idx="242">
                  <c:v>0.89387525252525257</c:v>
                </c:pt>
                <c:pt idx="243">
                  <c:v>0.89255925925925927</c:v>
                </c:pt>
                <c:pt idx="244">
                  <c:v>0.89255925925925927</c:v>
                </c:pt>
                <c:pt idx="245">
                  <c:v>0.89255925925925927</c:v>
                </c:pt>
                <c:pt idx="246">
                  <c:v>0.89124309764309761</c:v>
                </c:pt>
                <c:pt idx="247">
                  <c:v>0.89124309764309761</c:v>
                </c:pt>
                <c:pt idx="248">
                  <c:v>0.89124309764309761</c:v>
                </c:pt>
                <c:pt idx="249">
                  <c:v>0.88992693602693607</c:v>
                </c:pt>
                <c:pt idx="250">
                  <c:v>0.88992693602693607</c:v>
                </c:pt>
                <c:pt idx="251">
                  <c:v>0.88992693602693607</c:v>
                </c:pt>
                <c:pt idx="252">
                  <c:v>0.88861060606060605</c:v>
                </c:pt>
                <c:pt idx="253">
                  <c:v>0.88861060606060605</c:v>
                </c:pt>
                <c:pt idx="254">
                  <c:v>0.88861060606060605</c:v>
                </c:pt>
                <c:pt idx="255">
                  <c:v>0.88729427609427614</c:v>
                </c:pt>
                <c:pt idx="256">
                  <c:v>0.88729427609427614</c:v>
                </c:pt>
                <c:pt idx="257">
                  <c:v>0.88729427609427614</c:v>
                </c:pt>
                <c:pt idx="258">
                  <c:v>0.88597777777777775</c:v>
                </c:pt>
                <c:pt idx="259">
                  <c:v>0.88597777777777775</c:v>
                </c:pt>
                <c:pt idx="260">
                  <c:v>0.88466127946127948</c:v>
                </c:pt>
                <c:pt idx="261">
                  <c:v>0.88466127946127948</c:v>
                </c:pt>
                <c:pt idx="262">
                  <c:v>0.88466127946127948</c:v>
                </c:pt>
                <c:pt idx="263">
                  <c:v>0.88466127946127948</c:v>
                </c:pt>
                <c:pt idx="264">
                  <c:v>0.88334461279461285</c:v>
                </c:pt>
                <c:pt idx="265">
                  <c:v>0.88334461279461285</c:v>
                </c:pt>
                <c:pt idx="266">
                  <c:v>0.88334461279461285</c:v>
                </c:pt>
                <c:pt idx="267">
                  <c:v>0.88202794612794611</c:v>
                </c:pt>
                <c:pt idx="268">
                  <c:v>0.88202794612794611</c:v>
                </c:pt>
                <c:pt idx="269">
                  <c:v>0.88202794612794611</c:v>
                </c:pt>
                <c:pt idx="270">
                  <c:v>0.88071111111111111</c:v>
                </c:pt>
                <c:pt idx="271">
                  <c:v>0.88071111111111111</c:v>
                </c:pt>
                <c:pt idx="272">
                  <c:v>0.88071111111111111</c:v>
                </c:pt>
                <c:pt idx="273">
                  <c:v>0.87939427609427612</c:v>
                </c:pt>
                <c:pt idx="274">
                  <c:v>0.87939427609427612</c:v>
                </c:pt>
                <c:pt idx="275">
                  <c:v>0.87807727272727276</c:v>
                </c:pt>
                <c:pt idx="276">
                  <c:v>0.87807727272727276</c:v>
                </c:pt>
                <c:pt idx="277">
                  <c:v>0.87807727272727276</c:v>
                </c:pt>
                <c:pt idx="278">
                  <c:v>0.87676026936026941</c:v>
                </c:pt>
                <c:pt idx="279">
                  <c:v>0.87676026936026941</c:v>
                </c:pt>
                <c:pt idx="280">
                  <c:v>0.87676026936026941</c:v>
                </c:pt>
                <c:pt idx="281">
                  <c:v>0.87544309764309769</c:v>
                </c:pt>
                <c:pt idx="282">
                  <c:v>0.87544309764309769</c:v>
                </c:pt>
                <c:pt idx="283">
                  <c:v>0.87544309764309769</c:v>
                </c:pt>
                <c:pt idx="284">
                  <c:v>0.87412592592592597</c:v>
                </c:pt>
                <c:pt idx="285">
                  <c:v>0.87412592592592597</c:v>
                </c:pt>
                <c:pt idx="286">
                  <c:v>0.87412592592592597</c:v>
                </c:pt>
                <c:pt idx="287">
                  <c:v>0.87412592592592597</c:v>
                </c:pt>
                <c:pt idx="288">
                  <c:v>0.87280858585858589</c:v>
                </c:pt>
                <c:pt idx="289">
                  <c:v>0.87280858585858589</c:v>
                </c:pt>
                <c:pt idx="290">
                  <c:v>0.87280858585858589</c:v>
                </c:pt>
                <c:pt idx="291">
                  <c:v>0.87149107744107746</c:v>
                </c:pt>
                <c:pt idx="292">
                  <c:v>0.87149107744107746</c:v>
                </c:pt>
                <c:pt idx="293">
                  <c:v>0.87017356902356902</c:v>
                </c:pt>
                <c:pt idx="294">
                  <c:v>0.87017356902356902</c:v>
                </c:pt>
                <c:pt idx="295">
                  <c:v>0.87017356902356902</c:v>
                </c:pt>
                <c:pt idx="296">
                  <c:v>0.86885589225589221</c:v>
                </c:pt>
                <c:pt idx="297">
                  <c:v>0.86885589225589221</c:v>
                </c:pt>
                <c:pt idx="298">
                  <c:v>0.86885589225589221</c:v>
                </c:pt>
                <c:pt idx="299">
                  <c:v>0.86753821548821553</c:v>
                </c:pt>
                <c:pt idx="300">
                  <c:v>0.86753821548821553</c:v>
                </c:pt>
                <c:pt idx="301">
                  <c:v>0.86753821548821553</c:v>
                </c:pt>
                <c:pt idx="302">
                  <c:v>0.86622037037037036</c:v>
                </c:pt>
                <c:pt idx="303">
                  <c:v>0.86622037037037036</c:v>
                </c:pt>
                <c:pt idx="304">
                  <c:v>0.86622037037037036</c:v>
                </c:pt>
                <c:pt idx="305">
                  <c:v>0.8649025252525252</c:v>
                </c:pt>
                <c:pt idx="306">
                  <c:v>0.8649025252525252</c:v>
                </c:pt>
                <c:pt idx="307">
                  <c:v>0.86358451178451179</c:v>
                </c:pt>
                <c:pt idx="308">
                  <c:v>0.86358451178451179</c:v>
                </c:pt>
                <c:pt idx="309">
                  <c:v>0.86358451178451179</c:v>
                </c:pt>
                <c:pt idx="310">
                  <c:v>0.86358451178451179</c:v>
                </c:pt>
                <c:pt idx="311">
                  <c:v>0.86226649831649826</c:v>
                </c:pt>
                <c:pt idx="312">
                  <c:v>0.86226649831649826</c:v>
                </c:pt>
                <c:pt idx="313">
                  <c:v>0.86226649831649826</c:v>
                </c:pt>
                <c:pt idx="314">
                  <c:v>0.86094831649831649</c:v>
                </c:pt>
                <c:pt idx="315">
                  <c:v>0.86094831649831649</c:v>
                </c:pt>
                <c:pt idx="316">
                  <c:v>0.86094831649831649</c:v>
                </c:pt>
                <c:pt idx="317">
                  <c:v>0.85963013468013472</c:v>
                </c:pt>
                <c:pt idx="318">
                  <c:v>0.85963013468013472</c:v>
                </c:pt>
                <c:pt idx="319">
                  <c:v>0.85963013468013472</c:v>
                </c:pt>
                <c:pt idx="320">
                  <c:v>0.85831178451178447</c:v>
                </c:pt>
                <c:pt idx="321">
                  <c:v>0.85831178451178447</c:v>
                </c:pt>
                <c:pt idx="322">
                  <c:v>0.85699343434343433</c:v>
                </c:pt>
                <c:pt idx="323">
                  <c:v>0.85699343434343433</c:v>
                </c:pt>
                <c:pt idx="324">
                  <c:v>0.85699343434343433</c:v>
                </c:pt>
                <c:pt idx="325">
                  <c:v>0.85567491582491584</c:v>
                </c:pt>
                <c:pt idx="326">
                  <c:v>0.85567491582491584</c:v>
                </c:pt>
                <c:pt idx="327">
                  <c:v>0.85567491582491584</c:v>
                </c:pt>
                <c:pt idx="328">
                  <c:v>0.85435639730639734</c:v>
                </c:pt>
                <c:pt idx="329">
                  <c:v>0.85435639730639734</c:v>
                </c:pt>
                <c:pt idx="330">
                  <c:v>0.85435639730639734</c:v>
                </c:pt>
                <c:pt idx="331">
                  <c:v>0.85303771043771048</c:v>
                </c:pt>
                <c:pt idx="332">
                  <c:v>0.85303771043771048</c:v>
                </c:pt>
                <c:pt idx="333">
                  <c:v>0.85303771043771048</c:v>
                </c:pt>
                <c:pt idx="334">
                  <c:v>0.85303771043771048</c:v>
                </c:pt>
                <c:pt idx="335">
                  <c:v>0.85171902356902351</c:v>
                </c:pt>
                <c:pt idx="336">
                  <c:v>0.85171902356902351</c:v>
                </c:pt>
                <c:pt idx="337">
                  <c:v>0.8504001683501683</c:v>
                </c:pt>
                <c:pt idx="338">
                  <c:v>0.8504001683501683</c:v>
                </c:pt>
                <c:pt idx="339">
                  <c:v>0.8504001683501683</c:v>
                </c:pt>
                <c:pt idx="340">
                  <c:v>0.84908131313131319</c:v>
                </c:pt>
                <c:pt idx="341">
                  <c:v>0.84908131313131319</c:v>
                </c:pt>
                <c:pt idx="342">
                  <c:v>0.84908131313131319</c:v>
                </c:pt>
                <c:pt idx="343">
                  <c:v>0.84776228956228961</c:v>
                </c:pt>
                <c:pt idx="344">
                  <c:v>0.84776228956228961</c:v>
                </c:pt>
                <c:pt idx="345">
                  <c:v>0.84776228956228961</c:v>
                </c:pt>
                <c:pt idx="346">
                  <c:v>0.84644309764309766</c:v>
                </c:pt>
                <c:pt idx="347">
                  <c:v>0.84644309764309766</c:v>
                </c:pt>
                <c:pt idx="348">
                  <c:v>0.84644309764309766</c:v>
                </c:pt>
                <c:pt idx="349">
                  <c:v>0.84512390572390572</c:v>
                </c:pt>
                <c:pt idx="350">
                  <c:v>0.84512390572390572</c:v>
                </c:pt>
                <c:pt idx="351">
                  <c:v>0.84380454545454542</c:v>
                </c:pt>
                <c:pt idx="352">
                  <c:v>0.84380454545454542</c:v>
                </c:pt>
                <c:pt idx="353">
                  <c:v>0.84380454545454542</c:v>
                </c:pt>
                <c:pt idx="354">
                  <c:v>0.84248518518518523</c:v>
                </c:pt>
                <c:pt idx="355">
                  <c:v>0.84248518518518523</c:v>
                </c:pt>
                <c:pt idx="356">
                  <c:v>0.84248518518518523</c:v>
                </c:pt>
                <c:pt idx="357">
                  <c:v>0.84248518518518523</c:v>
                </c:pt>
                <c:pt idx="358">
                  <c:v>0.84116565656565656</c:v>
                </c:pt>
                <c:pt idx="359">
                  <c:v>0.84116565656565656</c:v>
                </c:pt>
                <c:pt idx="360">
                  <c:v>0.84116565656565656</c:v>
                </c:pt>
                <c:pt idx="361">
                  <c:v>0.8398461279461279</c:v>
                </c:pt>
                <c:pt idx="362">
                  <c:v>0.8398461279461279</c:v>
                </c:pt>
                <c:pt idx="363">
                  <c:v>0.8398461279461279</c:v>
                </c:pt>
                <c:pt idx="364">
                  <c:v>0.83852643097643098</c:v>
                </c:pt>
                <c:pt idx="365">
                  <c:v>0.83852643097643098</c:v>
                </c:pt>
                <c:pt idx="366">
                  <c:v>0.83852643097643098</c:v>
                </c:pt>
                <c:pt idx="367">
                  <c:v>0.83720673400673395</c:v>
                </c:pt>
                <c:pt idx="368">
                  <c:v>0.83720673400673395</c:v>
                </c:pt>
                <c:pt idx="369">
                  <c:v>0.83588686868686868</c:v>
                </c:pt>
                <c:pt idx="370">
                  <c:v>0.83588686868686868</c:v>
                </c:pt>
                <c:pt idx="371">
                  <c:v>0.83588686868686868</c:v>
                </c:pt>
                <c:pt idx="372">
                  <c:v>0.8345670033670034</c:v>
                </c:pt>
                <c:pt idx="373">
                  <c:v>0.8345670033670034</c:v>
                </c:pt>
                <c:pt idx="374">
                  <c:v>0.8345670033670034</c:v>
                </c:pt>
                <c:pt idx="375">
                  <c:v>0.83324696969696965</c:v>
                </c:pt>
                <c:pt idx="376">
                  <c:v>0.83324696969696965</c:v>
                </c:pt>
                <c:pt idx="377">
                  <c:v>0.83324696969696965</c:v>
                </c:pt>
                <c:pt idx="378">
                  <c:v>0.83324696969696965</c:v>
                </c:pt>
                <c:pt idx="379">
                  <c:v>0.83192693602693601</c:v>
                </c:pt>
                <c:pt idx="380">
                  <c:v>0.83192693602693601</c:v>
                </c:pt>
                <c:pt idx="381">
                  <c:v>0.83192693602693601</c:v>
                </c:pt>
                <c:pt idx="382">
                  <c:v>0.83060673400673402</c:v>
                </c:pt>
                <c:pt idx="383">
                  <c:v>0.83060673400673402</c:v>
                </c:pt>
                <c:pt idx="384">
                  <c:v>0.82928636363636365</c:v>
                </c:pt>
                <c:pt idx="385">
                  <c:v>0.82928636363636365</c:v>
                </c:pt>
                <c:pt idx="386">
                  <c:v>0.82928636363636365</c:v>
                </c:pt>
                <c:pt idx="387">
                  <c:v>0.82796599326599329</c:v>
                </c:pt>
                <c:pt idx="388">
                  <c:v>0.82796599326599329</c:v>
                </c:pt>
                <c:pt idx="389">
                  <c:v>0.82796599326599329</c:v>
                </c:pt>
                <c:pt idx="390">
                  <c:v>0.82664545454545457</c:v>
                </c:pt>
                <c:pt idx="391">
                  <c:v>0.82664545454545457</c:v>
                </c:pt>
                <c:pt idx="392">
                  <c:v>0.82664545454545457</c:v>
                </c:pt>
                <c:pt idx="393">
                  <c:v>0.82532491582491585</c:v>
                </c:pt>
                <c:pt idx="394">
                  <c:v>0.82532491582491585</c:v>
                </c:pt>
                <c:pt idx="395">
                  <c:v>0.82532491582491585</c:v>
                </c:pt>
                <c:pt idx="396">
                  <c:v>0.82400420875420877</c:v>
                </c:pt>
                <c:pt idx="397">
                  <c:v>0.82400420875420877</c:v>
                </c:pt>
                <c:pt idx="398">
                  <c:v>0.82268350168350168</c:v>
                </c:pt>
                <c:pt idx="399">
                  <c:v>0.82268350168350168</c:v>
                </c:pt>
                <c:pt idx="400">
                  <c:v>0.82268350168350168</c:v>
                </c:pt>
                <c:pt idx="401">
                  <c:v>0.82268350168350168</c:v>
                </c:pt>
                <c:pt idx="402">
                  <c:v>0.82136262626262624</c:v>
                </c:pt>
                <c:pt idx="403">
                  <c:v>0.82136262626262624</c:v>
                </c:pt>
                <c:pt idx="404">
                  <c:v>0.82136262626262624</c:v>
                </c:pt>
                <c:pt idx="405">
                  <c:v>0.82004175084175079</c:v>
                </c:pt>
                <c:pt idx="406">
                  <c:v>0.82004175084175079</c:v>
                </c:pt>
                <c:pt idx="407">
                  <c:v>0.82004175084175079</c:v>
                </c:pt>
                <c:pt idx="408">
                  <c:v>0.8187207070707071</c:v>
                </c:pt>
                <c:pt idx="409">
                  <c:v>0.8187207070707071</c:v>
                </c:pt>
                <c:pt idx="410">
                  <c:v>0.81739966329966329</c:v>
                </c:pt>
                <c:pt idx="411">
                  <c:v>0.81739966329966329</c:v>
                </c:pt>
                <c:pt idx="412">
                  <c:v>0.81739966329966329</c:v>
                </c:pt>
                <c:pt idx="413">
                  <c:v>0.81607845117845113</c:v>
                </c:pt>
                <c:pt idx="414">
                  <c:v>0.81607845117845113</c:v>
                </c:pt>
                <c:pt idx="415">
                  <c:v>0.81607845117845113</c:v>
                </c:pt>
                <c:pt idx="416">
                  <c:v>0.81475707070707071</c:v>
                </c:pt>
                <c:pt idx="417">
                  <c:v>0.81475707070707071</c:v>
                </c:pt>
                <c:pt idx="418">
                  <c:v>0.81475707070707071</c:v>
                </c:pt>
                <c:pt idx="419">
                  <c:v>0.81343569023569029</c:v>
                </c:pt>
                <c:pt idx="420">
                  <c:v>0.81343569023569029</c:v>
                </c:pt>
                <c:pt idx="421">
                  <c:v>0.81343569023569029</c:v>
                </c:pt>
                <c:pt idx="422">
                  <c:v>0.81343569023569029</c:v>
                </c:pt>
                <c:pt idx="423">
                  <c:v>0.8121141414141414</c:v>
                </c:pt>
                <c:pt idx="424">
                  <c:v>0.8121141414141414</c:v>
                </c:pt>
                <c:pt idx="425">
                  <c:v>0.81079259259259262</c:v>
                </c:pt>
                <c:pt idx="426">
                  <c:v>0.81079259259259262</c:v>
                </c:pt>
                <c:pt idx="427">
                  <c:v>0.81079259259259262</c:v>
                </c:pt>
                <c:pt idx="428">
                  <c:v>0.80947087542087537</c:v>
                </c:pt>
                <c:pt idx="429">
                  <c:v>0.80947087542087537</c:v>
                </c:pt>
                <c:pt idx="430">
                  <c:v>0.80947087542087537</c:v>
                </c:pt>
                <c:pt idx="431">
                  <c:v>0.80814915824915823</c:v>
                </c:pt>
                <c:pt idx="432">
                  <c:v>0.80814915824915823</c:v>
                </c:pt>
                <c:pt idx="433">
                  <c:v>0.80814915824915823</c:v>
                </c:pt>
                <c:pt idx="434">
                  <c:v>0.80682727272727273</c:v>
                </c:pt>
                <c:pt idx="435">
                  <c:v>0.80682727272727273</c:v>
                </c:pt>
                <c:pt idx="436">
                  <c:v>0.80682727272727273</c:v>
                </c:pt>
                <c:pt idx="437">
                  <c:v>0.80550538720538722</c:v>
                </c:pt>
                <c:pt idx="438">
                  <c:v>0.80550538720538722</c:v>
                </c:pt>
                <c:pt idx="439">
                  <c:v>0.80418333333333336</c:v>
                </c:pt>
                <c:pt idx="440">
                  <c:v>0.80418333333333336</c:v>
                </c:pt>
                <c:pt idx="441">
                  <c:v>0.80418333333333336</c:v>
                </c:pt>
                <c:pt idx="442">
                  <c:v>0.80418333333333336</c:v>
                </c:pt>
                <c:pt idx="443">
                  <c:v>0.80286111111111114</c:v>
                </c:pt>
                <c:pt idx="444">
                  <c:v>0.80286111111111114</c:v>
                </c:pt>
                <c:pt idx="445">
                  <c:v>0.80286111111111114</c:v>
                </c:pt>
                <c:pt idx="446">
                  <c:v>0.80153888888888891</c:v>
                </c:pt>
                <c:pt idx="447">
                  <c:v>0.80153888888888891</c:v>
                </c:pt>
                <c:pt idx="448">
                  <c:v>0.80153888888888891</c:v>
                </c:pt>
                <c:pt idx="449">
                  <c:v>0.80021649831649833</c:v>
                </c:pt>
                <c:pt idx="450">
                  <c:v>0.80021649831649833</c:v>
                </c:pt>
                <c:pt idx="451">
                  <c:v>0.80021649831649833</c:v>
                </c:pt>
                <c:pt idx="452">
                  <c:v>0.79889410774410774</c:v>
                </c:pt>
                <c:pt idx="453">
                  <c:v>0.79889410774410774</c:v>
                </c:pt>
                <c:pt idx="454">
                  <c:v>0.79757154882154879</c:v>
                </c:pt>
                <c:pt idx="455">
                  <c:v>0.79757154882154879</c:v>
                </c:pt>
                <c:pt idx="456">
                  <c:v>0.79757154882154879</c:v>
                </c:pt>
                <c:pt idx="457">
                  <c:v>0.79624898989898985</c:v>
                </c:pt>
                <c:pt idx="458">
                  <c:v>0.79624898989898985</c:v>
                </c:pt>
                <c:pt idx="459">
                  <c:v>0.79624898989898985</c:v>
                </c:pt>
                <c:pt idx="460">
                  <c:v>0.79492626262626265</c:v>
                </c:pt>
                <c:pt idx="461">
                  <c:v>0.79492626262626265</c:v>
                </c:pt>
                <c:pt idx="462">
                  <c:v>0.79492626262626265</c:v>
                </c:pt>
                <c:pt idx="463">
                  <c:v>0.79492626262626265</c:v>
                </c:pt>
                <c:pt idx="464">
                  <c:v>0.79360336700336698</c:v>
                </c:pt>
                <c:pt idx="465">
                  <c:v>0.79360336700336698</c:v>
                </c:pt>
                <c:pt idx="466">
                  <c:v>0.79360336700336698</c:v>
                </c:pt>
                <c:pt idx="467">
                  <c:v>0.79228047138047142</c:v>
                </c:pt>
                <c:pt idx="468">
                  <c:v>0.79228047138047142</c:v>
                </c:pt>
                <c:pt idx="469">
                  <c:v>0.79095740740740739</c:v>
                </c:pt>
                <c:pt idx="470">
                  <c:v>0.79095740740740739</c:v>
                </c:pt>
                <c:pt idx="471">
                  <c:v>0.79095740740740739</c:v>
                </c:pt>
                <c:pt idx="472">
                  <c:v>0.78963434343434347</c:v>
                </c:pt>
                <c:pt idx="473">
                  <c:v>0.78963434343434347</c:v>
                </c:pt>
                <c:pt idx="474">
                  <c:v>0.78963434343434347</c:v>
                </c:pt>
                <c:pt idx="475">
                  <c:v>0.78831111111111107</c:v>
                </c:pt>
                <c:pt idx="476">
                  <c:v>0.78831111111111107</c:v>
                </c:pt>
                <c:pt idx="477">
                  <c:v>0.78831111111111107</c:v>
                </c:pt>
                <c:pt idx="478">
                  <c:v>0.78698787878787879</c:v>
                </c:pt>
                <c:pt idx="479">
                  <c:v>0.78698787878787879</c:v>
                </c:pt>
                <c:pt idx="480">
                  <c:v>0.78566447811447815</c:v>
                </c:pt>
                <c:pt idx="481">
                  <c:v>0.78566447811447815</c:v>
                </c:pt>
                <c:pt idx="482">
                  <c:v>0.78566447811447815</c:v>
                </c:pt>
                <c:pt idx="483">
                  <c:v>0.78566447811447815</c:v>
                </c:pt>
                <c:pt idx="484">
                  <c:v>0.78434090909090914</c:v>
                </c:pt>
                <c:pt idx="485">
                  <c:v>0.78434090909090914</c:v>
                </c:pt>
                <c:pt idx="486">
                  <c:v>0.78434090909090914</c:v>
                </c:pt>
                <c:pt idx="487">
                  <c:v>0.78301734006734003</c:v>
                </c:pt>
                <c:pt idx="488">
                  <c:v>0.78301734006734003</c:v>
                </c:pt>
                <c:pt idx="489">
                  <c:v>0.78301734006734003</c:v>
                </c:pt>
                <c:pt idx="490">
                  <c:v>0.78169360269360266</c:v>
                </c:pt>
                <c:pt idx="491">
                  <c:v>0.78169360269360266</c:v>
                </c:pt>
                <c:pt idx="492">
                  <c:v>0.78169360269360266</c:v>
                </c:pt>
                <c:pt idx="493">
                  <c:v>0.7803698653198653</c:v>
                </c:pt>
                <c:pt idx="494">
                  <c:v>0.7803698653198653</c:v>
                </c:pt>
                <c:pt idx="495">
                  <c:v>0.77904595959595957</c:v>
                </c:pt>
                <c:pt idx="496">
                  <c:v>0.77904595959595957</c:v>
                </c:pt>
                <c:pt idx="497">
                  <c:v>0.77904595959595957</c:v>
                </c:pt>
                <c:pt idx="498">
                  <c:v>0.77772205387205384</c:v>
                </c:pt>
                <c:pt idx="499">
                  <c:v>0.77772205387205384</c:v>
                </c:pt>
                <c:pt idx="500">
                  <c:v>0.77772205387205384</c:v>
                </c:pt>
                <c:pt idx="501">
                  <c:v>0.77639797979797975</c:v>
                </c:pt>
                <c:pt idx="502">
                  <c:v>0.77639797979797975</c:v>
                </c:pt>
                <c:pt idx="503">
                  <c:v>0.77639797979797975</c:v>
                </c:pt>
                <c:pt idx="504">
                  <c:v>0.77639797979797975</c:v>
                </c:pt>
                <c:pt idx="505">
                  <c:v>0.77507373737373741</c:v>
                </c:pt>
                <c:pt idx="506">
                  <c:v>0.77507373737373741</c:v>
                </c:pt>
                <c:pt idx="507">
                  <c:v>0.77374949494949496</c:v>
                </c:pt>
                <c:pt idx="508">
                  <c:v>0.77374949494949496</c:v>
                </c:pt>
                <c:pt idx="509">
                  <c:v>0.77374949494949496</c:v>
                </c:pt>
                <c:pt idx="510">
                  <c:v>0.77242508417508415</c:v>
                </c:pt>
                <c:pt idx="511">
                  <c:v>0.77242508417508415</c:v>
                </c:pt>
                <c:pt idx="512">
                  <c:v>0.77242508417508415</c:v>
                </c:pt>
                <c:pt idx="513">
                  <c:v>0.77110067340067345</c:v>
                </c:pt>
                <c:pt idx="514">
                  <c:v>0.77110067340067345</c:v>
                </c:pt>
                <c:pt idx="515">
                  <c:v>0.77110067340067345</c:v>
                </c:pt>
                <c:pt idx="516">
                  <c:v>0.76977609427609428</c:v>
                </c:pt>
                <c:pt idx="517">
                  <c:v>0.76977609427609428</c:v>
                </c:pt>
                <c:pt idx="518">
                  <c:v>0.76977609427609428</c:v>
                </c:pt>
                <c:pt idx="519">
                  <c:v>0.76845134680134675</c:v>
                </c:pt>
                <c:pt idx="520">
                  <c:v>0.76845134680134675</c:v>
                </c:pt>
                <c:pt idx="521">
                  <c:v>0.76845134680134675</c:v>
                </c:pt>
                <c:pt idx="522">
                  <c:v>0.76712659932659932</c:v>
                </c:pt>
                <c:pt idx="523">
                  <c:v>0.76712659932659932</c:v>
                </c:pt>
                <c:pt idx="524">
                  <c:v>0.76712659932659932</c:v>
                </c:pt>
                <c:pt idx="525">
                  <c:v>0.76580168350168354</c:v>
                </c:pt>
                <c:pt idx="526">
                  <c:v>0.76580168350168354</c:v>
                </c:pt>
                <c:pt idx="527">
                  <c:v>0.76580168350168354</c:v>
                </c:pt>
                <c:pt idx="528">
                  <c:v>0.76447676767676764</c:v>
                </c:pt>
                <c:pt idx="529">
                  <c:v>0.76447676767676764</c:v>
                </c:pt>
                <c:pt idx="530">
                  <c:v>0.76447676767676764</c:v>
                </c:pt>
                <c:pt idx="531">
                  <c:v>0.7631516835016835</c:v>
                </c:pt>
                <c:pt idx="532">
                  <c:v>0.7631516835016835</c:v>
                </c:pt>
                <c:pt idx="533">
                  <c:v>0.7631516835016835</c:v>
                </c:pt>
                <c:pt idx="534">
                  <c:v>0.76182659932659935</c:v>
                </c:pt>
                <c:pt idx="535">
                  <c:v>0.76182659932659935</c:v>
                </c:pt>
                <c:pt idx="536">
                  <c:v>0.76050134680134684</c:v>
                </c:pt>
                <c:pt idx="537">
                  <c:v>0.76050134680134684</c:v>
                </c:pt>
                <c:pt idx="538">
                  <c:v>0.76050134680134684</c:v>
                </c:pt>
                <c:pt idx="539">
                  <c:v>0.75917592592592598</c:v>
                </c:pt>
                <c:pt idx="540">
                  <c:v>0.75917592592592598</c:v>
                </c:pt>
                <c:pt idx="541">
                  <c:v>0.75917592592592598</c:v>
                </c:pt>
                <c:pt idx="542">
                  <c:v>0.75917592592592598</c:v>
                </c:pt>
                <c:pt idx="543">
                  <c:v>0.757850505050505</c:v>
                </c:pt>
                <c:pt idx="544">
                  <c:v>0.757850505050505</c:v>
                </c:pt>
                <c:pt idx="545">
                  <c:v>0.757850505050505</c:v>
                </c:pt>
                <c:pt idx="546">
                  <c:v>0.75652491582491588</c:v>
                </c:pt>
                <c:pt idx="547">
                  <c:v>0.75652491582491588</c:v>
                </c:pt>
                <c:pt idx="548">
                  <c:v>0.75519932659932665</c:v>
                </c:pt>
                <c:pt idx="549">
                  <c:v>0.75519932659932665</c:v>
                </c:pt>
                <c:pt idx="550">
                  <c:v>0.75519932659932665</c:v>
                </c:pt>
                <c:pt idx="551">
                  <c:v>0.75387356902356906</c:v>
                </c:pt>
                <c:pt idx="552">
                  <c:v>0.75387356902356906</c:v>
                </c:pt>
                <c:pt idx="553">
                  <c:v>0.75387356902356906</c:v>
                </c:pt>
                <c:pt idx="554">
                  <c:v>0.7525476430976431</c:v>
                </c:pt>
                <c:pt idx="555">
                  <c:v>0.7525476430976431</c:v>
                </c:pt>
                <c:pt idx="556">
                  <c:v>0.7525476430976431</c:v>
                </c:pt>
                <c:pt idx="557">
                  <c:v>0.75122171717171715</c:v>
                </c:pt>
                <c:pt idx="558">
                  <c:v>0.75122171717171715</c:v>
                </c:pt>
                <c:pt idx="559">
                  <c:v>0.74989562289562295</c:v>
                </c:pt>
                <c:pt idx="560">
                  <c:v>0.74989562289562295</c:v>
                </c:pt>
                <c:pt idx="561">
                  <c:v>0.74989562289562295</c:v>
                </c:pt>
                <c:pt idx="562">
                  <c:v>0.74989562289562295</c:v>
                </c:pt>
                <c:pt idx="563">
                  <c:v>0.74856952861952863</c:v>
                </c:pt>
                <c:pt idx="564">
                  <c:v>0.74856952861952863</c:v>
                </c:pt>
                <c:pt idx="565">
                  <c:v>0.74856952861952863</c:v>
                </c:pt>
                <c:pt idx="566">
                  <c:v>0.74724326599326596</c:v>
                </c:pt>
                <c:pt idx="567">
                  <c:v>0.74724326599326596</c:v>
                </c:pt>
                <c:pt idx="568">
                  <c:v>0.74724326599326596</c:v>
                </c:pt>
                <c:pt idx="569">
                  <c:v>0.74591683501683503</c:v>
                </c:pt>
                <c:pt idx="570">
                  <c:v>0.74591683501683503</c:v>
                </c:pt>
                <c:pt idx="571">
                  <c:v>0.74591683501683503</c:v>
                </c:pt>
                <c:pt idx="572">
                  <c:v>0.744590404040404</c:v>
                </c:pt>
                <c:pt idx="573">
                  <c:v>0.744590404040404</c:v>
                </c:pt>
                <c:pt idx="574">
                  <c:v>0.74326380471380471</c:v>
                </c:pt>
                <c:pt idx="575">
                  <c:v>0.74326380471380471</c:v>
                </c:pt>
                <c:pt idx="576">
                  <c:v>0.74326380471380471</c:v>
                </c:pt>
                <c:pt idx="577">
                  <c:v>0.74193720538720542</c:v>
                </c:pt>
                <c:pt idx="578">
                  <c:v>0.74193720538720542</c:v>
                </c:pt>
                <c:pt idx="579">
                  <c:v>0.74193720538720542</c:v>
                </c:pt>
                <c:pt idx="580">
                  <c:v>0.74193720538720542</c:v>
                </c:pt>
                <c:pt idx="581">
                  <c:v>0.74061043771043766</c:v>
                </c:pt>
                <c:pt idx="582">
                  <c:v>0.74061043771043766</c:v>
                </c:pt>
                <c:pt idx="583">
                  <c:v>0.74061043771043766</c:v>
                </c:pt>
                <c:pt idx="584">
                  <c:v>0.73928350168350165</c:v>
                </c:pt>
                <c:pt idx="585">
                  <c:v>0.73928350168350165</c:v>
                </c:pt>
                <c:pt idx="586">
                  <c:v>0.73795656565656564</c:v>
                </c:pt>
                <c:pt idx="587">
                  <c:v>0.73795656565656564</c:v>
                </c:pt>
                <c:pt idx="588">
                  <c:v>0.73795656565656564</c:v>
                </c:pt>
                <c:pt idx="589">
                  <c:v>0.73662946127946127</c:v>
                </c:pt>
                <c:pt idx="590">
                  <c:v>0.73662946127946127</c:v>
                </c:pt>
                <c:pt idx="591">
                  <c:v>0.73662946127946127</c:v>
                </c:pt>
                <c:pt idx="592">
                  <c:v>0.73530218855218854</c:v>
                </c:pt>
                <c:pt idx="593">
                  <c:v>0.73530218855218854</c:v>
                </c:pt>
                <c:pt idx="594">
                  <c:v>0.73530218855218854</c:v>
                </c:pt>
                <c:pt idx="595">
                  <c:v>0.73397491582491581</c:v>
                </c:pt>
                <c:pt idx="596">
                  <c:v>0.73397491582491581</c:v>
                </c:pt>
                <c:pt idx="597">
                  <c:v>0.73397491582491581</c:v>
                </c:pt>
                <c:pt idx="598">
                  <c:v>0.73397491582491581</c:v>
                </c:pt>
                <c:pt idx="599">
                  <c:v>0.73264747474747471</c:v>
                </c:pt>
                <c:pt idx="600">
                  <c:v>0.73264747474747471</c:v>
                </c:pt>
                <c:pt idx="601">
                  <c:v>0.73132003367003362</c:v>
                </c:pt>
                <c:pt idx="602">
                  <c:v>0.73132003367003362</c:v>
                </c:pt>
                <c:pt idx="603">
                  <c:v>0.73132003367003362</c:v>
                </c:pt>
                <c:pt idx="604">
                  <c:v>0.72999242424242428</c:v>
                </c:pt>
                <c:pt idx="605">
                  <c:v>0.72999242424242428</c:v>
                </c:pt>
                <c:pt idx="606">
                  <c:v>0.72999242424242428</c:v>
                </c:pt>
                <c:pt idx="607">
                  <c:v>0.72866464646464646</c:v>
                </c:pt>
                <c:pt idx="608">
                  <c:v>0.72866464646464646</c:v>
                </c:pt>
                <c:pt idx="609">
                  <c:v>0.72866464646464646</c:v>
                </c:pt>
                <c:pt idx="610">
                  <c:v>0.72733686868686864</c:v>
                </c:pt>
                <c:pt idx="611">
                  <c:v>0.72733686868686864</c:v>
                </c:pt>
                <c:pt idx="612">
                  <c:v>0.72600892255892258</c:v>
                </c:pt>
                <c:pt idx="613">
                  <c:v>0.72600892255892258</c:v>
                </c:pt>
                <c:pt idx="614">
                  <c:v>0.72600892255892258</c:v>
                </c:pt>
                <c:pt idx="615">
                  <c:v>0.7246809764309764</c:v>
                </c:pt>
                <c:pt idx="616">
                  <c:v>0.7246809764309764</c:v>
                </c:pt>
                <c:pt idx="617">
                  <c:v>0.7246809764309764</c:v>
                </c:pt>
                <c:pt idx="618">
                  <c:v>0.7246809764309764</c:v>
                </c:pt>
                <c:pt idx="619">
                  <c:v>0.72335286195286197</c:v>
                </c:pt>
                <c:pt idx="620">
                  <c:v>0.72335286195286197</c:v>
                </c:pt>
                <c:pt idx="621">
                  <c:v>0.72335286195286197</c:v>
                </c:pt>
                <c:pt idx="622">
                  <c:v>0.72202457912457918</c:v>
                </c:pt>
                <c:pt idx="623">
                  <c:v>0.72202457912457918</c:v>
                </c:pt>
                <c:pt idx="624">
                  <c:v>0.72069629629629628</c:v>
                </c:pt>
                <c:pt idx="625">
                  <c:v>0.72069629629629628</c:v>
                </c:pt>
                <c:pt idx="626">
                  <c:v>0.72069629629629628</c:v>
                </c:pt>
                <c:pt idx="627">
                  <c:v>0.71936784511784513</c:v>
                </c:pt>
                <c:pt idx="628">
                  <c:v>0.71936784511784513</c:v>
                </c:pt>
                <c:pt idx="629">
                  <c:v>0.71936784511784513</c:v>
                </c:pt>
                <c:pt idx="630">
                  <c:v>0.71803922558922562</c:v>
                </c:pt>
                <c:pt idx="631">
                  <c:v>0.71803922558922562</c:v>
                </c:pt>
                <c:pt idx="632">
                  <c:v>0.71803922558922562</c:v>
                </c:pt>
                <c:pt idx="633">
                  <c:v>0.7167106060606061</c:v>
                </c:pt>
                <c:pt idx="634">
                  <c:v>0.7167106060606061</c:v>
                </c:pt>
                <c:pt idx="635">
                  <c:v>0.7167106060606061</c:v>
                </c:pt>
                <c:pt idx="636">
                  <c:v>0.71538181818181823</c:v>
                </c:pt>
                <c:pt idx="637">
                  <c:v>0.71538181818181823</c:v>
                </c:pt>
                <c:pt idx="638">
                  <c:v>0.71538181818181823</c:v>
                </c:pt>
                <c:pt idx="639">
                  <c:v>0.71405303030303036</c:v>
                </c:pt>
                <c:pt idx="640">
                  <c:v>0.71405303030303036</c:v>
                </c:pt>
                <c:pt idx="641">
                  <c:v>0.71405303030303036</c:v>
                </c:pt>
                <c:pt idx="642">
                  <c:v>0.71272407407407412</c:v>
                </c:pt>
                <c:pt idx="643">
                  <c:v>0.71272407407407412</c:v>
                </c:pt>
                <c:pt idx="644">
                  <c:v>0.71272407407407412</c:v>
                </c:pt>
                <c:pt idx="645">
                  <c:v>0.71139494949494952</c:v>
                </c:pt>
                <c:pt idx="646">
                  <c:v>0.71139494949494952</c:v>
                </c:pt>
                <c:pt idx="647">
                  <c:v>0.71139494949494952</c:v>
                </c:pt>
                <c:pt idx="648">
                  <c:v>0.71006582491582493</c:v>
                </c:pt>
                <c:pt idx="649">
                  <c:v>0.71006582491582493</c:v>
                </c:pt>
                <c:pt idx="650">
                  <c:v>0.70873653198653197</c:v>
                </c:pt>
                <c:pt idx="651">
                  <c:v>0.70873653198653197</c:v>
                </c:pt>
                <c:pt idx="652">
                  <c:v>0.70873653198653197</c:v>
                </c:pt>
                <c:pt idx="653">
                  <c:v>0.70873653198653197</c:v>
                </c:pt>
                <c:pt idx="654">
                  <c:v>0.70740707070707076</c:v>
                </c:pt>
                <c:pt idx="655">
                  <c:v>0.70740707070707076</c:v>
                </c:pt>
                <c:pt idx="656">
                  <c:v>0.70740707070707076</c:v>
                </c:pt>
                <c:pt idx="657">
                  <c:v>0.70607760942760944</c:v>
                </c:pt>
                <c:pt idx="658">
                  <c:v>0.70607760942760944</c:v>
                </c:pt>
                <c:pt idx="659">
                  <c:v>0.70607760942760944</c:v>
                </c:pt>
                <c:pt idx="660">
                  <c:v>0.70474797979797976</c:v>
                </c:pt>
                <c:pt idx="661">
                  <c:v>0.70474797979797976</c:v>
                </c:pt>
                <c:pt idx="662">
                  <c:v>0.70341818181818183</c:v>
                </c:pt>
                <c:pt idx="663">
                  <c:v>0.70341818181818183</c:v>
                </c:pt>
                <c:pt idx="664">
                  <c:v>0.70341818181818183</c:v>
                </c:pt>
                <c:pt idx="665">
                  <c:v>0.70208838383838379</c:v>
                </c:pt>
                <c:pt idx="666">
                  <c:v>0.70208838383838379</c:v>
                </c:pt>
                <c:pt idx="667">
                  <c:v>0.70208838383838379</c:v>
                </c:pt>
                <c:pt idx="668">
                  <c:v>0.7007584175084175</c:v>
                </c:pt>
                <c:pt idx="669">
                  <c:v>0.7007584175084175</c:v>
                </c:pt>
                <c:pt idx="670">
                  <c:v>0.7007584175084175</c:v>
                </c:pt>
                <c:pt idx="671">
                  <c:v>0.7007584175084175</c:v>
                </c:pt>
                <c:pt idx="672">
                  <c:v>0.69942828282828284</c:v>
                </c:pt>
                <c:pt idx="673">
                  <c:v>0.69942828282828284</c:v>
                </c:pt>
                <c:pt idx="674">
                  <c:v>0.69809814814814819</c:v>
                </c:pt>
                <c:pt idx="675">
                  <c:v>0.69809814814814819</c:v>
                </c:pt>
                <c:pt idx="676">
                  <c:v>0.69809814814814819</c:v>
                </c:pt>
                <c:pt idx="677">
                  <c:v>0.69676784511784506</c:v>
                </c:pt>
                <c:pt idx="678">
                  <c:v>0.69676784511784506</c:v>
                </c:pt>
                <c:pt idx="679">
                  <c:v>0.69676784511784506</c:v>
                </c:pt>
                <c:pt idx="680">
                  <c:v>0.69543754208754205</c:v>
                </c:pt>
                <c:pt idx="681">
                  <c:v>0.69543754208754205</c:v>
                </c:pt>
                <c:pt idx="682">
                  <c:v>0.69543754208754205</c:v>
                </c:pt>
                <c:pt idx="683">
                  <c:v>0.69410707070707067</c:v>
                </c:pt>
                <c:pt idx="684">
                  <c:v>0.69410707070707067</c:v>
                </c:pt>
                <c:pt idx="685">
                  <c:v>0.69277643097643093</c:v>
                </c:pt>
                <c:pt idx="686">
                  <c:v>0.69277643097643093</c:v>
                </c:pt>
                <c:pt idx="687">
                  <c:v>0.69277643097643093</c:v>
                </c:pt>
                <c:pt idx="688">
                  <c:v>0.69277643097643093</c:v>
                </c:pt>
                <c:pt idx="689">
                  <c:v>0.6914457912457912</c:v>
                </c:pt>
                <c:pt idx="690">
                  <c:v>0.6914457912457912</c:v>
                </c:pt>
                <c:pt idx="691">
                  <c:v>0.6914457912457912</c:v>
                </c:pt>
                <c:pt idx="692">
                  <c:v>0.69011498316498321</c:v>
                </c:pt>
                <c:pt idx="693">
                  <c:v>0.69011498316498321</c:v>
                </c:pt>
                <c:pt idx="694">
                  <c:v>0.69011498316498321</c:v>
                </c:pt>
                <c:pt idx="695">
                  <c:v>0.68878400673400675</c:v>
                </c:pt>
                <c:pt idx="696">
                  <c:v>0.68878400673400675</c:v>
                </c:pt>
                <c:pt idx="697">
                  <c:v>0.68745303030303029</c:v>
                </c:pt>
                <c:pt idx="698">
                  <c:v>0.68745303030303029</c:v>
                </c:pt>
                <c:pt idx="699">
                  <c:v>0.68745303030303029</c:v>
                </c:pt>
                <c:pt idx="700">
                  <c:v>0.68612188552188558</c:v>
                </c:pt>
                <c:pt idx="701">
                  <c:v>0.68612188552188558</c:v>
                </c:pt>
                <c:pt idx="702">
                  <c:v>0.68612188552188558</c:v>
                </c:pt>
                <c:pt idx="703">
                  <c:v>0.68479057239057239</c:v>
                </c:pt>
                <c:pt idx="704">
                  <c:v>0.68479057239057239</c:v>
                </c:pt>
                <c:pt idx="705">
                  <c:v>0.68479057239057239</c:v>
                </c:pt>
                <c:pt idx="706">
                  <c:v>0.68479057239057239</c:v>
                </c:pt>
                <c:pt idx="707">
                  <c:v>0.68345925925925921</c:v>
                </c:pt>
                <c:pt idx="708">
                  <c:v>0.68345925925925921</c:v>
                </c:pt>
                <c:pt idx="709">
                  <c:v>0.68212777777777778</c:v>
                </c:pt>
                <c:pt idx="710">
                  <c:v>0.68212777777777778</c:v>
                </c:pt>
                <c:pt idx="711">
                  <c:v>0.68212777777777778</c:v>
                </c:pt>
                <c:pt idx="712">
                  <c:v>0.68079612794612798</c:v>
                </c:pt>
                <c:pt idx="713">
                  <c:v>0.68079612794612798</c:v>
                </c:pt>
                <c:pt idx="714">
                  <c:v>0.68079612794612798</c:v>
                </c:pt>
                <c:pt idx="715">
                  <c:v>0.67946447811447808</c:v>
                </c:pt>
                <c:pt idx="716">
                  <c:v>0.67946447811447808</c:v>
                </c:pt>
                <c:pt idx="717">
                  <c:v>0.67946447811447808</c:v>
                </c:pt>
                <c:pt idx="718">
                  <c:v>0.67813265993265992</c:v>
                </c:pt>
                <c:pt idx="719">
                  <c:v>0.67813265993265992</c:v>
                </c:pt>
                <c:pt idx="720">
                  <c:v>0.6768006734006734</c:v>
                </c:pt>
                <c:pt idx="721">
                  <c:v>0.6768006734006734</c:v>
                </c:pt>
                <c:pt idx="722">
                  <c:v>0.6768006734006734</c:v>
                </c:pt>
                <c:pt idx="723">
                  <c:v>0.6768006734006734</c:v>
                </c:pt>
                <c:pt idx="724">
                  <c:v>0.67546868686868689</c:v>
                </c:pt>
                <c:pt idx="725">
                  <c:v>0.67546868686868689</c:v>
                </c:pt>
                <c:pt idx="726">
                  <c:v>0.67546868686868689</c:v>
                </c:pt>
                <c:pt idx="727">
                  <c:v>0.67413653198653201</c:v>
                </c:pt>
                <c:pt idx="728">
                  <c:v>0.67413653198653201</c:v>
                </c:pt>
                <c:pt idx="729">
                  <c:v>0.67413653198653201</c:v>
                </c:pt>
                <c:pt idx="730">
                  <c:v>0.67280420875420877</c:v>
                </c:pt>
                <c:pt idx="731">
                  <c:v>0.67280420875420877</c:v>
                </c:pt>
                <c:pt idx="732">
                  <c:v>0.67147188552188553</c:v>
                </c:pt>
                <c:pt idx="733">
                  <c:v>0.67147188552188553</c:v>
                </c:pt>
                <c:pt idx="734">
                  <c:v>0.67147188552188553</c:v>
                </c:pt>
                <c:pt idx="735">
                  <c:v>0.67013939393939392</c:v>
                </c:pt>
                <c:pt idx="736">
                  <c:v>0.67013939393939392</c:v>
                </c:pt>
                <c:pt idx="737">
                  <c:v>0.67013939393939392</c:v>
                </c:pt>
                <c:pt idx="738">
                  <c:v>0.67013939393939392</c:v>
                </c:pt>
                <c:pt idx="739">
                  <c:v>0.66880673400673396</c:v>
                </c:pt>
                <c:pt idx="740">
                  <c:v>0.66880673400673396</c:v>
                </c:pt>
                <c:pt idx="741">
                  <c:v>0.66880673400673396</c:v>
                </c:pt>
                <c:pt idx="742">
                  <c:v>0.66747407407407411</c:v>
                </c:pt>
                <c:pt idx="743">
                  <c:v>0.66747407407407411</c:v>
                </c:pt>
                <c:pt idx="744">
                  <c:v>0.66614124579124578</c:v>
                </c:pt>
                <c:pt idx="745">
                  <c:v>0.66614124579124578</c:v>
                </c:pt>
                <c:pt idx="746">
                  <c:v>0.66614124579124578</c:v>
                </c:pt>
                <c:pt idx="747">
                  <c:v>0.66480824915824921</c:v>
                </c:pt>
                <c:pt idx="748">
                  <c:v>0.66480824915824921</c:v>
                </c:pt>
                <c:pt idx="749">
                  <c:v>0.66480824915824921</c:v>
                </c:pt>
                <c:pt idx="750">
                  <c:v>0.66347525252525252</c:v>
                </c:pt>
                <c:pt idx="751">
                  <c:v>0.66347525252525252</c:v>
                </c:pt>
                <c:pt idx="752">
                  <c:v>0.66347525252525252</c:v>
                </c:pt>
                <c:pt idx="753">
                  <c:v>0.66214208754208759</c:v>
                </c:pt>
                <c:pt idx="754">
                  <c:v>0.66214208754208759</c:v>
                </c:pt>
                <c:pt idx="755">
                  <c:v>0.66214208754208759</c:v>
                </c:pt>
                <c:pt idx="756">
                  <c:v>0.66080875420875418</c:v>
                </c:pt>
                <c:pt idx="757">
                  <c:v>0.66080875420875418</c:v>
                </c:pt>
                <c:pt idx="758">
                  <c:v>0.66080875420875418</c:v>
                </c:pt>
                <c:pt idx="759">
                  <c:v>0.65947542087542088</c:v>
                </c:pt>
                <c:pt idx="760">
                  <c:v>0.65947542087542088</c:v>
                </c:pt>
                <c:pt idx="761">
                  <c:v>0.65947542087542088</c:v>
                </c:pt>
                <c:pt idx="762">
                  <c:v>0.65814191919191922</c:v>
                </c:pt>
                <c:pt idx="763">
                  <c:v>0.65814191919191922</c:v>
                </c:pt>
                <c:pt idx="764">
                  <c:v>0.65814191919191922</c:v>
                </c:pt>
                <c:pt idx="765">
                  <c:v>0.6568082491582492</c:v>
                </c:pt>
                <c:pt idx="766">
                  <c:v>0.6568082491582492</c:v>
                </c:pt>
                <c:pt idx="767">
                  <c:v>0.65547441077441082</c:v>
                </c:pt>
                <c:pt idx="768">
                  <c:v>0.65547441077441082</c:v>
                </c:pt>
                <c:pt idx="769">
                  <c:v>0.65547441077441082</c:v>
                </c:pt>
                <c:pt idx="770">
                  <c:v>0.65414057239057244</c:v>
                </c:pt>
                <c:pt idx="771">
                  <c:v>0.65414057239057244</c:v>
                </c:pt>
                <c:pt idx="772">
                  <c:v>0.65414057239057244</c:v>
                </c:pt>
                <c:pt idx="773">
                  <c:v>0.65414057239057244</c:v>
                </c:pt>
                <c:pt idx="774">
                  <c:v>0.6528065656565657</c:v>
                </c:pt>
                <c:pt idx="775">
                  <c:v>0.6528065656565657</c:v>
                </c:pt>
                <c:pt idx="776">
                  <c:v>0.6528065656565657</c:v>
                </c:pt>
                <c:pt idx="777">
                  <c:v>0.65147239057239059</c:v>
                </c:pt>
                <c:pt idx="778">
                  <c:v>0.65147239057239059</c:v>
                </c:pt>
                <c:pt idx="779">
                  <c:v>0.65013821548821549</c:v>
                </c:pt>
                <c:pt idx="780">
                  <c:v>0.65013821548821549</c:v>
                </c:pt>
                <c:pt idx="781">
                  <c:v>0.65013821548821549</c:v>
                </c:pt>
                <c:pt idx="782">
                  <c:v>0.64880387205387202</c:v>
                </c:pt>
                <c:pt idx="783">
                  <c:v>0.64880387205387202</c:v>
                </c:pt>
                <c:pt idx="784">
                  <c:v>0.64880387205387202</c:v>
                </c:pt>
                <c:pt idx="785">
                  <c:v>0.64746936026936031</c:v>
                </c:pt>
                <c:pt idx="786">
                  <c:v>0.64746936026936031</c:v>
                </c:pt>
                <c:pt idx="787">
                  <c:v>0.64746936026936031</c:v>
                </c:pt>
                <c:pt idx="788">
                  <c:v>0.64746936026936031</c:v>
                </c:pt>
                <c:pt idx="789">
                  <c:v>0.64613484848484848</c:v>
                </c:pt>
                <c:pt idx="790">
                  <c:v>0.64613484848484848</c:v>
                </c:pt>
                <c:pt idx="791">
                  <c:v>0.6448001683501684</c:v>
                </c:pt>
                <c:pt idx="792">
                  <c:v>0.6448001683501684</c:v>
                </c:pt>
                <c:pt idx="793">
                  <c:v>0.6448001683501684</c:v>
                </c:pt>
                <c:pt idx="794">
                  <c:v>0.64346531986531985</c:v>
                </c:pt>
                <c:pt idx="795">
                  <c:v>0.64346531986531985</c:v>
                </c:pt>
                <c:pt idx="796">
                  <c:v>0.64346531986531985</c:v>
                </c:pt>
                <c:pt idx="797">
                  <c:v>0.64213047138047141</c:v>
                </c:pt>
                <c:pt idx="798">
                  <c:v>0.64213047138047141</c:v>
                </c:pt>
                <c:pt idx="799">
                  <c:v>0.64213047138047141</c:v>
                </c:pt>
                <c:pt idx="800">
                  <c:v>0.6407954545454545</c:v>
                </c:pt>
                <c:pt idx="801">
                  <c:v>0.6407954545454545</c:v>
                </c:pt>
                <c:pt idx="802">
                  <c:v>0.63946026936026934</c:v>
                </c:pt>
                <c:pt idx="803">
                  <c:v>0.63946026936026934</c:v>
                </c:pt>
                <c:pt idx="804">
                  <c:v>0.63946026936026934</c:v>
                </c:pt>
                <c:pt idx="805">
                  <c:v>0.63946026936026934</c:v>
                </c:pt>
                <c:pt idx="806">
                  <c:v>0.63812491582491582</c:v>
                </c:pt>
                <c:pt idx="807">
                  <c:v>0.63812491582491582</c:v>
                </c:pt>
                <c:pt idx="808">
                  <c:v>0.63812491582491582</c:v>
                </c:pt>
                <c:pt idx="809">
                  <c:v>0.63678956228956229</c:v>
                </c:pt>
                <c:pt idx="810">
                  <c:v>0.63678956228956229</c:v>
                </c:pt>
                <c:pt idx="811">
                  <c:v>0.63678956228956229</c:v>
                </c:pt>
                <c:pt idx="812">
                  <c:v>0.63545404040404041</c:v>
                </c:pt>
                <c:pt idx="813">
                  <c:v>0.63545404040404041</c:v>
                </c:pt>
                <c:pt idx="814">
                  <c:v>0.63411835016835016</c:v>
                </c:pt>
                <c:pt idx="815">
                  <c:v>0.63411835016835016</c:v>
                </c:pt>
                <c:pt idx="816">
                  <c:v>0.63411835016835016</c:v>
                </c:pt>
                <c:pt idx="817">
                  <c:v>0.63278265993265992</c:v>
                </c:pt>
                <c:pt idx="818">
                  <c:v>0.63278265993265992</c:v>
                </c:pt>
                <c:pt idx="819">
                  <c:v>0.63278265993265992</c:v>
                </c:pt>
                <c:pt idx="820">
                  <c:v>0.63278265993265992</c:v>
                </c:pt>
                <c:pt idx="821">
                  <c:v>0.63144680134680131</c:v>
                </c:pt>
                <c:pt idx="822">
                  <c:v>0.63144680134680131</c:v>
                </c:pt>
                <c:pt idx="823">
                  <c:v>0.63144680134680131</c:v>
                </c:pt>
                <c:pt idx="824">
                  <c:v>0.63011077441077445</c:v>
                </c:pt>
                <c:pt idx="825">
                  <c:v>0.63011077441077445</c:v>
                </c:pt>
                <c:pt idx="826">
                  <c:v>0.62877457912457912</c:v>
                </c:pt>
                <c:pt idx="827">
                  <c:v>0.62877457912457912</c:v>
                </c:pt>
                <c:pt idx="828">
                  <c:v>0.62877457912457912</c:v>
                </c:pt>
                <c:pt idx="829">
                  <c:v>0.6274383838383838</c:v>
                </c:pt>
                <c:pt idx="830">
                  <c:v>0.6274383838383838</c:v>
                </c:pt>
                <c:pt idx="831">
                  <c:v>0.6274383838383838</c:v>
                </c:pt>
                <c:pt idx="832">
                  <c:v>0.62610202020202022</c:v>
                </c:pt>
                <c:pt idx="833">
                  <c:v>0.62610202020202022</c:v>
                </c:pt>
                <c:pt idx="834">
                  <c:v>0.62610202020202022</c:v>
                </c:pt>
                <c:pt idx="835">
                  <c:v>0.62476548821548816</c:v>
                </c:pt>
                <c:pt idx="836">
                  <c:v>0.62476548821548816</c:v>
                </c:pt>
                <c:pt idx="837">
                  <c:v>0.62476548821548816</c:v>
                </c:pt>
                <c:pt idx="838">
                  <c:v>0.62342895622895622</c:v>
                </c:pt>
                <c:pt idx="839">
                  <c:v>0.62342895622895622</c:v>
                </c:pt>
                <c:pt idx="840">
                  <c:v>0.62342895622895622</c:v>
                </c:pt>
                <c:pt idx="841">
                  <c:v>0.62209225589225592</c:v>
                </c:pt>
                <c:pt idx="842">
                  <c:v>0.62209225589225592</c:v>
                </c:pt>
                <c:pt idx="843">
                  <c:v>0.62209225589225592</c:v>
                </c:pt>
                <c:pt idx="844">
                  <c:v>0.62075538720538725</c:v>
                </c:pt>
                <c:pt idx="845">
                  <c:v>0.62075538720538725</c:v>
                </c:pt>
                <c:pt idx="846">
                  <c:v>0.61941835016835012</c:v>
                </c:pt>
                <c:pt idx="847">
                  <c:v>0.61941835016835012</c:v>
                </c:pt>
                <c:pt idx="848">
                  <c:v>0.61941835016835012</c:v>
                </c:pt>
                <c:pt idx="849">
                  <c:v>0.61808131313131309</c:v>
                </c:pt>
                <c:pt idx="850">
                  <c:v>0.61808131313131309</c:v>
                </c:pt>
                <c:pt idx="851">
                  <c:v>0.61808131313131309</c:v>
                </c:pt>
                <c:pt idx="852">
                  <c:v>0.61808131313131309</c:v>
                </c:pt>
                <c:pt idx="853">
                  <c:v>0.61674410774410771</c:v>
                </c:pt>
                <c:pt idx="854">
                  <c:v>0.61674410774410771</c:v>
                </c:pt>
                <c:pt idx="855">
                  <c:v>0.61674410774410771</c:v>
                </c:pt>
                <c:pt idx="856">
                  <c:v>0.61540673400673396</c:v>
                </c:pt>
                <c:pt idx="857">
                  <c:v>0.61540673400673396</c:v>
                </c:pt>
                <c:pt idx="858">
                  <c:v>0.61406919191919196</c:v>
                </c:pt>
                <c:pt idx="859">
                  <c:v>0.61406919191919196</c:v>
                </c:pt>
                <c:pt idx="860">
                  <c:v>0.61406919191919196</c:v>
                </c:pt>
                <c:pt idx="861">
                  <c:v>0.61273164983164985</c:v>
                </c:pt>
                <c:pt idx="862">
                  <c:v>0.61273164983164985</c:v>
                </c:pt>
                <c:pt idx="863">
                  <c:v>0.61273164983164985</c:v>
                </c:pt>
                <c:pt idx="864">
                  <c:v>0.61139393939393938</c:v>
                </c:pt>
                <c:pt idx="865">
                  <c:v>0.61139393939393938</c:v>
                </c:pt>
                <c:pt idx="866">
                  <c:v>0.61139393939393938</c:v>
                </c:pt>
                <c:pt idx="867">
                  <c:v>0.61139393939393938</c:v>
                </c:pt>
                <c:pt idx="868">
                  <c:v>0.61005606060606066</c:v>
                </c:pt>
                <c:pt idx="869">
                  <c:v>0.61005606060606066</c:v>
                </c:pt>
                <c:pt idx="870">
                  <c:v>0.60871801346801346</c:v>
                </c:pt>
                <c:pt idx="871">
                  <c:v>0.60871801346801346</c:v>
                </c:pt>
                <c:pt idx="872">
                  <c:v>0.60871801346801346</c:v>
                </c:pt>
                <c:pt idx="873">
                  <c:v>0.60737996632996638</c:v>
                </c:pt>
                <c:pt idx="874">
                  <c:v>0.60737996632996638</c:v>
                </c:pt>
                <c:pt idx="875">
                  <c:v>0.60737996632996638</c:v>
                </c:pt>
                <c:pt idx="876">
                  <c:v>0.60604175084175083</c:v>
                </c:pt>
                <c:pt idx="877">
                  <c:v>0.60604175084175083</c:v>
                </c:pt>
                <c:pt idx="878">
                  <c:v>0.60604175084175083</c:v>
                </c:pt>
                <c:pt idx="879">
                  <c:v>0.60470336700336702</c:v>
                </c:pt>
                <c:pt idx="880">
                  <c:v>0.60470336700336702</c:v>
                </c:pt>
                <c:pt idx="881">
                  <c:v>0.60470336700336702</c:v>
                </c:pt>
                <c:pt idx="882">
                  <c:v>0.60336481481481485</c:v>
                </c:pt>
                <c:pt idx="883">
                  <c:v>0.60336481481481485</c:v>
                </c:pt>
                <c:pt idx="884">
                  <c:v>0.60336481481481485</c:v>
                </c:pt>
                <c:pt idx="885">
                  <c:v>0.60202626262626258</c:v>
                </c:pt>
                <c:pt idx="886">
                  <c:v>0.60202626262626258</c:v>
                </c:pt>
                <c:pt idx="887">
                  <c:v>0.60202626262626258</c:v>
                </c:pt>
                <c:pt idx="888">
                  <c:v>0.60068754208754205</c:v>
                </c:pt>
                <c:pt idx="889">
                  <c:v>0.60068754208754205</c:v>
                </c:pt>
                <c:pt idx="890">
                  <c:v>0.59934865319865316</c:v>
                </c:pt>
                <c:pt idx="891">
                  <c:v>0.59934865319865316</c:v>
                </c:pt>
                <c:pt idx="892">
                  <c:v>0.59934865319865316</c:v>
                </c:pt>
                <c:pt idx="893">
                  <c:v>0.59800959595959591</c:v>
                </c:pt>
                <c:pt idx="894">
                  <c:v>0.59800959595959591</c:v>
                </c:pt>
                <c:pt idx="895">
                  <c:v>0.59800959595959591</c:v>
                </c:pt>
                <c:pt idx="896">
                  <c:v>0.59800959595959591</c:v>
                </c:pt>
                <c:pt idx="897">
                  <c:v>0.59667053872053877</c:v>
                </c:pt>
                <c:pt idx="898">
                  <c:v>0.59667053872053877</c:v>
                </c:pt>
                <c:pt idx="899">
                  <c:v>0.59667053872053877</c:v>
                </c:pt>
                <c:pt idx="900">
                  <c:v>0.59533131313131316</c:v>
                </c:pt>
                <c:pt idx="901">
                  <c:v>0.59533131313131316</c:v>
                </c:pt>
                <c:pt idx="902">
                  <c:v>0.59399191919191918</c:v>
                </c:pt>
                <c:pt idx="903">
                  <c:v>0.59399191919191918</c:v>
                </c:pt>
                <c:pt idx="904">
                  <c:v>0.59399191919191918</c:v>
                </c:pt>
                <c:pt idx="905">
                  <c:v>0.59265235690235685</c:v>
                </c:pt>
                <c:pt idx="906">
                  <c:v>0.59265235690235685</c:v>
                </c:pt>
                <c:pt idx="907">
                  <c:v>0.59265235690235685</c:v>
                </c:pt>
                <c:pt idx="908">
                  <c:v>0.59131279461279462</c:v>
                </c:pt>
                <c:pt idx="909">
                  <c:v>0.59131279461279462</c:v>
                </c:pt>
                <c:pt idx="910">
                  <c:v>0.59131279461279462</c:v>
                </c:pt>
                <c:pt idx="911">
                  <c:v>0.59131279461279462</c:v>
                </c:pt>
                <c:pt idx="912">
                  <c:v>0.58997306397306393</c:v>
                </c:pt>
                <c:pt idx="913">
                  <c:v>0.58997306397306393</c:v>
                </c:pt>
                <c:pt idx="914">
                  <c:v>0.58863316498316498</c:v>
                </c:pt>
                <c:pt idx="915">
                  <c:v>0.58863316498316498</c:v>
                </c:pt>
                <c:pt idx="916">
                  <c:v>0.58863316498316498</c:v>
                </c:pt>
                <c:pt idx="917">
                  <c:v>0.58729309764309767</c:v>
                </c:pt>
                <c:pt idx="918">
                  <c:v>0.58729309764309767</c:v>
                </c:pt>
                <c:pt idx="919">
                  <c:v>0.58729309764309767</c:v>
                </c:pt>
                <c:pt idx="920">
                  <c:v>0.58595303030303025</c:v>
                </c:pt>
                <c:pt idx="921">
                  <c:v>0.58595303030303025</c:v>
                </c:pt>
                <c:pt idx="922">
                  <c:v>0.58461279461279458</c:v>
                </c:pt>
                <c:pt idx="923">
                  <c:v>0.58461279461279458</c:v>
                </c:pt>
                <c:pt idx="924">
                  <c:v>0.58461279461279458</c:v>
                </c:pt>
                <c:pt idx="925">
                  <c:v>0.58461279461279458</c:v>
                </c:pt>
                <c:pt idx="926">
                  <c:v>0.58327239057239055</c:v>
                </c:pt>
                <c:pt idx="927">
                  <c:v>0.58327239057239055</c:v>
                </c:pt>
                <c:pt idx="928">
                  <c:v>0.58327239057239055</c:v>
                </c:pt>
                <c:pt idx="929">
                  <c:v>0.58193181818181816</c:v>
                </c:pt>
                <c:pt idx="930">
                  <c:v>0.58193181818181816</c:v>
                </c:pt>
                <c:pt idx="931">
                  <c:v>0.58193181818181816</c:v>
                </c:pt>
                <c:pt idx="932">
                  <c:v>0.58059107744107741</c:v>
                </c:pt>
                <c:pt idx="933">
                  <c:v>0.58059107744107741</c:v>
                </c:pt>
                <c:pt idx="934">
                  <c:v>0.57925033670033665</c:v>
                </c:pt>
                <c:pt idx="935">
                  <c:v>0.57925033670033665</c:v>
                </c:pt>
                <c:pt idx="936">
                  <c:v>0.57925033670033665</c:v>
                </c:pt>
                <c:pt idx="937">
                  <c:v>0.57790942760942765</c:v>
                </c:pt>
                <c:pt idx="938">
                  <c:v>0.57790942760942765</c:v>
                </c:pt>
                <c:pt idx="939">
                  <c:v>0.57790942760942765</c:v>
                </c:pt>
                <c:pt idx="940">
                  <c:v>0.57790942760942765</c:v>
                </c:pt>
                <c:pt idx="941">
                  <c:v>0.57656835016835017</c:v>
                </c:pt>
                <c:pt idx="942">
                  <c:v>0.57656835016835017</c:v>
                </c:pt>
                <c:pt idx="943">
                  <c:v>0.57656835016835017</c:v>
                </c:pt>
                <c:pt idx="944">
                  <c:v>0.57522710437710434</c:v>
                </c:pt>
                <c:pt idx="945">
                  <c:v>0.57522710437710434</c:v>
                </c:pt>
                <c:pt idx="946">
                  <c:v>0.57388585858585861</c:v>
                </c:pt>
                <c:pt idx="947">
                  <c:v>0.57388585858585861</c:v>
                </c:pt>
                <c:pt idx="948">
                  <c:v>0.57388585858585861</c:v>
                </c:pt>
                <c:pt idx="949">
                  <c:v>0.57254444444444441</c:v>
                </c:pt>
                <c:pt idx="950">
                  <c:v>0.57254444444444441</c:v>
                </c:pt>
                <c:pt idx="951">
                  <c:v>0.57254444444444441</c:v>
                </c:pt>
                <c:pt idx="952">
                  <c:v>0.57120286195286196</c:v>
                </c:pt>
                <c:pt idx="953">
                  <c:v>0.57120286195286196</c:v>
                </c:pt>
                <c:pt idx="954">
                  <c:v>0.57120286195286196</c:v>
                </c:pt>
                <c:pt idx="955">
                  <c:v>0.56986111111111115</c:v>
                </c:pt>
                <c:pt idx="956">
                  <c:v>0.56986111111111115</c:v>
                </c:pt>
                <c:pt idx="957">
                  <c:v>0.56986111111111115</c:v>
                </c:pt>
                <c:pt idx="958">
                  <c:v>0.56851919191919187</c:v>
                </c:pt>
                <c:pt idx="959">
                  <c:v>0.56851919191919187</c:v>
                </c:pt>
                <c:pt idx="960">
                  <c:v>0.56851919191919187</c:v>
                </c:pt>
                <c:pt idx="961">
                  <c:v>0.5671772727272727</c:v>
                </c:pt>
                <c:pt idx="962">
                  <c:v>0.5671772727272727</c:v>
                </c:pt>
                <c:pt idx="963">
                  <c:v>0.5671772727272727</c:v>
                </c:pt>
                <c:pt idx="964">
                  <c:v>0.56583518518518516</c:v>
                </c:pt>
                <c:pt idx="965">
                  <c:v>0.56583518518518516</c:v>
                </c:pt>
                <c:pt idx="966">
                  <c:v>0.56449292929292927</c:v>
                </c:pt>
                <c:pt idx="967">
                  <c:v>0.56449292929292927</c:v>
                </c:pt>
                <c:pt idx="968">
                  <c:v>0.56449292929292927</c:v>
                </c:pt>
                <c:pt idx="969">
                  <c:v>0.56449292929292927</c:v>
                </c:pt>
                <c:pt idx="970">
                  <c:v>0.56315050505050501</c:v>
                </c:pt>
                <c:pt idx="971">
                  <c:v>0.56315050505050501</c:v>
                </c:pt>
                <c:pt idx="972">
                  <c:v>0.56315050505050501</c:v>
                </c:pt>
                <c:pt idx="973">
                  <c:v>0.56180791245791251</c:v>
                </c:pt>
                <c:pt idx="974">
                  <c:v>0.56180791245791251</c:v>
                </c:pt>
                <c:pt idx="975">
                  <c:v>0.56046531986531989</c:v>
                </c:pt>
                <c:pt idx="976">
                  <c:v>0.56046531986531989</c:v>
                </c:pt>
                <c:pt idx="977">
                  <c:v>0.56046531986531989</c:v>
                </c:pt>
                <c:pt idx="978">
                  <c:v>0.55912255892255891</c:v>
                </c:pt>
                <c:pt idx="979">
                  <c:v>0.55912255892255891</c:v>
                </c:pt>
                <c:pt idx="980">
                  <c:v>0.55912255892255891</c:v>
                </c:pt>
                <c:pt idx="981">
                  <c:v>0.55777962962962968</c:v>
                </c:pt>
                <c:pt idx="982">
                  <c:v>0.55777962962962968</c:v>
                </c:pt>
                <c:pt idx="983">
                  <c:v>0.55777962962962968</c:v>
                </c:pt>
                <c:pt idx="984">
                  <c:v>0.55777962962962968</c:v>
                </c:pt>
                <c:pt idx="985">
                  <c:v>0.55643653198653198</c:v>
                </c:pt>
                <c:pt idx="986">
                  <c:v>0.55643653198653198</c:v>
                </c:pt>
                <c:pt idx="987">
                  <c:v>0.55509326599326603</c:v>
                </c:pt>
                <c:pt idx="988">
                  <c:v>0.55509326599326603</c:v>
                </c:pt>
                <c:pt idx="989">
                  <c:v>0.55509326599326603</c:v>
                </c:pt>
                <c:pt idx="990">
                  <c:v>0.55374999999999996</c:v>
                </c:pt>
                <c:pt idx="991">
                  <c:v>0.55374999999999996</c:v>
                </c:pt>
                <c:pt idx="992">
                  <c:v>0.55374999999999996</c:v>
                </c:pt>
                <c:pt idx="993">
                  <c:v>0.55240656565656565</c:v>
                </c:pt>
                <c:pt idx="994">
                  <c:v>0.55240656565656565</c:v>
                </c:pt>
                <c:pt idx="995">
                  <c:v>0.55240656565656565</c:v>
                </c:pt>
                <c:pt idx="996">
                  <c:v>0.55240656565656565</c:v>
                </c:pt>
                <c:pt idx="997">
                  <c:v>0.55106296296296298</c:v>
                </c:pt>
                <c:pt idx="998">
                  <c:v>0.55106296296296298</c:v>
                </c:pt>
                <c:pt idx="999">
                  <c:v>0.54971919191919194</c:v>
                </c:pt>
                <c:pt idx="1000">
                  <c:v>0.54971919191919194</c:v>
                </c:pt>
                <c:pt idx="1001">
                  <c:v>0.54971919191919194</c:v>
                </c:pt>
                <c:pt idx="1002">
                  <c:v>0.54837525252525254</c:v>
                </c:pt>
                <c:pt idx="1003">
                  <c:v>0.54837525252525254</c:v>
                </c:pt>
                <c:pt idx="1004">
                  <c:v>0.54837525252525254</c:v>
                </c:pt>
                <c:pt idx="1005">
                  <c:v>0.54703114478114478</c:v>
                </c:pt>
                <c:pt idx="1006">
                  <c:v>0.54703114478114478</c:v>
                </c:pt>
                <c:pt idx="1007">
                  <c:v>0.54568703703703703</c:v>
                </c:pt>
                <c:pt idx="1008">
                  <c:v>0.54568703703703703</c:v>
                </c:pt>
                <c:pt idx="1009">
                  <c:v>0.54568703703703703</c:v>
                </c:pt>
                <c:pt idx="1010">
                  <c:v>0.54568703703703703</c:v>
                </c:pt>
                <c:pt idx="1011">
                  <c:v>0.54434276094276091</c:v>
                </c:pt>
                <c:pt idx="1012">
                  <c:v>0.54434276094276091</c:v>
                </c:pt>
                <c:pt idx="1013">
                  <c:v>0.54434276094276091</c:v>
                </c:pt>
                <c:pt idx="1014">
                  <c:v>0.54299831649831654</c:v>
                </c:pt>
                <c:pt idx="1015">
                  <c:v>0.54299831649831654</c:v>
                </c:pt>
                <c:pt idx="1016">
                  <c:v>0.54299831649831654</c:v>
                </c:pt>
                <c:pt idx="1017">
                  <c:v>0.54165370370370369</c:v>
                </c:pt>
                <c:pt idx="1018">
                  <c:v>0.54165370370370369</c:v>
                </c:pt>
                <c:pt idx="1019">
                  <c:v>0.5403089225589226</c:v>
                </c:pt>
                <c:pt idx="1020">
                  <c:v>0.5403089225589226</c:v>
                </c:pt>
                <c:pt idx="1021">
                  <c:v>0.5403089225589226</c:v>
                </c:pt>
                <c:pt idx="1022">
                  <c:v>0.53896397306397303</c:v>
                </c:pt>
                <c:pt idx="1023">
                  <c:v>0.53896397306397303</c:v>
                </c:pt>
                <c:pt idx="1024">
                  <c:v>0.53896397306397303</c:v>
                </c:pt>
                <c:pt idx="1025">
                  <c:v>0.53896397306397303</c:v>
                </c:pt>
                <c:pt idx="1026">
                  <c:v>0.53761902356902358</c:v>
                </c:pt>
                <c:pt idx="1027">
                  <c:v>0.53761902356902358</c:v>
                </c:pt>
                <c:pt idx="1028">
                  <c:v>0.53627390572390576</c:v>
                </c:pt>
                <c:pt idx="1029">
                  <c:v>0.53627390572390576</c:v>
                </c:pt>
                <c:pt idx="1030">
                  <c:v>0.53627390572390576</c:v>
                </c:pt>
                <c:pt idx="1031">
                  <c:v>0.53492861952861948</c:v>
                </c:pt>
                <c:pt idx="1032">
                  <c:v>0.53492861952861948</c:v>
                </c:pt>
                <c:pt idx="1033">
                  <c:v>0.53492861952861948</c:v>
                </c:pt>
                <c:pt idx="1034">
                  <c:v>0.53358316498316494</c:v>
                </c:pt>
                <c:pt idx="1035">
                  <c:v>0.53358316498316494</c:v>
                </c:pt>
                <c:pt idx="1036">
                  <c:v>0.53358316498316494</c:v>
                </c:pt>
                <c:pt idx="1037">
                  <c:v>0.53358316498316494</c:v>
                </c:pt>
                <c:pt idx="1038">
                  <c:v>0.53223754208754204</c:v>
                </c:pt>
                <c:pt idx="1039">
                  <c:v>0.53223754208754204</c:v>
                </c:pt>
                <c:pt idx="1040">
                  <c:v>0.53089175084175089</c:v>
                </c:pt>
                <c:pt idx="1041">
                  <c:v>0.53089175084175089</c:v>
                </c:pt>
                <c:pt idx="1042">
                  <c:v>0.53089175084175089</c:v>
                </c:pt>
                <c:pt idx="1043">
                  <c:v>0.52954595959595963</c:v>
                </c:pt>
                <c:pt idx="1044">
                  <c:v>0.52954595959595963</c:v>
                </c:pt>
                <c:pt idx="1045">
                  <c:v>0.52954595959595963</c:v>
                </c:pt>
                <c:pt idx="1046">
                  <c:v>0.5282</c:v>
                </c:pt>
                <c:pt idx="1047">
                  <c:v>0.5282</c:v>
                </c:pt>
                <c:pt idx="1048">
                  <c:v>0.52685387205387202</c:v>
                </c:pt>
                <c:pt idx="1049">
                  <c:v>0.52685387205387202</c:v>
                </c:pt>
                <c:pt idx="1050">
                  <c:v>0.52685387205387202</c:v>
                </c:pt>
                <c:pt idx="1051">
                  <c:v>0.52685387205387202</c:v>
                </c:pt>
                <c:pt idx="1052">
                  <c:v>0.52550757575757578</c:v>
                </c:pt>
                <c:pt idx="1053">
                  <c:v>0.52550757575757578</c:v>
                </c:pt>
                <c:pt idx="1054">
                  <c:v>0.52550757575757578</c:v>
                </c:pt>
                <c:pt idx="1055">
                  <c:v>0.52416111111111108</c:v>
                </c:pt>
                <c:pt idx="1056">
                  <c:v>0.52416111111111108</c:v>
                </c:pt>
                <c:pt idx="1057">
                  <c:v>0.52416111111111108</c:v>
                </c:pt>
                <c:pt idx="1058">
                  <c:v>0.52281447811447812</c:v>
                </c:pt>
                <c:pt idx="1059">
                  <c:v>0.52281447811447812</c:v>
                </c:pt>
                <c:pt idx="1060">
                  <c:v>0.5214676767676768</c:v>
                </c:pt>
                <c:pt idx="1061">
                  <c:v>0.5214676767676768</c:v>
                </c:pt>
                <c:pt idx="1062">
                  <c:v>0.5214676767676768</c:v>
                </c:pt>
                <c:pt idx="1063">
                  <c:v>0.5214676767676768</c:v>
                </c:pt>
                <c:pt idx="1064">
                  <c:v>0.52012070707070712</c:v>
                </c:pt>
                <c:pt idx="1065">
                  <c:v>0.52012070707070712</c:v>
                </c:pt>
                <c:pt idx="1066">
                  <c:v>0.52012070707070712</c:v>
                </c:pt>
                <c:pt idx="1067">
                  <c:v>0.51877373737373733</c:v>
                </c:pt>
                <c:pt idx="1068">
                  <c:v>0.51877373737373733</c:v>
                </c:pt>
                <c:pt idx="1069">
                  <c:v>0.51742659932659929</c:v>
                </c:pt>
                <c:pt idx="1070">
                  <c:v>0.51742659932659929</c:v>
                </c:pt>
                <c:pt idx="1071">
                  <c:v>0.51742659932659929</c:v>
                </c:pt>
                <c:pt idx="1072">
                  <c:v>0.51607929292929289</c:v>
                </c:pt>
                <c:pt idx="1073">
                  <c:v>0.51607929292929289</c:v>
                </c:pt>
                <c:pt idx="1074">
                  <c:v>0.51607929292929289</c:v>
                </c:pt>
                <c:pt idx="1075">
                  <c:v>0.51473181818181823</c:v>
                </c:pt>
                <c:pt idx="1076">
                  <c:v>0.51473181818181823</c:v>
                </c:pt>
                <c:pt idx="1077">
                  <c:v>0.51473181818181823</c:v>
                </c:pt>
                <c:pt idx="1078">
                  <c:v>0.51338417508417511</c:v>
                </c:pt>
                <c:pt idx="1079">
                  <c:v>0.51338417508417511</c:v>
                </c:pt>
                <c:pt idx="1080">
                  <c:v>0.51338417508417511</c:v>
                </c:pt>
                <c:pt idx="1081">
                  <c:v>0.51203636363636362</c:v>
                </c:pt>
                <c:pt idx="1082">
                  <c:v>0.51203636363636362</c:v>
                </c:pt>
                <c:pt idx="1083">
                  <c:v>0.51203636363636362</c:v>
                </c:pt>
                <c:pt idx="1084">
                  <c:v>0.51068838383838389</c:v>
                </c:pt>
                <c:pt idx="1085">
                  <c:v>0.51068838383838389</c:v>
                </c:pt>
                <c:pt idx="1086">
                  <c:v>0.51068838383838389</c:v>
                </c:pt>
                <c:pt idx="1087">
                  <c:v>0.50934023569023568</c:v>
                </c:pt>
                <c:pt idx="1088">
                  <c:v>0.50934023569023568</c:v>
                </c:pt>
                <c:pt idx="1089">
                  <c:v>0.50934023569023568</c:v>
                </c:pt>
                <c:pt idx="1090">
                  <c:v>0.50799208754208758</c:v>
                </c:pt>
                <c:pt idx="1091">
                  <c:v>0.50799208754208758</c:v>
                </c:pt>
                <c:pt idx="1092">
                  <c:v>0.50799208754208758</c:v>
                </c:pt>
                <c:pt idx="1093">
                  <c:v>0.50664377104377101</c:v>
                </c:pt>
                <c:pt idx="1094">
                  <c:v>0.50664377104377101</c:v>
                </c:pt>
                <c:pt idx="1095">
                  <c:v>0.50664377104377101</c:v>
                </c:pt>
                <c:pt idx="1096">
                  <c:v>0.50529528619528619</c:v>
                </c:pt>
                <c:pt idx="1097">
                  <c:v>0.50529528619528619</c:v>
                </c:pt>
                <c:pt idx="1098">
                  <c:v>0.503946632996633</c:v>
                </c:pt>
                <c:pt idx="1099">
                  <c:v>0.503946632996633</c:v>
                </c:pt>
                <c:pt idx="1100">
                  <c:v>0.503946632996633</c:v>
                </c:pt>
                <c:pt idx="1101">
                  <c:v>0.50259781144781146</c:v>
                </c:pt>
                <c:pt idx="1102">
                  <c:v>0.50259781144781146</c:v>
                </c:pt>
                <c:pt idx="1103">
                  <c:v>0.50259781144781146</c:v>
                </c:pt>
                <c:pt idx="1104">
                  <c:v>0.50259781144781146</c:v>
                </c:pt>
                <c:pt idx="1105">
                  <c:v>0.50124882154882155</c:v>
                </c:pt>
                <c:pt idx="1106">
                  <c:v>0.50124882154882155</c:v>
                </c:pt>
                <c:pt idx="1107">
                  <c:v>0.50124882154882155</c:v>
                </c:pt>
                <c:pt idx="1108">
                  <c:v>0.49989966329966329</c:v>
                </c:pt>
                <c:pt idx="1109">
                  <c:v>0.49989966329966329</c:v>
                </c:pt>
                <c:pt idx="1110">
                  <c:v>0.49855033670033672</c:v>
                </c:pt>
                <c:pt idx="1111">
                  <c:v>0.49855033670033672</c:v>
                </c:pt>
                <c:pt idx="1112">
                  <c:v>0.49855033670033672</c:v>
                </c:pt>
                <c:pt idx="1113">
                  <c:v>0.49720084175084173</c:v>
                </c:pt>
                <c:pt idx="1114">
                  <c:v>0.49720084175084173</c:v>
                </c:pt>
                <c:pt idx="1115">
                  <c:v>0.49720084175084173</c:v>
                </c:pt>
                <c:pt idx="1116">
                  <c:v>0.49720084175084173</c:v>
                </c:pt>
                <c:pt idx="1117">
                  <c:v>0.49585117845117843</c:v>
                </c:pt>
                <c:pt idx="1118">
                  <c:v>0.49585117845117843</c:v>
                </c:pt>
                <c:pt idx="1119">
                  <c:v>0.49450151515151514</c:v>
                </c:pt>
                <c:pt idx="1120">
                  <c:v>0.49450151515151514</c:v>
                </c:pt>
                <c:pt idx="1121">
                  <c:v>0.49450151515151514</c:v>
                </c:pt>
                <c:pt idx="1122">
                  <c:v>0.49315168350168348</c:v>
                </c:pt>
                <c:pt idx="1123">
                  <c:v>0.49315168350168348</c:v>
                </c:pt>
                <c:pt idx="1124">
                  <c:v>0.49315168350168348</c:v>
                </c:pt>
                <c:pt idx="1125">
                  <c:v>0.49180168350168352</c:v>
                </c:pt>
                <c:pt idx="1126">
                  <c:v>0.49180168350168352</c:v>
                </c:pt>
                <c:pt idx="1127">
                  <c:v>0.49180168350168352</c:v>
                </c:pt>
                <c:pt idx="1128">
                  <c:v>0.49180168350168352</c:v>
                </c:pt>
                <c:pt idx="1129">
                  <c:v>0.49045151515151514</c:v>
                </c:pt>
                <c:pt idx="1130">
                  <c:v>0.49045151515151514</c:v>
                </c:pt>
                <c:pt idx="1131">
                  <c:v>0.48910117845117845</c:v>
                </c:pt>
                <c:pt idx="1132">
                  <c:v>0.48910117845117845</c:v>
                </c:pt>
                <c:pt idx="1133">
                  <c:v>0.48910117845117845</c:v>
                </c:pt>
                <c:pt idx="1134">
                  <c:v>0.48775067340067341</c:v>
                </c:pt>
                <c:pt idx="1135">
                  <c:v>0.48775067340067341</c:v>
                </c:pt>
                <c:pt idx="1136">
                  <c:v>0.48775067340067341</c:v>
                </c:pt>
                <c:pt idx="1137">
                  <c:v>0.4864</c:v>
                </c:pt>
                <c:pt idx="1138">
                  <c:v>0.4864</c:v>
                </c:pt>
                <c:pt idx="1139">
                  <c:v>0.4864</c:v>
                </c:pt>
                <c:pt idx="1140">
                  <c:v>0.48504915824915823</c:v>
                </c:pt>
                <c:pt idx="1141">
                  <c:v>0.48504915824915823</c:v>
                </c:pt>
                <c:pt idx="1142">
                  <c:v>0.48504915824915823</c:v>
                </c:pt>
                <c:pt idx="1143">
                  <c:v>0.48369814814814815</c:v>
                </c:pt>
                <c:pt idx="1144">
                  <c:v>0.48369814814814815</c:v>
                </c:pt>
                <c:pt idx="1145">
                  <c:v>0.48369814814814815</c:v>
                </c:pt>
                <c:pt idx="1146">
                  <c:v>0.48234696969696972</c:v>
                </c:pt>
                <c:pt idx="1147">
                  <c:v>0.48234696969696972</c:v>
                </c:pt>
                <c:pt idx="1148">
                  <c:v>0.48099562289562292</c:v>
                </c:pt>
                <c:pt idx="1149">
                  <c:v>0.48099562289562292</c:v>
                </c:pt>
                <c:pt idx="1150">
                  <c:v>0.48099562289562292</c:v>
                </c:pt>
                <c:pt idx="1151">
                  <c:v>0.47964410774410776</c:v>
                </c:pt>
                <c:pt idx="1152">
                  <c:v>0.47964410774410776</c:v>
                </c:pt>
                <c:pt idx="1153">
                  <c:v>0.47964410774410776</c:v>
                </c:pt>
                <c:pt idx="1154">
                  <c:v>0.47964410774410776</c:v>
                </c:pt>
                <c:pt idx="1155">
                  <c:v>0.47829242424242424</c:v>
                </c:pt>
                <c:pt idx="1156">
                  <c:v>0.47829242424242424</c:v>
                </c:pt>
                <c:pt idx="1157">
                  <c:v>0.47829242424242424</c:v>
                </c:pt>
                <c:pt idx="1158">
                  <c:v>0.47694057239057241</c:v>
                </c:pt>
                <c:pt idx="1159">
                  <c:v>0.47694057239057241</c:v>
                </c:pt>
                <c:pt idx="1160">
                  <c:v>0.47558872053872053</c:v>
                </c:pt>
                <c:pt idx="1161">
                  <c:v>0.47558872053872053</c:v>
                </c:pt>
                <c:pt idx="1162">
                  <c:v>0.47558872053872053</c:v>
                </c:pt>
                <c:pt idx="1163">
                  <c:v>0.47423670033670035</c:v>
                </c:pt>
                <c:pt idx="1164">
                  <c:v>0.47423670033670035</c:v>
                </c:pt>
                <c:pt idx="1165">
                  <c:v>0.47423670033670035</c:v>
                </c:pt>
                <c:pt idx="1166">
                  <c:v>0.47423670033670035</c:v>
                </c:pt>
                <c:pt idx="1167">
                  <c:v>0.4728845117845118</c:v>
                </c:pt>
                <c:pt idx="1168">
                  <c:v>0.4728845117845118</c:v>
                </c:pt>
                <c:pt idx="1169">
                  <c:v>0.47153215488215489</c:v>
                </c:pt>
                <c:pt idx="1170">
                  <c:v>0.47153215488215489</c:v>
                </c:pt>
                <c:pt idx="1171">
                  <c:v>0.47153215488215489</c:v>
                </c:pt>
                <c:pt idx="1172">
                  <c:v>0.47017962962962961</c:v>
                </c:pt>
                <c:pt idx="1173">
                  <c:v>0.47017962962962961</c:v>
                </c:pt>
                <c:pt idx="1174">
                  <c:v>0.47017962962962961</c:v>
                </c:pt>
                <c:pt idx="1175">
                  <c:v>0.46882693602693604</c:v>
                </c:pt>
                <c:pt idx="1176">
                  <c:v>0.46882693602693604</c:v>
                </c:pt>
                <c:pt idx="1177">
                  <c:v>0.46882693602693604</c:v>
                </c:pt>
                <c:pt idx="1178">
                  <c:v>0.4674740740740741</c:v>
                </c:pt>
                <c:pt idx="1179">
                  <c:v>0.4674740740740741</c:v>
                </c:pt>
                <c:pt idx="1180">
                  <c:v>0.4674740740740741</c:v>
                </c:pt>
                <c:pt idx="1181">
                  <c:v>0.4661210437710438</c:v>
                </c:pt>
                <c:pt idx="1182">
                  <c:v>0.4661210437710438</c:v>
                </c:pt>
                <c:pt idx="1183">
                  <c:v>0.4661210437710438</c:v>
                </c:pt>
                <c:pt idx="1184">
                  <c:v>0.46476784511784514</c:v>
                </c:pt>
                <c:pt idx="1185">
                  <c:v>0.46476784511784514</c:v>
                </c:pt>
                <c:pt idx="1186">
                  <c:v>0.46476784511784514</c:v>
                </c:pt>
                <c:pt idx="1187">
                  <c:v>0.46341447811447811</c:v>
                </c:pt>
                <c:pt idx="1188">
                  <c:v>0.46341447811447811</c:v>
                </c:pt>
                <c:pt idx="1189">
                  <c:v>0.46341447811447811</c:v>
                </c:pt>
                <c:pt idx="1190">
                  <c:v>0.46206094276094278</c:v>
                </c:pt>
                <c:pt idx="1191">
                  <c:v>0.46206094276094278</c:v>
                </c:pt>
                <c:pt idx="1192">
                  <c:v>0.46206094276094278</c:v>
                </c:pt>
                <c:pt idx="1193">
                  <c:v>0.46070723905723904</c:v>
                </c:pt>
                <c:pt idx="1194">
                  <c:v>0.46070723905723904</c:v>
                </c:pt>
                <c:pt idx="1195">
                  <c:v>0.46070723905723904</c:v>
                </c:pt>
                <c:pt idx="1196">
                  <c:v>0.45935336700336699</c:v>
                </c:pt>
                <c:pt idx="1197">
                  <c:v>0.45935336700336699</c:v>
                </c:pt>
                <c:pt idx="1198">
                  <c:v>0.45799932659932657</c:v>
                </c:pt>
                <c:pt idx="1199">
                  <c:v>0.45799932659932657</c:v>
                </c:pt>
                <c:pt idx="1200">
                  <c:v>0.45799932659932657</c:v>
                </c:pt>
                <c:pt idx="1201">
                  <c:v>0.45799932659932657</c:v>
                </c:pt>
                <c:pt idx="1202">
                  <c:v>0.45664511784511785</c:v>
                </c:pt>
                <c:pt idx="1203">
                  <c:v>0.45664511784511785</c:v>
                </c:pt>
                <c:pt idx="1204">
                  <c:v>0.45664511784511785</c:v>
                </c:pt>
                <c:pt idx="1205">
                  <c:v>0.45529074074074072</c:v>
                </c:pt>
                <c:pt idx="1206">
                  <c:v>0.45529074074074072</c:v>
                </c:pt>
                <c:pt idx="1207">
                  <c:v>0.45393619528619528</c:v>
                </c:pt>
                <c:pt idx="1208">
                  <c:v>0.45393619528619528</c:v>
                </c:pt>
                <c:pt idx="1209">
                  <c:v>0.45393619528619528</c:v>
                </c:pt>
                <c:pt idx="1210">
                  <c:v>0.45258148148148147</c:v>
                </c:pt>
                <c:pt idx="1211">
                  <c:v>0.45258148148148147</c:v>
                </c:pt>
                <c:pt idx="1212">
                  <c:v>0.45258148148148147</c:v>
                </c:pt>
                <c:pt idx="1213">
                  <c:v>0.45258148148148147</c:v>
                </c:pt>
                <c:pt idx="1214">
                  <c:v>0.45122659932659931</c:v>
                </c:pt>
                <c:pt idx="1215">
                  <c:v>0.45122659932659931</c:v>
                </c:pt>
                <c:pt idx="1216">
                  <c:v>0.44987154882154884</c:v>
                </c:pt>
                <c:pt idx="1217">
                  <c:v>0.44987154882154884</c:v>
                </c:pt>
                <c:pt idx="1218">
                  <c:v>0.44987154882154884</c:v>
                </c:pt>
                <c:pt idx="1219">
                  <c:v>0.44851632996632995</c:v>
                </c:pt>
                <c:pt idx="1220">
                  <c:v>0.44851632996632995</c:v>
                </c:pt>
                <c:pt idx="1221">
                  <c:v>0.44851632996632995</c:v>
                </c:pt>
                <c:pt idx="1222">
                  <c:v>0.44716094276094276</c:v>
                </c:pt>
                <c:pt idx="1223">
                  <c:v>0.44716094276094276</c:v>
                </c:pt>
                <c:pt idx="1224">
                  <c:v>0.44716094276094276</c:v>
                </c:pt>
                <c:pt idx="1225">
                  <c:v>0.44716094276094276</c:v>
                </c:pt>
                <c:pt idx="1226">
                  <c:v>0.4458053872053872</c:v>
                </c:pt>
                <c:pt idx="1227">
                  <c:v>0.4458053872053872</c:v>
                </c:pt>
                <c:pt idx="1228">
                  <c:v>0.44444966329966329</c:v>
                </c:pt>
                <c:pt idx="1229">
                  <c:v>0.44444966329966329</c:v>
                </c:pt>
                <c:pt idx="1230">
                  <c:v>0.44444966329966329</c:v>
                </c:pt>
                <c:pt idx="1231">
                  <c:v>0.44309377104377107</c:v>
                </c:pt>
                <c:pt idx="1232">
                  <c:v>0.44309377104377107</c:v>
                </c:pt>
                <c:pt idx="1233">
                  <c:v>0.44309377104377107</c:v>
                </c:pt>
                <c:pt idx="1234">
                  <c:v>0.44173771043771043</c:v>
                </c:pt>
                <c:pt idx="1235">
                  <c:v>0.44173771043771043</c:v>
                </c:pt>
                <c:pt idx="1236">
                  <c:v>0.44173771043771043</c:v>
                </c:pt>
                <c:pt idx="1237">
                  <c:v>0.44038148148148148</c:v>
                </c:pt>
                <c:pt idx="1238">
                  <c:v>0.44038148148148148</c:v>
                </c:pt>
                <c:pt idx="1239">
                  <c:v>0.44038148148148148</c:v>
                </c:pt>
                <c:pt idx="1240">
                  <c:v>0.43902508417508418</c:v>
                </c:pt>
                <c:pt idx="1241">
                  <c:v>0.43902508417508418</c:v>
                </c:pt>
                <c:pt idx="1242">
                  <c:v>0.43902508417508418</c:v>
                </c:pt>
                <c:pt idx="1243">
                  <c:v>0.43766851851851851</c:v>
                </c:pt>
                <c:pt idx="1244">
                  <c:v>0.43766851851851851</c:v>
                </c:pt>
                <c:pt idx="1245">
                  <c:v>0.43631178451178454</c:v>
                </c:pt>
                <c:pt idx="1246">
                  <c:v>0.43631178451178454</c:v>
                </c:pt>
                <c:pt idx="1247">
                  <c:v>0.43631178451178454</c:v>
                </c:pt>
                <c:pt idx="1248">
                  <c:v>0.43631178451178454</c:v>
                </c:pt>
                <c:pt idx="1249">
                  <c:v>0.43495488215488215</c:v>
                </c:pt>
                <c:pt idx="1250">
                  <c:v>0.43495488215488215</c:v>
                </c:pt>
                <c:pt idx="1251">
                  <c:v>0.43495488215488215</c:v>
                </c:pt>
                <c:pt idx="1252">
                  <c:v>0.43359781144781145</c:v>
                </c:pt>
                <c:pt idx="1253">
                  <c:v>0.43359781144781145</c:v>
                </c:pt>
                <c:pt idx="1254">
                  <c:v>0.4322405723905724</c:v>
                </c:pt>
                <c:pt idx="1255">
                  <c:v>0.4322405723905724</c:v>
                </c:pt>
                <c:pt idx="1256">
                  <c:v>0.4322405723905724</c:v>
                </c:pt>
                <c:pt idx="1257">
                  <c:v>0.43088316498316498</c:v>
                </c:pt>
                <c:pt idx="1258">
                  <c:v>0.43088316498316498</c:v>
                </c:pt>
                <c:pt idx="1259">
                  <c:v>0.43088316498316498</c:v>
                </c:pt>
                <c:pt idx="1260">
                  <c:v>0.43088316498316498</c:v>
                </c:pt>
                <c:pt idx="1261">
                  <c:v>0.42952542087542089</c:v>
                </c:pt>
                <c:pt idx="1262">
                  <c:v>0.42952542087542089</c:v>
                </c:pt>
                <c:pt idx="1263">
                  <c:v>0.42952542087542089</c:v>
                </c:pt>
                <c:pt idx="1264">
                  <c:v>0.42816750841750839</c:v>
                </c:pt>
                <c:pt idx="1265">
                  <c:v>0.42816750841750839</c:v>
                </c:pt>
                <c:pt idx="1266">
                  <c:v>0.42680942760942758</c:v>
                </c:pt>
                <c:pt idx="1267">
                  <c:v>0.42680942760942758</c:v>
                </c:pt>
                <c:pt idx="1268">
                  <c:v>0.42680942760942758</c:v>
                </c:pt>
                <c:pt idx="1269">
                  <c:v>0.42545117845117847</c:v>
                </c:pt>
                <c:pt idx="1270">
                  <c:v>0.42545117845117847</c:v>
                </c:pt>
                <c:pt idx="1271">
                  <c:v>0.42545117845117847</c:v>
                </c:pt>
                <c:pt idx="1272">
                  <c:v>0.42545117845117847</c:v>
                </c:pt>
                <c:pt idx="1273">
                  <c:v>0.42409276094276094</c:v>
                </c:pt>
                <c:pt idx="1274">
                  <c:v>0.42409276094276094</c:v>
                </c:pt>
                <c:pt idx="1275">
                  <c:v>0.4227341750841751</c:v>
                </c:pt>
                <c:pt idx="1276">
                  <c:v>0.4227341750841751</c:v>
                </c:pt>
                <c:pt idx="1277">
                  <c:v>0.4227341750841751</c:v>
                </c:pt>
                <c:pt idx="1278">
                  <c:v>0.4213754208754209</c:v>
                </c:pt>
                <c:pt idx="1279">
                  <c:v>0.4213754208754209</c:v>
                </c:pt>
                <c:pt idx="1280">
                  <c:v>0.4213754208754209</c:v>
                </c:pt>
                <c:pt idx="1281">
                  <c:v>0.42001649831649834</c:v>
                </c:pt>
                <c:pt idx="1282">
                  <c:v>0.42001649831649834</c:v>
                </c:pt>
                <c:pt idx="1283">
                  <c:v>0.42001649831649834</c:v>
                </c:pt>
                <c:pt idx="1284">
                  <c:v>0.41865740740740742</c:v>
                </c:pt>
                <c:pt idx="1285">
                  <c:v>0.41865740740740742</c:v>
                </c:pt>
                <c:pt idx="1286">
                  <c:v>0.41865740740740742</c:v>
                </c:pt>
                <c:pt idx="1287">
                  <c:v>0.41729814814814814</c:v>
                </c:pt>
                <c:pt idx="1288">
                  <c:v>0.41729814814814814</c:v>
                </c:pt>
                <c:pt idx="1289">
                  <c:v>0.41729814814814814</c:v>
                </c:pt>
                <c:pt idx="1290">
                  <c:v>0.41593872053872055</c:v>
                </c:pt>
                <c:pt idx="1291">
                  <c:v>0.41593872053872055</c:v>
                </c:pt>
                <c:pt idx="1292">
                  <c:v>0.41593872053872055</c:v>
                </c:pt>
                <c:pt idx="1293">
                  <c:v>0.4145791245791246</c:v>
                </c:pt>
                <c:pt idx="1294">
                  <c:v>0.4145791245791246</c:v>
                </c:pt>
                <c:pt idx="1295">
                  <c:v>0.4145791245791246</c:v>
                </c:pt>
                <c:pt idx="1296">
                  <c:v>0.41321936026936029</c:v>
                </c:pt>
                <c:pt idx="1297">
                  <c:v>0.41321936026936029</c:v>
                </c:pt>
                <c:pt idx="1298">
                  <c:v>0.41321936026936029</c:v>
                </c:pt>
                <c:pt idx="1299">
                  <c:v>0.41185925925925926</c:v>
                </c:pt>
                <c:pt idx="1300">
                  <c:v>0.41185925925925926</c:v>
                </c:pt>
                <c:pt idx="1301">
                  <c:v>0.41049898989898992</c:v>
                </c:pt>
                <c:pt idx="1302">
                  <c:v>0.41049898989898992</c:v>
                </c:pt>
                <c:pt idx="1303">
                  <c:v>0.41049898989898992</c:v>
                </c:pt>
                <c:pt idx="1304">
                  <c:v>0.41049898989898992</c:v>
                </c:pt>
                <c:pt idx="1305">
                  <c:v>0.40913855218855216</c:v>
                </c:pt>
                <c:pt idx="1306">
                  <c:v>0.40913855218855216</c:v>
                </c:pt>
                <c:pt idx="1307">
                  <c:v>0.40913855218855216</c:v>
                </c:pt>
                <c:pt idx="1308">
                  <c:v>0.4077779461279461</c:v>
                </c:pt>
                <c:pt idx="1309">
                  <c:v>0.4077779461279461</c:v>
                </c:pt>
                <c:pt idx="1310">
                  <c:v>0.4077779461279461</c:v>
                </c:pt>
                <c:pt idx="1311">
                  <c:v>0.40641717171717173</c:v>
                </c:pt>
                <c:pt idx="1312">
                  <c:v>0.40641717171717173</c:v>
                </c:pt>
                <c:pt idx="1313">
                  <c:v>0.40505622895622895</c:v>
                </c:pt>
                <c:pt idx="1314">
                  <c:v>0.40505622895622895</c:v>
                </c:pt>
                <c:pt idx="1315">
                  <c:v>0.40505622895622895</c:v>
                </c:pt>
                <c:pt idx="1316">
                  <c:v>0.40505622895622895</c:v>
                </c:pt>
                <c:pt idx="1317">
                  <c:v>0.40369511784511786</c:v>
                </c:pt>
                <c:pt idx="1318">
                  <c:v>0.40369511784511786</c:v>
                </c:pt>
                <c:pt idx="1319">
                  <c:v>0.40369511784511786</c:v>
                </c:pt>
                <c:pt idx="1320">
                  <c:v>0.4023338383838384</c:v>
                </c:pt>
                <c:pt idx="1321">
                  <c:v>0.4023338383838384</c:v>
                </c:pt>
                <c:pt idx="1322">
                  <c:v>0.40097239057239059</c:v>
                </c:pt>
                <c:pt idx="1323">
                  <c:v>0.40097239057239059</c:v>
                </c:pt>
                <c:pt idx="1324">
                  <c:v>0.40097239057239059</c:v>
                </c:pt>
                <c:pt idx="1325">
                  <c:v>0.39961060606060606</c:v>
                </c:pt>
                <c:pt idx="1326">
                  <c:v>0.39961060606060606</c:v>
                </c:pt>
                <c:pt idx="1327">
                  <c:v>0.39961060606060606</c:v>
                </c:pt>
                <c:pt idx="1328">
                  <c:v>0.39961060606060606</c:v>
                </c:pt>
                <c:pt idx="1329">
                  <c:v>0.39824865319865321</c:v>
                </c:pt>
                <c:pt idx="1330">
                  <c:v>0.39824865319865321</c:v>
                </c:pt>
                <c:pt idx="1331">
                  <c:v>0.39688653198653201</c:v>
                </c:pt>
                <c:pt idx="1332">
                  <c:v>0.39688653198653201</c:v>
                </c:pt>
                <c:pt idx="1333">
                  <c:v>0.39688653198653201</c:v>
                </c:pt>
                <c:pt idx="1334">
                  <c:v>0.39552424242424244</c:v>
                </c:pt>
                <c:pt idx="1335">
                  <c:v>0.39552424242424244</c:v>
                </c:pt>
                <c:pt idx="1336">
                  <c:v>0.39552424242424244</c:v>
                </c:pt>
                <c:pt idx="1337">
                  <c:v>0.39552424242424244</c:v>
                </c:pt>
                <c:pt idx="1338">
                  <c:v>0.39416178451178452</c:v>
                </c:pt>
                <c:pt idx="1339">
                  <c:v>0.39416178451178452</c:v>
                </c:pt>
                <c:pt idx="1340">
                  <c:v>0.39279915824915823</c:v>
                </c:pt>
                <c:pt idx="1341">
                  <c:v>0.39279915824915823</c:v>
                </c:pt>
                <c:pt idx="1342">
                  <c:v>0.39279915824915823</c:v>
                </c:pt>
                <c:pt idx="1343">
                  <c:v>0.39143636363636364</c:v>
                </c:pt>
                <c:pt idx="1344">
                  <c:v>0.39143636363636364</c:v>
                </c:pt>
                <c:pt idx="1345">
                  <c:v>0.39143636363636364</c:v>
                </c:pt>
                <c:pt idx="1346">
                  <c:v>0.39007323232323232</c:v>
                </c:pt>
                <c:pt idx="1347">
                  <c:v>0.39007323232323232</c:v>
                </c:pt>
                <c:pt idx="1348">
                  <c:v>0.39007323232323232</c:v>
                </c:pt>
                <c:pt idx="1349">
                  <c:v>0.38870993265993264</c:v>
                </c:pt>
                <c:pt idx="1350">
                  <c:v>0.38870993265993264</c:v>
                </c:pt>
                <c:pt idx="1351">
                  <c:v>0.38870993265993264</c:v>
                </c:pt>
                <c:pt idx="1352">
                  <c:v>0.38734646464646466</c:v>
                </c:pt>
                <c:pt idx="1353">
                  <c:v>0.38734646464646466</c:v>
                </c:pt>
                <c:pt idx="1354">
                  <c:v>0.38734646464646466</c:v>
                </c:pt>
                <c:pt idx="1355">
                  <c:v>0.38598282828282826</c:v>
                </c:pt>
                <c:pt idx="1356">
                  <c:v>0.38598282828282826</c:v>
                </c:pt>
                <c:pt idx="1357">
                  <c:v>0.38461902356902355</c:v>
                </c:pt>
                <c:pt idx="1358">
                  <c:v>0.38461902356902355</c:v>
                </c:pt>
                <c:pt idx="1359">
                  <c:v>0.38461902356902355</c:v>
                </c:pt>
                <c:pt idx="1360">
                  <c:v>0.38461902356902355</c:v>
                </c:pt>
                <c:pt idx="1361">
                  <c:v>0.38325505050505049</c:v>
                </c:pt>
                <c:pt idx="1362">
                  <c:v>0.38325505050505049</c:v>
                </c:pt>
                <c:pt idx="1363">
                  <c:v>0.38325505050505049</c:v>
                </c:pt>
                <c:pt idx="1364">
                  <c:v>0.38189074074074075</c:v>
                </c:pt>
                <c:pt idx="1365">
                  <c:v>0.38189074074074075</c:v>
                </c:pt>
                <c:pt idx="1366">
                  <c:v>0.3805262626262626</c:v>
                </c:pt>
                <c:pt idx="1367">
                  <c:v>0.3805262626262626</c:v>
                </c:pt>
                <c:pt idx="1368">
                  <c:v>0.3805262626262626</c:v>
                </c:pt>
                <c:pt idx="1369">
                  <c:v>0.3805262626262626</c:v>
                </c:pt>
                <c:pt idx="1370">
                  <c:v>0.37916161616161614</c:v>
                </c:pt>
                <c:pt idx="1371">
                  <c:v>0.37916161616161614</c:v>
                </c:pt>
                <c:pt idx="1372">
                  <c:v>0.37916161616161614</c:v>
                </c:pt>
                <c:pt idx="1373">
                  <c:v>0.37779680134680133</c:v>
                </c:pt>
                <c:pt idx="1374">
                  <c:v>0.37779680134680133</c:v>
                </c:pt>
                <c:pt idx="1375">
                  <c:v>0.37779680134680133</c:v>
                </c:pt>
                <c:pt idx="1376">
                  <c:v>0.3764318181818182</c:v>
                </c:pt>
                <c:pt idx="1377">
                  <c:v>0.3764318181818182</c:v>
                </c:pt>
                <c:pt idx="1378">
                  <c:v>0.3750664983164983</c:v>
                </c:pt>
                <c:pt idx="1379">
                  <c:v>0.3750664983164983</c:v>
                </c:pt>
                <c:pt idx="1380">
                  <c:v>0.3750664983164983</c:v>
                </c:pt>
                <c:pt idx="1381">
                  <c:v>0.3750664983164983</c:v>
                </c:pt>
                <c:pt idx="1382">
                  <c:v>0.37370101010101009</c:v>
                </c:pt>
                <c:pt idx="1383">
                  <c:v>0.37370101010101009</c:v>
                </c:pt>
                <c:pt idx="1384">
                  <c:v>0.37370101010101009</c:v>
                </c:pt>
                <c:pt idx="1385">
                  <c:v>0.37233535353535352</c:v>
                </c:pt>
                <c:pt idx="1386">
                  <c:v>0.37233535353535352</c:v>
                </c:pt>
                <c:pt idx="1387">
                  <c:v>0.37096952861952864</c:v>
                </c:pt>
                <c:pt idx="1388">
                  <c:v>0.37096952861952864</c:v>
                </c:pt>
                <c:pt idx="1389">
                  <c:v>0.37096952861952864</c:v>
                </c:pt>
                <c:pt idx="1390">
                  <c:v>0.37096952861952864</c:v>
                </c:pt>
                <c:pt idx="1391">
                  <c:v>0.36960353535353535</c:v>
                </c:pt>
                <c:pt idx="1392">
                  <c:v>0.36960353535353535</c:v>
                </c:pt>
                <c:pt idx="1393">
                  <c:v>0.36960353535353535</c:v>
                </c:pt>
                <c:pt idx="1394">
                  <c:v>0.36823720538720539</c:v>
                </c:pt>
                <c:pt idx="1395">
                  <c:v>0.36823720538720539</c:v>
                </c:pt>
                <c:pt idx="1396">
                  <c:v>0.36687070707070707</c:v>
                </c:pt>
                <c:pt idx="1397">
                  <c:v>0.36687070707070707</c:v>
                </c:pt>
                <c:pt idx="1398">
                  <c:v>0.36687070707070707</c:v>
                </c:pt>
                <c:pt idx="1399">
                  <c:v>0.36550404040404039</c:v>
                </c:pt>
                <c:pt idx="1400">
                  <c:v>0.36550404040404039</c:v>
                </c:pt>
                <c:pt idx="1401">
                  <c:v>0.36550404040404039</c:v>
                </c:pt>
                <c:pt idx="1402">
                  <c:v>0.36550404040404039</c:v>
                </c:pt>
                <c:pt idx="1403">
                  <c:v>0.3641372053872054</c:v>
                </c:pt>
                <c:pt idx="1404">
                  <c:v>0.3641372053872054</c:v>
                </c:pt>
                <c:pt idx="1405">
                  <c:v>0.36277003367003369</c:v>
                </c:pt>
                <c:pt idx="1406">
                  <c:v>0.36277003367003369</c:v>
                </c:pt>
                <c:pt idx="1407">
                  <c:v>0.36277003367003369</c:v>
                </c:pt>
                <c:pt idx="1408">
                  <c:v>0.36140269360269361</c:v>
                </c:pt>
                <c:pt idx="1409">
                  <c:v>0.36140269360269361</c:v>
                </c:pt>
                <c:pt idx="1410">
                  <c:v>0.36140269360269361</c:v>
                </c:pt>
                <c:pt idx="1411">
                  <c:v>0.36140269360269361</c:v>
                </c:pt>
                <c:pt idx="1412">
                  <c:v>0.36003518518518518</c:v>
                </c:pt>
                <c:pt idx="1413">
                  <c:v>0.36003518518518518</c:v>
                </c:pt>
                <c:pt idx="1414">
                  <c:v>0.35866750841750844</c:v>
                </c:pt>
                <c:pt idx="1415">
                  <c:v>0.35866750841750844</c:v>
                </c:pt>
                <c:pt idx="1416">
                  <c:v>0.35866750841750844</c:v>
                </c:pt>
                <c:pt idx="1417">
                  <c:v>0.35729949494949492</c:v>
                </c:pt>
                <c:pt idx="1418">
                  <c:v>0.35729949494949492</c:v>
                </c:pt>
                <c:pt idx="1419">
                  <c:v>0.35729949494949492</c:v>
                </c:pt>
                <c:pt idx="1420">
                  <c:v>0.35593131313131315</c:v>
                </c:pt>
                <c:pt idx="1421">
                  <c:v>0.35593131313131315</c:v>
                </c:pt>
                <c:pt idx="1422">
                  <c:v>0.35593131313131315</c:v>
                </c:pt>
                <c:pt idx="1423">
                  <c:v>0.35456296296296297</c:v>
                </c:pt>
                <c:pt idx="1424">
                  <c:v>0.35456296296296297</c:v>
                </c:pt>
                <c:pt idx="1425">
                  <c:v>0.35456296296296297</c:v>
                </c:pt>
                <c:pt idx="1426">
                  <c:v>0.35319427609427612</c:v>
                </c:pt>
                <c:pt idx="1427">
                  <c:v>0.35319427609427612</c:v>
                </c:pt>
                <c:pt idx="1428">
                  <c:v>0.35319427609427612</c:v>
                </c:pt>
                <c:pt idx="1429">
                  <c:v>0.3518254208754209</c:v>
                </c:pt>
                <c:pt idx="1430">
                  <c:v>0.3518254208754209</c:v>
                </c:pt>
                <c:pt idx="1431">
                  <c:v>0.3518254208754209</c:v>
                </c:pt>
                <c:pt idx="1432">
                  <c:v>0.35045639730639733</c:v>
                </c:pt>
                <c:pt idx="1433">
                  <c:v>0.35045639730639733</c:v>
                </c:pt>
                <c:pt idx="1434">
                  <c:v>0.35045639730639733</c:v>
                </c:pt>
                <c:pt idx="1435">
                  <c:v>0.34908720538720539</c:v>
                </c:pt>
                <c:pt idx="1436">
                  <c:v>0.34908720538720539</c:v>
                </c:pt>
                <c:pt idx="1437">
                  <c:v>0.34908720538720539</c:v>
                </c:pt>
                <c:pt idx="1438">
                  <c:v>0.34771767676767679</c:v>
                </c:pt>
                <c:pt idx="1439">
                  <c:v>0.34771767676767679</c:v>
                </c:pt>
                <c:pt idx="1440">
                  <c:v>0.34771767676767679</c:v>
                </c:pt>
                <c:pt idx="1441">
                  <c:v>0.34634797979797982</c:v>
                </c:pt>
                <c:pt idx="1442">
                  <c:v>0.34634797979797982</c:v>
                </c:pt>
                <c:pt idx="1443">
                  <c:v>0.34634797979797982</c:v>
                </c:pt>
                <c:pt idx="1444">
                  <c:v>0.34497811447811449</c:v>
                </c:pt>
                <c:pt idx="1445">
                  <c:v>0.34497811447811449</c:v>
                </c:pt>
                <c:pt idx="1446">
                  <c:v>0.34497811447811449</c:v>
                </c:pt>
                <c:pt idx="1447">
                  <c:v>0.34360791245791245</c:v>
                </c:pt>
                <c:pt idx="1448">
                  <c:v>0.34360791245791245</c:v>
                </c:pt>
                <c:pt idx="1449">
                  <c:v>0.34223754208754209</c:v>
                </c:pt>
                <c:pt idx="1450">
                  <c:v>0.34223754208754209</c:v>
                </c:pt>
                <c:pt idx="1451">
                  <c:v>0.34223754208754209</c:v>
                </c:pt>
                <c:pt idx="1452">
                  <c:v>0.34223754208754209</c:v>
                </c:pt>
                <c:pt idx="1453">
                  <c:v>0.34086700336700337</c:v>
                </c:pt>
                <c:pt idx="1454">
                  <c:v>0.34086700336700337</c:v>
                </c:pt>
                <c:pt idx="1455">
                  <c:v>0.34086700336700337</c:v>
                </c:pt>
                <c:pt idx="1456">
                  <c:v>0.33949612794612793</c:v>
                </c:pt>
                <c:pt idx="1457">
                  <c:v>0.33949612794612793</c:v>
                </c:pt>
                <c:pt idx="1458">
                  <c:v>0.33812508417508419</c:v>
                </c:pt>
                <c:pt idx="1459">
                  <c:v>0.33812508417508419</c:v>
                </c:pt>
                <c:pt idx="1460">
                  <c:v>0.33812508417508419</c:v>
                </c:pt>
                <c:pt idx="1461">
                  <c:v>0.33812508417508419</c:v>
                </c:pt>
                <c:pt idx="1462">
                  <c:v>0.33675387205387203</c:v>
                </c:pt>
                <c:pt idx="1463">
                  <c:v>0.33675387205387203</c:v>
                </c:pt>
                <c:pt idx="1464">
                  <c:v>0.33675387205387203</c:v>
                </c:pt>
                <c:pt idx="1465">
                  <c:v>0.33538232323232325</c:v>
                </c:pt>
                <c:pt idx="1466">
                  <c:v>0.33538232323232325</c:v>
                </c:pt>
                <c:pt idx="1467">
                  <c:v>0.33401060606060606</c:v>
                </c:pt>
                <c:pt idx="1468">
                  <c:v>0.33401060606060606</c:v>
                </c:pt>
                <c:pt idx="1469">
                  <c:v>0.33401060606060606</c:v>
                </c:pt>
                <c:pt idx="1470">
                  <c:v>0.33401060606060606</c:v>
                </c:pt>
                <c:pt idx="1471">
                  <c:v>0.33263872053872051</c:v>
                </c:pt>
                <c:pt idx="1472">
                  <c:v>0.33263872053872051</c:v>
                </c:pt>
                <c:pt idx="1473">
                  <c:v>0.33263872053872051</c:v>
                </c:pt>
                <c:pt idx="1474">
                  <c:v>0.33126649831649829</c:v>
                </c:pt>
                <c:pt idx="1475">
                  <c:v>0.33126649831649829</c:v>
                </c:pt>
                <c:pt idx="1476">
                  <c:v>0.32989410774410777</c:v>
                </c:pt>
                <c:pt idx="1477">
                  <c:v>0.32989410774410777</c:v>
                </c:pt>
                <c:pt idx="1478">
                  <c:v>0.32989410774410777</c:v>
                </c:pt>
                <c:pt idx="1479">
                  <c:v>0.32852154882154883</c:v>
                </c:pt>
                <c:pt idx="1480">
                  <c:v>0.32852154882154883</c:v>
                </c:pt>
                <c:pt idx="1481">
                  <c:v>0.32852154882154883</c:v>
                </c:pt>
                <c:pt idx="1482">
                  <c:v>0.32852154882154883</c:v>
                </c:pt>
                <c:pt idx="1483">
                  <c:v>0.32714865319865322</c:v>
                </c:pt>
                <c:pt idx="1484">
                  <c:v>0.32714865319865322</c:v>
                </c:pt>
                <c:pt idx="1485">
                  <c:v>0.32577558922558925</c:v>
                </c:pt>
                <c:pt idx="1486">
                  <c:v>0.32577558922558925</c:v>
                </c:pt>
                <c:pt idx="1487">
                  <c:v>0.32577558922558925</c:v>
                </c:pt>
                <c:pt idx="1488">
                  <c:v>0.32440218855218855</c:v>
                </c:pt>
                <c:pt idx="1489">
                  <c:v>0.32440218855218855</c:v>
                </c:pt>
                <c:pt idx="1490">
                  <c:v>0.32440218855218855</c:v>
                </c:pt>
                <c:pt idx="1491">
                  <c:v>0.32440218855218855</c:v>
                </c:pt>
                <c:pt idx="1492">
                  <c:v>0.32302861952861955</c:v>
                </c:pt>
                <c:pt idx="1493">
                  <c:v>0.32302861952861955</c:v>
                </c:pt>
                <c:pt idx="1494">
                  <c:v>0.32165488215488214</c:v>
                </c:pt>
                <c:pt idx="1495">
                  <c:v>0.32165488215488214</c:v>
                </c:pt>
                <c:pt idx="1496">
                  <c:v>0.32165488215488214</c:v>
                </c:pt>
                <c:pt idx="1497">
                  <c:v>0.32028080808080805</c:v>
                </c:pt>
                <c:pt idx="1498">
                  <c:v>0.32028080808080805</c:v>
                </c:pt>
                <c:pt idx="1499">
                  <c:v>0.32028080808080805</c:v>
                </c:pt>
                <c:pt idx="1500">
                  <c:v>0.32028080808080805</c:v>
                </c:pt>
                <c:pt idx="1501">
                  <c:v>0.31890656565656567</c:v>
                </c:pt>
                <c:pt idx="1502">
                  <c:v>0.31890656565656567</c:v>
                </c:pt>
                <c:pt idx="1503">
                  <c:v>0.31753198653198655</c:v>
                </c:pt>
                <c:pt idx="1504">
                  <c:v>0.31753198653198655</c:v>
                </c:pt>
                <c:pt idx="1505">
                  <c:v>0.31753198653198655</c:v>
                </c:pt>
                <c:pt idx="1506">
                  <c:v>0.31615723905723908</c:v>
                </c:pt>
                <c:pt idx="1507">
                  <c:v>0.31615723905723908</c:v>
                </c:pt>
                <c:pt idx="1508">
                  <c:v>0.31615723905723908</c:v>
                </c:pt>
                <c:pt idx="1509">
                  <c:v>0.31615723905723908</c:v>
                </c:pt>
                <c:pt idx="1510">
                  <c:v>0.31478215488215489</c:v>
                </c:pt>
                <c:pt idx="1511">
                  <c:v>0.31478215488215489</c:v>
                </c:pt>
                <c:pt idx="1512">
                  <c:v>0.31340690235690238</c:v>
                </c:pt>
                <c:pt idx="1513">
                  <c:v>0.31340690235690238</c:v>
                </c:pt>
                <c:pt idx="1514">
                  <c:v>0.31340690235690238</c:v>
                </c:pt>
                <c:pt idx="1515">
                  <c:v>0.31203148148148147</c:v>
                </c:pt>
                <c:pt idx="1516">
                  <c:v>0.31203148148148147</c:v>
                </c:pt>
                <c:pt idx="1517">
                  <c:v>0.31203148148148147</c:v>
                </c:pt>
                <c:pt idx="1518">
                  <c:v>0.31203148148148147</c:v>
                </c:pt>
                <c:pt idx="1519">
                  <c:v>0.31065572390572388</c:v>
                </c:pt>
                <c:pt idx="1520">
                  <c:v>0.31065572390572388</c:v>
                </c:pt>
                <c:pt idx="1521">
                  <c:v>0.30927979797979799</c:v>
                </c:pt>
                <c:pt idx="1522">
                  <c:v>0.30927979797979799</c:v>
                </c:pt>
                <c:pt idx="1523">
                  <c:v>0.30927979797979799</c:v>
                </c:pt>
                <c:pt idx="1524">
                  <c:v>0.30790353535353537</c:v>
                </c:pt>
                <c:pt idx="1525">
                  <c:v>0.30790353535353537</c:v>
                </c:pt>
                <c:pt idx="1526">
                  <c:v>0.30790353535353537</c:v>
                </c:pt>
                <c:pt idx="1527">
                  <c:v>0.30790353535353537</c:v>
                </c:pt>
                <c:pt idx="1528">
                  <c:v>0.3065271043771044</c:v>
                </c:pt>
                <c:pt idx="1529">
                  <c:v>0.3065271043771044</c:v>
                </c:pt>
                <c:pt idx="1530">
                  <c:v>0.3051503367003367</c:v>
                </c:pt>
                <c:pt idx="1531">
                  <c:v>0.3051503367003367</c:v>
                </c:pt>
                <c:pt idx="1532">
                  <c:v>0.3051503367003367</c:v>
                </c:pt>
                <c:pt idx="1533">
                  <c:v>0.3037734006734007</c:v>
                </c:pt>
                <c:pt idx="1534">
                  <c:v>0.3037734006734007</c:v>
                </c:pt>
                <c:pt idx="1535">
                  <c:v>0.3037734006734007</c:v>
                </c:pt>
                <c:pt idx="1536">
                  <c:v>0.30239612794612797</c:v>
                </c:pt>
                <c:pt idx="1537">
                  <c:v>0.30239612794612797</c:v>
                </c:pt>
                <c:pt idx="1538">
                  <c:v>0.30239612794612797</c:v>
                </c:pt>
                <c:pt idx="1539">
                  <c:v>0.30101868686868688</c:v>
                </c:pt>
                <c:pt idx="1540">
                  <c:v>0.30101868686868688</c:v>
                </c:pt>
                <c:pt idx="1541">
                  <c:v>0.30101868686868688</c:v>
                </c:pt>
                <c:pt idx="1542">
                  <c:v>0.29964090909090907</c:v>
                </c:pt>
                <c:pt idx="1543">
                  <c:v>0.29964090909090907</c:v>
                </c:pt>
                <c:pt idx="1544">
                  <c:v>0.29964090909090907</c:v>
                </c:pt>
                <c:pt idx="1545">
                  <c:v>0.29826296296296295</c:v>
                </c:pt>
                <c:pt idx="1546">
                  <c:v>0.29826296296296295</c:v>
                </c:pt>
                <c:pt idx="1547">
                  <c:v>0.29826296296296295</c:v>
                </c:pt>
                <c:pt idx="1548">
                  <c:v>0.29688468013468011</c:v>
                </c:pt>
                <c:pt idx="1549">
                  <c:v>0.29688468013468011</c:v>
                </c:pt>
                <c:pt idx="1550">
                  <c:v>0.29688468013468011</c:v>
                </c:pt>
                <c:pt idx="1551">
                  <c:v>0.29550622895622897</c:v>
                </c:pt>
                <c:pt idx="1552">
                  <c:v>0.29550622895622897</c:v>
                </c:pt>
                <c:pt idx="1553">
                  <c:v>0.29550622895622897</c:v>
                </c:pt>
                <c:pt idx="1554">
                  <c:v>0.2941274410774411</c:v>
                </c:pt>
                <c:pt idx="1555">
                  <c:v>0.2941274410774411</c:v>
                </c:pt>
                <c:pt idx="1556">
                  <c:v>0.2941274410774411</c:v>
                </c:pt>
                <c:pt idx="1557">
                  <c:v>0.29274848484848487</c:v>
                </c:pt>
                <c:pt idx="1558">
                  <c:v>0.29274848484848487</c:v>
                </c:pt>
                <c:pt idx="1559">
                  <c:v>0.29274848484848487</c:v>
                </c:pt>
                <c:pt idx="1560">
                  <c:v>0.29136919191919192</c:v>
                </c:pt>
                <c:pt idx="1561">
                  <c:v>0.29136919191919192</c:v>
                </c:pt>
                <c:pt idx="1562">
                  <c:v>0.29136919191919192</c:v>
                </c:pt>
                <c:pt idx="1563">
                  <c:v>0.2899895622895623</c:v>
                </c:pt>
                <c:pt idx="1564">
                  <c:v>0.2899895622895623</c:v>
                </c:pt>
                <c:pt idx="1565">
                  <c:v>0.2899895622895623</c:v>
                </c:pt>
                <c:pt idx="1566">
                  <c:v>0.28860976430976432</c:v>
                </c:pt>
                <c:pt idx="1567">
                  <c:v>0.28860976430976432</c:v>
                </c:pt>
                <c:pt idx="1568">
                  <c:v>0.28860976430976432</c:v>
                </c:pt>
                <c:pt idx="1569">
                  <c:v>0.28722962962962961</c:v>
                </c:pt>
                <c:pt idx="1570">
                  <c:v>0.28722962962962961</c:v>
                </c:pt>
                <c:pt idx="1571">
                  <c:v>0.28722962962962961</c:v>
                </c:pt>
                <c:pt idx="1572">
                  <c:v>0.2858493265993266</c:v>
                </c:pt>
                <c:pt idx="1573">
                  <c:v>0.2858493265993266</c:v>
                </c:pt>
                <c:pt idx="1574">
                  <c:v>0.2858493265993266</c:v>
                </c:pt>
                <c:pt idx="1575">
                  <c:v>0.28446868686868687</c:v>
                </c:pt>
                <c:pt idx="1576">
                  <c:v>0.28446868686868687</c:v>
                </c:pt>
                <c:pt idx="1577">
                  <c:v>0.28446868686868687</c:v>
                </c:pt>
                <c:pt idx="1578">
                  <c:v>0.28308771043771042</c:v>
                </c:pt>
                <c:pt idx="1579">
                  <c:v>0.28308771043771042</c:v>
                </c:pt>
                <c:pt idx="1580">
                  <c:v>0.28308771043771042</c:v>
                </c:pt>
                <c:pt idx="1581">
                  <c:v>0.28170656565656566</c:v>
                </c:pt>
                <c:pt idx="1582">
                  <c:v>0.28170656565656566</c:v>
                </c:pt>
                <c:pt idx="1583">
                  <c:v>0.28170656565656566</c:v>
                </c:pt>
                <c:pt idx="1584">
                  <c:v>0.28032508417508417</c:v>
                </c:pt>
                <c:pt idx="1585">
                  <c:v>0.28032508417508417</c:v>
                </c:pt>
                <c:pt idx="1586">
                  <c:v>0.28032508417508417</c:v>
                </c:pt>
                <c:pt idx="1587">
                  <c:v>0.27894343434343433</c:v>
                </c:pt>
                <c:pt idx="1588">
                  <c:v>0.27894343434343433</c:v>
                </c:pt>
                <c:pt idx="1589">
                  <c:v>0.27894343434343433</c:v>
                </c:pt>
                <c:pt idx="1590">
                  <c:v>0.27756144781144781</c:v>
                </c:pt>
                <c:pt idx="1591">
                  <c:v>0.27756144781144781</c:v>
                </c:pt>
                <c:pt idx="1592">
                  <c:v>0.27756144781144781</c:v>
                </c:pt>
                <c:pt idx="1593">
                  <c:v>0.27617912457912458</c:v>
                </c:pt>
                <c:pt idx="1594">
                  <c:v>0.27617912457912458</c:v>
                </c:pt>
                <c:pt idx="1595">
                  <c:v>0.27617912457912458</c:v>
                </c:pt>
                <c:pt idx="1596">
                  <c:v>0.27479663299663298</c:v>
                </c:pt>
                <c:pt idx="1597">
                  <c:v>0.27479663299663298</c:v>
                </c:pt>
                <c:pt idx="1598">
                  <c:v>0.27479663299663298</c:v>
                </c:pt>
                <c:pt idx="1599">
                  <c:v>0.27341380471380472</c:v>
                </c:pt>
                <c:pt idx="1600">
                  <c:v>0.27341380471380472</c:v>
                </c:pt>
                <c:pt idx="1601">
                  <c:v>0.27341380471380472</c:v>
                </c:pt>
                <c:pt idx="1602">
                  <c:v>0.27203063973063973</c:v>
                </c:pt>
                <c:pt idx="1603">
                  <c:v>0.27203063973063973</c:v>
                </c:pt>
                <c:pt idx="1604">
                  <c:v>0.27203063973063973</c:v>
                </c:pt>
                <c:pt idx="1605">
                  <c:v>0.27064730639730639</c:v>
                </c:pt>
                <c:pt idx="1606">
                  <c:v>0.27064730639730639</c:v>
                </c:pt>
                <c:pt idx="1607">
                  <c:v>0.27064730639730639</c:v>
                </c:pt>
                <c:pt idx="1608">
                  <c:v>0.26926363636363637</c:v>
                </c:pt>
                <c:pt idx="1609">
                  <c:v>0.26926363636363637</c:v>
                </c:pt>
                <c:pt idx="1610">
                  <c:v>0.26926363636363637</c:v>
                </c:pt>
                <c:pt idx="1611">
                  <c:v>0.26787962962962963</c:v>
                </c:pt>
                <c:pt idx="1612">
                  <c:v>0.26787962962962963</c:v>
                </c:pt>
                <c:pt idx="1613">
                  <c:v>0.26787962962962963</c:v>
                </c:pt>
                <c:pt idx="1614">
                  <c:v>0.26649545454545454</c:v>
                </c:pt>
                <c:pt idx="1615">
                  <c:v>0.26649545454545454</c:v>
                </c:pt>
                <c:pt idx="1616">
                  <c:v>0.26649545454545454</c:v>
                </c:pt>
                <c:pt idx="1617">
                  <c:v>0.26649545454545454</c:v>
                </c:pt>
                <c:pt idx="1618">
                  <c:v>0.26511094276094277</c:v>
                </c:pt>
                <c:pt idx="1619">
                  <c:v>0.26511094276094277</c:v>
                </c:pt>
                <c:pt idx="1620">
                  <c:v>0.26372609427609428</c:v>
                </c:pt>
                <c:pt idx="1621">
                  <c:v>0.26372609427609428</c:v>
                </c:pt>
                <c:pt idx="1622">
                  <c:v>0.26372609427609428</c:v>
                </c:pt>
                <c:pt idx="1623">
                  <c:v>0.26234090909090907</c:v>
                </c:pt>
                <c:pt idx="1624">
                  <c:v>0.26234090909090907</c:v>
                </c:pt>
                <c:pt idx="1625">
                  <c:v>0.26234090909090907</c:v>
                </c:pt>
                <c:pt idx="1626">
                  <c:v>0.26234090909090907</c:v>
                </c:pt>
                <c:pt idx="1627">
                  <c:v>0.26095555555555555</c:v>
                </c:pt>
                <c:pt idx="1628">
                  <c:v>0.26095555555555555</c:v>
                </c:pt>
                <c:pt idx="1629">
                  <c:v>0.25956986531986531</c:v>
                </c:pt>
                <c:pt idx="1630">
                  <c:v>0.25956986531986531</c:v>
                </c:pt>
                <c:pt idx="1631">
                  <c:v>0.25956986531986531</c:v>
                </c:pt>
                <c:pt idx="1632">
                  <c:v>0.2581838383838384</c:v>
                </c:pt>
                <c:pt idx="1633">
                  <c:v>0.2581838383838384</c:v>
                </c:pt>
                <c:pt idx="1634">
                  <c:v>0.2581838383838384</c:v>
                </c:pt>
                <c:pt idx="1635">
                  <c:v>0.2581838383838384</c:v>
                </c:pt>
                <c:pt idx="1636">
                  <c:v>0.25679747474747477</c:v>
                </c:pt>
                <c:pt idx="1637">
                  <c:v>0.25679747474747477</c:v>
                </c:pt>
                <c:pt idx="1638">
                  <c:v>0.25541094276094278</c:v>
                </c:pt>
                <c:pt idx="1639">
                  <c:v>0.25541094276094278</c:v>
                </c:pt>
                <c:pt idx="1640">
                  <c:v>0.25541094276094278</c:v>
                </c:pt>
                <c:pt idx="1641">
                  <c:v>0.25402407407407407</c:v>
                </c:pt>
                <c:pt idx="1642">
                  <c:v>0.25402407407407407</c:v>
                </c:pt>
                <c:pt idx="1643">
                  <c:v>0.25402407407407407</c:v>
                </c:pt>
                <c:pt idx="1644">
                  <c:v>0.25402407407407407</c:v>
                </c:pt>
                <c:pt idx="1645">
                  <c:v>0.25263686868686869</c:v>
                </c:pt>
                <c:pt idx="1646">
                  <c:v>0.25263686868686869</c:v>
                </c:pt>
                <c:pt idx="1647">
                  <c:v>0.25124932659932658</c:v>
                </c:pt>
                <c:pt idx="1648">
                  <c:v>0.25124932659932658</c:v>
                </c:pt>
                <c:pt idx="1649">
                  <c:v>0.25124932659932658</c:v>
                </c:pt>
                <c:pt idx="1650">
                  <c:v>0.24986161616161617</c:v>
                </c:pt>
                <c:pt idx="1651">
                  <c:v>0.24986161616161617</c:v>
                </c:pt>
                <c:pt idx="1652">
                  <c:v>0.24986161616161617</c:v>
                </c:pt>
                <c:pt idx="1653">
                  <c:v>0.24986161616161617</c:v>
                </c:pt>
                <c:pt idx="1654">
                  <c:v>0.24847356902356901</c:v>
                </c:pt>
                <c:pt idx="1655">
                  <c:v>0.24847356902356901</c:v>
                </c:pt>
                <c:pt idx="1656">
                  <c:v>0.24708518518518519</c:v>
                </c:pt>
                <c:pt idx="1657">
                  <c:v>0.24708518518518519</c:v>
                </c:pt>
                <c:pt idx="1658">
                  <c:v>0.24708518518518519</c:v>
                </c:pt>
                <c:pt idx="1659">
                  <c:v>0.24569646464646464</c:v>
                </c:pt>
                <c:pt idx="1660">
                  <c:v>0.24569646464646464</c:v>
                </c:pt>
                <c:pt idx="1661">
                  <c:v>0.24569646464646464</c:v>
                </c:pt>
                <c:pt idx="1662">
                  <c:v>0.24569646464646464</c:v>
                </c:pt>
                <c:pt idx="1663">
                  <c:v>0.24430740740740742</c:v>
                </c:pt>
                <c:pt idx="1664">
                  <c:v>0.24430740740740742</c:v>
                </c:pt>
                <c:pt idx="1665">
                  <c:v>0.24291801346801348</c:v>
                </c:pt>
                <c:pt idx="1666">
                  <c:v>0.24291801346801348</c:v>
                </c:pt>
                <c:pt idx="1667">
                  <c:v>0.24291801346801348</c:v>
                </c:pt>
                <c:pt idx="1668">
                  <c:v>0.24291801346801348</c:v>
                </c:pt>
                <c:pt idx="1669">
                  <c:v>0.24152828282828284</c:v>
                </c:pt>
                <c:pt idx="1670">
                  <c:v>0.24152828282828284</c:v>
                </c:pt>
                <c:pt idx="1671">
                  <c:v>0.24152828282828284</c:v>
                </c:pt>
                <c:pt idx="1672">
                  <c:v>0.24013838383838385</c:v>
                </c:pt>
                <c:pt idx="1673">
                  <c:v>0.24013838383838385</c:v>
                </c:pt>
                <c:pt idx="1674">
                  <c:v>0.23874814814814815</c:v>
                </c:pt>
                <c:pt idx="1675">
                  <c:v>0.23874814814814815</c:v>
                </c:pt>
                <c:pt idx="1676">
                  <c:v>0.23874814814814815</c:v>
                </c:pt>
                <c:pt idx="1677">
                  <c:v>0.23874814814814815</c:v>
                </c:pt>
                <c:pt idx="1678">
                  <c:v>0.23735757575757577</c:v>
                </c:pt>
                <c:pt idx="1679">
                  <c:v>0.23735757575757577</c:v>
                </c:pt>
                <c:pt idx="1680">
                  <c:v>0.23735757575757577</c:v>
                </c:pt>
                <c:pt idx="1681">
                  <c:v>0.23596666666666666</c:v>
                </c:pt>
                <c:pt idx="1682">
                  <c:v>0.23596666666666666</c:v>
                </c:pt>
                <c:pt idx="1683">
                  <c:v>0.23457542087542088</c:v>
                </c:pt>
                <c:pt idx="1684">
                  <c:v>0.23457542087542088</c:v>
                </c:pt>
                <c:pt idx="1685">
                  <c:v>0.23457542087542088</c:v>
                </c:pt>
                <c:pt idx="1686">
                  <c:v>0.23457542087542088</c:v>
                </c:pt>
                <c:pt idx="1687">
                  <c:v>0.23318383838383838</c:v>
                </c:pt>
                <c:pt idx="1688">
                  <c:v>0.23318383838383838</c:v>
                </c:pt>
                <c:pt idx="1689">
                  <c:v>0.23179191919191919</c:v>
                </c:pt>
                <c:pt idx="1690">
                  <c:v>0.23179191919191919</c:v>
                </c:pt>
                <c:pt idx="1691">
                  <c:v>0.23179191919191919</c:v>
                </c:pt>
                <c:pt idx="1692">
                  <c:v>0.2303996632996633</c:v>
                </c:pt>
                <c:pt idx="1693">
                  <c:v>0.2303996632996633</c:v>
                </c:pt>
                <c:pt idx="1694">
                  <c:v>0.2303996632996633</c:v>
                </c:pt>
                <c:pt idx="1695">
                  <c:v>0.2303996632996633</c:v>
                </c:pt>
                <c:pt idx="1696">
                  <c:v>0.22900707070707071</c:v>
                </c:pt>
                <c:pt idx="1697">
                  <c:v>0.22900707070707071</c:v>
                </c:pt>
                <c:pt idx="1698">
                  <c:v>0.22761414141414141</c:v>
                </c:pt>
                <c:pt idx="1699">
                  <c:v>0.22761414141414141</c:v>
                </c:pt>
                <c:pt idx="1700">
                  <c:v>0.22761414141414141</c:v>
                </c:pt>
                <c:pt idx="1701">
                  <c:v>0.22761414141414141</c:v>
                </c:pt>
                <c:pt idx="1702">
                  <c:v>0.22622087542087543</c:v>
                </c:pt>
                <c:pt idx="1703">
                  <c:v>0.22622087542087543</c:v>
                </c:pt>
                <c:pt idx="1704">
                  <c:v>0.22622087542087543</c:v>
                </c:pt>
                <c:pt idx="1705">
                  <c:v>0.22482727272727274</c:v>
                </c:pt>
                <c:pt idx="1706">
                  <c:v>0.22482727272727274</c:v>
                </c:pt>
                <c:pt idx="1707">
                  <c:v>0.22343333333333334</c:v>
                </c:pt>
                <c:pt idx="1708">
                  <c:v>0.22343333333333334</c:v>
                </c:pt>
                <c:pt idx="1709">
                  <c:v>0.22343333333333334</c:v>
                </c:pt>
                <c:pt idx="1710">
                  <c:v>0.22343333333333334</c:v>
                </c:pt>
                <c:pt idx="1711">
                  <c:v>0.22203905723905723</c:v>
                </c:pt>
                <c:pt idx="1712">
                  <c:v>0.22203905723905723</c:v>
                </c:pt>
                <c:pt idx="1713">
                  <c:v>0.22203905723905723</c:v>
                </c:pt>
                <c:pt idx="1714">
                  <c:v>0.22064444444444445</c:v>
                </c:pt>
                <c:pt idx="1715">
                  <c:v>0.22064444444444445</c:v>
                </c:pt>
                <c:pt idx="1716">
                  <c:v>0.22064444444444445</c:v>
                </c:pt>
                <c:pt idx="1717">
                  <c:v>0.21924949494949494</c:v>
                </c:pt>
                <c:pt idx="1718">
                  <c:v>0.21924949494949494</c:v>
                </c:pt>
                <c:pt idx="1719">
                  <c:v>0.21924949494949494</c:v>
                </c:pt>
                <c:pt idx="1720">
                  <c:v>0.21785420875420874</c:v>
                </c:pt>
                <c:pt idx="1721">
                  <c:v>0.21785420875420874</c:v>
                </c:pt>
                <c:pt idx="1722">
                  <c:v>0.21785420875420874</c:v>
                </c:pt>
                <c:pt idx="1723">
                  <c:v>0.21645858585858585</c:v>
                </c:pt>
                <c:pt idx="1724">
                  <c:v>0.21645858585858585</c:v>
                </c:pt>
                <c:pt idx="1725">
                  <c:v>0.21645858585858585</c:v>
                </c:pt>
                <c:pt idx="1726">
                  <c:v>0.21506262626262626</c:v>
                </c:pt>
                <c:pt idx="1727">
                  <c:v>0.21506262626262626</c:v>
                </c:pt>
                <c:pt idx="1728">
                  <c:v>0.21506262626262626</c:v>
                </c:pt>
                <c:pt idx="1729">
                  <c:v>0.21366616161616162</c:v>
                </c:pt>
                <c:pt idx="1730">
                  <c:v>0.21366616161616162</c:v>
                </c:pt>
                <c:pt idx="1731">
                  <c:v>0.21366616161616162</c:v>
                </c:pt>
                <c:pt idx="1732">
                  <c:v>0.21226936026936027</c:v>
                </c:pt>
                <c:pt idx="1733">
                  <c:v>0.21226936026936027</c:v>
                </c:pt>
                <c:pt idx="1734">
                  <c:v>0.21226936026936027</c:v>
                </c:pt>
                <c:pt idx="1735">
                  <c:v>0.21087222222222221</c:v>
                </c:pt>
                <c:pt idx="1736">
                  <c:v>0.21087222222222221</c:v>
                </c:pt>
                <c:pt idx="1737">
                  <c:v>0.21087222222222221</c:v>
                </c:pt>
                <c:pt idx="1738">
                  <c:v>0.20947474747474748</c:v>
                </c:pt>
                <c:pt idx="1739">
                  <c:v>0.20947474747474748</c:v>
                </c:pt>
                <c:pt idx="1740">
                  <c:v>0.20947474747474748</c:v>
                </c:pt>
                <c:pt idx="1741">
                  <c:v>0.20947474747474748</c:v>
                </c:pt>
                <c:pt idx="1742">
                  <c:v>0.20807693602693603</c:v>
                </c:pt>
                <c:pt idx="1743">
                  <c:v>0.20807693602693603</c:v>
                </c:pt>
                <c:pt idx="1744">
                  <c:v>0.20667878787878788</c:v>
                </c:pt>
                <c:pt idx="1745">
                  <c:v>0.20667878787878788</c:v>
                </c:pt>
                <c:pt idx="1746">
                  <c:v>0.20667878787878788</c:v>
                </c:pt>
                <c:pt idx="1747">
                  <c:v>0.20528013468013467</c:v>
                </c:pt>
                <c:pt idx="1748">
                  <c:v>0.20528013468013467</c:v>
                </c:pt>
                <c:pt idx="1749">
                  <c:v>0.20528013468013467</c:v>
                </c:pt>
                <c:pt idx="1750">
                  <c:v>0.20528013468013467</c:v>
                </c:pt>
                <c:pt idx="1751">
                  <c:v>0.20388114478114477</c:v>
                </c:pt>
                <c:pt idx="1752">
                  <c:v>0.20388114478114477</c:v>
                </c:pt>
                <c:pt idx="1753">
                  <c:v>0.20248181818181818</c:v>
                </c:pt>
                <c:pt idx="1754">
                  <c:v>0.20248181818181818</c:v>
                </c:pt>
                <c:pt idx="1755">
                  <c:v>0.20248181818181818</c:v>
                </c:pt>
                <c:pt idx="1756">
                  <c:v>0.20248181818181818</c:v>
                </c:pt>
                <c:pt idx="1757">
                  <c:v>0.20108215488215489</c:v>
                </c:pt>
                <c:pt idx="1758">
                  <c:v>0.20108215488215489</c:v>
                </c:pt>
                <c:pt idx="1759">
                  <c:v>0.20108215488215489</c:v>
                </c:pt>
                <c:pt idx="1760">
                  <c:v>0.19968198653198654</c:v>
                </c:pt>
                <c:pt idx="1761">
                  <c:v>0.19968198653198654</c:v>
                </c:pt>
                <c:pt idx="1762">
                  <c:v>0.19828148148148148</c:v>
                </c:pt>
                <c:pt idx="1763">
                  <c:v>0.19828148148148148</c:v>
                </c:pt>
                <c:pt idx="1764">
                  <c:v>0.19828148148148148</c:v>
                </c:pt>
                <c:pt idx="1765">
                  <c:v>0.19828148148148148</c:v>
                </c:pt>
                <c:pt idx="1766">
                  <c:v>0.19688063973063974</c:v>
                </c:pt>
                <c:pt idx="1767">
                  <c:v>0.19688063973063974</c:v>
                </c:pt>
                <c:pt idx="1768">
                  <c:v>0.19547929292929292</c:v>
                </c:pt>
                <c:pt idx="1769">
                  <c:v>0.19547929292929292</c:v>
                </c:pt>
                <c:pt idx="1770">
                  <c:v>0.19547929292929292</c:v>
                </c:pt>
                <c:pt idx="1771">
                  <c:v>0.19547929292929292</c:v>
                </c:pt>
                <c:pt idx="1772">
                  <c:v>0.19407760942760943</c:v>
                </c:pt>
                <c:pt idx="1773">
                  <c:v>0.19407760942760943</c:v>
                </c:pt>
                <c:pt idx="1774">
                  <c:v>0.19407760942760943</c:v>
                </c:pt>
                <c:pt idx="1775">
                  <c:v>0.19267558922558922</c:v>
                </c:pt>
                <c:pt idx="1776">
                  <c:v>0.19267558922558922</c:v>
                </c:pt>
                <c:pt idx="1777">
                  <c:v>0.19127306397306398</c:v>
                </c:pt>
                <c:pt idx="1778">
                  <c:v>0.19127306397306398</c:v>
                </c:pt>
                <c:pt idx="1779">
                  <c:v>0.19127306397306398</c:v>
                </c:pt>
                <c:pt idx="1780">
                  <c:v>0.19127306397306398</c:v>
                </c:pt>
                <c:pt idx="1781">
                  <c:v>0.18987020202020202</c:v>
                </c:pt>
                <c:pt idx="1782">
                  <c:v>0.18987020202020202</c:v>
                </c:pt>
                <c:pt idx="1783">
                  <c:v>0.18987020202020202</c:v>
                </c:pt>
                <c:pt idx="1784">
                  <c:v>0.18846700336700337</c:v>
                </c:pt>
                <c:pt idx="1785">
                  <c:v>0.18846700336700337</c:v>
                </c:pt>
                <c:pt idx="1786">
                  <c:v>0.18846700336700337</c:v>
                </c:pt>
                <c:pt idx="1787">
                  <c:v>0.18706329966329965</c:v>
                </c:pt>
                <c:pt idx="1788">
                  <c:v>0.18706329966329965</c:v>
                </c:pt>
                <c:pt idx="1789">
                  <c:v>0.18706329966329965</c:v>
                </c:pt>
                <c:pt idx="1790">
                  <c:v>0.18565925925925925</c:v>
                </c:pt>
                <c:pt idx="1791">
                  <c:v>0.18565925925925925</c:v>
                </c:pt>
                <c:pt idx="1792">
                  <c:v>0.18565925925925925</c:v>
                </c:pt>
                <c:pt idx="1793">
                  <c:v>0.18425471380471381</c:v>
                </c:pt>
                <c:pt idx="1794">
                  <c:v>0.18425471380471381</c:v>
                </c:pt>
                <c:pt idx="1795">
                  <c:v>0.18425471380471381</c:v>
                </c:pt>
                <c:pt idx="1796">
                  <c:v>0.18284983164983165</c:v>
                </c:pt>
                <c:pt idx="1797">
                  <c:v>0.18284983164983165</c:v>
                </c:pt>
                <c:pt idx="1798">
                  <c:v>0.18284983164983165</c:v>
                </c:pt>
                <c:pt idx="1799">
                  <c:v>0.18144444444444444</c:v>
                </c:pt>
                <c:pt idx="1800">
                  <c:v>0.18144444444444444</c:v>
                </c:pt>
                <c:pt idx="1801">
                  <c:v>0.18144444444444444</c:v>
                </c:pt>
                <c:pt idx="1802">
                  <c:v>0.18144444444444444</c:v>
                </c:pt>
                <c:pt idx="1803">
                  <c:v>0.18003872053872053</c:v>
                </c:pt>
                <c:pt idx="1804">
                  <c:v>0.18003872053872053</c:v>
                </c:pt>
                <c:pt idx="1805">
                  <c:v>0.17863249158249159</c:v>
                </c:pt>
                <c:pt idx="1806">
                  <c:v>0.17863249158249159</c:v>
                </c:pt>
                <c:pt idx="1807">
                  <c:v>0.17863249158249159</c:v>
                </c:pt>
                <c:pt idx="1808">
                  <c:v>0.17722592592592593</c:v>
                </c:pt>
                <c:pt idx="1809">
                  <c:v>0.17722592592592593</c:v>
                </c:pt>
                <c:pt idx="1810">
                  <c:v>0.17722592592592593</c:v>
                </c:pt>
                <c:pt idx="1811">
                  <c:v>0.17722592592592593</c:v>
                </c:pt>
                <c:pt idx="1812">
                  <c:v>0.17581885521885521</c:v>
                </c:pt>
                <c:pt idx="1813">
                  <c:v>0.17581885521885521</c:v>
                </c:pt>
                <c:pt idx="1814">
                  <c:v>0.17441127946127946</c:v>
                </c:pt>
                <c:pt idx="1815">
                  <c:v>0.17441127946127946</c:v>
                </c:pt>
                <c:pt idx="1816">
                  <c:v>0.17441127946127946</c:v>
                </c:pt>
                <c:pt idx="1817">
                  <c:v>0.17441127946127946</c:v>
                </c:pt>
                <c:pt idx="1818">
                  <c:v>0.17300336700336699</c:v>
                </c:pt>
                <c:pt idx="1819">
                  <c:v>0.17300336700336699</c:v>
                </c:pt>
                <c:pt idx="1820">
                  <c:v>0.17300336700336699</c:v>
                </c:pt>
                <c:pt idx="1821">
                  <c:v>0.17159494949494949</c:v>
                </c:pt>
                <c:pt idx="1822">
                  <c:v>0.17159494949494949</c:v>
                </c:pt>
                <c:pt idx="1823">
                  <c:v>0.17159494949494949</c:v>
                </c:pt>
                <c:pt idx="1824">
                  <c:v>0.17018602693602694</c:v>
                </c:pt>
                <c:pt idx="1825">
                  <c:v>0.17018602693602694</c:v>
                </c:pt>
                <c:pt idx="1826">
                  <c:v>0.17018602693602694</c:v>
                </c:pt>
                <c:pt idx="1827">
                  <c:v>0.16877676767676766</c:v>
                </c:pt>
                <c:pt idx="1828">
                  <c:v>0.16877676767676766</c:v>
                </c:pt>
                <c:pt idx="1829">
                  <c:v>0.16736700336700336</c:v>
                </c:pt>
                <c:pt idx="1830">
                  <c:v>0.16736700336700336</c:v>
                </c:pt>
                <c:pt idx="1831">
                  <c:v>0.16736700336700336</c:v>
                </c:pt>
                <c:pt idx="1832">
                  <c:v>0.16736700336700336</c:v>
                </c:pt>
                <c:pt idx="1833">
                  <c:v>0.165956734006734</c:v>
                </c:pt>
                <c:pt idx="1834">
                  <c:v>0.165956734006734</c:v>
                </c:pt>
                <c:pt idx="1835">
                  <c:v>0.165956734006734</c:v>
                </c:pt>
                <c:pt idx="1836">
                  <c:v>0.16454612794612794</c:v>
                </c:pt>
                <c:pt idx="1837">
                  <c:v>0.16454612794612794</c:v>
                </c:pt>
                <c:pt idx="1838">
                  <c:v>0.16454612794612794</c:v>
                </c:pt>
                <c:pt idx="1839">
                  <c:v>0.16313501683501683</c:v>
                </c:pt>
                <c:pt idx="1840">
                  <c:v>0.16313501683501683</c:v>
                </c:pt>
                <c:pt idx="1841">
                  <c:v>0.16313501683501683</c:v>
                </c:pt>
                <c:pt idx="1842">
                  <c:v>0.16172340067340069</c:v>
                </c:pt>
                <c:pt idx="1843">
                  <c:v>0.16172340067340069</c:v>
                </c:pt>
                <c:pt idx="1844">
                  <c:v>0.16172340067340069</c:v>
                </c:pt>
                <c:pt idx="1845">
                  <c:v>0.16172340067340069</c:v>
                </c:pt>
                <c:pt idx="1846">
                  <c:v>0.16031127946127946</c:v>
                </c:pt>
                <c:pt idx="1847">
                  <c:v>0.16031127946127946</c:v>
                </c:pt>
                <c:pt idx="1848">
                  <c:v>0.15889865319865321</c:v>
                </c:pt>
                <c:pt idx="1849">
                  <c:v>0.15889865319865321</c:v>
                </c:pt>
                <c:pt idx="1850">
                  <c:v>0.15889865319865321</c:v>
                </c:pt>
                <c:pt idx="1851">
                  <c:v>0.15889865319865321</c:v>
                </c:pt>
                <c:pt idx="1852">
                  <c:v>0.1574855218855219</c:v>
                </c:pt>
                <c:pt idx="1853">
                  <c:v>0.1574855218855219</c:v>
                </c:pt>
                <c:pt idx="1854">
                  <c:v>0.1574855218855219</c:v>
                </c:pt>
                <c:pt idx="1855">
                  <c:v>0.15607188552188553</c:v>
                </c:pt>
                <c:pt idx="1856">
                  <c:v>0.15607188552188553</c:v>
                </c:pt>
                <c:pt idx="1857">
                  <c:v>0.15465774410774411</c:v>
                </c:pt>
                <c:pt idx="1858">
                  <c:v>0.15465774410774411</c:v>
                </c:pt>
                <c:pt idx="1859">
                  <c:v>0.15465774410774411</c:v>
                </c:pt>
                <c:pt idx="1860">
                  <c:v>0.15465774410774411</c:v>
                </c:pt>
                <c:pt idx="1861">
                  <c:v>0.15324309764309765</c:v>
                </c:pt>
                <c:pt idx="1862">
                  <c:v>0.15324309764309765</c:v>
                </c:pt>
                <c:pt idx="1863">
                  <c:v>0.15324309764309765</c:v>
                </c:pt>
                <c:pt idx="1864">
                  <c:v>0.15182794612794612</c:v>
                </c:pt>
                <c:pt idx="1865">
                  <c:v>0.15182794612794612</c:v>
                </c:pt>
                <c:pt idx="1866">
                  <c:v>0.15182794612794612</c:v>
                </c:pt>
                <c:pt idx="1867">
                  <c:v>0.15041228956228955</c:v>
                </c:pt>
                <c:pt idx="1868">
                  <c:v>0.15041228956228955</c:v>
                </c:pt>
                <c:pt idx="1869">
                  <c:v>0.15041228956228955</c:v>
                </c:pt>
                <c:pt idx="1870">
                  <c:v>0.14899612794612796</c:v>
                </c:pt>
                <c:pt idx="1871">
                  <c:v>0.14899612794612796</c:v>
                </c:pt>
                <c:pt idx="1872">
                  <c:v>0.14899612794612796</c:v>
                </c:pt>
                <c:pt idx="1873">
                  <c:v>0.14899612794612796</c:v>
                </c:pt>
                <c:pt idx="1874">
                  <c:v>0.14757946127946128</c:v>
                </c:pt>
                <c:pt idx="1875">
                  <c:v>0.14757946127946128</c:v>
                </c:pt>
                <c:pt idx="1876">
                  <c:v>0.14616228956228955</c:v>
                </c:pt>
                <c:pt idx="1877">
                  <c:v>0.14616228956228955</c:v>
                </c:pt>
                <c:pt idx="1878">
                  <c:v>0.14616228956228955</c:v>
                </c:pt>
                <c:pt idx="1879">
                  <c:v>0.14616228956228955</c:v>
                </c:pt>
                <c:pt idx="1880">
                  <c:v>0.14474461279461279</c:v>
                </c:pt>
                <c:pt idx="1881">
                  <c:v>0.14474461279461279</c:v>
                </c:pt>
                <c:pt idx="1882">
                  <c:v>0.14474461279461279</c:v>
                </c:pt>
                <c:pt idx="1883">
                  <c:v>0.14332643097643097</c:v>
                </c:pt>
                <c:pt idx="1884">
                  <c:v>0.14332643097643097</c:v>
                </c:pt>
                <c:pt idx="1885">
                  <c:v>0.14190774410774412</c:v>
                </c:pt>
                <c:pt idx="1886">
                  <c:v>0.14190774410774412</c:v>
                </c:pt>
                <c:pt idx="1887">
                  <c:v>0.14190774410774412</c:v>
                </c:pt>
                <c:pt idx="1888">
                  <c:v>0.14190774410774412</c:v>
                </c:pt>
                <c:pt idx="1889">
                  <c:v>0.14048838383838383</c:v>
                </c:pt>
                <c:pt idx="1890">
                  <c:v>0.14048838383838383</c:v>
                </c:pt>
                <c:pt idx="1891">
                  <c:v>0.13906851851851851</c:v>
                </c:pt>
                <c:pt idx="1892">
                  <c:v>0.13906851851851851</c:v>
                </c:pt>
                <c:pt idx="1893">
                  <c:v>0.13764814814814816</c:v>
                </c:pt>
                <c:pt idx="1894">
                  <c:v>0.13764814814814816</c:v>
                </c:pt>
                <c:pt idx="1895">
                  <c:v>0.13622710437710436</c:v>
                </c:pt>
                <c:pt idx="1896">
                  <c:v>0.13480555555555557</c:v>
                </c:pt>
                <c:pt idx="1897">
                  <c:v>0.13480555555555557</c:v>
                </c:pt>
                <c:pt idx="1898">
                  <c:v>0.13338350168350169</c:v>
                </c:pt>
                <c:pt idx="1899">
                  <c:v>0.13338350168350169</c:v>
                </c:pt>
                <c:pt idx="1900">
                  <c:v>0.13196077441077442</c:v>
                </c:pt>
                <c:pt idx="1901">
                  <c:v>0.13053754208754209</c:v>
                </c:pt>
                <c:pt idx="1902">
                  <c:v>0.13053754208754209</c:v>
                </c:pt>
                <c:pt idx="1903">
                  <c:v>0.12911363636363637</c:v>
                </c:pt>
                <c:pt idx="1904">
                  <c:v>0.12911363636363637</c:v>
                </c:pt>
                <c:pt idx="1905">
                  <c:v>0.1276892255892256</c:v>
                </c:pt>
                <c:pt idx="1906">
                  <c:v>0.12626414141414141</c:v>
                </c:pt>
                <c:pt idx="1907">
                  <c:v>0.12626414141414141</c:v>
                </c:pt>
                <c:pt idx="1908">
                  <c:v>0.12483838383838383</c:v>
                </c:pt>
                <c:pt idx="1909">
                  <c:v>0.12483838383838383</c:v>
                </c:pt>
                <c:pt idx="1910">
                  <c:v>0.12341212121212121</c:v>
                </c:pt>
                <c:pt idx="1911">
                  <c:v>0.12198518518518518</c:v>
                </c:pt>
                <c:pt idx="1912">
                  <c:v>0.12198518518518518</c:v>
                </c:pt>
                <c:pt idx="1913">
                  <c:v>0.12055757575757575</c:v>
                </c:pt>
                <c:pt idx="1914">
                  <c:v>0.12055757575757575</c:v>
                </c:pt>
                <c:pt idx="1915">
                  <c:v>0.11912929292929293</c:v>
                </c:pt>
                <c:pt idx="1916">
                  <c:v>0.11770033670033669</c:v>
                </c:pt>
                <c:pt idx="1917">
                  <c:v>0.11770033670033669</c:v>
                </c:pt>
                <c:pt idx="1918">
                  <c:v>0.11627070707070707</c:v>
                </c:pt>
                <c:pt idx="1919">
                  <c:v>0.11627070707070707</c:v>
                </c:pt>
                <c:pt idx="1920">
                  <c:v>0.11484040404040403</c:v>
                </c:pt>
                <c:pt idx="1921">
                  <c:v>0.11340942760942761</c:v>
                </c:pt>
                <c:pt idx="1922">
                  <c:v>0.11340942760942761</c:v>
                </c:pt>
                <c:pt idx="1923">
                  <c:v>0.11197777777777777</c:v>
                </c:pt>
                <c:pt idx="1924">
                  <c:v>0.11197777777777777</c:v>
                </c:pt>
                <c:pt idx="1925">
                  <c:v>0.11054545454545454</c:v>
                </c:pt>
                <c:pt idx="1926">
                  <c:v>0.10911245791245791</c:v>
                </c:pt>
                <c:pt idx="1927">
                  <c:v>0.10911245791245791</c:v>
                </c:pt>
                <c:pt idx="1928">
                  <c:v>0.10767878787878787</c:v>
                </c:pt>
                <c:pt idx="1929">
                  <c:v>0.1062442760942761</c:v>
                </c:pt>
                <c:pt idx="1930">
                  <c:v>0.1062442760942761</c:v>
                </c:pt>
                <c:pt idx="1931">
                  <c:v>0.10480909090909091</c:v>
                </c:pt>
                <c:pt idx="1932">
                  <c:v>0.10480909090909091</c:v>
                </c:pt>
                <c:pt idx="1933">
                  <c:v>0.10337323232323233</c:v>
                </c:pt>
                <c:pt idx="1934">
                  <c:v>0.10193653198653199</c:v>
                </c:pt>
                <c:pt idx="1935">
                  <c:v>0.10193653198653199</c:v>
                </c:pt>
                <c:pt idx="1936">
                  <c:v>0.10049915824915825</c:v>
                </c:pt>
                <c:pt idx="1937">
                  <c:v>0.10049915824915825</c:v>
                </c:pt>
                <c:pt idx="1938">
                  <c:v>9.9060942760942766E-2</c:v>
                </c:pt>
                <c:pt idx="1939">
                  <c:v>9.7621885521885526E-2</c:v>
                </c:pt>
                <c:pt idx="1940">
                  <c:v>9.7621885521885526E-2</c:v>
                </c:pt>
                <c:pt idx="1941">
                  <c:v>9.6182154882154883E-2</c:v>
                </c:pt>
                <c:pt idx="1942">
                  <c:v>9.6182154882154883E-2</c:v>
                </c:pt>
                <c:pt idx="1943">
                  <c:v>9.4741582491582488E-2</c:v>
                </c:pt>
                <c:pt idx="1944">
                  <c:v>9.3300168350168355E-2</c:v>
                </c:pt>
                <c:pt idx="1945">
                  <c:v>9.3300168350168355E-2</c:v>
                </c:pt>
                <c:pt idx="1946">
                  <c:v>9.1857912457912458E-2</c:v>
                </c:pt>
                <c:pt idx="1947">
                  <c:v>9.1857912457912458E-2</c:v>
                </c:pt>
                <c:pt idx="1948">
                  <c:v>9.0414814814814809E-2</c:v>
                </c:pt>
                <c:pt idx="1949">
                  <c:v>8.8970875420875423E-2</c:v>
                </c:pt>
                <c:pt idx="1950">
                  <c:v>8.8970875420875423E-2</c:v>
                </c:pt>
                <c:pt idx="1951">
                  <c:v>8.7525925925925924E-2</c:v>
                </c:pt>
                <c:pt idx="1952">
                  <c:v>8.7525925925925924E-2</c:v>
                </c:pt>
                <c:pt idx="1953">
                  <c:v>8.6080134680134673E-2</c:v>
                </c:pt>
                <c:pt idx="1954">
                  <c:v>8.4633501683501686E-2</c:v>
                </c:pt>
                <c:pt idx="1955">
                  <c:v>8.4633501683501686E-2</c:v>
                </c:pt>
                <c:pt idx="1956">
                  <c:v>8.3185858585858585E-2</c:v>
                </c:pt>
                <c:pt idx="1957">
                  <c:v>8.3185858585858585E-2</c:v>
                </c:pt>
                <c:pt idx="1958">
                  <c:v>8.1737205387205386E-2</c:v>
                </c:pt>
                <c:pt idx="1959">
                  <c:v>8.0287710437710436E-2</c:v>
                </c:pt>
                <c:pt idx="1960">
                  <c:v>8.0287710437710436E-2</c:v>
                </c:pt>
                <c:pt idx="1961">
                  <c:v>7.8837205387205386E-2</c:v>
                </c:pt>
                <c:pt idx="1962">
                  <c:v>7.8837205387205386E-2</c:v>
                </c:pt>
                <c:pt idx="1963">
                  <c:v>7.7385690235690238E-2</c:v>
                </c:pt>
                <c:pt idx="1964">
                  <c:v>7.5933164983164977E-2</c:v>
                </c:pt>
                <c:pt idx="1965">
                  <c:v>7.5933164983164977E-2</c:v>
                </c:pt>
                <c:pt idx="1966">
                  <c:v>7.4479629629629632E-2</c:v>
                </c:pt>
                <c:pt idx="1967">
                  <c:v>7.4479629629629632E-2</c:v>
                </c:pt>
                <c:pt idx="1968">
                  <c:v>7.3024915824915826E-2</c:v>
                </c:pt>
                <c:pt idx="1969">
                  <c:v>7.1569191919191921E-2</c:v>
                </c:pt>
                <c:pt idx="1970">
                  <c:v>7.1569191919191921E-2</c:v>
                </c:pt>
                <c:pt idx="1971">
                  <c:v>7.0112289562289556E-2</c:v>
                </c:pt>
                <c:pt idx="1972">
                  <c:v>7.0112289562289556E-2</c:v>
                </c:pt>
                <c:pt idx="1973">
                  <c:v>6.8654377104377107E-2</c:v>
                </c:pt>
                <c:pt idx="1974">
                  <c:v>6.7195286195286197E-2</c:v>
                </c:pt>
                <c:pt idx="1975">
                  <c:v>6.7195286195286197E-2</c:v>
                </c:pt>
                <c:pt idx="1976">
                  <c:v>6.5735016835016841E-2</c:v>
                </c:pt>
                <c:pt idx="1977">
                  <c:v>6.5735016835016841E-2</c:v>
                </c:pt>
                <c:pt idx="1978">
                  <c:v>6.4273400673400677E-2</c:v>
                </c:pt>
                <c:pt idx="1979">
                  <c:v>6.2810606060606067E-2</c:v>
                </c:pt>
                <c:pt idx="1980">
                  <c:v>6.2810606060606067E-2</c:v>
                </c:pt>
                <c:pt idx="1981">
                  <c:v>6.1346632996632997E-2</c:v>
                </c:pt>
                <c:pt idx="1982">
                  <c:v>6.1346632996632997E-2</c:v>
                </c:pt>
                <c:pt idx="1983">
                  <c:v>5.9881313131313132E-2</c:v>
                </c:pt>
                <c:pt idx="1984">
                  <c:v>5.8414646464646468E-2</c:v>
                </c:pt>
                <c:pt idx="1985">
                  <c:v>5.8414646464646468E-2</c:v>
                </c:pt>
                <c:pt idx="1986">
                  <c:v>5.6946632996632995E-2</c:v>
                </c:pt>
                <c:pt idx="1987">
                  <c:v>5.6946632996632995E-2</c:v>
                </c:pt>
                <c:pt idx="1988">
                  <c:v>5.5477104377104375E-2</c:v>
                </c:pt>
                <c:pt idx="1989">
                  <c:v>5.4006228956228954E-2</c:v>
                </c:pt>
                <c:pt idx="1990">
                  <c:v>5.4006228956228954E-2</c:v>
                </c:pt>
                <c:pt idx="1991">
                  <c:v>5.2533838383838384E-2</c:v>
                </c:pt>
                <c:pt idx="1992">
                  <c:v>5.2533838383838384E-2</c:v>
                </c:pt>
                <c:pt idx="1993">
                  <c:v>5.1059932659932659E-2</c:v>
                </c:pt>
                <c:pt idx="1994">
                  <c:v>4.9584343434343432E-2</c:v>
                </c:pt>
                <c:pt idx="1995">
                  <c:v>4.9584343434343432E-2</c:v>
                </c:pt>
                <c:pt idx="1996">
                  <c:v>4.8107239057239057E-2</c:v>
                </c:pt>
                <c:pt idx="1997">
                  <c:v>4.8107239057239057E-2</c:v>
                </c:pt>
                <c:pt idx="1998">
                  <c:v>4.6628451178451179E-2</c:v>
                </c:pt>
                <c:pt idx="1999">
                  <c:v>4.5147811447811451E-2</c:v>
                </c:pt>
                <c:pt idx="2000">
                  <c:v>4.5147811447811451E-2</c:v>
                </c:pt>
                <c:pt idx="2001">
                  <c:v>4.3665488215488213E-2</c:v>
                </c:pt>
                <c:pt idx="2002">
                  <c:v>4.3665488215488213E-2</c:v>
                </c:pt>
                <c:pt idx="2003">
                  <c:v>4.2181313131313132E-2</c:v>
                </c:pt>
                <c:pt idx="2004">
                  <c:v>4.0695117845117847E-2</c:v>
                </c:pt>
                <c:pt idx="2005">
                  <c:v>4.0695117845117847E-2</c:v>
                </c:pt>
                <c:pt idx="2006">
                  <c:v>3.9206902356902357E-2</c:v>
                </c:pt>
                <c:pt idx="2007">
                  <c:v>3.9206902356902357E-2</c:v>
                </c:pt>
                <c:pt idx="2008">
                  <c:v>3.7716666666666669E-2</c:v>
                </c:pt>
                <c:pt idx="2009">
                  <c:v>3.6224242424242423E-2</c:v>
                </c:pt>
                <c:pt idx="2010">
                  <c:v>3.6224242424242423E-2</c:v>
                </c:pt>
                <c:pt idx="2011">
                  <c:v>3.4729461279461277E-2</c:v>
                </c:pt>
                <c:pt idx="2012">
                  <c:v>3.4729461279461277E-2</c:v>
                </c:pt>
                <c:pt idx="2013">
                  <c:v>3.3232323232323231E-2</c:v>
                </c:pt>
                <c:pt idx="2014">
                  <c:v>3.1732659932659932E-2</c:v>
                </c:pt>
                <c:pt idx="2015">
                  <c:v>3.1732659932659932E-2</c:v>
                </c:pt>
                <c:pt idx="2016">
                  <c:v>3.0230303030303031E-2</c:v>
                </c:pt>
                <c:pt idx="2017">
                  <c:v>3.0230303030303031E-2</c:v>
                </c:pt>
                <c:pt idx="2018">
                  <c:v>2.8725252525252525E-2</c:v>
                </c:pt>
                <c:pt idx="2019">
                  <c:v>2.8725252525252525E-2</c:v>
                </c:pt>
                <c:pt idx="2020">
                  <c:v>2.7217171717171716E-2</c:v>
                </c:pt>
                <c:pt idx="2021">
                  <c:v>2.5706060606060607E-2</c:v>
                </c:pt>
                <c:pt idx="2022">
                  <c:v>2.5706060606060607E-2</c:v>
                </c:pt>
                <c:pt idx="2023">
                  <c:v>2.4191582491582493E-2</c:v>
                </c:pt>
                <c:pt idx="2024">
                  <c:v>2.4191582491582493E-2</c:v>
                </c:pt>
                <c:pt idx="2025">
                  <c:v>2.2673569023569023E-2</c:v>
                </c:pt>
                <c:pt idx="2026">
                  <c:v>2.1151683501683501E-2</c:v>
                </c:pt>
                <c:pt idx="2027">
                  <c:v>2.1151683501683501E-2</c:v>
                </c:pt>
                <c:pt idx="2028">
                  <c:v>1.9625589225589227E-2</c:v>
                </c:pt>
                <c:pt idx="2029">
                  <c:v>1.9625589225589227E-2</c:v>
                </c:pt>
                <c:pt idx="2030">
                  <c:v>1.8095117845117845E-2</c:v>
                </c:pt>
                <c:pt idx="2031">
                  <c:v>1.8095117845117845E-2</c:v>
                </c:pt>
                <c:pt idx="2032">
                  <c:v>1.6559595959595958E-2</c:v>
                </c:pt>
                <c:pt idx="2033">
                  <c:v>1.5018686868686869E-2</c:v>
                </c:pt>
                <c:pt idx="2034">
                  <c:v>1.5018686868686869E-2</c:v>
                </c:pt>
                <c:pt idx="2035">
                  <c:v>1.3471548821548822E-2</c:v>
                </c:pt>
                <c:pt idx="2036">
                  <c:v>1.3471548821548822E-2</c:v>
                </c:pt>
                <c:pt idx="2037">
                  <c:v>1.1917508417508417E-2</c:v>
                </c:pt>
                <c:pt idx="2038">
                  <c:v>1.0355387205387206E-2</c:v>
                </c:pt>
                <c:pt idx="2039">
                  <c:v>1.0355387205387206E-2</c:v>
                </c:pt>
                <c:pt idx="2040">
                  <c:v>8.7836700336700341E-3</c:v>
                </c:pt>
                <c:pt idx="2041">
                  <c:v>8.7836700336700341E-3</c:v>
                </c:pt>
                <c:pt idx="2042">
                  <c:v>7.2003367003367E-3</c:v>
                </c:pt>
                <c:pt idx="2043">
                  <c:v>7.2003367003367E-3</c:v>
                </c:pt>
                <c:pt idx="2044">
                  <c:v>5.6020202020202019E-3</c:v>
                </c:pt>
                <c:pt idx="2045">
                  <c:v>5.6020202020202019E-3</c:v>
                </c:pt>
                <c:pt idx="2046">
                  <c:v>3.9831649831649834E-3</c:v>
                </c:pt>
                <c:pt idx="2047">
                  <c:v>2.3324915824915827E-3</c:v>
                </c:pt>
                <c:pt idx="2048">
                  <c:v>2.3324915824915827E-3</c:v>
                </c:pt>
                <c:pt idx="2049">
                  <c:v>6.1784511784511789E-4</c:v>
                </c:pt>
                <c:pt idx="2050">
                  <c:v>6.1784511784511789E-4</c:v>
                </c:pt>
                <c:pt idx="2051">
                  <c:v>6.1784511784511789E-4</c:v>
                </c:pt>
                <c:pt idx="2052">
                  <c:v>6.1784511784511789E-4</c:v>
                </c:pt>
                <c:pt idx="2053">
                  <c:v>6.1784511784511789E-4</c:v>
                </c:pt>
                <c:pt idx="2054">
                  <c:v>6.1784511784511789E-4</c:v>
                </c:pt>
                <c:pt idx="2055">
                  <c:v>6.1784511784511789E-4</c:v>
                </c:pt>
                <c:pt idx="2056">
                  <c:v>6.1784511784511789E-4</c:v>
                </c:pt>
                <c:pt idx="2057">
                  <c:v>6.1784511784511789E-4</c:v>
                </c:pt>
                <c:pt idx="2058">
                  <c:v>6.1784511784511789E-4</c:v>
                </c:pt>
                <c:pt idx="2059">
                  <c:v>6.1784511784511789E-4</c:v>
                </c:pt>
                <c:pt idx="2060">
                  <c:v>6.1784511784511789E-4</c:v>
                </c:pt>
                <c:pt idx="2061">
                  <c:v>6.1784511784511789E-4</c:v>
                </c:pt>
                <c:pt idx="2062">
                  <c:v>6.1784511784511789E-4</c:v>
                </c:pt>
                <c:pt idx="2063">
                  <c:v>6.1784511784511789E-4</c:v>
                </c:pt>
                <c:pt idx="2064">
                  <c:v>6.1784511784511789E-4</c:v>
                </c:pt>
                <c:pt idx="2065">
                  <c:v>6.1784511784511789E-4</c:v>
                </c:pt>
                <c:pt idx="2066">
                  <c:v>6.1784511784511789E-4</c:v>
                </c:pt>
                <c:pt idx="2067">
                  <c:v>6.1784511784511789E-4</c:v>
                </c:pt>
                <c:pt idx="2068">
                  <c:v>6.1784511784511789E-4</c:v>
                </c:pt>
                <c:pt idx="2069">
                  <c:v>6.1784511784511789E-4</c:v>
                </c:pt>
                <c:pt idx="2070">
                  <c:v>6.1784511784511789E-4</c:v>
                </c:pt>
                <c:pt idx="2071">
                  <c:v>6.1784511784511789E-4</c:v>
                </c:pt>
                <c:pt idx="2072">
                  <c:v>6.1784511784511789E-4</c:v>
                </c:pt>
                <c:pt idx="2073">
                  <c:v>6.1784511784511789E-4</c:v>
                </c:pt>
                <c:pt idx="2074">
                  <c:v>6.1784511784511789E-4</c:v>
                </c:pt>
                <c:pt idx="2075">
                  <c:v>6.1784511784511789E-4</c:v>
                </c:pt>
                <c:pt idx="2076">
                  <c:v>6.1784511784511789E-4</c:v>
                </c:pt>
                <c:pt idx="2077">
                  <c:v>6.1784511784511789E-4</c:v>
                </c:pt>
                <c:pt idx="2078">
                  <c:v>6.1784511784511789E-4</c:v>
                </c:pt>
                <c:pt idx="2079">
                  <c:v>6.1784511784511789E-4</c:v>
                </c:pt>
                <c:pt idx="2080">
                  <c:v>6.1784511784511789E-4</c:v>
                </c:pt>
                <c:pt idx="2081">
                  <c:v>6.1784511784511789E-4</c:v>
                </c:pt>
                <c:pt idx="2082">
                  <c:v>6.1784511784511789E-4</c:v>
                </c:pt>
                <c:pt idx="2083">
                  <c:v>6.1784511784511789E-4</c:v>
                </c:pt>
                <c:pt idx="2084">
                  <c:v>6.1784511784511789E-4</c:v>
                </c:pt>
                <c:pt idx="2085">
                  <c:v>6.1784511784511789E-4</c:v>
                </c:pt>
                <c:pt idx="2086">
                  <c:v>6.1784511784511789E-4</c:v>
                </c:pt>
                <c:pt idx="2087">
                  <c:v>6.1784511784511789E-4</c:v>
                </c:pt>
                <c:pt idx="2088">
                  <c:v>6.1784511784511789E-4</c:v>
                </c:pt>
                <c:pt idx="2089">
                  <c:v>6.1784511784511789E-4</c:v>
                </c:pt>
                <c:pt idx="2090">
                  <c:v>6.1784511784511789E-4</c:v>
                </c:pt>
                <c:pt idx="2091">
                  <c:v>6.1784511784511789E-4</c:v>
                </c:pt>
                <c:pt idx="2092">
                  <c:v>6.1784511784511789E-4</c:v>
                </c:pt>
                <c:pt idx="2093">
                  <c:v>6.1784511784511789E-4</c:v>
                </c:pt>
                <c:pt idx="2094">
                  <c:v>6.1784511784511789E-4</c:v>
                </c:pt>
                <c:pt idx="2095">
                  <c:v>6.1784511784511789E-4</c:v>
                </c:pt>
                <c:pt idx="2096">
                  <c:v>6.1784511784511789E-4</c:v>
                </c:pt>
                <c:pt idx="2097">
                  <c:v>6.1784511784511789E-4</c:v>
                </c:pt>
                <c:pt idx="2098">
                  <c:v>6.1784511784511789E-4</c:v>
                </c:pt>
                <c:pt idx="2099">
                  <c:v>6.1784511784511789E-4</c:v>
                </c:pt>
                <c:pt idx="2100">
                  <c:v>6.1784511784511789E-4</c:v>
                </c:pt>
                <c:pt idx="2101">
                  <c:v>6.1784511784511789E-4</c:v>
                </c:pt>
                <c:pt idx="2102">
                  <c:v>6.1784511784511789E-4</c:v>
                </c:pt>
                <c:pt idx="2103">
                  <c:v>6.1784511784511789E-4</c:v>
                </c:pt>
                <c:pt idx="2104">
                  <c:v>6.1784511784511789E-4</c:v>
                </c:pt>
                <c:pt idx="2105">
                  <c:v>6.1784511784511789E-4</c:v>
                </c:pt>
                <c:pt idx="2106">
                  <c:v>6.1784511784511789E-4</c:v>
                </c:pt>
                <c:pt idx="2107">
                  <c:v>6.1784511784511789E-4</c:v>
                </c:pt>
                <c:pt idx="2108">
                  <c:v>6.1784511784511789E-4</c:v>
                </c:pt>
                <c:pt idx="2109">
                  <c:v>6.1784511784511789E-4</c:v>
                </c:pt>
                <c:pt idx="2110">
                  <c:v>6.1784511784511789E-4</c:v>
                </c:pt>
                <c:pt idx="2111">
                  <c:v>6.1784511784511789E-4</c:v>
                </c:pt>
                <c:pt idx="2112">
                  <c:v>6.1784511784511789E-4</c:v>
                </c:pt>
                <c:pt idx="2113">
                  <c:v>6.1784511784511789E-4</c:v>
                </c:pt>
                <c:pt idx="2114">
                  <c:v>6.1784511784511789E-4</c:v>
                </c:pt>
                <c:pt idx="2115">
                  <c:v>6.1784511784511789E-4</c:v>
                </c:pt>
                <c:pt idx="2116">
                  <c:v>6.1784511784511789E-4</c:v>
                </c:pt>
                <c:pt idx="2117">
                  <c:v>6.1784511784511789E-4</c:v>
                </c:pt>
                <c:pt idx="2118">
                  <c:v>6.1784511784511789E-4</c:v>
                </c:pt>
                <c:pt idx="2119">
                  <c:v>6.1784511784511789E-4</c:v>
                </c:pt>
                <c:pt idx="2120">
                  <c:v>6.1784511784511789E-4</c:v>
                </c:pt>
                <c:pt idx="2121">
                  <c:v>6.1784511784511789E-4</c:v>
                </c:pt>
                <c:pt idx="2122">
                  <c:v>6.1784511784511789E-4</c:v>
                </c:pt>
                <c:pt idx="2123">
                  <c:v>6.1784511784511789E-4</c:v>
                </c:pt>
                <c:pt idx="2124">
                  <c:v>6.1784511784511789E-4</c:v>
                </c:pt>
                <c:pt idx="2125">
                  <c:v>6.1784511784511789E-4</c:v>
                </c:pt>
                <c:pt idx="2126">
                  <c:v>6.1784511784511789E-4</c:v>
                </c:pt>
                <c:pt idx="2127">
                  <c:v>6.1784511784511789E-4</c:v>
                </c:pt>
                <c:pt idx="2128">
                  <c:v>6.1784511784511789E-4</c:v>
                </c:pt>
                <c:pt idx="2129">
                  <c:v>6.1784511784511789E-4</c:v>
                </c:pt>
                <c:pt idx="2130">
                  <c:v>6.1784511784511789E-4</c:v>
                </c:pt>
                <c:pt idx="2131">
                  <c:v>6.1784511784511789E-4</c:v>
                </c:pt>
                <c:pt idx="2132">
                  <c:v>6.1784511784511789E-4</c:v>
                </c:pt>
                <c:pt idx="2133">
                  <c:v>6.1784511784511789E-4</c:v>
                </c:pt>
                <c:pt idx="2134">
                  <c:v>6.1784511784511789E-4</c:v>
                </c:pt>
                <c:pt idx="2135">
                  <c:v>6.1784511784511789E-4</c:v>
                </c:pt>
                <c:pt idx="2136">
                  <c:v>6.1784511784511789E-4</c:v>
                </c:pt>
                <c:pt idx="2137">
                  <c:v>6.1784511784511789E-4</c:v>
                </c:pt>
                <c:pt idx="2138">
                  <c:v>6.1784511784511789E-4</c:v>
                </c:pt>
                <c:pt idx="2139">
                  <c:v>6.1784511784511789E-4</c:v>
                </c:pt>
                <c:pt idx="2140">
                  <c:v>6.1784511784511789E-4</c:v>
                </c:pt>
                <c:pt idx="2141">
                  <c:v>6.1784511784511789E-4</c:v>
                </c:pt>
                <c:pt idx="2142">
                  <c:v>6.1784511784511789E-4</c:v>
                </c:pt>
                <c:pt idx="2143">
                  <c:v>6.1784511784511789E-4</c:v>
                </c:pt>
                <c:pt idx="2144">
                  <c:v>6.1784511784511789E-4</c:v>
                </c:pt>
                <c:pt idx="2145">
                  <c:v>6.1784511784511789E-4</c:v>
                </c:pt>
                <c:pt idx="2146">
                  <c:v>6.1784511784511789E-4</c:v>
                </c:pt>
                <c:pt idx="2147">
                  <c:v>6.1784511784511789E-4</c:v>
                </c:pt>
                <c:pt idx="2148">
                  <c:v>6.1784511784511789E-4</c:v>
                </c:pt>
                <c:pt idx="2149">
                  <c:v>6.1784511784511789E-4</c:v>
                </c:pt>
              </c:numCache>
            </c:numRef>
          </c:val>
          <c:smooth val="0"/>
          <c:extLst xmlns:c16r2="http://schemas.microsoft.com/office/drawing/2015/06/chart">
            <c:ext xmlns:c16="http://schemas.microsoft.com/office/drawing/2014/chart" uri="{C3380CC4-5D6E-409C-BE32-E72D297353CC}">
              <c16:uniqueId val="{00000001-722D-40C0-9F05-7F9069039495}"/>
            </c:ext>
          </c:extLst>
        </c:ser>
        <c:ser>
          <c:idx val="2"/>
          <c:order val="2"/>
          <c:tx>
            <c:strRef>
              <c:f>工作表3!$P$1</c:f>
              <c:strCache>
                <c:ptCount val="1"/>
                <c:pt idx="0">
                  <c:v>固定(30 min)</c:v>
                </c:pt>
              </c:strCache>
            </c:strRef>
          </c:tx>
          <c:spPr>
            <a:ln w="57150"/>
          </c:spPr>
          <c:marker>
            <c:symbol val="none"/>
          </c:marker>
          <c:cat>
            <c:strRef>
              <c:f>工作表3!$L$2:$L$2151</c:f>
              <c:strCache>
                <c:ptCount val="2150"/>
                <c:pt idx="0">
                  <c:v>00:00:00:00</c:v>
                </c:pt>
                <c:pt idx="1">
                  <c:v>00:00:00:00</c:v>
                </c:pt>
                <c:pt idx="2">
                  <c:v>00:00:00:00</c:v>
                </c:pt>
                <c:pt idx="3">
                  <c:v>00:00:30:00</c:v>
                </c:pt>
                <c:pt idx="4">
                  <c:v>00:00:30:00</c:v>
                </c:pt>
                <c:pt idx="5">
                  <c:v>00:00:30:00</c:v>
                </c:pt>
                <c:pt idx="6">
                  <c:v>00:01:00:00</c:v>
                </c:pt>
                <c:pt idx="7">
                  <c:v>00:01:00:02</c:v>
                </c:pt>
                <c:pt idx="8">
                  <c:v>00:01:00:07</c:v>
                </c:pt>
                <c:pt idx="9">
                  <c:v>00:01:30:00</c:v>
                </c:pt>
                <c:pt idx="10">
                  <c:v>00:01:32:13</c:v>
                </c:pt>
                <c:pt idx="11">
                  <c:v>00:01:40:52</c:v>
                </c:pt>
                <c:pt idx="12">
                  <c:v>00:02:00:00</c:v>
                </c:pt>
                <c:pt idx="13">
                  <c:v>00:02:03:01</c:v>
                </c:pt>
                <c:pt idx="14">
                  <c:v>00:02:14:18</c:v>
                </c:pt>
                <c:pt idx="15">
                  <c:v>00:02:30:00</c:v>
                </c:pt>
                <c:pt idx="16">
                  <c:v>00:02:34:16</c:v>
                </c:pt>
                <c:pt idx="17">
                  <c:v>00:02:49:18</c:v>
                </c:pt>
                <c:pt idx="18">
                  <c:v>00:03:00:00</c:v>
                </c:pt>
                <c:pt idx="19">
                  <c:v>00:03:05:34</c:v>
                </c:pt>
                <c:pt idx="20">
                  <c:v>00:03:23:48</c:v>
                </c:pt>
                <c:pt idx="21">
                  <c:v>00:03:30:00</c:v>
                </c:pt>
                <c:pt idx="22">
                  <c:v>00:03:37:00</c:v>
                </c:pt>
                <c:pt idx="23">
                  <c:v>00:03:58:58</c:v>
                </c:pt>
                <c:pt idx="24">
                  <c:v>00:04:00:00</c:v>
                </c:pt>
                <c:pt idx="25">
                  <c:v>00:04:08:40</c:v>
                </c:pt>
                <c:pt idx="26">
                  <c:v>00:04:30:00</c:v>
                </c:pt>
                <c:pt idx="27">
                  <c:v>00:04:34:11</c:v>
                </c:pt>
                <c:pt idx="28">
                  <c:v>00:04:40:21</c:v>
                </c:pt>
                <c:pt idx="29">
                  <c:v>00:05:00:00</c:v>
                </c:pt>
                <c:pt idx="30">
                  <c:v>00:05:09:48</c:v>
                </c:pt>
                <c:pt idx="31">
                  <c:v>00:05:12:13</c:v>
                </c:pt>
                <c:pt idx="32">
                  <c:v>00:05:30:00</c:v>
                </c:pt>
                <c:pt idx="33">
                  <c:v>00:05:44:11</c:v>
                </c:pt>
                <c:pt idx="34">
                  <c:v>00:05:45:45</c:v>
                </c:pt>
                <c:pt idx="35">
                  <c:v>00:06:00:00</c:v>
                </c:pt>
                <c:pt idx="36">
                  <c:v>00:06:16:14</c:v>
                </c:pt>
                <c:pt idx="37">
                  <c:v>00:06:21:21</c:v>
                </c:pt>
                <c:pt idx="38">
                  <c:v>00:06:30:00</c:v>
                </c:pt>
                <c:pt idx="39">
                  <c:v>00:06:48:22</c:v>
                </c:pt>
                <c:pt idx="40">
                  <c:v>00:06:58:10</c:v>
                </c:pt>
                <c:pt idx="41">
                  <c:v>00:07:00:00</c:v>
                </c:pt>
                <c:pt idx="42">
                  <c:v>00:07:20:39</c:v>
                </c:pt>
                <c:pt idx="43">
                  <c:v>00:07:30:00</c:v>
                </c:pt>
                <c:pt idx="44">
                  <c:v>00:07:34:20</c:v>
                </c:pt>
                <c:pt idx="45">
                  <c:v>00:07:53:01</c:v>
                </c:pt>
                <c:pt idx="46">
                  <c:v>00:08:00:00</c:v>
                </c:pt>
                <c:pt idx="47">
                  <c:v>00:08:10:43</c:v>
                </c:pt>
                <c:pt idx="48">
                  <c:v>00:08:25:28</c:v>
                </c:pt>
                <c:pt idx="49">
                  <c:v>00:08:30:00</c:v>
                </c:pt>
                <c:pt idx="50">
                  <c:v>00:08:47:16</c:v>
                </c:pt>
                <c:pt idx="51">
                  <c:v>00:08:58:02</c:v>
                </c:pt>
                <c:pt idx="52">
                  <c:v>00:09:00:00</c:v>
                </c:pt>
                <c:pt idx="53">
                  <c:v>00:09:24:00</c:v>
                </c:pt>
                <c:pt idx="54">
                  <c:v>00:09:30:00</c:v>
                </c:pt>
                <c:pt idx="55">
                  <c:v>00:09:30:38</c:v>
                </c:pt>
                <c:pt idx="56">
                  <c:v>00:10:00:00</c:v>
                </c:pt>
                <c:pt idx="57">
                  <c:v>00:10:00:53</c:v>
                </c:pt>
                <c:pt idx="58">
                  <c:v>00:10:03:20</c:v>
                </c:pt>
                <c:pt idx="59">
                  <c:v>00:10:30:00</c:v>
                </c:pt>
                <c:pt idx="60">
                  <c:v>00:10:36:09</c:v>
                </c:pt>
                <c:pt idx="61">
                  <c:v>00:10:37:58</c:v>
                </c:pt>
                <c:pt idx="62">
                  <c:v>00:11:00:00</c:v>
                </c:pt>
                <c:pt idx="63">
                  <c:v>00:11:09:00</c:v>
                </c:pt>
                <c:pt idx="64">
                  <c:v>00:11:15:13</c:v>
                </c:pt>
                <c:pt idx="65">
                  <c:v>00:11:30:00</c:v>
                </c:pt>
                <c:pt idx="66">
                  <c:v>00:11:41:55</c:v>
                </c:pt>
                <c:pt idx="67">
                  <c:v>00:11:52:45</c:v>
                </c:pt>
                <c:pt idx="68">
                  <c:v>00:12:00:00</c:v>
                </c:pt>
                <c:pt idx="69">
                  <c:v>00:12:14:55</c:v>
                </c:pt>
                <c:pt idx="70">
                  <c:v>00:12:30:00</c:v>
                </c:pt>
                <c:pt idx="71">
                  <c:v>00:12:30:29</c:v>
                </c:pt>
                <c:pt idx="72">
                  <c:v>00:12:47:59</c:v>
                </c:pt>
                <c:pt idx="73">
                  <c:v>00:13:00:00</c:v>
                </c:pt>
                <c:pt idx="74">
                  <c:v>00:13:08:30</c:v>
                </c:pt>
                <c:pt idx="75">
                  <c:v>00:13:21:08</c:v>
                </c:pt>
                <c:pt idx="76">
                  <c:v>00:13:30:00</c:v>
                </c:pt>
                <c:pt idx="77">
                  <c:v>00:13:46:47</c:v>
                </c:pt>
                <c:pt idx="78">
                  <c:v>00:13:54:19</c:v>
                </c:pt>
                <c:pt idx="79">
                  <c:v>00:14:00:00</c:v>
                </c:pt>
                <c:pt idx="80">
                  <c:v>00:14:25:21</c:v>
                </c:pt>
                <c:pt idx="81">
                  <c:v>00:14:27:36</c:v>
                </c:pt>
                <c:pt idx="82">
                  <c:v>00:14:30:00</c:v>
                </c:pt>
                <c:pt idx="83">
                  <c:v>00:15:00:00</c:v>
                </c:pt>
                <c:pt idx="84">
                  <c:v>00:15:00:56</c:v>
                </c:pt>
                <c:pt idx="85">
                  <c:v>00:15:04:13</c:v>
                </c:pt>
                <c:pt idx="86">
                  <c:v>00:15:30:00</c:v>
                </c:pt>
                <c:pt idx="87">
                  <c:v>00:15:34:08</c:v>
                </c:pt>
                <c:pt idx="88">
                  <c:v>00:15:43:23</c:v>
                </c:pt>
                <c:pt idx="89">
                  <c:v>00:16:00:00</c:v>
                </c:pt>
                <c:pt idx="90">
                  <c:v>00:16:07:21</c:v>
                </c:pt>
                <c:pt idx="91">
                  <c:v>00:16:22:57</c:v>
                </c:pt>
                <c:pt idx="92">
                  <c:v>00:16:30:00</c:v>
                </c:pt>
                <c:pt idx="93">
                  <c:v>00:16:40:34</c:v>
                </c:pt>
                <c:pt idx="94">
                  <c:v>00:17:00:00</c:v>
                </c:pt>
                <c:pt idx="95">
                  <c:v>00:17:02:59</c:v>
                </c:pt>
                <c:pt idx="96">
                  <c:v>00:17:13:47</c:v>
                </c:pt>
                <c:pt idx="97">
                  <c:v>00:17:30:00</c:v>
                </c:pt>
                <c:pt idx="98">
                  <c:v>00:17:42:18</c:v>
                </c:pt>
                <c:pt idx="99">
                  <c:v>00:17:47:01</c:v>
                </c:pt>
                <c:pt idx="100">
                  <c:v>00:18:00:00</c:v>
                </c:pt>
                <c:pt idx="101">
                  <c:v>00:18:20:15</c:v>
                </c:pt>
                <c:pt idx="102">
                  <c:v>00:18:21:40</c:v>
                </c:pt>
                <c:pt idx="103">
                  <c:v>00:18:30:00</c:v>
                </c:pt>
                <c:pt idx="104">
                  <c:v>00:18:53:30</c:v>
                </c:pt>
                <c:pt idx="105">
                  <c:v>00:19:00:00</c:v>
                </c:pt>
                <c:pt idx="106">
                  <c:v>00:19:01:04</c:v>
                </c:pt>
                <c:pt idx="107">
                  <c:v>00:19:26:45</c:v>
                </c:pt>
                <c:pt idx="108">
                  <c:v>00:19:30:00</c:v>
                </c:pt>
                <c:pt idx="109">
                  <c:v>00:19:40:30</c:v>
                </c:pt>
                <c:pt idx="110">
                  <c:v>00:20:00:00</c:v>
                </c:pt>
                <c:pt idx="111">
                  <c:v>00:20:00:01</c:v>
                </c:pt>
                <c:pt idx="112">
                  <c:v>00:20:19:59</c:v>
                </c:pt>
                <c:pt idx="113">
                  <c:v>00:20:30:00</c:v>
                </c:pt>
                <c:pt idx="114">
                  <c:v>00:20:33:17</c:v>
                </c:pt>
                <c:pt idx="115">
                  <c:v>00:20:59:30</c:v>
                </c:pt>
                <c:pt idx="116">
                  <c:v>00:21:00:00</c:v>
                </c:pt>
                <c:pt idx="117">
                  <c:v>00:21:06:34</c:v>
                </c:pt>
                <c:pt idx="118">
                  <c:v>00:21:30:00</c:v>
                </c:pt>
                <c:pt idx="119">
                  <c:v>00:21:39:03</c:v>
                </c:pt>
                <c:pt idx="120">
                  <c:v>00:21:39:51</c:v>
                </c:pt>
                <c:pt idx="121">
                  <c:v>00:22:00:00</c:v>
                </c:pt>
                <c:pt idx="122">
                  <c:v>00:22:13:09</c:v>
                </c:pt>
                <c:pt idx="123">
                  <c:v>00:22:18:38</c:v>
                </c:pt>
                <c:pt idx="124">
                  <c:v>00:22:30:00</c:v>
                </c:pt>
                <c:pt idx="125">
                  <c:v>00:22:46:27</c:v>
                </c:pt>
                <c:pt idx="126">
                  <c:v>00:22:58:16</c:v>
                </c:pt>
                <c:pt idx="127">
                  <c:v>00:23:00:00</c:v>
                </c:pt>
                <c:pt idx="128">
                  <c:v>00:23:19:46</c:v>
                </c:pt>
                <c:pt idx="129">
                  <c:v>00:23:30:00</c:v>
                </c:pt>
                <c:pt idx="130">
                  <c:v>00:23:37:56</c:v>
                </c:pt>
                <c:pt idx="131">
                  <c:v>00:23:53:05</c:v>
                </c:pt>
                <c:pt idx="132">
                  <c:v>01:00:00:00</c:v>
                </c:pt>
                <c:pt idx="133">
                  <c:v>01:00:17:39</c:v>
                </c:pt>
                <c:pt idx="134">
                  <c:v>01:00:26:25</c:v>
                </c:pt>
                <c:pt idx="135">
                  <c:v>01:00:30:00</c:v>
                </c:pt>
                <c:pt idx="136">
                  <c:v>01:00:57:24</c:v>
                </c:pt>
                <c:pt idx="137">
                  <c:v>01:00:59:45</c:v>
                </c:pt>
                <c:pt idx="138">
                  <c:v>01:01:00:00</c:v>
                </c:pt>
                <c:pt idx="139">
                  <c:v>01:01:30:00</c:v>
                </c:pt>
                <c:pt idx="140">
                  <c:v>01:01:33:06</c:v>
                </c:pt>
                <c:pt idx="141">
                  <c:v>01:01:37:11</c:v>
                </c:pt>
                <c:pt idx="142">
                  <c:v>01:02:00:00</c:v>
                </c:pt>
                <c:pt idx="143">
                  <c:v>01:02:06:27</c:v>
                </c:pt>
                <c:pt idx="144">
                  <c:v>01:02:17:01</c:v>
                </c:pt>
                <c:pt idx="145">
                  <c:v>01:02:30:00</c:v>
                </c:pt>
                <c:pt idx="146">
                  <c:v>01:02:39:49</c:v>
                </c:pt>
                <c:pt idx="147">
                  <c:v>01:02:56:53</c:v>
                </c:pt>
                <c:pt idx="148">
                  <c:v>01:03:00:00</c:v>
                </c:pt>
                <c:pt idx="149">
                  <c:v>01:03:13:11</c:v>
                </c:pt>
                <c:pt idx="150">
                  <c:v>01:03:30:00</c:v>
                </c:pt>
                <c:pt idx="151">
                  <c:v>01:03:36:47</c:v>
                </c:pt>
                <c:pt idx="152">
                  <c:v>01:03:46:34</c:v>
                </c:pt>
                <c:pt idx="153">
                  <c:v>01:04:00:00</c:v>
                </c:pt>
                <c:pt idx="154">
                  <c:v>01:04:16:44</c:v>
                </c:pt>
                <c:pt idx="155">
                  <c:v>01:04:19:57</c:v>
                </c:pt>
                <c:pt idx="156">
                  <c:v>01:04:30:00</c:v>
                </c:pt>
                <c:pt idx="157">
                  <c:v>01:04:53:20</c:v>
                </c:pt>
                <c:pt idx="158">
                  <c:v>01:04:56:43</c:v>
                </c:pt>
                <c:pt idx="159">
                  <c:v>01:05:00:00</c:v>
                </c:pt>
                <c:pt idx="160">
                  <c:v>01:05:26:44</c:v>
                </c:pt>
                <c:pt idx="161">
                  <c:v>01:05:30:00</c:v>
                </c:pt>
                <c:pt idx="162">
                  <c:v>01:05:36:44</c:v>
                </c:pt>
                <c:pt idx="163">
                  <c:v>01:06:00:00</c:v>
                </c:pt>
                <c:pt idx="164">
                  <c:v>01:06:00:08</c:v>
                </c:pt>
                <c:pt idx="165">
                  <c:v>01:06:16:48</c:v>
                </c:pt>
                <c:pt idx="166">
                  <c:v>01:06:30:00</c:v>
                </c:pt>
                <c:pt idx="167">
                  <c:v>01:06:33:33</c:v>
                </c:pt>
                <c:pt idx="168">
                  <c:v>01:06:56:54</c:v>
                </c:pt>
                <c:pt idx="169">
                  <c:v>01:07:00:00</c:v>
                </c:pt>
                <c:pt idx="170">
                  <c:v>01:07:06:58</c:v>
                </c:pt>
                <c:pt idx="171">
                  <c:v>01:07:30:00</c:v>
                </c:pt>
                <c:pt idx="172">
                  <c:v>01:07:37:02</c:v>
                </c:pt>
                <c:pt idx="173">
                  <c:v>01:07:40:24</c:v>
                </c:pt>
                <c:pt idx="174">
                  <c:v>01:08:00:00</c:v>
                </c:pt>
                <c:pt idx="175">
                  <c:v>01:08:13:50</c:v>
                </c:pt>
                <c:pt idx="176">
                  <c:v>01:08:17:13</c:v>
                </c:pt>
                <c:pt idx="177">
                  <c:v>01:08:30:00</c:v>
                </c:pt>
                <c:pt idx="178">
                  <c:v>01:08:47:17</c:v>
                </c:pt>
                <c:pt idx="179">
                  <c:v>01:08:57:26</c:v>
                </c:pt>
                <c:pt idx="180">
                  <c:v>01:09:00:00</c:v>
                </c:pt>
                <c:pt idx="181">
                  <c:v>01:09:20:44</c:v>
                </c:pt>
                <c:pt idx="182">
                  <c:v>01:09:30:00</c:v>
                </c:pt>
                <c:pt idx="183">
                  <c:v>01:09:37:42</c:v>
                </c:pt>
                <c:pt idx="184">
                  <c:v>01:09:54:12</c:v>
                </c:pt>
                <c:pt idx="185">
                  <c:v>01:10:00:00</c:v>
                </c:pt>
                <c:pt idx="186">
                  <c:v>01:10:18:00</c:v>
                </c:pt>
                <c:pt idx="187">
                  <c:v>01:10:27:40</c:v>
                </c:pt>
                <c:pt idx="188">
                  <c:v>01:10:30:00</c:v>
                </c:pt>
                <c:pt idx="189">
                  <c:v>01:10:58:20</c:v>
                </c:pt>
                <c:pt idx="190">
                  <c:v>01:11:00:00</c:v>
                </c:pt>
                <c:pt idx="191">
                  <c:v>01:11:01:09</c:v>
                </c:pt>
                <c:pt idx="192">
                  <c:v>01:11:30:00</c:v>
                </c:pt>
                <c:pt idx="193">
                  <c:v>01:11:34:38</c:v>
                </c:pt>
                <c:pt idx="194">
                  <c:v>01:11:38:43</c:v>
                </c:pt>
                <c:pt idx="195">
                  <c:v>01:12:00:00</c:v>
                </c:pt>
                <c:pt idx="196">
                  <c:v>01:12:08:08</c:v>
                </c:pt>
                <c:pt idx="197">
                  <c:v>01:12:19:08</c:v>
                </c:pt>
                <c:pt idx="198">
                  <c:v>01:12:30:00</c:v>
                </c:pt>
                <c:pt idx="199">
                  <c:v>01:12:41:38</c:v>
                </c:pt>
                <c:pt idx="200">
                  <c:v>01:12:59:36</c:v>
                </c:pt>
                <c:pt idx="201">
                  <c:v>01:13:00:00</c:v>
                </c:pt>
                <c:pt idx="202">
                  <c:v>01:13:15:09</c:v>
                </c:pt>
                <c:pt idx="203">
                  <c:v>01:13:30:00</c:v>
                </c:pt>
                <c:pt idx="204">
                  <c:v>01:13:40:06</c:v>
                </c:pt>
                <c:pt idx="205">
                  <c:v>01:13:48:40</c:v>
                </c:pt>
                <c:pt idx="206">
                  <c:v>01:14:00:00</c:v>
                </c:pt>
                <c:pt idx="207">
                  <c:v>01:14:20:38</c:v>
                </c:pt>
                <c:pt idx="208">
                  <c:v>01:14:22:12</c:v>
                </c:pt>
                <c:pt idx="209">
                  <c:v>01:14:30:00</c:v>
                </c:pt>
                <c:pt idx="210">
                  <c:v>01:14:55:44</c:v>
                </c:pt>
                <c:pt idx="211">
                  <c:v>01:15:00:00</c:v>
                </c:pt>
                <c:pt idx="212">
                  <c:v>01:15:01:13</c:v>
                </c:pt>
                <c:pt idx="213">
                  <c:v>01:15:29:17</c:v>
                </c:pt>
                <c:pt idx="214">
                  <c:v>01:15:30:00</c:v>
                </c:pt>
                <c:pt idx="215">
                  <c:v>01:15:41:50</c:v>
                </c:pt>
                <c:pt idx="216">
                  <c:v>01:16:00:00</c:v>
                </c:pt>
                <c:pt idx="217">
                  <c:v>01:16:02:50</c:v>
                </c:pt>
                <c:pt idx="218">
                  <c:v>01:16:22:30</c:v>
                </c:pt>
                <c:pt idx="219">
                  <c:v>01:16:30:00</c:v>
                </c:pt>
                <c:pt idx="220">
                  <c:v>01:16:36:24</c:v>
                </c:pt>
                <c:pt idx="221">
                  <c:v>01:17:00:00</c:v>
                </c:pt>
                <c:pt idx="222">
                  <c:v>01:17:03:12</c:v>
                </c:pt>
                <c:pt idx="223">
                  <c:v>01:17:09:58</c:v>
                </c:pt>
                <c:pt idx="224">
                  <c:v>01:17:30:00</c:v>
                </c:pt>
                <c:pt idx="225">
                  <c:v>01:17:43:33</c:v>
                </c:pt>
                <c:pt idx="226">
                  <c:v>01:17:43:57</c:v>
                </c:pt>
                <c:pt idx="227">
                  <c:v>01:18:00:00</c:v>
                </c:pt>
                <c:pt idx="228">
                  <c:v>01:18:17:08</c:v>
                </c:pt>
                <c:pt idx="229">
                  <c:v>01:18:24:44</c:v>
                </c:pt>
                <c:pt idx="230">
                  <c:v>01:18:30:00</c:v>
                </c:pt>
                <c:pt idx="231">
                  <c:v>01:18:50:44</c:v>
                </c:pt>
                <c:pt idx="232">
                  <c:v>01:19:00:00</c:v>
                </c:pt>
                <c:pt idx="233">
                  <c:v>01:19:05:33</c:v>
                </c:pt>
                <c:pt idx="234">
                  <c:v>01:19:24:20</c:v>
                </c:pt>
                <c:pt idx="235">
                  <c:v>01:19:30:00</c:v>
                </c:pt>
                <c:pt idx="236">
                  <c:v>01:19:46:25</c:v>
                </c:pt>
                <c:pt idx="237">
                  <c:v>01:19:57:57</c:v>
                </c:pt>
                <c:pt idx="238">
                  <c:v>01:20:00:00</c:v>
                </c:pt>
                <c:pt idx="239">
                  <c:v>01:20:27:19</c:v>
                </c:pt>
                <c:pt idx="240">
                  <c:v>01:20:30:00</c:v>
                </c:pt>
                <c:pt idx="241">
                  <c:v>01:20:31:34</c:v>
                </c:pt>
                <c:pt idx="242">
                  <c:v>01:21:00:00</c:v>
                </c:pt>
                <c:pt idx="243">
                  <c:v>01:21:05:12</c:v>
                </c:pt>
                <c:pt idx="244">
                  <c:v>01:21:08:16</c:v>
                </c:pt>
                <c:pt idx="245">
                  <c:v>01:21:30:00</c:v>
                </c:pt>
                <c:pt idx="246">
                  <c:v>01:21:38:50</c:v>
                </c:pt>
                <c:pt idx="247">
                  <c:v>01:21:49:15</c:v>
                </c:pt>
                <c:pt idx="248">
                  <c:v>01:22:00:00</c:v>
                </c:pt>
                <c:pt idx="249">
                  <c:v>01:22:12:29</c:v>
                </c:pt>
                <c:pt idx="250">
                  <c:v>01:22:30:00</c:v>
                </c:pt>
                <c:pt idx="251">
                  <c:v>01:22:30:17</c:v>
                </c:pt>
                <c:pt idx="252">
                  <c:v>01:22:46:08</c:v>
                </c:pt>
                <c:pt idx="253">
                  <c:v>01:23:00:00</c:v>
                </c:pt>
                <c:pt idx="254">
                  <c:v>01:23:11:21</c:v>
                </c:pt>
                <c:pt idx="255">
                  <c:v>01:23:19:48</c:v>
                </c:pt>
                <c:pt idx="256">
                  <c:v>01:23:30:00</c:v>
                </c:pt>
                <c:pt idx="257">
                  <c:v>01:23:52:28</c:v>
                </c:pt>
                <c:pt idx="258">
                  <c:v>01:23:53:28</c:v>
                </c:pt>
                <c:pt idx="259">
                  <c:v>02:00:00:00</c:v>
                </c:pt>
                <c:pt idx="260">
                  <c:v>02:00:27:09</c:v>
                </c:pt>
                <c:pt idx="261">
                  <c:v>02:00:30:00</c:v>
                </c:pt>
                <c:pt idx="262">
                  <c:v>02:00:33:37</c:v>
                </c:pt>
                <c:pt idx="263">
                  <c:v>02:01:00:00</c:v>
                </c:pt>
                <c:pt idx="264">
                  <c:v>02:01:00:50</c:v>
                </c:pt>
                <c:pt idx="265">
                  <c:v>02:01:14:49</c:v>
                </c:pt>
                <c:pt idx="266">
                  <c:v>02:01:30:00</c:v>
                </c:pt>
                <c:pt idx="267">
                  <c:v>02:01:34:32</c:v>
                </c:pt>
                <c:pt idx="268">
                  <c:v>02:01:56:03</c:v>
                </c:pt>
                <c:pt idx="269">
                  <c:v>02:02:00:00</c:v>
                </c:pt>
                <c:pt idx="270">
                  <c:v>02:02:08:14</c:v>
                </c:pt>
                <c:pt idx="271">
                  <c:v>02:02:30:00</c:v>
                </c:pt>
                <c:pt idx="272">
                  <c:v>02:02:37:20</c:v>
                </c:pt>
                <c:pt idx="273">
                  <c:v>02:02:41:57</c:v>
                </c:pt>
                <c:pt idx="274">
                  <c:v>02:03:00:00</c:v>
                </c:pt>
                <c:pt idx="275">
                  <c:v>02:03:15:40</c:v>
                </c:pt>
                <c:pt idx="276">
                  <c:v>02:03:18:39</c:v>
                </c:pt>
                <c:pt idx="277">
                  <c:v>02:03:30:00</c:v>
                </c:pt>
                <c:pt idx="278">
                  <c:v>02:03:49:24</c:v>
                </c:pt>
                <c:pt idx="279">
                  <c:v>02:04:00:00</c:v>
                </c:pt>
                <c:pt idx="280">
                  <c:v>02:04:00:01</c:v>
                </c:pt>
                <c:pt idx="281">
                  <c:v>02:04:23:08</c:v>
                </c:pt>
                <c:pt idx="282">
                  <c:v>02:04:30:00</c:v>
                </c:pt>
                <c:pt idx="283">
                  <c:v>02:04:41:25</c:v>
                </c:pt>
                <c:pt idx="284">
                  <c:v>02:04:56:53</c:v>
                </c:pt>
                <c:pt idx="285">
                  <c:v>02:05:00:00</c:v>
                </c:pt>
                <c:pt idx="286">
                  <c:v>02:05:22:52</c:v>
                </c:pt>
                <c:pt idx="287">
                  <c:v>02:05:30:00</c:v>
                </c:pt>
                <c:pt idx="288">
                  <c:v>02:05:30:38</c:v>
                </c:pt>
                <c:pt idx="289">
                  <c:v>02:06:00:00</c:v>
                </c:pt>
                <c:pt idx="290">
                  <c:v>02:06:04:21</c:v>
                </c:pt>
                <c:pt idx="291">
                  <c:v>02:06:04:24</c:v>
                </c:pt>
                <c:pt idx="292">
                  <c:v>02:06:30:00</c:v>
                </c:pt>
                <c:pt idx="293">
                  <c:v>02:06:38:11</c:v>
                </c:pt>
                <c:pt idx="294">
                  <c:v>02:06:45:53</c:v>
                </c:pt>
                <c:pt idx="295">
                  <c:v>02:07:00:00</c:v>
                </c:pt>
                <c:pt idx="296">
                  <c:v>02:07:11:58</c:v>
                </c:pt>
                <c:pt idx="297">
                  <c:v>02:07:27:27</c:v>
                </c:pt>
                <c:pt idx="298">
                  <c:v>02:07:30:00</c:v>
                </c:pt>
                <c:pt idx="299">
                  <c:v>02:07:45:46</c:v>
                </c:pt>
                <c:pt idx="300">
                  <c:v>02:08:00:00</c:v>
                </c:pt>
                <c:pt idx="301">
                  <c:v>02:08:09:04</c:v>
                </c:pt>
                <c:pt idx="302">
                  <c:v>02:08:19:34</c:v>
                </c:pt>
                <c:pt idx="303">
                  <c:v>02:08:30:00</c:v>
                </c:pt>
                <c:pt idx="304">
                  <c:v>02:08:50:43</c:v>
                </c:pt>
                <c:pt idx="305">
                  <c:v>02:08:53:23</c:v>
                </c:pt>
                <c:pt idx="306">
                  <c:v>02:09:00:00</c:v>
                </c:pt>
                <c:pt idx="307">
                  <c:v>02:09:27:12</c:v>
                </c:pt>
                <c:pt idx="308">
                  <c:v>02:09:30:00</c:v>
                </c:pt>
                <c:pt idx="309">
                  <c:v>02:09:32:25</c:v>
                </c:pt>
                <c:pt idx="310">
                  <c:v>02:10:00:00</c:v>
                </c:pt>
                <c:pt idx="311">
                  <c:v>02:10:01:02</c:v>
                </c:pt>
                <c:pt idx="312">
                  <c:v>02:10:14:09</c:v>
                </c:pt>
                <c:pt idx="313">
                  <c:v>02:10:30:00</c:v>
                </c:pt>
                <c:pt idx="314">
                  <c:v>02:10:34:52</c:v>
                </c:pt>
                <c:pt idx="315">
                  <c:v>02:10:55:56</c:v>
                </c:pt>
                <c:pt idx="316">
                  <c:v>02:11:00:00</c:v>
                </c:pt>
                <c:pt idx="317">
                  <c:v>02:11:08:43</c:v>
                </c:pt>
                <c:pt idx="318">
                  <c:v>02:11:30:00</c:v>
                </c:pt>
                <c:pt idx="319">
                  <c:v>02:11:37:45</c:v>
                </c:pt>
                <c:pt idx="320">
                  <c:v>02:11:42:34</c:v>
                </c:pt>
                <c:pt idx="321">
                  <c:v>02:12:00:00</c:v>
                </c:pt>
                <c:pt idx="322">
                  <c:v>02:12:16:26</c:v>
                </c:pt>
                <c:pt idx="323">
                  <c:v>02:12:19:37</c:v>
                </c:pt>
                <c:pt idx="324">
                  <c:v>02:12:30:00</c:v>
                </c:pt>
                <c:pt idx="325">
                  <c:v>02:12:50:18</c:v>
                </c:pt>
                <c:pt idx="326">
                  <c:v>02:13:00:00</c:v>
                </c:pt>
                <c:pt idx="327">
                  <c:v>02:13:01:31</c:v>
                </c:pt>
                <c:pt idx="328">
                  <c:v>02:13:24:11</c:v>
                </c:pt>
                <c:pt idx="329">
                  <c:v>02:13:30:00</c:v>
                </c:pt>
                <c:pt idx="330">
                  <c:v>02:13:43:28</c:v>
                </c:pt>
                <c:pt idx="331">
                  <c:v>02:13:58:04</c:v>
                </c:pt>
                <c:pt idx="332">
                  <c:v>02:14:00:00</c:v>
                </c:pt>
                <c:pt idx="333">
                  <c:v>02:14:25:27</c:v>
                </c:pt>
                <c:pt idx="334">
                  <c:v>02:14:30:00</c:v>
                </c:pt>
                <c:pt idx="335">
                  <c:v>02:14:31:58</c:v>
                </c:pt>
                <c:pt idx="336">
                  <c:v>02:15:00:00</c:v>
                </c:pt>
                <c:pt idx="337">
                  <c:v>02:15:05:52</c:v>
                </c:pt>
                <c:pt idx="338">
                  <c:v>02:15:07:29</c:v>
                </c:pt>
                <c:pt idx="339">
                  <c:v>02:15:30:00</c:v>
                </c:pt>
                <c:pt idx="340">
                  <c:v>02:15:39:47</c:v>
                </c:pt>
                <c:pt idx="341">
                  <c:v>02:15:49:34</c:v>
                </c:pt>
                <c:pt idx="342">
                  <c:v>02:16:00:00</c:v>
                </c:pt>
                <c:pt idx="343">
                  <c:v>02:16:13:42</c:v>
                </c:pt>
                <c:pt idx="344">
                  <c:v>02:16:30:00</c:v>
                </c:pt>
                <c:pt idx="345">
                  <c:v>02:16:31:41</c:v>
                </c:pt>
                <c:pt idx="346">
                  <c:v>02:16:47:38</c:v>
                </c:pt>
                <c:pt idx="347">
                  <c:v>02:17:00:00</c:v>
                </c:pt>
                <c:pt idx="348">
                  <c:v>02:17:13:51</c:v>
                </c:pt>
                <c:pt idx="349">
                  <c:v>02:17:21:35</c:v>
                </c:pt>
                <c:pt idx="350">
                  <c:v>02:17:30:00</c:v>
                </c:pt>
                <c:pt idx="351">
                  <c:v>02:17:55:32</c:v>
                </c:pt>
                <c:pt idx="352">
                  <c:v>02:17:56:03</c:v>
                </c:pt>
                <c:pt idx="353">
                  <c:v>02:18:00:00</c:v>
                </c:pt>
                <c:pt idx="354">
                  <c:v>02:18:29:30</c:v>
                </c:pt>
                <c:pt idx="355">
                  <c:v>02:18:30:00</c:v>
                </c:pt>
                <c:pt idx="356">
                  <c:v>02:18:38:18</c:v>
                </c:pt>
                <c:pt idx="357">
                  <c:v>02:19:00:00</c:v>
                </c:pt>
                <c:pt idx="358">
                  <c:v>02:19:03:28</c:v>
                </c:pt>
                <c:pt idx="359">
                  <c:v>02:19:20:35</c:v>
                </c:pt>
                <c:pt idx="360">
                  <c:v>02:19:30:00</c:v>
                </c:pt>
                <c:pt idx="361">
                  <c:v>02:19:37:27</c:v>
                </c:pt>
                <c:pt idx="362">
                  <c:v>02:20:00:00</c:v>
                </c:pt>
                <c:pt idx="363">
                  <c:v>02:20:02:55</c:v>
                </c:pt>
                <c:pt idx="364">
                  <c:v>02:20:11:26</c:v>
                </c:pt>
                <c:pt idx="365">
                  <c:v>02:20:30:00</c:v>
                </c:pt>
                <c:pt idx="366">
                  <c:v>02:20:45:18</c:v>
                </c:pt>
                <c:pt idx="367">
                  <c:v>02:20:45:26</c:v>
                </c:pt>
                <c:pt idx="368">
                  <c:v>02:21:00:00</c:v>
                </c:pt>
                <c:pt idx="369">
                  <c:v>02:21:19:26</c:v>
                </c:pt>
                <c:pt idx="370">
                  <c:v>02:21:27:43</c:v>
                </c:pt>
                <c:pt idx="371">
                  <c:v>02:21:30:00</c:v>
                </c:pt>
                <c:pt idx="372">
                  <c:v>02:21:53:27</c:v>
                </c:pt>
                <c:pt idx="373">
                  <c:v>02:22:00:00</c:v>
                </c:pt>
                <c:pt idx="374">
                  <c:v>02:22:10:11</c:v>
                </c:pt>
                <c:pt idx="375">
                  <c:v>02:22:27:28</c:v>
                </c:pt>
                <c:pt idx="376">
                  <c:v>02:22:30:00</c:v>
                </c:pt>
                <c:pt idx="377">
                  <c:v>02:22:52:41</c:v>
                </c:pt>
                <c:pt idx="378">
                  <c:v>02:23:00:00</c:v>
                </c:pt>
                <c:pt idx="379">
                  <c:v>02:23:01:30</c:v>
                </c:pt>
                <c:pt idx="380">
                  <c:v>02:23:30:00</c:v>
                </c:pt>
                <c:pt idx="381">
                  <c:v>02:23:35:14</c:v>
                </c:pt>
                <c:pt idx="382">
                  <c:v>02:23:35:32</c:v>
                </c:pt>
                <c:pt idx="383">
                  <c:v>03:00:00:00</c:v>
                </c:pt>
                <c:pt idx="384">
                  <c:v>03:00:09:35</c:v>
                </c:pt>
                <c:pt idx="385">
                  <c:v>03:00:17:50</c:v>
                </c:pt>
                <c:pt idx="386">
                  <c:v>03:00:30:00</c:v>
                </c:pt>
                <c:pt idx="387">
                  <c:v>03:00:43:39</c:v>
                </c:pt>
                <c:pt idx="388">
                  <c:v>03:01:00:00</c:v>
                </c:pt>
                <c:pt idx="389">
                  <c:v>03:01:00:28</c:v>
                </c:pt>
                <c:pt idx="390">
                  <c:v>03:01:17:43</c:v>
                </c:pt>
                <c:pt idx="391">
                  <c:v>03:01:30:00</c:v>
                </c:pt>
                <c:pt idx="392">
                  <c:v>03:01:43:09</c:v>
                </c:pt>
                <c:pt idx="393">
                  <c:v>03:01:51:48</c:v>
                </c:pt>
                <c:pt idx="394">
                  <c:v>03:02:00:00</c:v>
                </c:pt>
                <c:pt idx="395">
                  <c:v>03:02:25:52</c:v>
                </c:pt>
                <c:pt idx="396">
                  <c:v>03:02:25:53</c:v>
                </c:pt>
                <c:pt idx="397">
                  <c:v>03:02:30:00</c:v>
                </c:pt>
                <c:pt idx="398">
                  <c:v>03:02:59:59</c:v>
                </c:pt>
                <c:pt idx="399">
                  <c:v>03:03:00:00</c:v>
                </c:pt>
                <c:pt idx="400">
                  <c:v>03:03:08:38</c:v>
                </c:pt>
                <c:pt idx="401">
                  <c:v>03:03:30:00</c:v>
                </c:pt>
                <c:pt idx="402">
                  <c:v>03:03:34:05</c:v>
                </c:pt>
                <c:pt idx="403">
                  <c:v>03:03:51:27</c:v>
                </c:pt>
                <c:pt idx="404">
                  <c:v>03:04:00:00</c:v>
                </c:pt>
                <c:pt idx="405">
                  <c:v>03:04:08:12</c:v>
                </c:pt>
                <c:pt idx="406">
                  <c:v>03:04:30:00</c:v>
                </c:pt>
                <c:pt idx="407">
                  <c:v>03:04:34:18</c:v>
                </c:pt>
                <c:pt idx="408">
                  <c:v>03:04:42:19</c:v>
                </c:pt>
                <c:pt idx="409">
                  <c:v>03:05:00:00</c:v>
                </c:pt>
                <c:pt idx="410">
                  <c:v>03:05:16:27</c:v>
                </c:pt>
                <c:pt idx="411">
                  <c:v>03:05:17:12</c:v>
                </c:pt>
                <c:pt idx="412">
                  <c:v>03:05:30:00</c:v>
                </c:pt>
                <c:pt idx="413">
                  <c:v>03:05:50:35</c:v>
                </c:pt>
                <c:pt idx="414">
                  <c:v>03:06:00:00</c:v>
                </c:pt>
                <c:pt idx="415">
                  <c:v>03:06:00:09</c:v>
                </c:pt>
                <c:pt idx="416">
                  <c:v>03:06:24:44</c:v>
                </c:pt>
                <c:pt idx="417">
                  <c:v>03:06:30:00</c:v>
                </c:pt>
                <c:pt idx="418">
                  <c:v>03:06:43:08</c:v>
                </c:pt>
                <c:pt idx="419">
                  <c:v>03:06:58:54</c:v>
                </c:pt>
                <c:pt idx="420">
                  <c:v>03:07:00:00</c:v>
                </c:pt>
                <c:pt idx="421">
                  <c:v>03:07:26:10</c:v>
                </c:pt>
                <c:pt idx="422">
                  <c:v>03:07:30:00</c:v>
                </c:pt>
                <c:pt idx="423">
                  <c:v>03:07:33:04</c:v>
                </c:pt>
                <c:pt idx="424">
                  <c:v>03:08:00:00</c:v>
                </c:pt>
                <c:pt idx="425">
                  <c:v>03:08:07:15</c:v>
                </c:pt>
                <c:pt idx="426">
                  <c:v>03:08:09:15</c:v>
                </c:pt>
                <c:pt idx="427">
                  <c:v>03:08:30:00</c:v>
                </c:pt>
                <c:pt idx="428">
                  <c:v>03:08:41:26</c:v>
                </c:pt>
                <c:pt idx="429">
                  <c:v>03:08:52:22</c:v>
                </c:pt>
                <c:pt idx="430">
                  <c:v>03:09:00:00</c:v>
                </c:pt>
                <c:pt idx="431">
                  <c:v>03:09:15:38</c:v>
                </c:pt>
                <c:pt idx="432">
                  <c:v>03:09:30:00</c:v>
                </c:pt>
                <c:pt idx="433">
                  <c:v>03:09:35:32</c:v>
                </c:pt>
                <c:pt idx="434">
                  <c:v>03:09:49:50</c:v>
                </c:pt>
                <c:pt idx="435">
                  <c:v>03:10:00:00</c:v>
                </c:pt>
                <c:pt idx="436">
                  <c:v>03:10:18:45</c:v>
                </c:pt>
                <c:pt idx="437">
                  <c:v>03:10:24:03</c:v>
                </c:pt>
                <c:pt idx="438">
                  <c:v>03:10:30:00</c:v>
                </c:pt>
                <c:pt idx="439">
                  <c:v>03:10:58:16</c:v>
                </c:pt>
                <c:pt idx="440">
                  <c:v>03:11:00:00</c:v>
                </c:pt>
                <c:pt idx="441">
                  <c:v>03:11:02:00</c:v>
                </c:pt>
                <c:pt idx="442">
                  <c:v>03:11:30:00</c:v>
                </c:pt>
                <c:pt idx="443">
                  <c:v>03:11:32:30</c:v>
                </c:pt>
                <c:pt idx="444">
                  <c:v>03:11:45:18</c:v>
                </c:pt>
                <c:pt idx="445">
                  <c:v>03:12:00:00</c:v>
                </c:pt>
                <c:pt idx="446">
                  <c:v>03:12:06:45</c:v>
                </c:pt>
                <c:pt idx="447">
                  <c:v>03:12:28:39</c:v>
                </c:pt>
                <c:pt idx="448">
                  <c:v>03:12:30:00</c:v>
                </c:pt>
                <c:pt idx="449">
                  <c:v>03:12:41:00</c:v>
                </c:pt>
                <c:pt idx="450">
                  <c:v>03:13:00:00</c:v>
                </c:pt>
                <c:pt idx="451">
                  <c:v>03:13:12:02</c:v>
                </c:pt>
                <c:pt idx="452">
                  <c:v>03:13:15:16</c:v>
                </c:pt>
                <c:pt idx="453">
                  <c:v>03:13:30:00</c:v>
                </c:pt>
                <c:pt idx="454">
                  <c:v>03:13:49:32</c:v>
                </c:pt>
                <c:pt idx="455">
                  <c:v>03:13:55:28</c:v>
                </c:pt>
                <c:pt idx="456">
                  <c:v>03:14:00:00</c:v>
                </c:pt>
                <c:pt idx="457">
                  <c:v>03:14:23:49</c:v>
                </c:pt>
                <c:pt idx="458">
                  <c:v>03:14:30:00</c:v>
                </c:pt>
                <c:pt idx="459">
                  <c:v>03:14:38:57</c:v>
                </c:pt>
                <c:pt idx="460">
                  <c:v>03:14:58:06</c:v>
                </c:pt>
                <c:pt idx="461">
                  <c:v>03:15:00:00</c:v>
                </c:pt>
                <c:pt idx="462">
                  <c:v>03:15:22:28</c:v>
                </c:pt>
                <c:pt idx="463">
                  <c:v>03:15:30:00</c:v>
                </c:pt>
                <c:pt idx="464">
                  <c:v>03:15:32:24</c:v>
                </c:pt>
                <c:pt idx="465">
                  <c:v>03:16:00:00</c:v>
                </c:pt>
                <c:pt idx="466">
                  <c:v>03:16:06:02</c:v>
                </c:pt>
                <c:pt idx="467">
                  <c:v>03:16:06:43</c:v>
                </c:pt>
                <c:pt idx="468">
                  <c:v>03:16:30:00</c:v>
                </c:pt>
                <c:pt idx="469">
                  <c:v>03:16:41:02</c:v>
                </c:pt>
                <c:pt idx="470">
                  <c:v>03:16:49:39</c:v>
                </c:pt>
                <c:pt idx="471">
                  <c:v>03:17:00:00</c:v>
                </c:pt>
                <c:pt idx="472">
                  <c:v>03:17:15:22</c:v>
                </c:pt>
                <c:pt idx="473">
                  <c:v>03:17:30:00</c:v>
                </c:pt>
                <c:pt idx="474">
                  <c:v>03:17:33:19</c:v>
                </c:pt>
                <c:pt idx="475">
                  <c:v>03:17:49:42</c:v>
                </c:pt>
                <c:pt idx="476">
                  <c:v>03:18:00:00</c:v>
                </c:pt>
                <c:pt idx="477">
                  <c:v>03:18:17:01</c:v>
                </c:pt>
                <c:pt idx="478">
                  <c:v>03:18:24:03</c:v>
                </c:pt>
                <c:pt idx="479">
                  <c:v>03:18:30:00</c:v>
                </c:pt>
                <c:pt idx="480">
                  <c:v>03:18:58:24</c:v>
                </c:pt>
                <c:pt idx="481">
                  <c:v>03:19:00:00</c:v>
                </c:pt>
                <c:pt idx="482">
                  <c:v>03:19:00:46</c:v>
                </c:pt>
                <c:pt idx="483">
                  <c:v>03:19:30:00</c:v>
                </c:pt>
                <c:pt idx="484">
                  <c:v>03:19:32:46</c:v>
                </c:pt>
                <c:pt idx="485">
                  <c:v>03:19:44:34</c:v>
                </c:pt>
                <c:pt idx="486">
                  <c:v>03:20:00:00</c:v>
                </c:pt>
                <c:pt idx="487">
                  <c:v>03:20:07:09</c:v>
                </c:pt>
                <c:pt idx="488">
                  <c:v>03:20:28:24</c:v>
                </c:pt>
                <c:pt idx="489">
                  <c:v>03:20:30:00</c:v>
                </c:pt>
                <c:pt idx="490">
                  <c:v>03:20:41:32</c:v>
                </c:pt>
                <c:pt idx="491">
                  <c:v>03:21:00:00</c:v>
                </c:pt>
                <c:pt idx="492">
                  <c:v>03:21:12:17</c:v>
                </c:pt>
                <c:pt idx="493">
                  <c:v>03:21:15:56</c:v>
                </c:pt>
                <c:pt idx="494">
                  <c:v>03:21:30:00</c:v>
                </c:pt>
                <c:pt idx="495">
                  <c:v>03:21:50:20</c:v>
                </c:pt>
                <c:pt idx="496">
                  <c:v>03:21:56:13</c:v>
                </c:pt>
                <c:pt idx="497">
                  <c:v>03:22:00:00</c:v>
                </c:pt>
                <c:pt idx="498">
                  <c:v>03:22:24:45</c:v>
                </c:pt>
                <c:pt idx="499">
                  <c:v>03:22:30:00</c:v>
                </c:pt>
                <c:pt idx="500">
                  <c:v>03:22:40:12</c:v>
                </c:pt>
                <c:pt idx="501">
                  <c:v>03:22:59:10</c:v>
                </c:pt>
                <c:pt idx="502">
                  <c:v>03:23:00:00</c:v>
                </c:pt>
                <c:pt idx="503">
                  <c:v>03:23:24:13</c:v>
                </c:pt>
                <c:pt idx="504">
                  <c:v>03:23:30:00</c:v>
                </c:pt>
                <c:pt idx="505">
                  <c:v>03:23:33:36</c:v>
                </c:pt>
                <c:pt idx="506">
                  <c:v>04:00:00:00</c:v>
                </c:pt>
                <c:pt idx="507">
                  <c:v>04:00:08:03</c:v>
                </c:pt>
                <c:pt idx="508">
                  <c:v>04:00:08:17</c:v>
                </c:pt>
                <c:pt idx="509">
                  <c:v>04:00:30:00</c:v>
                </c:pt>
                <c:pt idx="510">
                  <c:v>04:00:42:30</c:v>
                </c:pt>
                <c:pt idx="511">
                  <c:v>04:00:52:24</c:v>
                </c:pt>
                <c:pt idx="512">
                  <c:v>04:01:00:00</c:v>
                </c:pt>
                <c:pt idx="513">
                  <c:v>04:01:16:58</c:v>
                </c:pt>
                <c:pt idx="514">
                  <c:v>04:01:30:00</c:v>
                </c:pt>
                <c:pt idx="515">
                  <c:v>04:01:36:34</c:v>
                </c:pt>
                <c:pt idx="516">
                  <c:v>04:01:51:26</c:v>
                </c:pt>
                <c:pt idx="517">
                  <c:v>04:02:00:00</c:v>
                </c:pt>
                <c:pt idx="518">
                  <c:v>04:02:20:47</c:v>
                </c:pt>
                <c:pt idx="519">
                  <c:v>04:02:25:55</c:v>
                </c:pt>
                <c:pt idx="520">
                  <c:v>04:02:30:00</c:v>
                </c:pt>
                <c:pt idx="521">
                  <c:v>04:03:00:00</c:v>
                </c:pt>
                <c:pt idx="522">
                  <c:v>04:03:00:25</c:v>
                </c:pt>
                <c:pt idx="523">
                  <c:v>04:03:05:02</c:v>
                </c:pt>
                <c:pt idx="524">
                  <c:v>04:03:30:00</c:v>
                </c:pt>
                <c:pt idx="525">
                  <c:v>04:03:34:55</c:v>
                </c:pt>
                <c:pt idx="526">
                  <c:v>04:03:49:20</c:v>
                </c:pt>
                <c:pt idx="527">
                  <c:v>04:04:00:00</c:v>
                </c:pt>
                <c:pt idx="528">
                  <c:v>04:04:09:26</c:v>
                </c:pt>
                <c:pt idx="529">
                  <c:v>04:04:30:00</c:v>
                </c:pt>
                <c:pt idx="530">
                  <c:v>04:04:33:41</c:v>
                </c:pt>
                <c:pt idx="531">
                  <c:v>04:04:43:57</c:v>
                </c:pt>
                <c:pt idx="532">
                  <c:v>04:05:00:00</c:v>
                </c:pt>
                <c:pt idx="533">
                  <c:v>04:05:18:05</c:v>
                </c:pt>
                <c:pt idx="534">
                  <c:v>04:05:18:29</c:v>
                </c:pt>
                <c:pt idx="535">
                  <c:v>04:05:30:00</c:v>
                </c:pt>
                <c:pt idx="536">
                  <c:v>04:05:53:01</c:v>
                </c:pt>
                <c:pt idx="537">
                  <c:v>04:06:00:00</c:v>
                </c:pt>
                <c:pt idx="538">
                  <c:v>04:06:02:31</c:v>
                </c:pt>
                <c:pt idx="539">
                  <c:v>04:06:27:34</c:v>
                </c:pt>
                <c:pt idx="540">
                  <c:v>04:06:30:00</c:v>
                </c:pt>
                <c:pt idx="541">
                  <c:v>04:06:47:00</c:v>
                </c:pt>
                <c:pt idx="542">
                  <c:v>04:07:00:00</c:v>
                </c:pt>
                <c:pt idx="543">
                  <c:v>04:07:02:08</c:v>
                </c:pt>
                <c:pt idx="544">
                  <c:v>04:07:30:00</c:v>
                </c:pt>
                <c:pt idx="545">
                  <c:v>04:07:31:32</c:v>
                </c:pt>
                <c:pt idx="546">
                  <c:v>04:07:36:42</c:v>
                </c:pt>
                <c:pt idx="547">
                  <c:v>04:08:00:00</c:v>
                </c:pt>
                <c:pt idx="548">
                  <c:v>04:08:11:17</c:v>
                </c:pt>
                <c:pt idx="549">
                  <c:v>04:08:16:07</c:v>
                </c:pt>
                <c:pt idx="550">
                  <c:v>04:08:30:00</c:v>
                </c:pt>
                <c:pt idx="551">
                  <c:v>04:08:45:52</c:v>
                </c:pt>
                <c:pt idx="552">
                  <c:v>04:09:00:00</c:v>
                </c:pt>
                <c:pt idx="553">
                  <c:v>04:09:00:45</c:v>
                </c:pt>
                <c:pt idx="554">
                  <c:v>04:09:20:28</c:v>
                </c:pt>
                <c:pt idx="555">
                  <c:v>04:09:30:00</c:v>
                </c:pt>
                <c:pt idx="556">
                  <c:v>04:09:45:26</c:v>
                </c:pt>
                <c:pt idx="557">
                  <c:v>04:09:55:05</c:v>
                </c:pt>
                <c:pt idx="558">
                  <c:v>04:10:00:00</c:v>
                </c:pt>
                <c:pt idx="559">
                  <c:v>04:10:29:42</c:v>
                </c:pt>
                <c:pt idx="560">
                  <c:v>04:10:30:00</c:v>
                </c:pt>
                <c:pt idx="561">
                  <c:v>04:10:30:09</c:v>
                </c:pt>
                <c:pt idx="562">
                  <c:v>04:11:00:00</c:v>
                </c:pt>
                <c:pt idx="563">
                  <c:v>04:11:04:20</c:v>
                </c:pt>
                <c:pt idx="564">
                  <c:v>04:11:14:55</c:v>
                </c:pt>
                <c:pt idx="565">
                  <c:v>04:11:30:00</c:v>
                </c:pt>
                <c:pt idx="566">
                  <c:v>04:11:38:58</c:v>
                </c:pt>
                <c:pt idx="567">
                  <c:v>04:11:59:44</c:v>
                </c:pt>
                <c:pt idx="568">
                  <c:v>04:12:00:00</c:v>
                </c:pt>
                <c:pt idx="569">
                  <c:v>04:12:13:37</c:v>
                </c:pt>
                <c:pt idx="570">
                  <c:v>04:12:30:00</c:v>
                </c:pt>
                <c:pt idx="571">
                  <c:v>04:12:44:36</c:v>
                </c:pt>
                <c:pt idx="572">
                  <c:v>04:12:48:17</c:v>
                </c:pt>
                <c:pt idx="573">
                  <c:v>04:13:00:00</c:v>
                </c:pt>
                <c:pt idx="574">
                  <c:v>04:13:22:57</c:v>
                </c:pt>
                <c:pt idx="575">
                  <c:v>04:13:29:31</c:v>
                </c:pt>
                <c:pt idx="576">
                  <c:v>04:13:30:00</c:v>
                </c:pt>
                <c:pt idx="577">
                  <c:v>04:13:57:38</c:v>
                </c:pt>
                <c:pt idx="578">
                  <c:v>04:14:00:00</c:v>
                </c:pt>
                <c:pt idx="579">
                  <c:v>04:14:14:29</c:v>
                </c:pt>
                <c:pt idx="580">
                  <c:v>04:14:30:00</c:v>
                </c:pt>
                <c:pt idx="581">
                  <c:v>04:14:32:19</c:v>
                </c:pt>
                <c:pt idx="582">
                  <c:v>04:14:59:30</c:v>
                </c:pt>
                <c:pt idx="583">
                  <c:v>04:15:00:00</c:v>
                </c:pt>
                <c:pt idx="584">
                  <c:v>04:15:07:01</c:v>
                </c:pt>
                <c:pt idx="585">
                  <c:v>04:15:30:00</c:v>
                </c:pt>
                <c:pt idx="586">
                  <c:v>04:15:41:44</c:v>
                </c:pt>
                <c:pt idx="587">
                  <c:v>04:15:44:33</c:v>
                </c:pt>
                <c:pt idx="588">
                  <c:v>04:16:00:00</c:v>
                </c:pt>
                <c:pt idx="589">
                  <c:v>04:16:16:27</c:v>
                </c:pt>
                <c:pt idx="590">
                  <c:v>04:16:29:39</c:v>
                </c:pt>
                <c:pt idx="591">
                  <c:v>04:16:30:00</c:v>
                </c:pt>
                <c:pt idx="592">
                  <c:v>04:16:51:11</c:v>
                </c:pt>
                <c:pt idx="593">
                  <c:v>04:17:00:00</c:v>
                </c:pt>
                <c:pt idx="594">
                  <c:v>04:17:14:48</c:v>
                </c:pt>
                <c:pt idx="595">
                  <c:v>04:17:25:56</c:v>
                </c:pt>
                <c:pt idx="596">
                  <c:v>04:17:30:00</c:v>
                </c:pt>
                <c:pt idx="597">
                  <c:v>04:18:00:00</c:v>
                </c:pt>
                <c:pt idx="598">
                  <c:v>04:18:00:00</c:v>
                </c:pt>
                <c:pt idx="599">
                  <c:v>04:18:00:41</c:v>
                </c:pt>
                <c:pt idx="600">
                  <c:v>04:18:30:00</c:v>
                </c:pt>
                <c:pt idx="601">
                  <c:v>04:18:35:27</c:v>
                </c:pt>
                <c:pt idx="602">
                  <c:v>04:18:45:15</c:v>
                </c:pt>
                <c:pt idx="603">
                  <c:v>04:19:00:00</c:v>
                </c:pt>
                <c:pt idx="604">
                  <c:v>04:19:10:13</c:v>
                </c:pt>
                <c:pt idx="605">
                  <c:v>04:19:30:00</c:v>
                </c:pt>
                <c:pt idx="606">
                  <c:v>04:19:30:33</c:v>
                </c:pt>
                <c:pt idx="607">
                  <c:v>04:19:45:00</c:v>
                </c:pt>
                <c:pt idx="608">
                  <c:v>04:20:00:00</c:v>
                </c:pt>
                <c:pt idx="609">
                  <c:v>04:20:15:54</c:v>
                </c:pt>
                <c:pt idx="610">
                  <c:v>04:20:19:48</c:v>
                </c:pt>
                <c:pt idx="611">
                  <c:v>04:20:30:00</c:v>
                </c:pt>
                <c:pt idx="612">
                  <c:v>04:20:54:36</c:v>
                </c:pt>
                <c:pt idx="613">
                  <c:v>04:21:00:00</c:v>
                </c:pt>
                <c:pt idx="614">
                  <c:v>04:21:01:18</c:v>
                </c:pt>
                <c:pt idx="615">
                  <c:v>04:21:29:25</c:v>
                </c:pt>
                <c:pt idx="616">
                  <c:v>04:21:30:00</c:v>
                </c:pt>
                <c:pt idx="617">
                  <c:v>04:21:46:45</c:v>
                </c:pt>
                <c:pt idx="618">
                  <c:v>04:22:00:00</c:v>
                </c:pt>
                <c:pt idx="619">
                  <c:v>04:22:04:14</c:v>
                </c:pt>
                <c:pt idx="620">
                  <c:v>04:22:30:00</c:v>
                </c:pt>
                <c:pt idx="621">
                  <c:v>04:22:32:14</c:v>
                </c:pt>
                <c:pt idx="622">
                  <c:v>04:22:39:04</c:v>
                </c:pt>
                <c:pt idx="623">
                  <c:v>04:23:00:00</c:v>
                </c:pt>
                <c:pt idx="624">
                  <c:v>04:23:13:55</c:v>
                </c:pt>
                <c:pt idx="625">
                  <c:v>04:23:17:46</c:v>
                </c:pt>
                <c:pt idx="626">
                  <c:v>04:23:30:00</c:v>
                </c:pt>
                <c:pt idx="627">
                  <c:v>04:23:48:46</c:v>
                </c:pt>
                <c:pt idx="628">
                  <c:v>05:00:00:00</c:v>
                </c:pt>
                <c:pt idx="629">
                  <c:v>05:00:03:21</c:v>
                </c:pt>
                <c:pt idx="630">
                  <c:v>05:00:23:38</c:v>
                </c:pt>
                <c:pt idx="631">
                  <c:v>05:00:30:00</c:v>
                </c:pt>
                <c:pt idx="632">
                  <c:v>05:00:48:59</c:v>
                </c:pt>
                <c:pt idx="633">
                  <c:v>05:00:58:31</c:v>
                </c:pt>
                <c:pt idx="634">
                  <c:v>05:01:00:00</c:v>
                </c:pt>
                <c:pt idx="635">
                  <c:v>05:01:30:00</c:v>
                </c:pt>
                <c:pt idx="636">
                  <c:v>05:01:33:24</c:v>
                </c:pt>
                <c:pt idx="637">
                  <c:v>05:01:34:40</c:v>
                </c:pt>
                <c:pt idx="638">
                  <c:v>05:02:00:00</c:v>
                </c:pt>
                <c:pt idx="639">
                  <c:v>05:02:08:18</c:v>
                </c:pt>
                <c:pt idx="640">
                  <c:v>05:02:20:24</c:v>
                </c:pt>
                <c:pt idx="641">
                  <c:v>05:02:30:00</c:v>
                </c:pt>
                <c:pt idx="642">
                  <c:v>05:02:43:12</c:v>
                </c:pt>
                <c:pt idx="643">
                  <c:v>05:03:00:00</c:v>
                </c:pt>
                <c:pt idx="644">
                  <c:v>05:03:06:11</c:v>
                </c:pt>
                <c:pt idx="645">
                  <c:v>05:03:18:07</c:v>
                </c:pt>
                <c:pt idx="646">
                  <c:v>05:03:30:00</c:v>
                </c:pt>
                <c:pt idx="647">
                  <c:v>05:03:52:01</c:v>
                </c:pt>
                <c:pt idx="648">
                  <c:v>05:03:53:03</c:v>
                </c:pt>
                <c:pt idx="649">
                  <c:v>05:04:00:00</c:v>
                </c:pt>
                <c:pt idx="650">
                  <c:v>05:04:27:59</c:v>
                </c:pt>
                <c:pt idx="651">
                  <c:v>05:04:30:00</c:v>
                </c:pt>
                <c:pt idx="652">
                  <c:v>05:04:37:54</c:v>
                </c:pt>
                <c:pt idx="653">
                  <c:v>05:05:00:00</c:v>
                </c:pt>
                <c:pt idx="654">
                  <c:v>05:05:02:56</c:v>
                </c:pt>
                <c:pt idx="655">
                  <c:v>05:05:23:50</c:v>
                </c:pt>
                <c:pt idx="656">
                  <c:v>05:05:30:00</c:v>
                </c:pt>
                <c:pt idx="657">
                  <c:v>05:05:37:54</c:v>
                </c:pt>
                <c:pt idx="658">
                  <c:v>05:06:00:00</c:v>
                </c:pt>
                <c:pt idx="659">
                  <c:v>05:06:09:49</c:v>
                </c:pt>
                <c:pt idx="660">
                  <c:v>05:06:12:52</c:v>
                </c:pt>
                <c:pt idx="661">
                  <c:v>05:06:30:00</c:v>
                </c:pt>
                <c:pt idx="662">
                  <c:v>05:06:47:51</c:v>
                </c:pt>
                <c:pt idx="663">
                  <c:v>05:06:55:51</c:v>
                </c:pt>
                <c:pt idx="664">
                  <c:v>05:07:00:00</c:v>
                </c:pt>
                <c:pt idx="665">
                  <c:v>05:07:22:51</c:v>
                </c:pt>
                <c:pt idx="666">
                  <c:v>05:07:30:00</c:v>
                </c:pt>
                <c:pt idx="667">
                  <c:v>05:07:41:56</c:v>
                </c:pt>
                <c:pt idx="668">
                  <c:v>05:07:57:51</c:v>
                </c:pt>
                <c:pt idx="669">
                  <c:v>05:08:00:00</c:v>
                </c:pt>
                <c:pt idx="670">
                  <c:v>05:08:28:04</c:v>
                </c:pt>
                <c:pt idx="671">
                  <c:v>05:08:30:00</c:v>
                </c:pt>
                <c:pt idx="672">
                  <c:v>05:08:32:52</c:v>
                </c:pt>
                <c:pt idx="673">
                  <c:v>05:09:00:00</c:v>
                </c:pt>
                <c:pt idx="674">
                  <c:v>05:09:07:54</c:v>
                </c:pt>
                <c:pt idx="675">
                  <c:v>05:09:14:15</c:v>
                </c:pt>
                <c:pt idx="676">
                  <c:v>05:09:30:00</c:v>
                </c:pt>
                <c:pt idx="677">
                  <c:v>05:09:42:56</c:v>
                </c:pt>
                <c:pt idx="678">
                  <c:v>05:10:00:00</c:v>
                </c:pt>
                <c:pt idx="679">
                  <c:v>05:10:00:29</c:v>
                </c:pt>
                <c:pt idx="680">
                  <c:v>05:10:17:59</c:v>
                </c:pt>
                <c:pt idx="681">
                  <c:v>05:10:30:00</c:v>
                </c:pt>
                <c:pt idx="682">
                  <c:v>05:10:46:46</c:v>
                </c:pt>
                <c:pt idx="683">
                  <c:v>05:10:53:02</c:v>
                </c:pt>
                <c:pt idx="684">
                  <c:v>05:11:00:00</c:v>
                </c:pt>
                <c:pt idx="685">
                  <c:v>05:11:28:06</c:v>
                </c:pt>
                <c:pt idx="686">
                  <c:v>05:11:30:00</c:v>
                </c:pt>
                <c:pt idx="687">
                  <c:v>05:11:33:06</c:v>
                </c:pt>
                <c:pt idx="688">
                  <c:v>05:12:00:00</c:v>
                </c:pt>
                <c:pt idx="689">
                  <c:v>05:12:03:11</c:v>
                </c:pt>
                <c:pt idx="690">
                  <c:v>05:12:19:29</c:v>
                </c:pt>
                <c:pt idx="691">
                  <c:v>05:12:30:00</c:v>
                </c:pt>
                <c:pt idx="692">
                  <c:v>05:12:38:16</c:v>
                </c:pt>
                <c:pt idx="693">
                  <c:v>05:13:00:00</c:v>
                </c:pt>
                <c:pt idx="694">
                  <c:v>05:13:05:55</c:v>
                </c:pt>
                <c:pt idx="695">
                  <c:v>05:13:13:22</c:v>
                </c:pt>
                <c:pt idx="696">
                  <c:v>05:13:30:00</c:v>
                </c:pt>
                <c:pt idx="697">
                  <c:v>05:13:48:29</c:v>
                </c:pt>
                <c:pt idx="698">
                  <c:v>05:13:52:24</c:v>
                </c:pt>
                <c:pt idx="699">
                  <c:v>05:14:00:00</c:v>
                </c:pt>
                <c:pt idx="700">
                  <c:v>05:14:23:36</c:v>
                </c:pt>
                <c:pt idx="701">
                  <c:v>05:14:30:00</c:v>
                </c:pt>
                <c:pt idx="702">
                  <c:v>05:14:38:56</c:v>
                </c:pt>
                <c:pt idx="703">
                  <c:v>05:14:58:44</c:v>
                </c:pt>
                <c:pt idx="704">
                  <c:v>05:15:00:00</c:v>
                </c:pt>
                <c:pt idx="705">
                  <c:v>05:15:25:31</c:v>
                </c:pt>
                <c:pt idx="706">
                  <c:v>05:15:30:00</c:v>
                </c:pt>
                <c:pt idx="707">
                  <c:v>05:15:33:53</c:v>
                </c:pt>
                <c:pt idx="708">
                  <c:v>05:16:00:00</c:v>
                </c:pt>
                <c:pt idx="709">
                  <c:v>05:16:09:02</c:v>
                </c:pt>
                <c:pt idx="710">
                  <c:v>05:16:12:09</c:v>
                </c:pt>
                <c:pt idx="711">
                  <c:v>05:16:30:00</c:v>
                </c:pt>
                <c:pt idx="712">
                  <c:v>05:16:44:12</c:v>
                </c:pt>
                <c:pt idx="713">
                  <c:v>05:16:58:50</c:v>
                </c:pt>
                <c:pt idx="714">
                  <c:v>05:17:00:00</c:v>
                </c:pt>
                <c:pt idx="715">
                  <c:v>05:17:19:23</c:v>
                </c:pt>
                <c:pt idx="716">
                  <c:v>05:17:30:00</c:v>
                </c:pt>
                <c:pt idx="717">
                  <c:v>05:17:45:34</c:v>
                </c:pt>
                <c:pt idx="718">
                  <c:v>05:17:54:34</c:v>
                </c:pt>
                <c:pt idx="719">
                  <c:v>05:18:00:00</c:v>
                </c:pt>
                <c:pt idx="720">
                  <c:v>05:18:29:46</c:v>
                </c:pt>
                <c:pt idx="721">
                  <c:v>05:18:30:00</c:v>
                </c:pt>
                <c:pt idx="722">
                  <c:v>05:18:32:21</c:v>
                </c:pt>
                <c:pt idx="723">
                  <c:v>05:19:00:00</c:v>
                </c:pt>
                <c:pt idx="724">
                  <c:v>05:19:04:59</c:v>
                </c:pt>
                <c:pt idx="725">
                  <c:v>05:19:19:11</c:v>
                </c:pt>
                <c:pt idx="726">
                  <c:v>05:19:30:00</c:v>
                </c:pt>
                <c:pt idx="727">
                  <c:v>05:19:40:12</c:v>
                </c:pt>
                <c:pt idx="728">
                  <c:v>05:20:00:00</c:v>
                </c:pt>
                <c:pt idx="729">
                  <c:v>05:20:06:04</c:v>
                </c:pt>
                <c:pt idx="730">
                  <c:v>05:20:15:26</c:v>
                </c:pt>
                <c:pt idx="731">
                  <c:v>05:20:30:00</c:v>
                </c:pt>
                <c:pt idx="732">
                  <c:v>05:20:50:41</c:v>
                </c:pt>
                <c:pt idx="733">
                  <c:v>05:20:53:01</c:v>
                </c:pt>
                <c:pt idx="734">
                  <c:v>05:21:00:00</c:v>
                </c:pt>
                <c:pt idx="735">
                  <c:v>05:21:25:56</c:v>
                </c:pt>
                <c:pt idx="736">
                  <c:v>05:21:30:00</c:v>
                </c:pt>
                <c:pt idx="737">
                  <c:v>05:21:40:01</c:v>
                </c:pt>
                <c:pt idx="738">
                  <c:v>05:22:00:00</c:v>
                </c:pt>
                <c:pt idx="739">
                  <c:v>05:22:01:12</c:v>
                </c:pt>
                <c:pt idx="740">
                  <c:v>05:22:27:04</c:v>
                </c:pt>
                <c:pt idx="741">
                  <c:v>05:22:30:00</c:v>
                </c:pt>
                <c:pt idx="742">
                  <c:v>05:22:36:29</c:v>
                </c:pt>
                <c:pt idx="743">
                  <c:v>05:23:00:00</c:v>
                </c:pt>
                <c:pt idx="744">
                  <c:v>05:23:11:46</c:v>
                </c:pt>
                <c:pt idx="745">
                  <c:v>05:23:14:10</c:v>
                </c:pt>
                <c:pt idx="746">
                  <c:v>05:23:30:00</c:v>
                </c:pt>
                <c:pt idx="747">
                  <c:v>05:23:47:04</c:v>
                </c:pt>
                <c:pt idx="748">
                  <c:v>06:00:00:00</c:v>
                </c:pt>
                <c:pt idx="749">
                  <c:v>06:00:01:19</c:v>
                </c:pt>
                <c:pt idx="750">
                  <c:v>06:00:22:23</c:v>
                </c:pt>
                <c:pt idx="751">
                  <c:v>06:00:30:00</c:v>
                </c:pt>
                <c:pt idx="752">
                  <c:v>06:00:48:31</c:v>
                </c:pt>
                <c:pt idx="753">
                  <c:v>06:00:57:42</c:v>
                </c:pt>
                <c:pt idx="754">
                  <c:v>06:01:00:00</c:v>
                </c:pt>
                <c:pt idx="755">
                  <c:v>06:01:30:00</c:v>
                </c:pt>
                <c:pt idx="756">
                  <c:v>06:01:33:02</c:v>
                </c:pt>
                <c:pt idx="757">
                  <c:v>06:01:35:46</c:v>
                </c:pt>
                <c:pt idx="758">
                  <c:v>06:02:00:00</c:v>
                </c:pt>
                <c:pt idx="759">
                  <c:v>06:02:08:23</c:v>
                </c:pt>
                <c:pt idx="760">
                  <c:v>06:02:23:04</c:v>
                </c:pt>
                <c:pt idx="761">
                  <c:v>06:02:30:00</c:v>
                </c:pt>
                <c:pt idx="762">
                  <c:v>06:02:43:44</c:v>
                </c:pt>
                <c:pt idx="763">
                  <c:v>06:03:00:00</c:v>
                </c:pt>
                <c:pt idx="764">
                  <c:v>06:03:10:25</c:v>
                </c:pt>
                <c:pt idx="765">
                  <c:v>06:03:19:06</c:v>
                </c:pt>
                <c:pt idx="766">
                  <c:v>06:03:30:00</c:v>
                </c:pt>
                <c:pt idx="767">
                  <c:v>06:03:54:29</c:v>
                </c:pt>
                <c:pt idx="768">
                  <c:v>06:03:57:50</c:v>
                </c:pt>
                <c:pt idx="769">
                  <c:v>06:04:00:00</c:v>
                </c:pt>
                <c:pt idx="770">
                  <c:v>06:04:29:53</c:v>
                </c:pt>
                <c:pt idx="771">
                  <c:v>06:04:30:00</c:v>
                </c:pt>
                <c:pt idx="772">
                  <c:v>06:04:45:18</c:v>
                </c:pt>
                <c:pt idx="773">
                  <c:v>06:05:00:00</c:v>
                </c:pt>
                <c:pt idx="774">
                  <c:v>06:05:05:17</c:v>
                </c:pt>
                <c:pt idx="775">
                  <c:v>06:05:30:00</c:v>
                </c:pt>
                <c:pt idx="776">
                  <c:v>06:05:32:49</c:v>
                </c:pt>
                <c:pt idx="777">
                  <c:v>06:05:40:42</c:v>
                </c:pt>
                <c:pt idx="778">
                  <c:v>06:06:00:00</c:v>
                </c:pt>
                <c:pt idx="779">
                  <c:v>06:06:16:08</c:v>
                </c:pt>
                <c:pt idx="780">
                  <c:v>06:06:20:23</c:v>
                </c:pt>
                <c:pt idx="781">
                  <c:v>06:06:30:00</c:v>
                </c:pt>
                <c:pt idx="782">
                  <c:v>06:06:51:34</c:v>
                </c:pt>
                <c:pt idx="783">
                  <c:v>06:07:00:00</c:v>
                </c:pt>
                <c:pt idx="784">
                  <c:v>06:07:08:00</c:v>
                </c:pt>
                <c:pt idx="785">
                  <c:v>06:07:27:01</c:v>
                </c:pt>
                <c:pt idx="786">
                  <c:v>06:07:30:00</c:v>
                </c:pt>
                <c:pt idx="787">
                  <c:v>06:07:55:40</c:v>
                </c:pt>
                <c:pt idx="788">
                  <c:v>06:08:00:00</c:v>
                </c:pt>
                <c:pt idx="789">
                  <c:v>06:08:02:29</c:v>
                </c:pt>
                <c:pt idx="790">
                  <c:v>06:08:30:00</c:v>
                </c:pt>
                <c:pt idx="791">
                  <c:v>06:08:37:57</c:v>
                </c:pt>
                <c:pt idx="792">
                  <c:v>06:08:43:24</c:v>
                </c:pt>
                <c:pt idx="793">
                  <c:v>06:09:00:00</c:v>
                </c:pt>
                <c:pt idx="794">
                  <c:v>06:09:13:26</c:v>
                </c:pt>
                <c:pt idx="795">
                  <c:v>06:09:30:00</c:v>
                </c:pt>
                <c:pt idx="796">
                  <c:v>06:09:31:11</c:v>
                </c:pt>
                <c:pt idx="797">
                  <c:v>06:09:48:56</c:v>
                </c:pt>
                <c:pt idx="798">
                  <c:v>06:10:00:00</c:v>
                </c:pt>
                <c:pt idx="799">
                  <c:v>06:10:19:01</c:v>
                </c:pt>
                <c:pt idx="800">
                  <c:v>06:10:24:26</c:v>
                </c:pt>
                <c:pt idx="801">
                  <c:v>06:10:30:00</c:v>
                </c:pt>
                <c:pt idx="802">
                  <c:v>06:10:59:57</c:v>
                </c:pt>
                <c:pt idx="803">
                  <c:v>06:11:00:00</c:v>
                </c:pt>
                <c:pt idx="804">
                  <c:v>06:11:06:54</c:v>
                </c:pt>
                <c:pt idx="805">
                  <c:v>06:11:30:00</c:v>
                </c:pt>
                <c:pt idx="806">
                  <c:v>06:11:35:29</c:v>
                </c:pt>
                <c:pt idx="807">
                  <c:v>06:11:54:50</c:v>
                </c:pt>
                <c:pt idx="808">
                  <c:v>06:12:00:00</c:v>
                </c:pt>
                <c:pt idx="809">
                  <c:v>06:12:11:02</c:v>
                </c:pt>
                <c:pt idx="810">
                  <c:v>06:12:30:00</c:v>
                </c:pt>
                <c:pt idx="811">
                  <c:v>06:12:42:50</c:v>
                </c:pt>
                <c:pt idx="812">
                  <c:v>06:12:46:35</c:v>
                </c:pt>
                <c:pt idx="813">
                  <c:v>06:13:00:00</c:v>
                </c:pt>
                <c:pt idx="814">
                  <c:v>06:13:22:09</c:v>
                </c:pt>
                <c:pt idx="815">
                  <c:v>06:13:30:00</c:v>
                </c:pt>
                <c:pt idx="816">
                  <c:v>06:13:30:53</c:v>
                </c:pt>
                <c:pt idx="817">
                  <c:v>06:13:57:44</c:v>
                </c:pt>
                <c:pt idx="818">
                  <c:v>06:14:00:00</c:v>
                </c:pt>
                <c:pt idx="819">
                  <c:v>06:14:18:59</c:v>
                </c:pt>
                <c:pt idx="820">
                  <c:v>06:14:30:00</c:v>
                </c:pt>
                <c:pt idx="821">
                  <c:v>06:14:33:19</c:v>
                </c:pt>
                <c:pt idx="822">
                  <c:v>06:15:00:00</c:v>
                </c:pt>
                <c:pt idx="823">
                  <c:v>06:15:07:08</c:v>
                </c:pt>
                <c:pt idx="824">
                  <c:v>06:15:08:55</c:v>
                </c:pt>
                <c:pt idx="825">
                  <c:v>06:15:30:00</c:v>
                </c:pt>
                <c:pt idx="826">
                  <c:v>06:15:44:32</c:v>
                </c:pt>
                <c:pt idx="827">
                  <c:v>06:15:55:21</c:v>
                </c:pt>
                <c:pt idx="828">
                  <c:v>06:16:00:00</c:v>
                </c:pt>
                <c:pt idx="829">
                  <c:v>06:16:20:10</c:v>
                </c:pt>
                <c:pt idx="830">
                  <c:v>06:16:30:00</c:v>
                </c:pt>
                <c:pt idx="831">
                  <c:v>06:16:43:37</c:v>
                </c:pt>
                <c:pt idx="832">
                  <c:v>06:16:55:48</c:v>
                </c:pt>
                <c:pt idx="833">
                  <c:v>06:17:00:00</c:v>
                </c:pt>
                <c:pt idx="834">
                  <c:v>06:17:30:00</c:v>
                </c:pt>
                <c:pt idx="835">
                  <c:v>06:17:31:27</c:v>
                </c:pt>
                <c:pt idx="836">
                  <c:v>06:17:31:56</c:v>
                </c:pt>
                <c:pt idx="837">
                  <c:v>06:18:00:00</c:v>
                </c:pt>
                <c:pt idx="838">
                  <c:v>06:18:07:07</c:v>
                </c:pt>
                <c:pt idx="839">
                  <c:v>06:18:20:18</c:v>
                </c:pt>
                <c:pt idx="840">
                  <c:v>06:18:30:00</c:v>
                </c:pt>
                <c:pt idx="841">
                  <c:v>06:18:42:47</c:v>
                </c:pt>
                <c:pt idx="842">
                  <c:v>06:19:00:00</c:v>
                </c:pt>
                <c:pt idx="843">
                  <c:v>06:19:08:44</c:v>
                </c:pt>
                <c:pt idx="844">
                  <c:v>06:19:18:28</c:v>
                </c:pt>
                <c:pt idx="845">
                  <c:v>06:19:30:00</c:v>
                </c:pt>
                <c:pt idx="846">
                  <c:v>06:19:54:10</c:v>
                </c:pt>
                <c:pt idx="847">
                  <c:v>06:19:57:13</c:v>
                </c:pt>
                <c:pt idx="848">
                  <c:v>06:20:00:00</c:v>
                </c:pt>
                <c:pt idx="849">
                  <c:v>06:20:29:53</c:v>
                </c:pt>
                <c:pt idx="850">
                  <c:v>06:20:30:00</c:v>
                </c:pt>
                <c:pt idx="851">
                  <c:v>06:20:45:45</c:v>
                </c:pt>
                <c:pt idx="852">
                  <c:v>06:21:00:00</c:v>
                </c:pt>
                <c:pt idx="853">
                  <c:v>06:21:05:36</c:v>
                </c:pt>
                <c:pt idx="854">
                  <c:v>06:21:30:00</c:v>
                </c:pt>
                <c:pt idx="855">
                  <c:v>06:21:34:21</c:v>
                </c:pt>
                <c:pt idx="856">
                  <c:v>06:21:41:20</c:v>
                </c:pt>
                <c:pt idx="857">
                  <c:v>06:22:00:00</c:v>
                </c:pt>
                <c:pt idx="858">
                  <c:v>06:22:17:05</c:v>
                </c:pt>
                <c:pt idx="859">
                  <c:v>06:22:23:00</c:v>
                </c:pt>
                <c:pt idx="860">
                  <c:v>06:22:30:00</c:v>
                </c:pt>
                <c:pt idx="861">
                  <c:v>06:22:52:51</c:v>
                </c:pt>
                <c:pt idx="862">
                  <c:v>06:23:00:00</c:v>
                </c:pt>
                <c:pt idx="863">
                  <c:v>06:23:11:42</c:v>
                </c:pt>
                <c:pt idx="864">
                  <c:v>06:23:28:37</c:v>
                </c:pt>
                <c:pt idx="865">
                  <c:v>06:23:30:00</c:v>
                </c:pt>
                <c:pt idx="866">
                  <c:v>07:00:00:00</c:v>
                </c:pt>
                <c:pt idx="867">
                  <c:v>07:00:00:27</c:v>
                </c:pt>
                <c:pt idx="868">
                  <c:v>07:00:04:24</c:v>
                </c:pt>
                <c:pt idx="869">
                  <c:v>07:00:30:00</c:v>
                </c:pt>
                <c:pt idx="870">
                  <c:v>07:00:40:12</c:v>
                </c:pt>
                <c:pt idx="871">
                  <c:v>07:00:49:16</c:v>
                </c:pt>
                <c:pt idx="872">
                  <c:v>07:01:00:00</c:v>
                </c:pt>
                <c:pt idx="873">
                  <c:v>07:01:16:01</c:v>
                </c:pt>
                <c:pt idx="874">
                  <c:v>07:01:30:00</c:v>
                </c:pt>
                <c:pt idx="875">
                  <c:v>07:01:38:08</c:v>
                </c:pt>
                <c:pt idx="876">
                  <c:v>07:01:51:50</c:v>
                </c:pt>
                <c:pt idx="877">
                  <c:v>07:02:00:00</c:v>
                </c:pt>
                <c:pt idx="878">
                  <c:v>07:02:27:03</c:v>
                </c:pt>
                <c:pt idx="879">
                  <c:v>07:02:27:40</c:v>
                </c:pt>
                <c:pt idx="880">
                  <c:v>07:02:30:00</c:v>
                </c:pt>
                <c:pt idx="881">
                  <c:v>07:03:00:00</c:v>
                </c:pt>
                <c:pt idx="882">
                  <c:v>07:03:03:31</c:v>
                </c:pt>
                <c:pt idx="883">
                  <c:v>07:03:16:02</c:v>
                </c:pt>
                <c:pt idx="884">
                  <c:v>07:03:30:00</c:v>
                </c:pt>
                <c:pt idx="885">
                  <c:v>07:03:39:23</c:v>
                </c:pt>
                <c:pt idx="886">
                  <c:v>07:04:00:00</c:v>
                </c:pt>
                <c:pt idx="887">
                  <c:v>07:04:05:04</c:v>
                </c:pt>
                <c:pt idx="888">
                  <c:v>07:04:15:15</c:v>
                </c:pt>
                <c:pt idx="889">
                  <c:v>07:04:30:00</c:v>
                </c:pt>
                <c:pt idx="890">
                  <c:v>07:04:51:08</c:v>
                </c:pt>
                <c:pt idx="891">
                  <c:v>07:04:54:10</c:v>
                </c:pt>
                <c:pt idx="892">
                  <c:v>07:05:00:00</c:v>
                </c:pt>
                <c:pt idx="893">
                  <c:v>07:05:27:02</c:v>
                </c:pt>
                <c:pt idx="894">
                  <c:v>07:05:30:00</c:v>
                </c:pt>
                <c:pt idx="895">
                  <c:v>07:05:43:19</c:v>
                </c:pt>
                <c:pt idx="896">
                  <c:v>07:06:00:00</c:v>
                </c:pt>
                <c:pt idx="897">
                  <c:v>07:06:02:57</c:v>
                </c:pt>
                <c:pt idx="898">
                  <c:v>07:06:30:00</c:v>
                </c:pt>
                <c:pt idx="899">
                  <c:v>07:06:32:31</c:v>
                </c:pt>
                <c:pt idx="900">
                  <c:v>07:06:38:52</c:v>
                </c:pt>
                <c:pt idx="901">
                  <c:v>07:07:00:00</c:v>
                </c:pt>
                <c:pt idx="902">
                  <c:v>07:07:14:48</c:v>
                </c:pt>
                <c:pt idx="903">
                  <c:v>07:07:21:47</c:v>
                </c:pt>
                <c:pt idx="904">
                  <c:v>07:07:30:00</c:v>
                </c:pt>
                <c:pt idx="905">
                  <c:v>07:07:50:45</c:v>
                </c:pt>
                <c:pt idx="906">
                  <c:v>07:08:00:00</c:v>
                </c:pt>
                <c:pt idx="907">
                  <c:v>07:08:11:06</c:v>
                </c:pt>
                <c:pt idx="908">
                  <c:v>07:08:26:43</c:v>
                </c:pt>
                <c:pt idx="909">
                  <c:v>07:08:30:00</c:v>
                </c:pt>
                <c:pt idx="910">
                  <c:v>07:09:00:00</c:v>
                </c:pt>
                <c:pt idx="911">
                  <c:v>07:09:00:28</c:v>
                </c:pt>
                <c:pt idx="912">
                  <c:v>07:09:02:41</c:v>
                </c:pt>
                <c:pt idx="913">
                  <c:v>07:09:30:00</c:v>
                </c:pt>
                <c:pt idx="914">
                  <c:v>07:09:38:40</c:v>
                </c:pt>
                <c:pt idx="915">
                  <c:v>07:09:49:54</c:v>
                </c:pt>
                <c:pt idx="916">
                  <c:v>07:10:00:00</c:v>
                </c:pt>
                <c:pt idx="917">
                  <c:v>07:10:14:40</c:v>
                </c:pt>
                <c:pt idx="918">
                  <c:v>07:10:30:00</c:v>
                </c:pt>
                <c:pt idx="919">
                  <c:v>07:10:39:23</c:v>
                </c:pt>
                <c:pt idx="920">
                  <c:v>07:10:50:41</c:v>
                </c:pt>
                <c:pt idx="921">
                  <c:v>07:11:00:00</c:v>
                </c:pt>
                <c:pt idx="922">
                  <c:v>07:11:26:42</c:v>
                </c:pt>
                <c:pt idx="923">
                  <c:v>07:11:28:56</c:v>
                </c:pt>
                <c:pt idx="924">
                  <c:v>07:11:30:00</c:v>
                </c:pt>
                <c:pt idx="925">
                  <c:v>07:12:00:00</c:v>
                </c:pt>
                <c:pt idx="926">
                  <c:v>07:12:02:44</c:v>
                </c:pt>
                <c:pt idx="927">
                  <c:v>07:12:18:32</c:v>
                </c:pt>
                <c:pt idx="928">
                  <c:v>07:12:30:00</c:v>
                </c:pt>
                <c:pt idx="929">
                  <c:v>07:12:38:47</c:v>
                </c:pt>
                <c:pt idx="930">
                  <c:v>07:13:00:00</c:v>
                </c:pt>
                <c:pt idx="931">
                  <c:v>07:13:08:12</c:v>
                </c:pt>
                <c:pt idx="932">
                  <c:v>07:13:14:51</c:v>
                </c:pt>
                <c:pt idx="933">
                  <c:v>07:13:30:00</c:v>
                </c:pt>
                <c:pt idx="934">
                  <c:v>07:13:50:56</c:v>
                </c:pt>
                <c:pt idx="935">
                  <c:v>07:13:57:55</c:v>
                </c:pt>
                <c:pt idx="936">
                  <c:v>07:14:00:00</c:v>
                </c:pt>
                <c:pt idx="937">
                  <c:v>07:14:27:01</c:v>
                </c:pt>
                <c:pt idx="938">
                  <c:v>07:14:30:00</c:v>
                </c:pt>
                <c:pt idx="939">
                  <c:v>07:14:47:41</c:v>
                </c:pt>
                <c:pt idx="940">
                  <c:v>07:15:00:00</c:v>
                </c:pt>
                <c:pt idx="941">
                  <c:v>07:15:03:07</c:v>
                </c:pt>
                <c:pt idx="942">
                  <c:v>07:15:30:00</c:v>
                </c:pt>
                <c:pt idx="943">
                  <c:v>07:15:37:31</c:v>
                </c:pt>
                <c:pt idx="944">
                  <c:v>07:15:39:14</c:v>
                </c:pt>
                <c:pt idx="945">
                  <c:v>07:16:00:00</c:v>
                </c:pt>
                <c:pt idx="946">
                  <c:v>07:16:15:22</c:v>
                </c:pt>
                <c:pt idx="947">
                  <c:v>07:16:27:24</c:v>
                </c:pt>
                <c:pt idx="948">
                  <c:v>07:16:30:00</c:v>
                </c:pt>
                <c:pt idx="949">
                  <c:v>07:16:51:30</c:v>
                </c:pt>
                <c:pt idx="950">
                  <c:v>07:17:00:00</c:v>
                </c:pt>
                <c:pt idx="951">
                  <c:v>07:17:17:21</c:v>
                </c:pt>
                <c:pt idx="952">
                  <c:v>07:17:27:39</c:v>
                </c:pt>
                <c:pt idx="953">
                  <c:v>07:17:30:00</c:v>
                </c:pt>
                <c:pt idx="954">
                  <c:v>07:18:00:00</c:v>
                </c:pt>
                <c:pt idx="955">
                  <c:v>07:18:03:49</c:v>
                </c:pt>
                <c:pt idx="956">
                  <c:v>07:18:07:21</c:v>
                </c:pt>
                <c:pt idx="957">
                  <c:v>07:18:30:00</c:v>
                </c:pt>
                <c:pt idx="958">
                  <c:v>07:18:40:00</c:v>
                </c:pt>
                <c:pt idx="959">
                  <c:v>07:18:57:25</c:v>
                </c:pt>
                <c:pt idx="960">
                  <c:v>07:19:00:00</c:v>
                </c:pt>
                <c:pt idx="961">
                  <c:v>07:19:16:12</c:v>
                </c:pt>
                <c:pt idx="962">
                  <c:v>07:19:30:00</c:v>
                </c:pt>
                <c:pt idx="963">
                  <c:v>07:19:47:32</c:v>
                </c:pt>
                <c:pt idx="964">
                  <c:v>07:19:52:24</c:v>
                </c:pt>
                <c:pt idx="965">
                  <c:v>07:20:00:00</c:v>
                </c:pt>
                <c:pt idx="966">
                  <c:v>07:20:28:37</c:v>
                </c:pt>
                <c:pt idx="967">
                  <c:v>07:20:30:00</c:v>
                </c:pt>
                <c:pt idx="968">
                  <c:v>07:20:37:43</c:v>
                </c:pt>
                <c:pt idx="969">
                  <c:v>07:21:00:00</c:v>
                </c:pt>
                <c:pt idx="970">
                  <c:v>07:21:04:51</c:v>
                </c:pt>
                <c:pt idx="971">
                  <c:v>07:21:27:57</c:v>
                </c:pt>
                <c:pt idx="972">
                  <c:v>07:21:30:00</c:v>
                </c:pt>
                <c:pt idx="973">
                  <c:v>07:21:41:06</c:v>
                </c:pt>
                <c:pt idx="974">
                  <c:v>07:22:00:00</c:v>
                </c:pt>
                <c:pt idx="975">
                  <c:v>07:22:17:22</c:v>
                </c:pt>
                <c:pt idx="976">
                  <c:v>07:22:18:15</c:v>
                </c:pt>
                <c:pt idx="977">
                  <c:v>07:22:30:00</c:v>
                </c:pt>
                <c:pt idx="978">
                  <c:v>07:22:53:38</c:v>
                </c:pt>
                <c:pt idx="979">
                  <c:v>07:23:00:00</c:v>
                </c:pt>
                <c:pt idx="980">
                  <c:v>07:23:08:36</c:v>
                </c:pt>
                <c:pt idx="981">
                  <c:v>07:23:29:55</c:v>
                </c:pt>
                <c:pt idx="982">
                  <c:v>07:23:30:00</c:v>
                </c:pt>
                <c:pt idx="983">
                  <c:v>07:23:59:01</c:v>
                </c:pt>
                <c:pt idx="984">
                  <c:v>08:00:00:00</c:v>
                </c:pt>
                <c:pt idx="985">
                  <c:v>08:00:06:13</c:v>
                </c:pt>
                <c:pt idx="986">
                  <c:v>08:00:30:00</c:v>
                </c:pt>
                <c:pt idx="987">
                  <c:v>08:00:42:32</c:v>
                </c:pt>
                <c:pt idx="988">
                  <c:v>08:00:49:30</c:v>
                </c:pt>
                <c:pt idx="989">
                  <c:v>08:01:00:00</c:v>
                </c:pt>
                <c:pt idx="990">
                  <c:v>08:01:18:52</c:v>
                </c:pt>
                <c:pt idx="991">
                  <c:v>08:01:30:00</c:v>
                </c:pt>
                <c:pt idx="992">
                  <c:v>08:01:40:02</c:v>
                </c:pt>
                <c:pt idx="993">
                  <c:v>08:01:55:12</c:v>
                </c:pt>
                <c:pt idx="994">
                  <c:v>08:02:00:00</c:v>
                </c:pt>
                <c:pt idx="995">
                  <c:v>08:02:30:00</c:v>
                </c:pt>
                <c:pt idx="996">
                  <c:v>08:02:30:38</c:v>
                </c:pt>
                <c:pt idx="997">
                  <c:v>08:02:31:33</c:v>
                </c:pt>
                <c:pt idx="998">
                  <c:v>08:03:00:00</c:v>
                </c:pt>
                <c:pt idx="999">
                  <c:v>08:03:07:55</c:v>
                </c:pt>
                <c:pt idx="1000">
                  <c:v>08:03:21:17</c:v>
                </c:pt>
                <c:pt idx="1001">
                  <c:v>08:03:30:00</c:v>
                </c:pt>
                <c:pt idx="1002">
                  <c:v>08:03:44:18</c:v>
                </c:pt>
                <c:pt idx="1003">
                  <c:v>08:04:00:00</c:v>
                </c:pt>
                <c:pt idx="1004">
                  <c:v>08:04:12:00</c:v>
                </c:pt>
                <c:pt idx="1005">
                  <c:v>08:04:20:42</c:v>
                </c:pt>
                <c:pt idx="1006">
                  <c:v>08:04:30:00</c:v>
                </c:pt>
                <c:pt idx="1007">
                  <c:v>08:04:57:07</c:v>
                </c:pt>
                <c:pt idx="1008">
                  <c:v>08:05:00:00</c:v>
                </c:pt>
                <c:pt idx="1009">
                  <c:v>08:05:02:46</c:v>
                </c:pt>
                <c:pt idx="1010">
                  <c:v>08:05:30:00</c:v>
                </c:pt>
                <c:pt idx="1011">
                  <c:v>08:05:33:32</c:v>
                </c:pt>
                <c:pt idx="1012">
                  <c:v>08:05:53:36</c:v>
                </c:pt>
                <c:pt idx="1013">
                  <c:v>08:06:00:00</c:v>
                </c:pt>
                <c:pt idx="1014">
                  <c:v>08:06:09:58</c:v>
                </c:pt>
                <c:pt idx="1015">
                  <c:v>08:06:30:00</c:v>
                </c:pt>
                <c:pt idx="1016">
                  <c:v>08:06:44:30</c:v>
                </c:pt>
                <c:pt idx="1017">
                  <c:v>08:06:46:25</c:v>
                </c:pt>
                <c:pt idx="1018">
                  <c:v>08:07:00:00</c:v>
                </c:pt>
                <c:pt idx="1019">
                  <c:v>08:07:22:53</c:v>
                </c:pt>
                <c:pt idx="1020">
                  <c:v>08:07:30:00</c:v>
                </c:pt>
                <c:pt idx="1021">
                  <c:v>08:07:35:27</c:v>
                </c:pt>
                <c:pt idx="1022">
                  <c:v>08:07:59:22</c:v>
                </c:pt>
                <c:pt idx="1023">
                  <c:v>08:08:00:00</c:v>
                </c:pt>
                <c:pt idx="1024">
                  <c:v>08:08:26:28</c:v>
                </c:pt>
                <c:pt idx="1025">
                  <c:v>08:08:30:00</c:v>
                </c:pt>
                <c:pt idx="1026">
                  <c:v>08:08:35:52</c:v>
                </c:pt>
                <c:pt idx="1027">
                  <c:v>08:09:00:00</c:v>
                </c:pt>
                <c:pt idx="1028">
                  <c:v>08:09:12:22</c:v>
                </c:pt>
                <c:pt idx="1029">
                  <c:v>08:09:17:33</c:v>
                </c:pt>
                <c:pt idx="1030">
                  <c:v>08:09:30:00</c:v>
                </c:pt>
                <c:pt idx="1031">
                  <c:v>08:09:48:53</c:v>
                </c:pt>
                <c:pt idx="1032">
                  <c:v>08:10:00:00</c:v>
                </c:pt>
                <c:pt idx="1033">
                  <c:v>08:10:08:41</c:v>
                </c:pt>
                <c:pt idx="1034">
                  <c:v>08:10:25:25</c:v>
                </c:pt>
                <c:pt idx="1035">
                  <c:v>08:10:30:00</c:v>
                </c:pt>
                <c:pt idx="1036">
                  <c:v>08:10:59:53</c:v>
                </c:pt>
                <c:pt idx="1037">
                  <c:v>08:11:00:00</c:v>
                </c:pt>
                <c:pt idx="1038">
                  <c:v>08:11:01:58</c:v>
                </c:pt>
                <c:pt idx="1039">
                  <c:v>08:11:30:00</c:v>
                </c:pt>
                <c:pt idx="1040">
                  <c:v>08:11:38:32</c:v>
                </c:pt>
                <c:pt idx="1041">
                  <c:v>08:11:51:09</c:v>
                </c:pt>
                <c:pt idx="1042">
                  <c:v>08:12:00:00</c:v>
                </c:pt>
                <c:pt idx="1043">
                  <c:v>08:12:15:07</c:v>
                </c:pt>
                <c:pt idx="1044">
                  <c:v>08:12:30:00</c:v>
                </c:pt>
                <c:pt idx="1045">
                  <c:v>08:12:42:28</c:v>
                </c:pt>
                <c:pt idx="1046">
                  <c:v>08:12:51:42</c:v>
                </c:pt>
                <c:pt idx="1047">
                  <c:v>08:13:00:00</c:v>
                </c:pt>
                <c:pt idx="1048">
                  <c:v>08:13:28:18</c:v>
                </c:pt>
                <c:pt idx="1049">
                  <c:v>08:13:30:00</c:v>
                </c:pt>
                <c:pt idx="1050">
                  <c:v>08:13:33:51</c:v>
                </c:pt>
                <c:pt idx="1051">
                  <c:v>08:14:00:00</c:v>
                </c:pt>
                <c:pt idx="1052">
                  <c:v>08:14:04:55</c:v>
                </c:pt>
                <c:pt idx="1053">
                  <c:v>08:14:25:18</c:v>
                </c:pt>
                <c:pt idx="1054">
                  <c:v>08:14:30:00</c:v>
                </c:pt>
                <c:pt idx="1055">
                  <c:v>08:14:41:33</c:v>
                </c:pt>
                <c:pt idx="1056">
                  <c:v>08:15:00:00</c:v>
                </c:pt>
                <c:pt idx="1057">
                  <c:v>08:15:16:48</c:v>
                </c:pt>
                <c:pt idx="1058">
                  <c:v>08:15:18:12</c:v>
                </c:pt>
                <c:pt idx="1059">
                  <c:v>08:15:30:00</c:v>
                </c:pt>
                <c:pt idx="1060">
                  <c:v>08:15:54:52</c:v>
                </c:pt>
                <c:pt idx="1061">
                  <c:v>08:16:00:00</c:v>
                </c:pt>
                <c:pt idx="1062">
                  <c:v>08:16:08:22</c:v>
                </c:pt>
                <c:pt idx="1063">
                  <c:v>08:16:30:00</c:v>
                </c:pt>
                <c:pt idx="1064">
                  <c:v>08:16:31:33</c:v>
                </c:pt>
                <c:pt idx="1065">
                  <c:v>08:17:00:00</c:v>
                </c:pt>
                <c:pt idx="1066">
                  <c:v>08:17:00:00</c:v>
                </c:pt>
                <c:pt idx="1067">
                  <c:v>08:17:08:15</c:v>
                </c:pt>
                <c:pt idx="1068">
                  <c:v>08:17:30:00</c:v>
                </c:pt>
                <c:pt idx="1069">
                  <c:v>08:17:44:57</c:v>
                </c:pt>
                <c:pt idx="1070">
                  <c:v>08:17:51:41</c:v>
                </c:pt>
                <c:pt idx="1071">
                  <c:v>08:18:00:00</c:v>
                </c:pt>
                <c:pt idx="1072">
                  <c:v>08:18:21:40</c:v>
                </c:pt>
                <c:pt idx="1073">
                  <c:v>08:18:30:00</c:v>
                </c:pt>
                <c:pt idx="1074">
                  <c:v>08:18:43:26</c:v>
                </c:pt>
                <c:pt idx="1075">
                  <c:v>08:18:58:24</c:v>
                </c:pt>
                <c:pt idx="1076">
                  <c:v>08:19:00:00</c:v>
                </c:pt>
                <c:pt idx="1077">
                  <c:v>08:19:30:00</c:v>
                </c:pt>
                <c:pt idx="1078">
                  <c:v>08:19:35:09</c:v>
                </c:pt>
                <c:pt idx="1079">
                  <c:v>08:19:35:15</c:v>
                </c:pt>
                <c:pt idx="1080">
                  <c:v>08:20:00:00</c:v>
                </c:pt>
                <c:pt idx="1081">
                  <c:v>08:20:11:55</c:v>
                </c:pt>
                <c:pt idx="1082">
                  <c:v>08:20:27:08</c:v>
                </c:pt>
                <c:pt idx="1083">
                  <c:v>08:20:30:00</c:v>
                </c:pt>
                <c:pt idx="1084">
                  <c:v>08:20:48:42</c:v>
                </c:pt>
                <c:pt idx="1085">
                  <c:v>08:21:00:00</c:v>
                </c:pt>
                <c:pt idx="1086">
                  <c:v>08:21:19:04</c:v>
                </c:pt>
                <c:pt idx="1087">
                  <c:v>08:21:25:30</c:v>
                </c:pt>
                <c:pt idx="1088">
                  <c:v>08:21:30:00</c:v>
                </c:pt>
                <c:pt idx="1089">
                  <c:v>08:22:00:00</c:v>
                </c:pt>
                <c:pt idx="1090">
                  <c:v>08:22:02:19</c:v>
                </c:pt>
                <c:pt idx="1091">
                  <c:v>08:22:11:04</c:v>
                </c:pt>
                <c:pt idx="1092">
                  <c:v>08:22:30:00</c:v>
                </c:pt>
                <c:pt idx="1093">
                  <c:v>08:22:39:08</c:v>
                </c:pt>
                <c:pt idx="1094">
                  <c:v>08:23:00:00</c:v>
                </c:pt>
                <c:pt idx="1095">
                  <c:v>08:23:03:08</c:v>
                </c:pt>
                <c:pt idx="1096">
                  <c:v>08:23:15:58</c:v>
                </c:pt>
                <c:pt idx="1097">
                  <c:v>08:23:30:00</c:v>
                </c:pt>
                <c:pt idx="1098">
                  <c:v>08:23:52:49</c:v>
                </c:pt>
                <c:pt idx="1099">
                  <c:v>08:23:55:16</c:v>
                </c:pt>
                <c:pt idx="1100">
                  <c:v>09:00:00:00</c:v>
                </c:pt>
                <c:pt idx="1101">
                  <c:v>09:00:29:41</c:v>
                </c:pt>
                <c:pt idx="1102">
                  <c:v>09:00:30:00</c:v>
                </c:pt>
                <c:pt idx="1103">
                  <c:v>09:00:47:28</c:v>
                </c:pt>
                <c:pt idx="1104">
                  <c:v>09:01:00:00</c:v>
                </c:pt>
                <c:pt idx="1105">
                  <c:v>09:01:06:34</c:v>
                </c:pt>
                <c:pt idx="1106">
                  <c:v>09:01:30:00</c:v>
                </c:pt>
                <c:pt idx="1107">
                  <c:v>09:01:39:43</c:v>
                </c:pt>
                <c:pt idx="1108">
                  <c:v>09:01:43:28</c:v>
                </c:pt>
                <c:pt idx="1109">
                  <c:v>09:02:00:00</c:v>
                </c:pt>
                <c:pt idx="1110">
                  <c:v>09:02:20:23</c:v>
                </c:pt>
                <c:pt idx="1111">
                  <c:v>09:02:30:00</c:v>
                </c:pt>
                <c:pt idx="1112">
                  <c:v>09:02:32:02</c:v>
                </c:pt>
                <c:pt idx="1113">
                  <c:v>09:02:57:19</c:v>
                </c:pt>
                <c:pt idx="1114">
                  <c:v>09:03:00:00</c:v>
                </c:pt>
                <c:pt idx="1115">
                  <c:v>09:03:24:25</c:v>
                </c:pt>
                <c:pt idx="1116">
                  <c:v>09:03:30:00</c:v>
                </c:pt>
                <c:pt idx="1117">
                  <c:v>09:03:34:16</c:v>
                </c:pt>
                <c:pt idx="1118">
                  <c:v>09:04:00:00</c:v>
                </c:pt>
                <c:pt idx="1119">
                  <c:v>09:04:11:14</c:v>
                </c:pt>
                <c:pt idx="1120">
                  <c:v>09:04:16:52</c:v>
                </c:pt>
                <c:pt idx="1121">
                  <c:v>09:04:30:00</c:v>
                </c:pt>
                <c:pt idx="1122">
                  <c:v>09:04:48:12</c:v>
                </c:pt>
                <c:pt idx="1123">
                  <c:v>09:05:00:00</c:v>
                </c:pt>
                <c:pt idx="1124">
                  <c:v>09:05:09:23</c:v>
                </c:pt>
                <c:pt idx="1125">
                  <c:v>09:05:25:11</c:v>
                </c:pt>
                <c:pt idx="1126">
                  <c:v>09:05:30:00</c:v>
                </c:pt>
                <c:pt idx="1127">
                  <c:v>09:06:00:00</c:v>
                </c:pt>
                <c:pt idx="1128">
                  <c:v>09:06:01:58</c:v>
                </c:pt>
                <c:pt idx="1129">
                  <c:v>09:06:02:11</c:v>
                </c:pt>
                <c:pt idx="1130">
                  <c:v>09:06:30:00</c:v>
                </c:pt>
                <c:pt idx="1131">
                  <c:v>09:06:39:12</c:v>
                </c:pt>
                <c:pt idx="1132">
                  <c:v>09:06:54:37</c:v>
                </c:pt>
                <c:pt idx="1133">
                  <c:v>09:07:00:00</c:v>
                </c:pt>
                <c:pt idx="1134">
                  <c:v>09:07:16:14</c:v>
                </c:pt>
                <c:pt idx="1135">
                  <c:v>09:07:30:00</c:v>
                </c:pt>
                <c:pt idx="1136">
                  <c:v>09:07:47:19</c:v>
                </c:pt>
                <c:pt idx="1137">
                  <c:v>09:07:53:17</c:v>
                </c:pt>
                <c:pt idx="1138">
                  <c:v>09:08:00:00</c:v>
                </c:pt>
                <c:pt idx="1139">
                  <c:v>09:08:30:00</c:v>
                </c:pt>
                <c:pt idx="1140">
                  <c:v>09:08:30:21</c:v>
                </c:pt>
                <c:pt idx="1141">
                  <c:v>09:08:40:05</c:v>
                </c:pt>
                <c:pt idx="1142">
                  <c:v>09:09:00:00</c:v>
                </c:pt>
                <c:pt idx="1143">
                  <c:v>09:09:07:26</c:v>
                </c:pt>
                <c:pt idx="1144">
                  <c:v>09:09:30:00</c:v>
                </c:pt>
                <c:pt idx="1145">
                  <c:v>09:09:32:55</c:v>
                </c:pt>
                <c:pt idx="1146">
                  <c:v>09:09:44:32</c:v>
                </c:pt>
                <c:pt idx="1147">
                  <c:v>09:10:00:00</c:v>
                </c:pt>
                <c:pt idx="1148">
                  <c:v>09:10:21:39</c:v>
                </c:pt>
                <c:pt idx="1149">
                  <c:v>09:10:25:49</c:v>
                </c:pt>
                <c:pt idx="1150">
                  <c:v>09:10:30:00</c:v>
                </c:pt>
                <c:pt idx="1151">
                  <c:v>09:10:58:47</c:v>
                </c:pt>
                <c:pt idx="1152">
                  <c:v>09:11:00:00</c:v>
                </c:pt>
                <c:pt idx="1153">
                  <c:v>09:11:18:47</c:v>
                </c:pt>
                <c:pt idx="1154">
                  <c:v>09:11:30:00</c:v>
                </c:pt>
                <c:pt idx="1155">
                  <c:v>09:11:35:56</c:v>
                </c:pt>
                <c:pt idx="1156">
                  <c:v>09:12:00:00</c:v>
                </c:pt>
                <c:pt idx="1157">
                  <c:v>09:12:11:49</c:v>
                </c:pt>
                <c:pt idx="1158">
                  <c:v>09:12:13:06</c:v>
                </c:pt>
                <c:pt idx="1159">
                  <c:v>09:12:30:00</c:v>
                </c:pt>
                <c:pt idx="1160">
                  <c:v>09:12:50:17</c:v>
                </c:pt>
                <c:pt idx="1161">
                  <c:v>09:13:00:00</c:v>
                </c:pt>
                <c:pt idx="1162">
                  <c:v>09:13:04:55</c:v>
                </c:pt>
                <c:pt idx="1163">
                  <c:v>09:13:27:28</c:v>
                </c:pt>
                <c:pt idx="1164">
                  <c:v>09:13:30:00</c:v>
                </c:pt>
                <c:pt idx="1165">
                  <c:v>09:13:58:05</c:v>
                </c:pt>
                <c:pt idx="1166">
                  <c:v>09:14:00:00</c:v>
                </c:pt>
                <c:pt idx="1167">
                  <c:v>09:14:04:40</c:v>
                </c:pt>
                <c:pt idx="1168">
                  <c:v>09:14:30:00</c:v>
                </c:pt>
                <c:pt idx="1169">
                  <c:v>09:14:41:53</c:v>
                </c:pt>
                <c:pt idx="1170">
                  <c:v>09:14:51:19</c:v>
                </c:pt>
                <c:pt idx="1171">
                  <c:v>09:15:00:00</c:v>
                </c:pt>
                <c:pt idx="1172">
                  <c:v>09:15:19:07</c:v>
                </c:pt>
                <c:pt idx="1173">
                  <c:v>09:15:30:00</c:v>
                </c:pt>
                <c:pt idx="1174">
                  <c:v>09:15:44:37</c:v>
                </c:pt>
                <c:pt idx="1175">
                  <c:v>09:15:56:22</c:v>
                </c:pt>
                <c:pt idx="1176">
                  <c:v>09:16:00:00</c:v>
                </c:pt>
                <c:pt idx="1177">
                  <c:v>09:16:30:00</c:v>
                </c:pt>
                <c:pt idx="1178">
                  <c:v>09:16:33:38</c:v>
                </c:pt>
                <c:pt idx="1179">
                  <c:v>09:16:37:59</c:v>
                </c:pt>
                <c:pt idx="1180">
                  <c:v>09:17:00:00</c:v>
                </c:pt>
                <c:pt idx="1181">
                  <c:v>09:17:10:55</c:v>
                </c:pt>
                <c:pt idx="1182">
                  <c:v>09:17:30:00</c:v>
                </c:pt>
                <c:pt idx="1183">
                  <c:v>09:17:31:25</c:v>
                </c:pt>
                <c:pt idx="1184">
                  <c:v>09:17:48:13</c:v>
                </c:pt>
                <c:pt idx="1185">
                  <c:v>09:18:00:00</c:v>
                </c:pt>
                <c:pt idx="1186">
                  <c:v>09:18:24:55</c:v>
                </c:pt>
                <c:pt idx="1187">
                  <c:v>09:18:25:32</c:v>
                </c:pt>
                <c:pt idx="1188">
                  <c:v>09:18:30:00</c:v>
                </c:pt>
                <c:pt idx="1189">
                  <c:v>09:19:00:00</c:v>
                </c:pt>
                <c:pt idx="1190">
                  <c:v>09:19:02:52</c:v>
                </c:pt>
                <c:pt idx="1191">
                  <c:v>09:19:18:29</c:v>
                </c:pt>
                <c:pt idx="1192">
                  <c:v>09:19:30:00</c:v>
                </c:pt>
                <c:pt idx="1193">
                  <c:v>09:19:40:13</c:v>
                </c:pt>
                <c:pt idx="1194">
                  <c:v>09:20:00:00</c:v>
                </c:pt>
                <c:pt idx="1195">
                  <c:v>09:20:12:07</c:v>
                </c:pt>
                <c:pt idx="1196">
                  <c:v>09:20:17:35</c:v>
                </c:pt>
                <c:pt idx="1197">
                  <c:v>09:20:30:00</c:v>
                </c:pt>
                <c:pt idx="1198">
                  <c:v>09:20:54:58</c:v>
                </c:pt>
                <c:pt idx="1199">
                  <c:v>09:21:00:00</c:v>
                </c:pt>
                <c:pt idx="1200">
                  <c:v>09:21:05:49</c:v>
                </c:pt>
                <c:pt idx="1201">
                  <c:v>09:21:30:00</c:v>
                </c:pt>
                <c:pt idx="1202">
                  <c:v>09:21:32:22</c:v>
                </c:pt>
                <c:pt idx="1203">
                  <c:v>09:21:59:35</c:v>
                </c:pt>
                <c:pt idx="1204">
                  <c:v>09:22:00:00</c:v>
                </c:pt>
                <c:pt idx="1205">
                  <c:v>09:22:09:47</c:v>
                </c:pt>
                <c:pt idx="1206">
                  <c:v>09:22:30:00</c:v>
                </c:pt>
                <c:pt idx="1207">
                  <c:v>09:22:47:13</c:v>
                </c:pt>
                <c:pt idx="1208">
                  <c:v>09:22:53:25</c:v>
                </c:pt>
                <c:pt idx="1209">
                  <c:v>09:23:00:00</c:v>
                </c:pt>
                <c:pt idx="1210">
                  <c:v>09:23:24:40</c:v>
                </c:pt>
                <c:pt idx="1211">
                  <c:v>09:23:30:00</c:v>
                </c:pt>
                <c:pt idx="1212">
                  <c:v>09:23:47:19</c:v>
                </c:pt>
                <c:pt idx="1213">
                  <c:v>10:00:00:00</c:v>
                </c:pt>
                <c:pt idx="1214">
                  <c:v>10:00:02:08</c:v>
                </c:pt>
                <c:pt idx="1215">
                  <c:v>10:00:30:00</c:v>
                </c:pt>
                <c:pt idx="1216">
                  <c:v>10:00:39:37</c:v>
                </c:pt>
                <c:pt idx="1217">
                  <c:v>10:00:41:17</c:v>
                </c:pt>
                <c:pt idx="1218">
                  <c:v>10:01:00:00</c:v>
                </c:pt>
                <c:pt idx="1219">
                  <c:v>10:01:17:07</c:v>
                </c:pt>
                <c:pt idx="1220">
                  <c:v>10:01:30:00</c:v>
                </c:pt>
                <c:pt idx="1221">
                  <c:v>10:01:35:20</c:v>
                </c:pt>
                <c:pt idx="1222">
                  <c:v>10:01:54:38</c:v>
                </c:pt>
                <c:pt idx="1223">
                  <c:v>10:02:00:00</c:v>
                </c:pt>
                <c:pt idx="1224">
                  <c:v>10:02:29:27</c:v>
                </c:pt>
                <c:pt idx="1225">
                  <c:v>10:02:30:00</c:v>
                </c:pt>
                <c:pt idx="1226">
                  <c:v>10:02:32:10</c:v>
                </c:pt>
                <c:pt idx="1227">
                  <c:v>10:03:00:00</c:v>
                </c:pt>
                <c:pt idx="1228">
                  <c:v>10:03:09:43</c:v>
                </c:pt>
                <c:pt idx="1229">
                  <c:v>10:03:23:38</c:v>
                </c:pt>
                <c:pt idx="1230">
                  <c:v>10:03:30:00</c:v>
                </c:pt>
                <c:pt idx="1231">
                  <c:v>10:03:47:17</c:v>
                </c:pt>
                <c:pt idx="1232">
                  <c:v>10:04:00:00</c:v>
                </c:pt>
                <c:pt idx="1233">
                  <c:v>10:04:17:53</c:v>
                </c:pt>
                <c:pt idx="1234">
                  <c:v>10:04:24:52</c:v>
                </c:pt>
                <c:pt idx="1235">
                  <c:v>10:04:30:00</c:v>
                </c:pt>
                <c:pt idx="1236">
                  <c:v>10:05:00:00</c:v>
                </c:pt>
                <c:pt idx="1237">
                  <c:v>10:05:02:28</c:v>
                </c:pt>
                <c:pt idx="1238">
                  <c:v>10:05:12:12</c:v>
                </c:pt>
                <c:pt idx="1239">
                  <c:v>10:05:30:00</c:v>
                </c:pt>
                <c:pt idx="1240">
                  <c:v>10:05:40:05</c:v>
                </c:pt>
                <c:pt idx="1241">
                  <c:v>10:06:00:00</c:v>
                </c:pt>
                <c:pt idx="1242">
                  <c:v>10:06:06:35</c:v>
                </c:pt>
                <c:pt idx="1243">
                  <c:v>10:06:17:43</c:v>
                </c:pt>
                <c:pt idx="1244">
                  <c:v>10:06:30:00</c:v>
                </c:pt>
                <c:pt idx="1245">
                  <c:v>10:06:55:22</c:v>
                </c:pt>
                <c:pt idx="1246">
                  <c:v>10:07:00:00</c:v>
                </c:pt>
                <c:pt idx="1247">
                  <c:v>10:07:01:02</c:v>
                </c:pt>
                <c:pt idx="1248">
                  <c:v>10:07:30:00</c:v>
                </c:pt>
                <c:pt idx="1249">
                  <c:v>10:07:33:02</c:v>
                </c:pt>
                <c:pt idx="1250">
                  <c:v>10:07:55:34</c:v>
                </c:pt>
                <c:pt idx="1251">
                  <c:v>10:08:00:00</c:v>
                </c:pt>
                <c:pt idx="1252">
                  <c:v>10:08:10:43</c:v>
                </c:pt>
                <c:pt idx="1253">
                  <c:v>10:08:30:00</c:v>
                </c:pt>
                <c:pt idx="1254">
                  <c:v>10:08:48:25</c:v>
                </c:pt>
                <c:pt idx="1255">
                  <c:v>10:08:50:10</c:v>
                </c:pt>
                <c:pt idx="1256">
                  <c:v>10:09:00:00</c:v>
                </c:pt>
                <c:pt idx="1257">
                  <c:v>10:09:26:08</c:v>
                </c:pt>
                <c:pt idx="1258">
                  <c:v>10:09:30:00</c:v>
                </c:pt>
                <c:pt idx="1259">
                  <c:v>10:09:44:50</c:v>
                </c:pt>
                <c:pt idx="1260">
                  <c:v>10:10:00:00</c:v>
                </c:pt>
                <c:pt idx="1261">
                  <c:v>10:10:03:52</c:v>
                </c:pt>
                <c:pt idx="1262">
                  <c:v>10:10:30:00</c:v>
                </c:pt>
                <c:pt idx="1263">
                  <c:v>10:10:39:34</c:v>
                </c:pt>
                <c:pt idx="1264">
                  <c:v>10:10:41:38</c:v>
                </c:pt>
                <c:pt idx="1265">
                  <c:v>10:11:00:00</c:v>
                </c:pt>
                <c:pt idx="1266">
                  <c:v>10:11:19:25</c:v>
                </c:pt>
                <c:pt idx="1267">
                  <c:v>10:11:30:00</c:v>
                </c:pt>
                <c:pt idx="1268">
                  <c:v>10:11:34:23</c:v>
                </c:pt>
                <c:pt idx="1269">
                  <c:v>10:11:57:13</c:v>
                </c:pt>
                <c:pt idx="1270">
                  <c:v>10:12:00:00</c:v>
                </c:pt>
                <c:pt idx="1271">
                  <c:v>10:12:29:16</c:v>
                </c:pt>
                <c:pt idx="1272">
                  <c:v>10:12:30:00</c:v>
                </c:pt>
                <c:pt idx="1273">
                  <c:v>10:12:35:02</c:v>
                </c:pt>
                <c:pt idx="1274">
                  <c:v>10:13:00:00</c:v>
                </c:pt>
                <c:pt idx="1275">
                  <c:v>10:13:12:52</c:v>
                </c:pt>
                <c:pt idx="1276">
                  <c:v>10:13:24:13</c:v>
                </c:pt>
                <c:pt idx="1277">
                  <c:v>10:13:30:00</c:v>
                </c:pt>
                <c:pt idx="1278">
                  <c:v>10:13:50:43</c:v>
                </c:pt>
                <c:pt idx="1279">
                  <c:v>10:14:00:00</c:v>
                </c:pt>
                <c:pt idx="1280">
                  <c:v>10:14:19:14</c:v>
                </c:pt>
                <c:pt idx="1281">
                  <c:v>10:14:28:35</c:v>
                </c:pt>
                <c:pt idx="1282">
                  <c:v>10:14:30:00</c:v>
                </c:pt>
                <c:pt idx="1283">
                  <c:v>10:15:00:00</c:v>
                </c:pt>
                <c:pt idx="1284">
                  <c:v>10:15:06:28</c:v>
                </c:pt>
                <c:pt idx="1285">
                  <c:v>10:15:14:20</c:v>
                </c:pt>
                <c:pt idx="1286">
                  <c:v>10:15:30:00</c:v>
                </c:pt>
                <c:pt idx="1287">
                  <c:v>10:15:44:22</c:v>
                </c:pt>
                <c:pt idx="1288">
                  <c:v>10:16:00:00</c:v>
                </c:pt>
                <c:pt idx="1289">
                  <c:v>10:16:09:30</c:v>
                </c:pt>
                <c:pt idx="1290">
                  <c:v>10:16:22:17</c:v>
                </c:pt>
                <c:pt idx="1291">
                  <c:v>10:16:30:00</c:v>
                </c:pt>
                <c:pt idx="1292">
                  <c:v>10:17:00:00</c:v>
                </c:pt>
                <c:pt idx="1293">
                  <c:v>10:17:00:13</c:v>
                </c:pt>
                <c:pt idx="1294">
                  <c:v>10:17:04:44</c:v>
                </c:pt>
                <c:pt idx="1295">
                  <c:v>10:17:30:00</c:v>
                </c:pt>
                <c:pt idx="1296">
                  <c:v>10:17:38:10</c:v>
                </c:pt>
                <c:pt idx="1297">
                  <c:v>10:18:00:00</c:v>
                </c:pt>
                <c:pt idx="1298">
                  <c:v>10:18:00:03</c:v>
                </c:pt>
                <c:pt idx="1299">
                  <c:v>10:18:16:08</c:v>
                </c:pt>
                <c:pt idx="1300">
                  <c:v>10:18:30:00</c:v>
                </c:pt>
                <c:pt idx="1301">
                  <c:v>10:18:54:08</c:v>
                </c:pt>
                <c:pt idx="1302">
                  <c:v>10:18:55:26</c:v>
                </c:pt>
                <c:pt idx="1303">
                  <c:v>10:19:00:00</c:v>
                </c:pt>
                <c:pt idx="1304">
                  <c:v>10:19:30:00</c:v>
                </c:pt>
                <c:pt idx="1305">
                  <c:v>10:19:32:09</c:v>
                </c:pt>
                <c:pt idx="1306">
                  <c:v>10:19:50:53</c:v>
                </c:pt>
                <c:pt idx="1307">
                  <c:v>10:20:00:00</c:v>
                </c:pt>
                <c:pt idx="1308">
                  <c:v>10:20:10:11</c:v>
                </c:pt>
                <c:pt idx="1309">
                  <c:v>10:20:30:00</c:v>
                </c:pt>
                <c:pt idx="1310">
                  <c:v>10:20:46:25</c:v>
                </c:pt>
                <c:pt idx="1311">
                  <c:v>10:20:48:14</c:v>
                </c:pt>
                <c:pt idx="1312">
                  <c:v>10:21:00:00</c:v>
                </c:pt>
                <c:pt idx="1313">
                  <c:v>10:21:26:18</c:v>
                </c:pt>
                <c:pt idx="1314">
                  <c:v>10:21:30:00</c:v>
                </c:pt>
                <c:pt idx="1315">
                  <c:v>10:21:42:01</c:v>
                </c:pt>
                <c:pt idx="1316">
                  <c:v>10:22:00:00</c:v>
                </c:pt>
                <c:pt idx="1317">
                  <c:v>10:22:04:23</c:v>
                </c:pt>
                <c:pt idx="1318">
                  <c:v>10:22:30:00</c:v>
                </c:pt>
                <c:pt idx="1319">
                  <c:v>10:22:37:41</c:v>
                </c:pt>
                <c:pt idx="1320">
                  <c:v>10:22:42:29</c:v>
                </c:pt>
                <c:pt idx="1321">
                  <c:v>10:23:00:00</c:v>
                </c:pt>
                <c:pt idx="1322">
                  <c:v>10:23:20:36</c:v>
                </c:pt>
                <c:pt idx="1323">
                  <c:v>10:23:30:00</c:v>
                </c:pt>
                <c:pt idx="1324">
                  <c:v>10:23:33:26</c:v>
                </c:pt>
                <c:pt idx="1325">
                  <c:v>10:23:58:44</c:v>
                </c:pt>
                <c:pt idx="1326">
                  <c:v>11:00:00:00</c:v>
                </c:pt>
                <c:pt idx="1327">
                  <c:v>11:00:29:15</c:v>
                </c:pt>
                <c:pt idx="1328">
                  <c:v>11:00:30:00</c:v>
                </c:pt>
                <c:pt idx="1329">
                  <c:v>11:00:36:54</c:v>
                </c:pt>
                <c:pt idx="1330">
                  <c:v>11:01:00:00</c:v>
                </c:pt>
                <c:pt idx="1331">
                  <c:v>11:01:15:05</c:v>
                </c:pt>
                <c:pt idx="1332">
                  <c:v>11:01:25:09</c:v>
                </c:pt>
                <c:pt idx="1333">
                  <c:v>11:01:30:00</c:v>
                </c:pt>
                <c:pt idx="1334">
                  <c:v>11:01:53:17</c:v>
                </c:pt>
                <c:pt idx="1335">
                  <c:v>11:02:00:00</c:v>
                </c:pt>
                <c:pt idx="1336">
                  <c:v>11:02:21:07</c:v>
                </c:pt>
                <c:pt idx="1337">
                  <c:v>11:02:30:00</c:v>
                </c:pt>
                <c:pt idx="1338">
                  <c:v>11:02:31:30</c:v>
                </c:pt>
                <c:pt idx="1339">
                  <c:v>11:03:00:00</c:v>
                </c:pt>
                <c:pt idx="1340">
                  <c:v>11:03:09:44</c:v>
                </c:pt>
                <c:pt idx="1341">
                  <c:v>11:03:17:10</c:v>
                </c:pt>
                <c:pt idx="1342">
                  <c:v>11:03:30:00</c:v>
                </c:pt>
                <c:pt idx="1343">
                  <c:v>11:03:47:59</c:v>
                </c:pt>
                <c:pt idx="1344">
                  <c:v>11:04:00:00</c:v>
                </c:pt>
                <c:pt idx="1345">
                  <c:v>11:04:13:17</c:v>
                </c:pt>
                <c:pt idx="1346">
                  <c:v>11:04:26:15</c:v>
                </c:pt>
                <c:pt idx="1347">
                  <c:v>11:04:30:00</c:v>
                </c:pt>
                <c:pt idx="1348">
                  <c:v>11:05:00:00</c:v>
                </c:pt>
                <c:pt idx="1349">
                  <c:v>11:05:04:33</c:v>
                </c:pt>
                <c:pt idx="1350">
                  <c:v>11:05:09:29</c:v>
                </c:pt>
                <c:pt idx="1351">
                  <c:v>11:05:30:00</c:v>
                </c:pt>
                <c:pt idx="1352">
                  <c:v>11:05:42:52</c:v>
                </c:pt>
                <c:pt idx="1353">
                  <c:v>11:06:00:00</c:v>
                </c:pt>
                <c:pt idx="1354">
                  <c:v>11:06:05:45</c:v>
                </c:pt>
                <c:pt idx="1355">
                  <c:v>11:06:21:12</c:v>
                </c:pt>
                <c:pt idx="1356">
                  <c:v>11:06:30:00</c:v>
                </c:pt>
                <c:pt idx="1357">
                  <c:v>11:06:59:33</c:v>
                </c:pt>
                <c:pt idx="1358">
                  <c:v>11:07:00:00</c:v>
                </c:pt>
                <c:pt idx="1359">
                  <c:v>11:07:02:06</c:v>
                </c:pt>
                <c:pt idx="1360">
                  <c:v>11:07:30:00</c:v>
                </c:pt>
                <c:pt idx="1361">
                  <c:v>11:07:37:55</c:v>
                </c:pt>
                <c:pt idx="1362">
                  <c:v>11:07:58:31</c:v>
                </c:pt>
                <c:pt idx="1363">
                  <c:v>11:08:00:00</c:v>
                </c:pt>
                <c:pt idx="1364">
                  <c:v>11:08:16:18</c:v>
                </c:pt>
                <c:pt idx="1365">
                  <c:v>11:08:30:00</c:v>
                </c:pt>
                <c:pt idx="1366">
                  <c:v>11:08:54:43</c:v>
                </c:pt>
                <c:pt idx="1367">
                  <c:v>11:08:55:01</c:v>
                </c:pt>
                <c:pt idx="1368">
                  <c:v>11:09:00:00</c:v>
                </c:pt>
                <c:pt idx="1369">
                  <c:v>11:09:30:00</c:v>
                </c:pt>
                <c:pt idx="1370">
                  <c:v>11:09:33:09</c:v>
                </c:pt>
                <c:pt idx="1371">
                  <c:v>11:09:51:35</c:v>
                </c:pt>
                <c:pt idx="1372">
                  <c:v>11:10:00:00</c:v>
                </c:pt>
                <c:pt idx="1373">
                  <c:v>11:10:11:36</c:v>
                </c:pt>
                <c:pt idx="1374">
                  <c:v>11:10:30:00</c:v>
                </c:pt>
                <c:pt idx="1375">
                  <c:v>11:10:48:14</c:v>
                </c:pt>
                <c:pt idx="1376">
                  <c:v>11:10:50:04</c:v>
                </c:pt>
                <c:pt idx="1377">
                  <c:v>11:11:00:00</c:v>
                </c:pt>
                <c:pt idx="1378">
                  <c:v>11:11:28:33</c:v>
                </c:pt>
                <c:pt idx="1379">
                  <c:v>11:11:30:00</c:v>
                </c:pt>
                <c:pt idx="1380">
                  <c:v>11:11:44:57</c:v>
                </c:pt>
                <c:pt idx="1381">
                  <c:v>11:12:00:00</c:v>
                </c:pt>
                <c:pt idx="1382">
                  <c:v>11:12:07:04</c:v>
                </c:pt>
                <c:pt idx="1383">
                  <c:v>11:12:30:00</c:v>
                </c:pt>
                <c:pt idx="1384">
                  <c:v>11:12:41:45</c:v>
                </c:pt>
                <c:pt idx="1385">
                  <c:v>11:12:45:36</c:v>
                </c:pt>
                <c:pt idx="1386">
                  <c:v>11:13:00:00</c:v>
                </c:pt>
                <c:pt idx="1387">
                  <c:v>11:13:24:09</c:v>
                </c:pt>
                <c:pt idx="1388">
                  <c:v>11:13:30:00</c:v>
                </c:pt>
                <c:pt idx="1389">
                  <c:v>11:13:38:38</c:v>
                </c:pt>
                <c:pt idx="1390">
                  <c:v>11:14:00:00</c:v>
                </c:pt>
                <c:pt idx="1391">
                  <c:v>11:14:02:43</c:v>
                </c:pt>
                <c:pt idx="1392">
                  <c:v>11:14:30:00</c:v>
                </c:pt>
                <c:pt idx="1393">
                  <c:v>11:14:35:35</c:v>
                </c:pt>
                <c:pt idx="1394">
                  <c:v>11:14:41:18</c:v>
                </c:pt>
                <c:pt idx="1395">
                  <c:v>11:15:00:00</c:v>
                </c:pt>
                <c:pt idx="1396">
                  <c:v>11:15:19:55</c:v>
                </c:pt>
                <c:pt idx="1397">
                  <c:v>11:15:30:00</c:v>
                </c:pt>
                <c:pt idx="1398">
                  <c:v>11:15:32:37</c:v>
                </c:pt>
                <c:pt idx="1399">
                  <c:v>11:15:58:33</c:v>
                </c:pt>
                <c:pt idx="1400">
                  <c:v>11:16:00:00</c:v>
                </c:pt>
                <c:pt idx="1401">
                  <c:v>11:16:29:44</c:v>
                </c:pt>
                <c:pt idx="1402">
                  <c:v>11:16:30:00</c:v>
                </c:pt>
                <c:pt idx="1403">
                  <c:v>11:16:37:12</c:v>
                </c:pt>
                <c:pt idx="1404">
                  <c:v>11:17:00:00</c:v>
                </c:pt>
                <c:pt idx="1405">
                  <c:v>11:17:15:52</c:v>
                </c:pt>
                <c:pt idx="1406">
                  <c:v>11:17:26:55</c:v>
                </c:pt>
                <c:pt idx="1407">
                  <c:v>11:17:30:00</c:v>
                </c:pt>
                <c:pt idx="1408">
                  <c:v>11:17:54:34</c:v>
                </c:pt>
                <c:pt idx="1409">
                  <c:v>11:18:00:00</c:v>
                </c:pt>
                <c:pt idx="1410">
                  <c:v>11:18:24:11</c:v>
                </c:pt>
                <c:pt idx="1411">
                  <c:v>11:18:30:00</c:v>
                </c:pt>
                <c:pt idx="1412">
                  <c:v>11:18:33:17</c:v>
                </c:pt>
                <c:pt idx="1413">
                  <c:v>11:19:00:00</c:v>
                </c:pt>
                <c:pt idx="1414">
                  <c:v>11:19:12:01</c:v>
                </c:pt>
                <c:pt idx="1415">
                  <c:v>11:19:21:32</c:v>
                </c:pt>
                <c:pt idx="1416">
                  <c:v>11:19:30:00</c:v>
                </c:pt>
                <c:pt idx="1417">
                  <c:v>11:19:50:46</c:v>
                </c:pt>
                <c:pt idx="1418">
                  <c:v>11:20:00:00</c:v>
                </c:pt>
                <c:pt idx="1419">
                  <c:v>11:20:18:57</c:v>
                </c:pt>
                <c:pt idx="1420">
                  <c:v>11:20:29:33</c:v>
                </c:pt>
                <c:pt idx="1421">
                  <c:v>11:20:30:00</c:v>
                </c:pt>
                <c:pt idx="1422">
                  <c:v>11:21:00:00</c:v>
                </c:pt>
                <c:pt idx="1423">
                  <c:v>11:21:08:21</c:v>
                </c:pt>
                <c:pt idx="1424">
                  <c:v>11:21:16:27</c:v>
                </c:pt>
                <c:pt idx="1425">
                  <c:v>11:21:30:00</c:v>
                </c:pt>
                <c:pt idx="1426">
                  <c:v>11:21:47:10</c:v>
                </c:pt>
                <c:pt idx="1427">
                  <c:v>11:22:00:00</c:v>
                </c:pt>
                <c:pt idx="1428">
                  <c:v>11:22:14:02</c:v>
                </c:pt>
                <c:pt idx="1429">
                  <c:v>11:22:26:01</c:v>
                </c:pt>
                <c:pt idx="1430">
                  <c:v>11:22:30:00</c:v>
                </c:pt>
                <c:pt idx="1431">
                  <c:v>11:23:00:00</c:v>
                </c:pt>
                <c:pt idx="1432">
                  <c:v>11:23:04:53</c:v>
                </c:pt>
                <c:pt idx="1433">
                  <c:v>11:23:11:42</c:v>
                </c:pt>
                <c:pt idx="1434">
                  <c:v>11:23:30:00</c:v>
                </c:pt>
                <c:pt idx="1435">
                  <c:v>11:23:43:46</c:v>
                </c:pt>
                <c:pt idx="1436">
                  <c:v>12:00:00:00</c:v>
                </c:pt>
                <c:pt idx="1437">
                  <c:v>12:00:09:26</c:v>
                </c:pt>
                <c:pt idx="1438">
                  <c:v>12:00:22:40</c:v>
                </c:pt>
                <c:pt idx="1439">
                  <c:v>12:00:30:00</c:v>
                </c:pt>
                <c:pt idx="1440">
                  <c:v>12:01:00:00</c:v>
                </c:pt>
                <c:pt idx="1441">
                  <c:v>12:01:01:36</c:v>
                </c:pt>
                <c:pt idx="1442">
                  <c:v>12:01:07:15</c:v>
                </c:pt>
                <c:pt idx="1443">
                  <c:v>12:01:30:00</c:v>
                </c:pt>
                <c:pt idx="1444">
                  <c:v>12:01:40:33</c:v>
                </c:pt>
                <c:pt idx="1445">
                  <c:v>12:02:00:00</c:v>
                </c:pt>
                <c:pt idx="1446">
                  <c:v>12:02:05:09</c:v>
                </c:pt>
                <c:pt idx="1447">
                  <c:v>12:02:19:31</c:v>
                </c:pt>
                <c:pt idx="1448">
                  <c:v>12:02:30:00</c:v>
                </c:pt>
                <c:pt idx="1449">
                  <c:v>12:02:58:31</c:v>
                </c:pt>
                <c:pt idx="1450">
                  <c:v>12:03:00:00</c:v>
                </c:pt>
                <c:pt idx="1451">
                  <c:v>12:03:03:08</c:v>
                </c:pt>
                <c:pt idx="1452">
                  <c:v>12:03:30:00</c:v>
                </c:pt>
                <c:pt idx="1453">
                  <c:v>12:03:37:32</c:v>
                </c:pt>
                <c:pt idx="1454">
                  <c:v>12:04:00:00</c:v>
                </c:pt>
                <c:pt idx="1455">
                  <c:v>12:04:01:12</c:v>
                </c:pt>
                <c:pt idx="1456">
                  <c:v>12:04:16:34</c:v>
                </c:pt>
                <c:pt idx="1457">
                  <c:v>12:04:30:00</c:v>
                </c:pt>
                <c:pt idx="1458">
                  <c:v>12:04:55:38</c:v>
                </c:pt>
                <c:pt idx="1459">
                  <c:v>12:04:59:21</c:v>
                </c:pt>
                <c:pt idx="1460">
                  <c:v>12:05:00:00</c:v>
                </c:pt>
                <c:pt idx="1461">
                  <c:v>12:05:30:00</c:v>
                </c:pt>
                <c:pt idx="1462">
                  <c:v>12:05:34:43</c:v>
                </c:pt>
                <c:pt idx="1463">
                  <c:v>12:05:57:35</c:v>
                </c:pt>
                <c:pt idx="1464">
                  <c:v>12:06:00:00</c:v>
                </c:pt>
                <c:pt idx="1465">
                  <c:v>12:06:13:49</c:v>
                </c:pt>
                <c:pt idx="1466">
                  <c:v>12:06:30:00</c:v>
                </c:pt>
                <c:pt idx="1467">
                  <c:v>12:06:52:57</c:v>
                </c:pt>
                <c:pt idx="1468">
                  <c:v>12:06:55:53</c:v>
                </c:pt>
                <c:pt idx="1469">
                  <c:v>12:07:00:00</c:v>
                </c:pt>
                <c:pt idx="1470">
                  <c:v>12:07:30:00</c:v>
                </c:pt>
                <c:pt idx="1471">
                  <c:v>12:07:32:06</c:v>
                </c:pt>
                <c:pt idx="1472">
                  <c:v>12:07:54:16</c:v>
                </c:pt>
                <c:pt idx="1473">
                  <c:v>12:08:00:00</c:v>
                </c:pt>
                <c:pt idx="1474">
                  <c:v>12:08:11:16</c:v>
                </c:pt>
                <c:pt idx="1475">
                  <c:v>12:08:30:00</c:v>
                </c:pt>
                <c:pt idx="1476">
                  <c:v>12:08:50:28</c:v>
                </c:pt>
                <c:pt idx="1477">
                  <c:v>12:08:52:44</c:v>
                </c:pt>
                <c:pt idx="1478">
                  <c:v>12:09:00:00</c:v>
                </c:pt>
                <c:pt idx="1479">
                  <c:v>12:09:29:41</c:v>
                </c:pt>
                <c:pt idx="1480">
                  <c:v>12:09:30:00</c:v>
                </c:pt>
                <c:pt idx="1481">
                  <c:v>12:09:51:17</c:v>
                </c:pt>
                <c:pt idx="1482">
                  <c:v>12:10:00:00</c:v>
                </c:pt>
                <c:pt idx="1483">
                  <c:v>12:10:08:55</c:v>
                </c:pt>
                <c:pt idx="1484">
                  <c:v>12:10:30:00</c:v>
                </c:pt>
                <c:pt idx="1485">
                  <c:v>12:10:48:11</c:v>
                </c:pt>
                <c:pt idx="1486">
                  <c:v>12:10:49:55</c:v>
                </c:pt>
                <c:pt idx="1487">
                  <c:v>12:11:00:00</c:v>
                </c:pt>
                <c:pt idx="1488">
                  <c:v>12:11:27:28</c:v>
                </c:pt>
                <c:pt idx="1489">
                  <c:v>12:11:30:00</c:v>
                </c:pt>
                <c:pt idx="1490">
                  <c:v>12:11:48:38</c:v>
                </c:pt>
                <c:pt idx="1491">
                  <c:v>12:12:00:00</c:v>
                </c:pt>
                <c:pt idx="1492">
                  <c:v>12:12:06:47</c:v>
                </c:pt>
                <c:pt idx="1493">
                  <c:v>12:12:30:00</c:v>
                </c:pt>
                <c:pt idx="1494">
                  <c:v>12:12:46:07</c:v>
                </c:pt>
                <c:pt idx="1495">
                  <c:v>12:12:47:26</c:v>
                </c:pt>
                <c:pt idx="1496">
                  <c:v>12:13:00:00</c:v>
                </c:pt>
                <c:pt idx="1497">
                  <c:v>12:13:25:28</c:v>
                </c:pt>
                <c:pt idx="1498">
                  <c:v>12:13:30:00</c:v>
                </c:pt>
                <c:pt idx="1499">
                  <c:v>12:13:46:19</c:v>
                </c:pt>
                <c:pt idx="1500">
                  <c:v>12:14:00:00</c:v>
                </c:pt>
                <c:pt idx="1501">
                  <c:v>12:14:04:51</c:v>
                </c:pt>
                <c:pt idx="1502">
                  <c:v>12:14:30:00</c:v>
                </c:pt>
                <c:pt idx="1503">
                  <c:v>12:14:44:15</c:v>
                </c:pt>
                <c:pt idx="1504">
                  <c:v>12:14:45:17</c:v>
                </c:pt>
                <c:pt idx="1505">
                  <c:v>12:15:00:00</c:v>
                </c:pt>
                <c:pt idx="1506">
                  <c:v>12:15:23:41</c:v>
                </c:pt>
                <c:pt idx="1507">
                  <c:v>12:15:30:00</c:v>
                </c:pt>
                <c:pt idx="1508">
                  <c:v>12:15:44:20</c:v>
                </c:pt>
                <c:pt idx="1509">
                  <c:v>12:16:00:00</c:v>
                </c:pt>
                <c:pt idx="1510">
                  <c:v>12:16:03:08</c:v>
                </c:pt>
                <c:pt idx="1511">
                  <c:v>12:16:30:00</c:v>
                </c:pt>
                <c:pt idx="1512">
                  <c:v>12:16:42:37</c:v>
                </c:pt>
                <c:pt idx="1513">
                  <c:v>12:16:43:29</c:v>
                </c:pt>
                <c:pt idx="1514">
                  <c:v>12:17:00:00</c:v>
                </c:pt>
                <c:pt idx="1515">
                  <c:v>12:17:22:07</c:v>
                </c:pt>
                <c:pt idx="1516">
                  <c:v>12:17:30:00</c:v>
                </c:pt>
                <c:pt idx="1517">
                  <c:v>12:17:42:43</c:v>
                </c:pt>
                <c:pt idx="1518">
                  <c:v>12:18:00:00</c:v>
                </c:pt>
                <c:pt idx="1519">
                  <c:v>12:18:01:38</c:v>
                </c:pt>
                <c:pt idx="1520">
                  <c:v>12:18:30:00</c:v>
                </c:pt>
                <c:pt idx="1521">
                  <c:v>12:18:41:11</c:v>
                </c:pt>
                <c:pt idx="1522">
                  <c:v>12:18:42:02</c:v>
                </c:pt>
                <c:pt idx="1523">
                  <c:v>12:19:00:00</c:v>
                </c:pt>
                <c:pt idx="1524">
                  <c:v>12:19:20:45</c:v>
                </c:pt>
                <c:pt idx="1525">
                  <c:v>12:19:30:00</c:v>
                </c:pt>
                <c:pt idx="1526">
                  <c:v>12:19:41:26</c:v>
                </c:pt>
                <c:pt idx="1527">
                  <c:v>12:20:00:00</c:v>
                </c:pt>
                <c:pt idx="1528">
                  <c:v>12:20:00:21</c:v>
                </c:pt>
                <c:pt idx="1529">
                  <c:v>12:20:30:00</c:v>
                </c:pt>
                <c:pt idx="1530">
                  <c:v>12:20:39:58</c:v>
                </c:pt>
                <c:pt idx="1531">
                  <c:v>12:20:40:55</c:v>
                </c:pt>
                <c:pt idx="1532">
                  <c:v>12:21:00:00</c:v>
                </c:pt>
                <c:pt idx="1533">
                  <c:v>12:21:19:37</c:v>
                </c:pt>
                <c:pt idx="1534">
                  <c:v>12:21:30:00</c:v>
                </c:pt>
                <c:pt idx="1535">
                  <c:v>12:21:40:29</c:v>
                </c:pt>
                <c:pt idx="1536">
                  <c:v>12:21:59:17</c:v>
                </c:pt>
                <c:pt idx="1537">
                  <c:v>12:22:00:00</c:v>
                </c:pt>
                <c:pt idx="1538">
                  <c:v>12:22:30:00</c:v>
                </c:pt>
                <c:pt idx="1539">
                  <c:v>12:22:38:59</c:v>
                </c:pt>
                <c:pt idx="1540">
                  <c:v>12:22:40:08</c:v>
                </c:pt>
                <c:pt idx="1541">
                  <c:v>12:23:00:00</c:v>
                </c:pt>
                <c:pt idx="1542">
                  <c:v>12:23:18:42</c:v>
                </c:pt>
                <c:pt idx="1543">
                  <c:v>12:23:30:00</c:v>
                </c:pt>
                <c:pt idx="1544">
                  <c:v>12:23:39:53</c:v>
                </c:pt>
                <c:pt idx="1545">
                  <c:v>12:23:58:27</c:v>
                </c:pt>
                <c:pt idx="1546">
                  <c:v>13:00:00:00</c:v>
                </c:pt>
                <c:pt idx="1547">
                  <c:v>13:00:30:00</c:v>
                </c:pt>
                <c:pt idx="1548">
                  <c:v>13:00:38:13</c:v>
                </c:pt>
                <c:pt idx="1549">
                  <c:v>13:00:39:43</c:v>
                </c:pt>
                <c:pt idx="1550">
                  <c:v>13:01:00:00</c:v>
                </c:pt>
                <c:pt idx="1551">
                  <c:v>13:01:18:01</c:v>
                </c:pt>
                <c:pt idx="1552">
                  <c:v>13:01:30:00</c:v>
                </c:pt>
                <c:pt idx="1553">
                  <c:v>13:01:39:38</c:v>
                </c:pt>
                <c:pt idx="1554">
                  <c:v>13:01:57:50</c:v>
                </c:pt>
                <c:pt idx="1555">
                  <c:v>13:02:00:00</c:v>
                </c:pt>
                <c:pt idx="1556">
                  <c:v>13:02:30:00</c:v>
                </c:pt>
                <c:pt idx="1557">
                  <c:v>13:02:37:41</c:v>
                </c:pt>
                <c:pt idx="1558">
                  <c:v>13:02:39:38</c:v>
                </c:pt>
                <c:pt idx="1559">
                  <c:v>13:03:00:00</c:v>
                </c:pt>
                <c:pt idx="1560">
                  <c:v>13:03:17:33</c:v>
                </c:pt>
                <c:pt idx="1561">
                  <c:v>13:03:30:00</c:v>
                </c:pt>
                <c:pt idx="1562">
                  <c:v>13:03:39:44</c:v>
                </c:pt>
                <c:pt idx="1563">
                  <c:v>13:03:57:27</c:v>
                </c:pt>
                <c:pt idx="1564">
                  <c:v>13:04:00:00</c:v>
                </c:pt>
                <c:pt idx="1565">
                  <c:v>13:04:30:00</c:v>
                </c:pt>
                <c:pt idx="1566">
                  <c:v>13:04:37:23</c:v>
                </c:pt>
                <c:pt idx="1567">
                  <c:v>13:04:39:55</c:v>
                </c:pt>
                <c:pt idx="1568">
                  <c:v>13:05:00:00</c:v>
                </c:pt>
                <c:pt idx="1569">
                  <c:v>13:05:17:20</c:v>
                </c:pt>
                <c:pt idx="1570">
                  <c:v>13:05:30:00</c:v>
                </c:pt>
                <c:pt idx="1571">
                  <c:v>13:05:40:11</c:v>
                </c:pt>
                <c:pt idx="1572">
                  <c:v>13:05:57:19</c:v>
                </c:pt>
                <c:pt idx="1573">
                  <c:v>13:06:00:00</c:v>
                </c:pt>
                <c:pt idx="1574">
                  <c:v>13:06:30:00</c:v>
                </c:pt>
                <c:pt idx="1575">
                  <c:v>13:06:37:19</c:v>
                </c:pt>
                <c:pt idx="1576">
                  <c:v>13:06:40:33</c:v>
                </c:pt>
                <c:pt idx="1577">
                  <c:v>13:07:00:00</c:v>
                </c:pt>
                <c:pt idx="1578">
                  <c:v>13:07:17:21</c:v>
                </c:pt>
                <c:pt idx="1579">
                  <c:v>13:07:30:00</c:v>
                </c:pt>
                <c:pt idx="1580">
                  <c:v>13:07:41:00</c:v>
                </c:pt>
                <c:pt idx="1581">
                  <c:v>13:07:57:25</c:v>
                </c:pt>
                <c:pt idx="1582">
                  <c:v>13:08:00:00</c:v>
                </c:pt>
                <c:pt idx="1583">
                  <c:v>13:08:30:00</c:v>
                </c:pt>
                <c:pt idx="1584">
                  <c:v>13:08:37:30</c:v>
                </c:pt>
                <c:pt idx="1585">
                  <c:v>13:08:41:33</c:v>
                </c:pt>
                <c:pt idx="1586">
                  <c:v>13:09:00:00</c:v>
                </c:pt>
                <c:pt idx="1587">
                  <c:v>13:09:17:37</c:v>
                </c:pt>
                <c:pt idx="1588">
                  <c:v>13:09:30:00</c:v>
                </c:pt>
                <c:pt idx="1589">
                  <c:v>13:09:42:11</c:v>
                </c:pt>
                <c:pt idx="1590">
                  <c:v>13:09:57:45</c:v>
                </c:pt>
                <c:pt idx="1591">
                  <c:v>13:10:00:00</c:v>
                </c:pt>
                <c:pt idx="1592">
                  <c:v>13:10:30:00</c:v>
                </c:pt>
                <c:pt idx="1593">
                  <c:v>13:10:37:55</c:v>
                </c:pt>
                <c:pt idx="1594">
                  <c:v>13:10:42:54</c:v>
                </c:pt>
                <c:pt idx="1595">
                  <c:v>13:11:00:00</c:v>
                </c:pt>
                <c:pt idx="1596">
                  <c:v>13:11:18:07</c:v>
                </c:pt>
                <c:pt idx="1597">
                  <c:v>13:11:30:00</c:v>
                </c:pt>
                <c:pt idx="1598">
                  <c:v>13:11:43:43</c:v>
                </c:pt>
                <c:pt idx="1599">
                  <c:v>13:11:58:20</c:v>
                </c:pt>
                <c:pt idx="1600">
                  <c:v>13:12:00:00</c:v>
                </c:pt>
                <c:pt idx="1601">
                  <c:v>13:12:30:00</c:v>
                </c:pt>
                <c:pt idx="1602">
                  <c:v>13:12:38:35</c:v>
                </c:pt>
                <c:pt idx="1603">
                  <c:v>13:12:44:37</c:v>
                </c:pt>
                <c:pt idx="1604">
                  <c:v>13:13:00:00</c:v>
                </c:pt>
                <c:pt idx="1605">
                  <c:v>13:13:18:52</c:v>
                </c:pt>
                <c:pt idx="1606">
                  <c:v>13:13:30:00</c:v>
                </c:pt>
                <c:pt idx="1607">
                  <c:v>13:13:45:37</c:v>
                </c:pt>
                <c:pt idx="1608">
                  <c:v>13:13:59:10</c:v>
                </c:pt>
                <c:pt idx="1609">
                  <c:v>13:14:00:00</c:v>
                </c:pt>
                <c:pt idx="1610">
                  <c:v>13:14:30:00</c:v>
                </c:pt>
                <c:pt idx="1611">
                  <c:v>13:14:39:30</c:v>
                </c:pt>
                <c:pt idx="1612">
                  <c:v>13:14:46:42</c:v>
                </c:pt>
                <c:pt idx="1613">
                  <c:v>13:15:00:00</c:v>
                </c:pt>
                <c:pt idx="1614">
                  <c:v>13:15:19:52</c:v>
                </c:pt>
                <c:pt idx="1615">
                  <c:v>13:15:30:00</c:v>
                </c:pt>
                <c:pt idx="1616">
                  <c:v>13:15:47:53</c:v>
                </c:pt>
                <c:pt idx="1617">
                  <c:v>13:16:00:00</c:v>
                </c:pt>
                <c:pt idx="1618">
                  <c:v>13:16:00:15</c:v>
                </c:pt>
                <c:pt idx="1619">
                  <c:v>13:16:30:00</c:v>
                </c:pt>
                <c:pt idx="1620">
                  <c:v>13:16:40:40</c:v>
                </c:pt>
                <c:pt idx="1621">
                  <c:v>13:16:49:09</c:v>
                </c:pt>
                <c:pt idx="1622">
                  <c:v>13:17:00:00</c:v>
                </c:pt>
                <c:pt idx="1623">
                  <c:v>13:17:21:07</c:v>
                </c:pt>
                <c:pt idx="1624">
                  <c:v>13:17:30:00</c:v>
                </c:pt>
                <c:pt idx="1625">
                  <c:v>13:17:50:31</c:v>
                </c:pt>
                <c:pt idx="1626">
                  <c:v>13:18:00:00</c:v>
                </c:pt>
                <c:pt idx="1627">
                  <c:v>13:18:01:36</c:v>
                </c:pt>
                <c:pt idx="1628">
                  <c:v>13:18:30:00</c:v>
                </c:pt>
                <c:pt idx="1629">
                  <c:v>13:18:42:06</c:v>
                </c:pt>
                <c:pt idx="1630">
                  <c:v>13:18:51:59</c:v>
                </c:pt>
                <c:pt idx="1631">
                  <c:v>13:19:00:00</c:v>
                </c:pt>
                <c:pt idx="1632">
                  <c:v>13:19:22:38</c:v>
                </c:pt>
                <c:pt idx="1633">
                  <c:v>13:19:30:00</c:v>
                </c:pt>
                <c:pt idx="1634">
                  <c:v>13:19:53:32</c:v>
                </c:pt>
                <c:pt idx="1635">
                  <c:v>13:20:00:00</c:v>
                </c:pt>
                <c:pt idx="1636">
                  <c:v>13:20:03:12</c:v>
                </c:pt>
                <c:pt idx="1637">
                  <c:v>13:20:30:00</c:v>
                </c:pt>
                <c:pt idx="1638">
                  <c:v>13:20:43:48</c:v>
                </c:pt>
                <c:pt idx="1639">
                  <c:v>13:20:55:11</c:v>
                </c:pt>
                <c:pt idx="1640">
                  <c:v>13:21:00:00</c:v>
                </c:pt>
                <c:pt idx="1641">
                  <c:v>13:21:24:25</c:v>
                </c:pt>
                <c:pt idx="1642">
                  <c:v>13:21:30:00</c:v>
                </c:pt>
                <c:pt idx="1643">
                  <c:v>13:21:56:56</c:v>
                </c:pt>
                <c:pt idx="1644">
                  <c:v>13:22:00:00</c:v>
                </c:pt>
                <c:pt idx="1645">
                  <c:v>13:22:05:04</c:v>
                </c:pt>
                <c:pt idx="1646">
                  <c:v>13:22:30:00</c:v>
                </c:pt>
                <c:pt idx="1647">
                  <c:v>13:22:45:45</c:v>
                </c:pt>
                <c:pt idx="1648">
                  <c:v>13:22:58:46</c:v>
                </c:pt>
                <c:pt idx="1649">
                  <c:v>13:23:00:00</c:v>
                </c:pt>
                <c:pt idx="1650">
                  <c:v>13:23:26:28</c:v>
                </c:pt>
                <c:pt idx="1651">
                  <c:v>13:23:30:00</c:v>
                </c:pt>
                <c:pt idx="1652">
                  <c:v>14:00:00:00</c:v>
                </c:pt>
                <c:pt idx="1653">
                  <c:v>14:00:00:42</c:v>
                </c:pt>
                <c:pt idx="1654">
                  <c:v>14:00:07:12</c:v>
                </c:pt>
                <c:pt idx="1655">
                  <c:v>14:00:30:00</c:v>
                </c:pt>
                <c:pt idx="1656">
                  <c:v>14:00:47:58</c:v>
                </c:pt>
                <c:pt idx="1657">
                  <c:v>14:01:00:00</c:v>
                </c:pt>
                <c:pt idx="1658">
                  <c:v>14:01:02:44</c:v>
                </c:pt>
                <c:pt idx="1659">
                  <c:v>14:01:28:46</c:v>
                </c:pt>
                <c:pt idx="1660">
                  <c:v>14:01:30:00</c:v>
                </c:pt>
                <c:pt idx="1661">
                  <c:v>14:02:00:00</c:v>
                </c:pt>
                <c:pt idx="1662">
                  <c:v>14:02:04:52</c:v>
                </c:pt>
                <c:pt idx="1663">
                  <c:v>14:02:09:36</c:v>
                </c:pt>
                <c:pt idx="1664">
                  <c:v>14:02:30:00</c:v>
                </c:pt>
                <c:pt idx="1665">
                  <c:v>14:02:50:28</c:v>
                </c:pt>
                <c:pt idx="1666">
                  <c:v>14:03:00:00</c:v>
                </c:pt>
                <c:pt idx="1667">
                  <c:v>14:03:07:05</c:v>
                </c:pt>
                <c:pt idx="1668">
                  <c:v>14:03:30:00</c:v>
                </c:pt>
                <c:pt idx="1669">
                  <c:v>14:03:31:22</c:v>
                </c:pt>
                <c:pt idx="1670">
                  <c:v>14:04:00:00</c:v>
                </c:pt>
                <c:pt idx="1671">
                  <c:v>14:04:09:24</c:v>
                </c:pt>
                <c:pt idx="1672">
                  <c:v>14:04:12:18</c:v>
                </c:pt>
                <c:pt idx="1673">
                  <c:v>14:04:30:00</c:v>
                </c:pt>
                <c:pt idx="1674">
                  <c:v>14:04:53:15</c:v>
                </c:pt>
                <c:pt idx="1675">
                  <c:v>14:05:00:00</c:v>
                </c:pt>
                <c:pt idx="1676">
                  <c:v>14:05:11:49</c:v>
                </c:pt>
                <c:pt idx="1677">
                  <c:v>14:05:30:00</c:v>
                </c:pt>
                <c:pt idx="1678">
                  <c:v>14:05:34:14</c:v>
                </c:pt>
                <c:pt idx="1679">
                  <c:v>14:06:00:00</c:v>
                </c:pt>
                <c:pt idx="1680">
                  <c:v>14:06:14:20</c:v>
                </c:pt>
                <c:pt idx="1681">
                  <c:v>14:06:15:15</c:v>
                </c:pt>
                <c:pt idx="1682">
                  <c:v>14:06:30:00</c:v>
                </c:pt>
                <c:pt idx="1683">
                  <c:v>14:06:56:18</c:v>
                </c:pt>
                <c:pt idx="1684">
                  <c:v>14:07:00:00</c:v>
                </c:pt>
                <c:pt idx="1685">
                  <c:v>14:07:16:57</c:v>
                </c:pt>
                <c:pt idx="1686">
                  <c:v>14:07:30:00</c:v>
                </c:pt>
                <c:pt idx="1687">
                  <c:v>14:07:37:23</c:v>
                </c:pt>
                <c:pt idx="1688">
                  <c:v>14:08:00:00</c:v>
                </c:pt>
                <c:pt idx="1689">
                  <c:v>14:08:18:30</c:v>
                </c:pt>
                <c:pt idx="1690">
                  <c:v>14:08:19:40</c:v>
                </c:pt>
                <c:pt idx="1691">
                  <c:v>14:08:30:00</c:v>
                </c:pt>
                <c:pt idx="1692">
                  <c:v>14:08:59:39</c:v>
                </c:pt>
                <c:pt idx="1693">
                  <c:v>14:09:00:00</c:v>
                </c:pt>
                <c:pt idx="1694">
                  <c:v>14:09:22:29</c:v>
                </c:pt>
                <c:pt idx="1695">
                  <c:v>14:09:30:00</c:v>
                </c:pt>
                <c:pt idx="1696">
                  <c:v>14:09:40:50</c:v>
                </c:pt>
                <c:pt idx="1697">
                  <c:v>14:10:00:00</c:v>
                </c:pt>
                <c:pt idx="1698">
                  <c:v>14:10:22:03</c:v>
                </c:pt>
                <c:pt idx="1699">
                  <c:v>14:10:25:24</c:v>
                </c:pt>
                <c:pt idx="1700">
                  <c:v>14:10:30:00</c:v>
                </c:pt>
                <c:pt idx="1701">
                  <c:v>14:11:00:00</c:v>
                </c:pt>
                <c:pt idx="1702">
                  <c:v>14:11:03:18</c:v>
                </c:pt>
                <c:pt idx="1703">
                  <c:v>14:11:28:25</c:v>
                </c:pt>
                <c:pt idx="1704">
                  <c:v>14:11:30:00</c:v>
                </c:pt>
                <c:pt idx="1705">
                  <c:v>14:11:44:35</c:v>
                </c:pt>
                <c:pt idx="1706">
                  <c:v>14:12:00:00</c:v>
                </c:pt>
                <c:pt idx="1707">
                  <c:v>14:12:25:54</c:v>
                </c:pt>
                <c:pt idx="1708">
                  <c:v>14:12:30:00</c:v>
                </c:pt>
                <c:pt idx="1709">
                  <c:v>14:12:31:32</c:v>
                </c:pt>
                <c:pt idx="1710">
                  <c:v>14:13:00:00</c:v>
                </c:pt>
                <c:pt idx="1711">
                  <c:v>14:13:07:15</c:v>
                </c:pt>
                <c:pt idx="1712">
                  <c:v>14:13:30:00</c:v>
                </c:pt>
                <c:pt idx="1713">
                  <c:v>14:13:34:45</c:v>
                </c:pt>
                <c:pt idx="1714">
                  <c:v>14:13:48:38</c:v>
                </c:pt>
                <c:pt idx="1715">
                  <c:v>14:14:00:00</c:v>
                </c:pt>
                <c:pt idx="1716">
                  <c:v>14:14:30:00</c:v>
                </c:pt>
                <c:pt idx="1717">
                  <c:v>14:14:30:03</c:v>
                </c:pt>
                <c:pt idx="1718">
                  <c:v>14:14:38:04</c:v>
                </c:pt>
                <c:pt idx="1719">
                  <c:v>14:15:00:00</c:v>
                </c:pt>
                <c:pt idx="1720">
                  <c:v>14:15:11:30</c:v>
                </c:pt>
                <c:pt idx="1721">
                  <c:v>14:15:30:00</c:v>
                </c:pt>
                <c:pt idx="1722">
                  <c:v>14:15:41:29</c:v>
                </c:pt>
                <c:pt idx="1723">
                  <c:v>14:15:52:59</c:v>
                </c:pt>
                <c:pt idx="1724">
                  <c:v>14:16:00:00</c:v>
                </c:pt>
                <c:pt idx="1725">
                  <c:v>14:16:30:00</c:v>
                </c:pt>
                <c:pt idx="1726">
                  <c:v>14:16:34:30</c:v>
                </c:pt>
                <c:pt idx="1727">
                  <c:v>14:16:45:00</c:v>
                </c:pt>
                <c:pt idx="1728">
                  <c:v>14:17:00:00</c:v>
                </c:pt>
                <c:pt idx="1729">
                  <c:v>14:17:16:03</c:v>
                </c:pt>
                <c:pt idx="1730">
                  <c:v>14:17:30:00</c:v>
                </c:pt>
                <c:pt idx="1731">
                  <c:v>14:17:48:37</c:v>
                </c:pt>
                <c:pt idx="1732">
                  <c:v>14:17:57:39</c:v>
                </c:pt>
                <c:pt idx="1733">
                  <c:v>14:18:00:00</c:v>
                </c:pt>
                <c:pt idx="1734">
                  <c:v>14:18:30:00</c:v>
                </c:pt>
                <c:pt idx="1735">
                  <c:v>14:18:39:17</c:v>
                </c:pt>
                <c:pt idx="1736">
                  <c:v>14:18:52:21</c:v>
                </c:pt>
                <c:pt idx="1737">
                  <c:v>14:19:00:00</c:v>
                </c:pt>
                <c:pt idx="1738">
                  <c:v>14:19:20:57</c:v>
                </c:pt>
                <c:pt idx="1739">
                  <c:v>14:19:30:00</c:v>
                </c:pt>
                <c:pt idx="1740">
                  <c:v>14:19:56:11</c:v>
                </c:pt>
                <c:pt idx="1741">
                  <c:v>14:20:00:00</c:v>
                </c:pt>
                <c:pt idx="1742">
                  <c:v>14:20:02:39</c:v>
                </c:pt>
                <c:pt idx="1743">
                  <c:v>14:20:30:00</c:v>
                </c:pt>
                <c:pt idx="1744">
                  <c:v>14:20:44:23</c:v>
                </c:pt>
                <c:pt idx="1745">
                  <c:v>14:21:00:00</c:v>
                </c:pt>
                <c:pt idx="1746">
                  <c:v>14:21:00:07</c:v>
                </c:pt>
                <c:pt idx="1747">
                  <c:v>14:21:26:09</c:v>
                </c:pt>
                <c:pt idx="1748">
                  <c:v>14:21:30:00</c:v>
                </c:pt>
                <c:pt idx="1749">
                  <c:v>14:22:00:00</c:v>
                </c:pt>
                <c:pt idx="1750">
                  <c:v>14:22:04:09</c:v>
                </c:pt>
                <c:pt idx="1751">
                  <c:v>14:22:07:58</c:v>
                </c:pt>
                <c:pt idx="1752">
                  <c:v>14:22:30:00</c:v>
                </c:pt>
                <c:pt idx="1753">
                  <c:v>14:22:49:49</c:v>
                </c:pt>
                <c:pt idx="1754">
                  <c:v>14:23:00:00</c:v>
                </c:pt>
                <c:pt idx="1755">
                  <c:v>14:23:08:18</c:v>
                </c:pt>
                <c:pt idx="1756">
                  <c:v>14:23:30:00</c:v>
                </c:pt>
                <c:pt idx="1757">
                  <c:v>14:23:31:42</c:v>
                </c:pt>
                <c:pt idx="1758">
                  <c:v>15:00:00:00</c:v>
                </c:pt>
                <c:pt idx="1759">
                  <c:v>15:00:12:33</c:v>
                </c:pt>
                <c:pt idx="1760">
                  <c:v>15:00:13:37</c:v>
                </c:pt>
                <c:pt idx="1761">
                  <c:v>15:00:30:00</c:v>
                </c:pt>
                <c:pt idx="1762">
                  <c:v>15:00:55:35</c:v>
                </c:pt>
                <c:pt idx="1763">
                  <c:v>15:01:00:00</c:v>
                </c:pt>
                <c:pt idx="1764">
                  <c:v>15:01:16:54</c:v>
                </c:pt>
                <c:pt idx="1765">
                  <c:v>15:01:30:00</c:v>
                </c:pt>
                <c:pt idx="1766">
                  <c:v>15:01:37:35</c:v>
                </c:pt>
                <c:pt idx="1767">
                  <c:v>15:02:00:00</c:v>
                </c:pt>
                <c:pt idx="1768">
                  <c:v>15:02:19:37</c:v>
                </c:pt>
                <c:pt idx="1769">
                  <c:v>15:02:21:22</c:v>
                </c:pt>
                <c:pt idx="1770">
                  <c:v>15:02:30:00</c:v>
                </c:pt>
                <c:pt idx="1771">
                  <c:v>15:03:00:00</c:v>
                </c:pt>
                <c:pt idx="1772">
                  <c:v>15:03:01:42</c:v>
                </c:pt>
                <c:pt idx="1773">
                  <c:v>15:03:25:56</c:v>
                </c:pt>
                <c:pt idx="1774">
                  <c:v>15:03:30:00</c:v>
                </c:pt>
                <c:pt idx="1775">
                  <c:v>15:03:43:49</c:v>
                </c:pt>
                <c:pt idx="1776">
                  <c:v>15:04:00:00</c:v>
                </c:pt>
                <c:pt idx="1777">
                  <c:v>15:04:25:58</c:v>
                </c:pt>
                <c:pt idx="1778">
                  <c:v>15:04:30:00</c:v>
                </c:pt>
                <c:pt idx="1779">
                  <c:v>15:04:30:37</c:v>
                </c:pt>
                <c:pt idx="1780">
                  <c:v>15:05:00:00</c:v>
                </c:pt>
                <c:pt idx="1781">
                  <c:v>15:05:08:10</c:v>
                </c:pt>
                <c:pt idx="1782">
                  <c:v>15:05:30:00</c:v>
                </c:pt>
                <c:pt idx="1783">
                  <c:v>15:05:35:24</c:v>
                </c:pt>
                <c:pt idx="1784">
                  <c:v>15:05:50:24</c:v>
                </c:pt>
                <c:pt idx="1785">
                  <c:v>15:06:00:00</c:v>
                </c:pt>
                <c:pt idx="1786">
                  <c:v>15:06:30:00</c:v>
                </c:pt>
                <c:pt idx="1787">
                  <c:v>15:06:32:40</c:v>
                </c:pt>
                <c:pt idx="1788">
                  <c:v>15:06:40:18</c:v>
                </c:pt>
                <c:pt idx="1789">
                  <c:v>15:07:00:00</c:v>
                </c:pt>
                <c:pt idx="1790">
                  <c:v>15:07:14:59</c:v>
                </c:pt>
                <c:pt idx="1791">
                  <c:v>15:07:30:00</c:v>
                </c:pt>
                <c:pt idx="1792">
                  <c:v>15:07:45:18</c:v>
                </c:pt>
                <c:pt idx="1793">
                  <c:v>15:07:57:20</c:v>
                </c:pt>
                <c:pt idx="1794">
                  <c:v>15:08:00:00</c:v>
                </c:pt>
                <c:pt idx="1795">
                  <c:v>15:08:30:00</c:v>
                </c:pt>
                <c:pt idx="1796">
                  <c:v>15:08:39:44</c:v>
                </c:pt>
                <c:pt idx="1797">
                  <c:v>15:08:50:25</c:v>
                </c:pt>
                <c:pt idx="1798">
                  <c:v>15:09:00:00</c:v>
                </c:pt>
                <c:pt idx="1799">
                  <c:v>15:09:22:10</c:v>
                </c:pt>
                <c:pt idx="1800">
                  <c:v>15:09:30:00</c:v>
                </c:pt>
                <c:pt idx="1801">
                  <c:v>15:09:55:39</c:v>
                </c:pt>
                <c:pt idx="1802">
                  <c:v>15:10:00:00</c:v>
                </c:pt>
                <c:pt idx="1803">
                  <c:v>15:10:04:39</c:v>
                </c:pt>
                <c:pt idx="1804">
                  <c:v>15:10:30:00</c:v>
                </c:pt>
                <c:pt idx="1805">
                  <c:v>15:10:47:10</c:v>
                </c:pt>
                <c:pt idx="1806">
                  <c:v>15:11:00:00</c:v>
                </c:pt>
                <c:pt idx="1807">
                  <c:v>15:11:00:59</c:v>
                </c:pt>
                <c:pt idx="1808">
                  <c:v>15:11:29:44</c:v>
                </c:pt>
                <c:pt idx="1809">
                  <c:v>15:11:30:00</c:v>
                </c:pt>
                <c:pt idx="1810">
                  <c:v>15:12:00:00</c:v>
                </c:pt>
                <c:pt idx="1811">
                  <c:v>15:12:06:26</c:v>
                </c:pt>
                <c:pt idx="1812">
                  <c:v>15:12:12:20</c:v>
                </c:pt>
                <c:pt idx="1813">
                  <c:v>15:12:30:00</c:v>
                </c:pt>
                <c:pt idx="1814">
                  <c:v>15:12:54:59</c:v>
                </c:pt>
                <c:pt idx="1815">
                  <c:v>15:13:00:00</c:v>
                </c:pt>
                <c:pt idx="1816">
                  <c:v>15:13:12:00</c:v>
                </c:pt>
                <c:pt idx="1817">
                  <c:v>15:13:30:00</c:v>
                </c:pt>
                <c:pt idx="1818">
                  <c:v>15:13:37:41</c:v>
                </c:pt>
                <c:pt idx="1819">
                  <c:v>15:14:00:00</c:v>
                </c:pt>
                <c:pt idx="1820">
                  <c:v>15:14:17:40</c:v>
                </c:pt>
                <c:pt idx="1821">
                  <c:v>15:14:20:25</c:v>
                </c:pt>
                <c:pt idx="1822">
                  <c:v>15:14:30:00</c:v>
                </c:pt>
                <c:pt idx="1823">
                  <c:v>15:15:00:00</c:v>
                </c:pt>
                <c:pt idx="1824">
                  <c:v>15:15:03:12</c:v>
                </c:pt>
                <c:pt idx="1825">
                  <c:v>15:15:23:27</c:v>
                </c:pt>
                <c:pt idx="1826">
                  <c:v>15:15:30:00</c:v>
                </c:pt>
                <c:pt idx="1827">
                  <c:v>15:15:46:02</c:v>
                </c:pt>
                <c:pt idx="1828">
                  <c:v>15:16:00:00</c:v>
                </c:pt>
                <c:pt idx="1829">
                  <c:v>15:16:28:54</c:v>
                </c:pt>
                <c:pt idx="1830">
                  <c:v>15:16:29:21</c:v>
                </c:pt>
                <c:pt idx="1831">
                  <c:v>15:16:30:00</c:v>
                </c:pt>
                <c:pt idx="1832">
                  <c:v>15:17:00:00</c:v>
                </c:pt>
                <c:pt idx="1833">
                  <c:v>15:17:11:49</c:v>
                </c:pt>
                <c:pt idx="1834">
                  <c:v>15:17:30:00</c:v>
                </c:pt>
                <c:pt idx="1835">
                  <c:v>15:17:35:22</c:v>
                </c:pt>
                <c:pt idx="1836">
                  <c:v>15:17:54:47</c:v>
                </c:pt>
                <c:pt idx="1837">
                  <c:v>15:18:00:00</c:v>
                </c:pt>
                <c:pt idx="1838">
                  <c:v>15:18:30:00</c:v>
                </c:pt>
                <c:pt idx="1839">
                  <c:v>15:18:37:47</c:v>
                </c:pt>
                <c:pt idx="1840">
                  <c:v>15:18:41:30</c:v>
                </c:pt>
                <c:pt idx="1841">
                  <c:v>15:19:00:00</c:v>
                </c:pt>
                <c:pt idx="1842">
                  <c:v>15:19:20:50</c:v>
                </c:pt>
                <c:pt idx="1843">
                  <c:v>15:19:30:00</c:v>
                </c:pt>
                <c:pt idx="1844">
                  <c:v>15:19:47:45</c:v>
                </c:pt>
                <c:pt idx="1845">
                  <c:v>15:20:00:00</c:v>
                </c:pt>
                <c:pt idx="1846">
                  <c:v>15:20:03:56</c:v>
                </c:pt>
                <c:pt idx="1847">
                  <c:v>15:20:30:00</c:v>
                </c:pt>
                <c:pt idx="1848">
                  <c:v>15:20:47:05</c:v>
                </c:pt>
                <c:pt idx="1849">
                  <c:v>15:20:54:07</c:v>
                </c:pt>
                <c:pt idx="1850">
                  <c:v>15:21:00:00</c:v>
                </c:pt>
                <c:pt idx="1851">
                  <c:v>15:21:30:00</c:v>
                </c:pt>
                <c:pt idx="1852">
                  <c:v>15:21:30:17</c:v>
                </c:pt>
                <c:pt idx="1853">
                  <c:v>15:22:00:00</c:v>
                </c:pt>
                <c:pt idx="1854">
                  <c:v>15:22:00:36</c:v>
                </c:pt>
                <c:pt idx="1855">
                  <c:v>15:22:13:32</c:v>
                </c:pt>
                <c:pt idx="1856">
                  <c:v>15:22:30:00</c:v>
                </c:pt>
                <c:pt idx="1857">
                  <c:v>15:22:56:50</c:v>
                </c:pt>
                <c:pt idx="1858">
                  <c:v>15:23:00:00</c:v>
                </c:pt>
                <c:pt idx="1859">
                  <c:v>15:23:07:12</c:v>
                </c:pt>
                <c:pt idx="1860">
                  <c:v>15:23:30:00</c:v>
                </c:pt>
                <c:pt idx="1861">
                  <c:v>15:23:40:11</c:v>
                </c:pt>
                <c:pt idx="1862">
                  <c:v>16:00:00:00</c:v>
                </c:pt>
                <c:pt idx="1863">
                  <c:v>16:00:13:55</c:v>
                </c:pt>
                <c:pt idx="1864">
                  <c:v>16:00:23:35</c:v>
                </c:pt>
                <c:pt idx="1865">
                  <c:v>16:00:30:00</c:v>
                </c:pt>
                <c:pt idx="1866">
                  <c:v>16:01:00:00</c:v>
                </c:pt>
                <c:pt idx="1867">
                  <c:v>16:01:07:02</c:v>
                </c:pt>
                <c:pt idx="1868">
                  <c:v>16:01:20:45</c:v>
                </c:pt>
                <c:pt idx="1869">
                  <c:v>16:01:30:00</c:v>
                </c:pt>
                <c:pt idx="1870">
                  <c:v>16:01:50:32</c:v>
                </c:pt>
                <c:pt idx="1871">
                  <c:v>16:02:00:00</c:v>
                </c:pt>
                <c:pt idx="1872">
                  <c:v>16:02:27:42</c:v>
                </c:pt>
                <c:pt idx="1873">
                  <c:v>16:02:30:00</c:v>
                </c:pt>
                <c:pt idx="1874">
                  <c:v>16:02:34:05</c:v>
                </c:pt>
                <c:pt idx="1875">
                  <c:v>16:03:00:00</c:v>
                </c:pt>
                <c:pt idx="1876">
                  <c:v>16:03:17:41</c:v>
                </c:pt>
                <c:pt idx="1877">
                  <c:v>16:03:30:00</c:v>
                </c:pt>
                <c:pt idx="1878">
                  <c:v>16:03:34:46</c:v>
                </c:pt>
                <c:pt idx="1879">
                  <c:v>16:04:00:00</c:v>
                </c:pt>
                <c:pt idx="1880">
                  <c:v>16:04:01:20</c:v>
                </c:pt>
                <c:pt idx="1881">
                  <c:v>16:04:30:00</c:v>
                </c:pt>
                <c:pt idx="1882">
                  <c:v>16:04:41:57</c:v>
                </c:pt>
                <c:pt idx="1883">
                  <c:v>16:04:45:02</c:v>
                </c:pt>
                <c:pt idx="1884">
                  <c:v>16:05:00:00</c:v>
                </c:pt>
                <c:pt idx="1885">
                  <c:v>16:05:28:47</c:v>
                </c:pt>
                <c:pt idx="1886">
                  <c:v>16:05:30:00</c:v>
                </c:pt>
                <c:pt idx="1887">
                  <c:v>16:05:49:16</c:v>
                </c:pt>
                <c:pt idx="1888">
                  <c:v>16:06:00:00</c:v>
                </c:pt>
                <c:pt idx="1889">
                  <c:v>16:06:12:35</c:v>
                </c:pt>
                <c:pt idx="1890">
                  <c:v>16:06:30:00</c:v>
                </c:pt>
                <c:pt idx="1891">
                  <c:v>16:06:56:27</c:v>
                </c:pt>
                <c:pt idx="1892">
                  <c:v>16:06:56:42</c:v>
                </c:pt>
                <c:pt idx="1893">
                  <c:v>16:07:40:22</c:v>
                </c:pt>
                <c:pt idx="1894">
                  <c:v>16:08:04:15</c:v>
                </c:pt>
                <c:pt idx="1895">
                  <c:v>16:08:24:20</c:v>
                </c:pt>
                <c:pt idx="1896">
                  <c:v>16:09:08:22</c:v>
                </c:pt>
                <c:pt idx="1897">
                  <c:v>16:09:11:56</c:v>
                </c:pt>
                <c:pt idx="1898">
                  <c:v>16:09:52:27</c:v>
                </c:pt>
                <c:pt idx="1899">
                  <c:v>16:10:19:44</c:v>
                </c:pt>
                <c:pt idx="1900">
                  <c:v>16:10:36:35</c:v>
                </c:pt>
                <c:pt idx="1901">
                  <c:v>16:11:20:47</c:v>
                </c:pt>
                <c:pt idx="1902">
                  <c:v>16:11:27:40</c:v>
                </c:pt>
                <c:pt idx="1903">
                  <c:v>16:12:05:02</c:v>
                </c:pt>
                <c:pt idx="1904">
                  <c:v>16:12:35:43</c:v>
                </c:pt>
                <c:pt idx="1905">
                  <c:v>16:12:49:21</c:v>
                </c:pt>
                <c:pt idx="1906">
                  <c:v>16:13:33:43</c:v>
                </c:pt>
                <c:pt idx="1907">
                  <c:v>16:13:43:54</c:v>
                </c:pt>
                <c:pt idx="1908">
                  <c:v>16:14:18:09</c:v>
                </c:pt>
                <c:pt idx="1909">
                  <c:v>16:14:52:12</c:v>
                </c:pt>
                <c:pt idx="1910">
                  <c:v>16:15:02:39</c:v>
                </c:pt>
                <c:pt idx="1911">
                  <c:v>16:15:47:12</c:v>
                </c:pt>
                <c:pt idx="1912">
                  <c:v>16:16:00:38</c:v>
                </c:pt>
                <c:pt idx="1913">
                  <c:v>16:16:31:49</c:v>
                </c:pt>
                <c:pt idx="1914">
                  <c:v>16:17:09:12</c:v>
                </c:pt>
                <c:pt idx="1915">
                  <c:v>16:17:16:30</c:v>
                </c:pt>
                <c:pt idx="1916">
                  <c:v>16:18:01:15</c:v>
                </c:pt>
                <c:pt idx="1917">
                  <c:v>16:18:17:53</c:v>
                </c:pt>
                <c:pt idx="1918">
                  <c:v>16:18:46:04</c:v>
                </c:pt>
                <c:pt idx="1919">
                  <c:v>16:19:26:42</c:v>
                </c:pt>
                <c:pt idx="1920">
                  <c:v>16:19:30:57</c:v>
                </c:pt>
                <c:pt idx="1921">
                  <c:v>16:20:15:54</c:v>
                </c:pt>
                <c:pt idx="1922">
                  <c:v>16:20:35:39</c:v>
                </c:pt>
                <c:pt idx="1923">
                  <c:v>16:21:00:55</c:v>
                </c:pt>
                <c:pt idx="1924">
                  <c:v>16:21:44:44</c:v>
                </c:pt>
                <c:pt idx="1925">
                  <c:v>16:21:46:00</c:v>
                </c:pt>
                <c:pt idx="1926">
                  <c:v>16:22:31:09</c:v>
                </c:pt>
                <c:pt idx="1927">
                  <c:v>16:22:53:57</c:v>
                </c:pt>
                <c:pt idx="1928">
                  <c:v>16:23:16:22</c:v>
                </c:pt>
                <c:pt idx="1929">
                  <c:v>17:00:01:39</c:v>
                </c:pt>
                <c:pt idx="1930">
                  <c:v>17:00:03:18</c:v>
                </c:pt>
                <c:pt idx="1931">
                  <c:v>17:00:47:01</c:v>
                </c:pt>
                <c:pt idx="1932">
                  <c:v>17:01:12:47</c:v>
                </c:pt>
                <c:pt idx="1933">
                  <c:v>17:01:32:27</c:v>
                </c:pt>
                <c:pt idx="1934">
                  <c:v>17:02:17:57</c:v>
                </c:pt>
                <c:pt idx="1935">
                  <c:v>17:02:22:24</c:v>
                </c:pt>
                <c:pt idx="1936">
                  <c:v>17:03:03:32</c:v>
                </c:pt>
                <c:pt idx="1937">
                  <c:v>17:03:32:09</c:v>
                </c:pt>
                <c:pt idx="1938">
                  <c:v>17:03:49:11</c:v>
                </c:pt>
                <c:pt idx="1939">
                  <c:v>17:04:34:55</c:v>
                </c:pt>
                <c:pt idx="1940">
                  <c:v>17:04:42:02</c:v>
                </c:pt>
                <c:pt idx="1941">
                  <c:v>17:05:20:44</c:v>
                </c:pt>
                <c:pt idx="1942">
                  <c:v>17:05:52:03</c:v>
                </c:pt>
                <c:pt idx="1943">
                  <c:v>17:06:06:37</c:v>
                </c:pt>
                <c:pt idx="1944">
                  <c:v>17:06:52:35</c:v>
                </c:pt>
                <c:pt idx="1945">
                  <c:v>17:07:02:13</c:v>
                </c:pt>
                <c:pt idx="1946">
                  <c:v>17:07:38:38</c:v>
                </c:pt>
                <c:pt idx="1947">
                  <c:v>17:08:12:31</c:v>
                </c:pt>
                <c:pt idx="1948">
                  <c:v>17:08:24:46</c:v>
                </c:pt>
                <c:pt idx="1949">
                  <c:v>17:09:10:59</c:v>
                </c:pt>
                <c:pt idx="1950">
                  <c:v>17:09:22:57</c:v>
                </c:pt>
                <c:pt idx="1951">
                  <c:v>17:09:57:17</c:v>
                </c:pt>
                <c:pt idx="1952">
                  <c:v>17:10:33:32</c:v>
                </c:pt>
                <c:pt idx="1953">
                  <c:v>17:10:43:41</c:v>
                </c:pt>
                <c:pt idx="1954">
                  <c:v>17:11:30:10</c:v>
                </c:pt>
                <c:pt idx="1955">
                  <c:v>17:11:44:15</c:v>
                </c:pt>
                <c:pt idx="1956">
                  <c:v>17:12:16:44</c:v>
                </c:pt>
                <c:pt idx="1957">
                  <c:v>17:12:55:07</c:v>
                </c:pt>
                <c:pt idx="1958">
                  <c:v>17:13:03:24</c:v>
                </c:pt>
                <c:pt idx="1959">
                  <c:v>17:13:50:10</c:v>
                </c:pt>
                <c:pt idx="1960">
                  <c:v>17:14:06:07</c:v>
                </c:pt>
                <c:pt idx="1961">
                  <c:v>17:14:37:01</c:v>
                </c:pt>
                <c:pt idx="1962">
                  <c:v>17:15:17:16</c:v>
                </c:pt>
                <c:pt idx="1963">
                  <c:v>17:15:23:58</c:v>
                </c:pt>
                <c:pt idx="1964">
                  <c:v>17:16:11:01</c:v>
                </c:pt>
                <c:pt idx="1965">
                  <c:v>17:16:28:34</c:v>
                </c:pt>
                <c:pt idx="1966">
                  <c:v>17:16:58:10</c:v>
                </c:pt>
                <c:pt idx="1967">
                  <c:v>17:17:40:00</c:v>
                </c:pt>
                <c:pt idx="1968">
                  <c:v>17:17:45:25</c:v>
                </c:pt>
                <c:pt idx="1969">
                  <c:v>17:18:32:47</c:v>
                </c:pt>
                <c:pt idx="1970">
                  <c:v>17:18:51:35</c:v>
                </c:pt>
                <c:pt idx="1971">
                  <c:v>17:19:20:15</c:v>
                </c:pt>
                <c:pt idx="1972">
                  <c:v>17:20:03:19</c:v>
                </c:pt>
                <c:pt idx="1973">
                  <c:v>17:20:07:50</c:v>
                </c:pt>
                <c:pt idx="1974">
                  <c:v>17:20:55:31</c:v>
                </c:pt>
                <c:pt idx="1975">
                  <c:v>17:21:15:12</c:v>
                </c:pt>
                <c:pt idx="1976">
                  <c:v>17:21:43:19</c:v>
                </c:pt>
                <c:pt idx="1977">
                  <c:v>17:22:27:14</c:v>
                </c:pt>
                <c:pt idx="1978">
                  <c:v>17:22:31:14</c:v>
                </c:pt>
                <c:pt idx="1979">
                  <c:v>17:23:19:17</c:v>
                </c:pt>
                <c:pt idx="1980">
                  <c:v>17:23:39:25</c:v>
                </c:pt>
                <c:pt idx="1981">
                  <c:v>18:00:07:27</c:v>
                </c:pt>
                <c:pt idx="1982">
                  <c:v>18:00:51:45</c:v>
                </c:pt>
                <c:pt idx="1983">
                  <c:v>18:00:55:44</c:v>
                </c:pt>
                <c:pt idx="1984">
                  <c:v>18:01:44:09</c:v>
                </c:pt>
                <c:pt idx="1985">
                  <c:v>18:02:04:14</c:v>
                </c:pt>
                <c:pt idx="1986">
                  <c:v>18:02:32:42</c:v>
                </c:pt>
                <c:pt idx="1987">
                  <c:v>18:03:16:53</c:v>
                </c:pt>
                <c:pt idx="1988">
                  <c:v>18:03:21:23</c:v>
                </c:pt>
                <c:pt idx="1989">
                  <c:v>18:04:10:13</c:v>
                </c:pt>
                <c:pt idx="1990">
                  <c:v>18:04:29:41</c:v>
                </c:pt>
                <c:pt idx="1991">
                  <c:v>18:04:59:11</c:v>
                </c:pt>
                <c:pt idx="1992">
                  <c:v>18:05:42:38</c:v>
                </c:pt>
                <c:pt idx="1993">
                  <c:v>18:05:48:18</c:v>
                </c:pt>
                <c:pt idx="1994">
                  <c:v>18:06:37:34</c:v>
                </c:pt>
                <c:pt idx="1995">
                  <c:v>18:06:55:45</c:v>
                </c:pt>
                <c:pt idx="1996">
                  <c:v>18:07:27:00</c:v>
                </c:pt>
                <c:pt idx="1997">
                  <c:v>18:08:09:01</c:v>
                </c:pt>
                <c:pt idx="1998">
                  <c:v>18:08:16:35</c:v>
                </c:pt>
                <c:pt idx="1999">
                  <c:v>18:09:06:20</c:v>
                </c:pt>
                <c:pt idx="2000">
                  <c:v>18:09:22:27</c:v>
                </c:pt>
                <c:pt idx="2001">
                  <c:v>18:09:56:16</c:v>
                </c:pt>
                <c:pt idx="2002">
                  <c:v>18:10:36:03</c:v>
                </c:pt>
                <c:pt idx="2003">
                  <c:v>18:10:46:22</c:v>
                </c:pt>
                <c:pt idx="2004">
                  <c:v>18:11:36:39</c:v>
                </c:pt>
                <c:pt idx="2005">
                  <c:v>18:11:49:48</c:v>
                </c:pt>
                <c:pt idx="2006">
                  <c:v>18:12:27:08</c:v>
                </c:pt>
                <c:pt idx="2007">
                  <c:v>18:13:03:43</c:v>
                </c:pt>
                <c:pt idx="2008">
                  <c:v>18:13:17:49</c:v>
                </c:pt>
                <c:pt idx="2009">
                  <c:v>18:14:08:42</c:v>
                </c:pt>
                <c:pt idx="2010">
                  <c:v>18:14:17:48</c:v>
                </c:pt>
                <c:pt idx="2011">
                  <c:v>18:14:59:48</c:v>
                </c:pt>
                <c:pt idx="2012">
                  <c:v>18:15:32:03</c:v>
                </c:pt>
                <c:pt idx="2013">
                  <c:v>18:15:51:08</c:v>
                </c:pt>
                <c:pt idx="2014">
                  <c:v>18:16:42:42</c:v>
                </c:pt>
                <c:pt idx="2015">
                  <c:v>18:16:46:28</c:v>
                </c:pt>
                <c:pt idx="2016">
                  <c:v>18:17:34:31</c:v>
                </c:pt>
                <c:pt idx="2017">
                  <c:v>18:18:01:03</c:v>
                </c:pt>
                <c:pt idx="2018">
                  <c:v>18:18:26:36</c:v>
                </c:pt>
                <c:pt idx="2019">
                  <c:v>18:19:15:49</c:v>
                </c:pt>
                <c:pt idx="2020">
                  <c:v>18:19:18:57</c:v>
                </c:pt>
                <c:pt idx="2021">
                  <c:v>18:20:11:36</c:v>
                </c:pt>
                <c:pt idx="2022">
                  <c:v>18:20:30:45</c:v>
                </c:pt>
                <c:pt idx="2023">
                  <c:v>18:21:04:33</c:v>
                </c:pt>
                <c:pt idx="2024">
                  <c:v>18:21:45:51</c:v>
                </c:pt>
                <c:pt idx="2025">
                  <c:v>18:21:57:50</c:v>
                </c:pt>
                <c:pt idx="2026">
                  <c:v>18:22:51:28</c:v>
                </c:pt>
                <c:pt idx="2027">
                  <c:v>18:23:01:08</c:v>
                </c:pt>
                <c:pt idx="2028">
                  <c:v>18:23:45:29</c:v>
                </c:pt>
                <c:pt idx="2029">
                  <c:v>19:00:16:35</c:v>
                </c:pt>
                <c:pt idx="2030">
                  <c:v>19:00:39:55</c:v>
                </c:pt>
                <c:pt idx="2031">
                  <c:v>19:01:32:13</c:v>
                </c:pt>
                <c:pt idx="2032">
                  <c:v>19:01:34:47</c:v>
                </c:pt>
                <c:pt idx="2033">
                  <c:v>19:02:30:09</c:v>
                </c:pt>
                <c:pt idx="2034">
                  <c:v>19:02:48:02</c:v>
                </c:pt>
                <c:pt idx="2035">
                  <c:v>19:03:26:03</c:v>
                </c:pt>
                <c:pt idx="2036">
                  <c:v>19:04:04:01</c:v>
                </c:pt>
                <c:pt idx="2037">
                  <c:v>19:04:22:34</c:v>
                </c:pt>
                <c:pt idx="2038">
                  <c:v>19:05:19:46</c:v>
                </c:pt>
                <c:pt idx="2039">
                  <c:v>19:05:20:11</c:v>
                </c:pt>
                <c:pt idx="2040">
                  <c:v>19:06:17:46</c:v>
                </c:pt>
                <c:pt idx="2041">
                  <c:v>19:06:36:32</c:v>
                </c:pt>
                <c:pt idx="2042">
                  <c:v>19:07:16:43</c:v>
                </c:pt>
                <c:pt idx="2043">
                  <c:v>19:07:53:04</c:v>
                </c:pt>
                <c:pt idx="2044">
                  <c:v>19:08:16:49</c:v>
                </c:pt>
                <c:pt idx="2045">
                  <c:v>19:09:09:48</c:v>
                </c:pt>
                <c:pt idx="2046">
                  <c:v>19:09:18:24</c:v>
                </c:pt>
                <c:pt idx="2047">
                  <c:v>19:10:22:01</c:v>
                </c:pt>
                <c:pt idx="2048">
                  <c:v>19:10:26:43</c:v>
                </c:pt>
                <c:pt idx="2049">
                  <c:v>19:11:28:47</c:v>
                </c:pt>
                <c:pt idx="2050">
                  <c:v>19:11:43:49</c:v>
                </c:pt>
                <c:pt idx="2051">
                  <c:v>19:13:01:07</c:v>
                </c:pt>
                <c:pt idx="2052">
                  <c:v>19:14:18:37</c:v>
                </c:pt>
                <c:pt idx="2053">
                  <c:v>19:15:36:18</c:v>
                </c:pt>
                <c:pt idx="2054">
                  <c:v>19:16:54:11</c:v>
                </c:pt>
                <c:pt idx="2055">
                  <c:v>19:18:12:16</c:v>
                </c:pt>
                <c:pt idx="2056">
                  <c:v>19:19:30:33</c:v>
                </c:pt>
                <c:pt idx="2057">
                  <c:v>19:20:49:02</c:v>
                </c:pt>
                <c:pt idx="2058">
                  <c:v>19:22:07:44</c:v>
                </c:pt>
                <c:pt idx="2059">
                  <c:v>19:23:26:38</c:v>
                </c:pt>
                <c:pt idx="2060">
                  <c:v>20:00:45:45</c:v>
                </c:pt>
                <c:pt idx="2061">
                  <c:v>20:02:05:04</c:v>
                </c:pt>
                <c:pt idx="2062">
                  <c:v>20:03:24:36</c:v>
                </c:pt>
                <c:pt idx="2063">
                  <c:v>20:04:44:21</c:v>
                </c:pt>
                <c:pt idx="2064">
                  <c:v>20:06:04:19</c:v>
                </c:pt>
                <c:pt idx="2065">
                  <c:v>20:07:24:30</c:v>
                </c:pt>
                <c:pt idx="2066">
                  <c:v>20:08:44:55</c:v>
                </c:pt>
                <c:pt idx="2067">
                  <c:v>20:10:05:33</c:v>
                </c:pt>
                <c:pt idx="2068">
                  <c:v>20:11:26:25</c:v>
                </c:pt>
                <c:pt idx="2069">
                  <c:v>20:12:47:31</c:v>
                </c:pt>
                <c:pt idx="2070">
                  <c:v>20:14:08:51</c:v>
                </c:pt>
                <c:pt idx="2071">
                  <c:v>20:15:30:25</c:v>
                </c:pt>
                <c:pt idx="2072">
                  <c:v>20:16:52:13</c:v>
                </c:pt>
                <c:pt idx="2073">
                  <c:v>20:18:14:15</c:v>
                </c:pt>
                <c:pt idx="2074">
                  <c:v>20:19:36:32</c:v>
                </c:pt>
                <c:pt idx="2075">
                  <c:v>20:20:59:04</c:v>
                </c:pt>
                <c:pt idx="2076">
                  <c:v>20:22:21:51</c:v>
                </c:pt>
                <c:pt idx="2077">
                  <c:v>20:23:44:53</c:v>
                </c:pt>
                <c:pt idx="2078">
                  <c:v>21:01:08:10</c:v>
                </c:pt>
                <c:pt idx="2079">
                  <c:v>21:02:31:43</c:v>
                </c:pt>
                <c:pt idx="2080">
                  <c:v>21:03:55:32</c:v>
                </c:pt>
                <c:pt idx="2081">
                  <c:v>21:05:19:37</c:v>
                </c:pt>
                <c:pt idx="2082">
                  <c:v>21:06:43:58</c:v>
                </c:pt>
                <c:pt idx="2083">
                  <c:v>21:08:08:35</c:v>
                </c:pt>
                <c:pt idx="2084">
                  <c:v>21:09:33:29</c:v>
                </c:pt>
                <c:pt idx="2085">
                  <c:v>21:10:58:40</c:v>
                </c:pt>
                <c:pt idx="2086">
                  <c:v>21:12:24:08</c:v>
                </c:pt>
                <c:pt idx="2087">
                  <c:v>21:13:49:53</c:v>
                </c:pt>
                <c:pt idx="2088">
                  <c:v>21:15:15:56</c:v>
                </c:pt>
                <c:pt idx="2089">
                  <c:v>21:16:42:17</c:v>
                </c:pt>
                <c:pt idx="2090">
                  <c:v>21:18:08:56</c:v>
                </c:pt>
                <c:pt idx="2091">
                  <c:v>21:19:35:53</c:v>
                </c:pt>
                <c:pt idx="2092">
                  <c:v>21:21:03:09</c:v>
                </c:pt>
                <c:pt idx="2093">
                  <c:v>21:22:30:44</c:v>
                </c:pt>
                <c:pt idx="2094">
                  <c:v>21:23:58:38</c:v>
                </c:pt>
                <c:pt idx="2095">
                  <c:v>22:01:26:52</c:v>
                </c:pt>
                <c:pt idx="2096">
                  <c:v>22:02:55:26</c:v>
                </c:pt>
                <c:pt idx="2097">
                  <c:v>22:04:24:20</c:v>
                </c:pt>
                <c:pt idx="2098">
                  <c:v>22:05:53:35</c:v>
                </c:pt>
                <c:pt idx="2099">
                  <c:v>22:07:23:11</c:v>
                </c:pt>
                <c:pt idx="2100">
                  <c:v>22:08:53:08</c:v>
                </c:pt>
                <c:pt idx="2101">
                  <c:v>22:10:23:27</c:v>
                </c:pt>
                <c:pt idx="2102">
                  <c:v>22:11:54:09</c:v>
                </c:pt>
                <c:pt idx="2103">
                  <c:v>22:13:25:13</c:v>
                </c:pt>
                <c:pt idx="2104">
                  <c:v>22:14:56:40</c:v>
                </c:pt>
                <c:pt idx="2105">
                  <c:v>22:16:28:31</c:v>
                </c:pt>
                <c:pt idx="2106">
                  <c:v>22:18:00:46</c:v>
                </c:pt>
                <c:pt idx="2107">
                  <c:v>22:19:33:26</c:v>
                </c:pt>
                <c:pt idx="2108">
                  <c:v>22:21:06:31</c:v>
                </c:pt>
                <c:pt idx="2109">
                  <c:v>22:22:40:01</c:v>
                </c:pt>
                <c:pt idx="2110">
                  <c:v>23:00:13:58</c:v>
                </c:pt>
                <c:pt idx="2111">
                  <c:v>23:01:48:21</c:v>
                </c:pt>
                <c:pt idx="2112">
                  <c:v>23:03:23:12</c:v>
                </c:pt>
                <c:pt idx="2113">
                  <c:v>23:04:58:31</c:v>
                </c:pt>
                <c:pt idx="2114">
                  <c:v>23:06:34:19</c:v>
                </c:pt>
                <c:pt idx="2115">
                  <c:v>23:08:10:37</c:v>
                </c:pt>
                <c:pt idx="2116">
                  <c:v>23:09:47:25</c:v>
                </c:pt>
                <c:pt idx="2117">
                  <c:v>23:11:24:44</c:v>
                </c:pt>
                <c:pt idx="2118">
                  <c:v>23:13:02:36</c:v>
                </c:pt>
                <c:pt idx="2119">
                  <c:v>23:14:41:01</c:v>
                </c:pt>
                <c:pt idx="2120">
                  <c:v>23:16:20:00</c:v>
                </c:pt>
                <c:pt idx="2121">
                  <c:v>23:17:59:34</c:v>
                </c:pt>
                <c:pt idx="2122">
                  <c:v>23:19:39:44</c:v>
                </c:pt>
                <c:pt idx="2123">
                  <c:v>23:21:20:32</c:v>
                </c:pt>
                <c:pt idx="2124">
                  <c:v>23:23:01:59</c:v>
                </c:pt>
                <c:pt idx="2125">
                  <c:v>24:00:44:06</c:v>
                </c:pt>
                <c:pt idx="2126">
                  <c:v>24:02:26:55</c:v>
                </c:pt>
                <c:pt idx="2127">
                  <c:v>24:04:10:28</c:v>
                </c:pt>
                <c:pt idx="2128">
                  <c:v>24:05:54:46</c:v>
                </c:pt>
                <c:pt idx="2129">
                  <c:v>24:07:39:51</c:v>
                </c:pt>
                <c:pt idx="2130">
                  <c:v>24:09:25:45</c:v>
                </c:pt>
                <c:pt idx="2131">
                  <c:v>24:11:12:31</c:v>
                </c:pt>
                <c:pt idx="2132">
                  <c:v>24:13:00:11</c:v>
                </c:pt>
                <c:pt idx="2133">
                  <c:v>24:14:48:49</c:v>
                </c:pt>
                <c:pt idx="2134">
                  <c:v>24:16:38:27</c:v>
                </c:pt>
                <c:pt idx="2135">
                  <c:v>24:18:29:09</c:v>
                </c:pt>
                <c:pt idx="2136">
                  <c:v>24:20:20:59</c:v>
                </c:pt>
                <c:pt idx="2137">
                  <c:v>24:22:14:02</c:v>
                </c:pt>
                <c:pt idx="2138">
                  <c:v>25:00:08:23</c:v>
                </c:pt>
                <c:pt idx="2139">
                  <c:v>25:02:04:08</c:v>
                </c:pt>
                <c:pt idx="2140">
                  <c:v>25:04:01:25</c:v>
                </c:pt>
                <c:pt idx="2141">
                  <c:v>25:06:00:23</c:v>
                </c:pt>
                <c:pt idx="2142">
                  <c:v>25:08:01:12</c:v>
                </c:pt>
                <c:pt idx="2143">
                  <c:v>25:10:04:05</c:v>
                </c:pt>
                <c:pt idx="2144">
                  <c:v>25:12:09:20</c:v>
                </c:pt>
                <c:pt idx="2145">
                  <c:v>25:14:17:19</c:v>
                </c:pt>
                <c:pt idx="2146">
                  <c:v>25:16:28:33</c:v>
                </c:pt>
                <c:pt idx="2147">
                  <c:v>25:18:43:46</c:v>
                </c:pt>
                <c:pt idx="2148">
                  <c:v>25:21:04:10</c:v>
                </c:pt>
                <c:pt idx="2149">
                  <c:v>25:23:31:50</c:v>
                </c:pt>
              </c:strCache>
            </c:strRef>
          </c:cat>
          <c:val>
            <c:numRef>
              <c:f>工作表3!$P$2:$P$2151</c:f>
              <c:numCache>
                <c:formatCode>0.0000%</c:formatCode>
                <c:ptCount val="2150"/>
                <c:pt idx="0">
                  <c:v>1</c:v>
                </c:pt>
                <c:pt idx="1">
                  <c:v>1</c:v>
                </c:pt>
                <c:pt idx="2">
                  <c:v>1</c:v>
                </c:pt>
                <c:pt idx="3">
                  <c:v>1</c:v>
                </c:pt>
                <c:pt idx="4">
                  <c:v>1</c:v>
                </c:pt>
                <c:pt idx="5">
                  <c:v>0.99872070707070704</c:v>
                </c:pt>
                <c:pt idx="6">
                  <c:v>0.99744141414141418</c:v>
                </c:pt>
                <c:pt idx="7">
                  <c:v>0.99744141414141418</c:v>
                </c:pt>
                <c:pt idx="8">
                  <c:v>0.99744141414141418</c:v>
                </c:pt>
                <c:pt idx="9">
                  <c:v>0.99616212121212122</c:v>
                </c:pt>
                <c:pt idx="10">
                  <c:v>0.99616212121212122</c:v>
                </c:pt>
                <c:pt idx="11">
                  <c:v>0.99616212121212122</c:v>
                </c:pt>
                <c:pt idx="12">
                  <c:v>0.99488282828282826</c:v>
                </c:pt>
                <c:pt idx="13">
                  <c:v>0.99488282828282826</c:v>
                </c:pt>
                <c:pt idx="14">
                  <c:v>0.99488282828282826</c:v>
                </c:pt>
                <c:pt idx="15">
                  <c:v>0.99360353535353541</c:v>
                </c:pt>
                <c:pt idx="16">
                  <c:v>0.99360353535353541</c:v>
                </c:pt>
                <c:pt idx="17">
                  <c:v>0.99360353535353541</c:v>
                </c:pt>
                <c:pt idx="18">
                  <c:v>0.99232424242424244</c:v>
                </c:pt>
                <c:pt idx="19">
                  <c:v>0.99232424242424244</c:v>
                </c:pt>
                <c:pt idx="20">
                  <c:v>0.99232424242424244</c:v>
                </c:pt>
                <c:pt idx="21">
                  <c:v>0.99104494949494948</c:v>
                </c:pt>
                <c:pt idx="22">
                  <c:v>0.99104494949494948</c:v>
                </c:pt>
                <c:pt idx="23">
                  <c:v>0.99104494949494948</c:v>
                </c:pt>
                <c:pt idx="24">
                  <c:v>0.98976565656565652</c:v>
                </c:pt>
                <c:pt idx="25">
                  <c:v>0.98976565656565652</c:v>
                </c:pt>
                <c:pt idx="26">
                  <c:v>0.98848636363636366</c:v>
                </c:pt>
                <c:pt idx="27">
                  <c:v>0.98848636363636366</c:v>
                </c:pt>
                <c:pt idx="28">
                  <c:v>0.98848636363636366</c:v>
                </c:pt>
                <c:pt idx="29">
                  <c:v>0.9872070707070707</c:v>
                </c:pt>
                <c:pt idx="30">
                  <c:v>0.9872070707070707</c:v>
                </c:pt>
                <c:pt idx="31">
                  <c:v>0.9872070707070707</c:v>
                </c:pt>
                <c:pt idx="32">
                  <c:v>0.98592777777777774</c:v>
                </c:pt>
                <c:pt idx="33">
                  <c:v>0.98592777777777774</c:v>
                </c:pt>
                <c:pt idx="34">
                  <c:v>0.98592777777777774</c:v>
                </c:pt>
                <c:pt idx="35">
                  <c:v>0.98464848484848488</c:v>
                </c:pt>
                <c:pt idx="36">
                  <c:v>0.98464848484848488</c:v>
                </c:pt>
                <c:pt idx="37">
                  <c:v>0.98464848484848488</c:v>
                </c:pt>
                <c:pt idx="38">
                  <c:v>0.98336919191919192</c:v>
                </c:pt>
                <c:pt idx="39">
                  <c:v>0.98336919191919192</c:v>
                </c:pt>
                <c:pt idx="40">
                  <c:v>0.98336919191919192</c:v>
                </c:pt>
                <c:pt idx="41">
                  <c:v>0.98208989898989896</c:v>
                </c:pt>
                <c:pt idx="42">
                  <c:v>0.98208989898989896</c:v>
                </c:pt>
                <c:pt idx="43">
                  <c:v>0.9808106060606061</c:v>
                </c:pt>
                <c:pt idx="44">
                  <c:v>0.9808106060606061</c:v>
                </c:pt>
                <c:pt idx="45">
                  <c:v>0.9808106060606061</c:v>
                </c:pt>
                <c:pt idx="46">
                  <c:v>0.97953131313131314</c:v>
                </c:pt>
                <c:pt idx="47">
                  <c:v>0.97953131313131314</c:v>
                </c:pt>
                <c:pt idx="48">
                  <c:v>0.97953131313131314</c:v>
                </c:pt>
                <c:pt idx="49">
                  <c:v>0.97825202020202018</c:v>
                </c:pt>
                <c:pt idx="50">
                  <c:v>0.97825202020202018</c:v>
                </c:pt>
                <c:pt idx="51">
                  <c:v>0.97825202020202018</c:v>
                </c:pt>
                <c:pt idx="52">
                  <c:v>0.97697272727272733</c:v>
                </c:pt>
                <c:pt idx="53">
                  <c:v>0.97697272727272733</c:v>
                </c:pt>
                <c:pt idx="54">
                  <c:v>0.97569343434343436</c:v>
                </c:pt>
                <c:pt idx="55">
                  <c:v>0.97569343434343436</c:v>
                </c:pt>
                <c:pt idx="56">
                  <c:v>0.9744141414141414</c:v>
                </c:pt>
                <c:pt idx="57">
                  <c:v>0.9744141414141414</c:v>
                </c:pt>
                <c:pt idx="58">
                  <c:v>0.9744141414141414</c:v>
                </c:pt>
                <c:pt idx="59">
                  <c:v>0.97313484848484844</c:v>
                </c:pt>
                <c:pt idx="60">
                  <c:v>0.97313484848484844</c:v>
                </c:pt>
                <c:pt idx="61">
                  <c:v>0.97313484848484844</c:v>
                </c:pt>
                <c:pt idx="62">
                  <c:v>0.97185555555555558</c:v>
                </c:pt>
                <c:pt idx="63">
                  <c:v>0.97185555555555558</c:v>
                </c:pt>
                <c:pt idx="64">
                  <c:v>0.97185555555555558</c:v>
                </c:pt>
                <c:pt idx="65">
                  <c:v>0.97057626262626262</c:v>
                </c:pt>
                <c:pt idx="66">
                  <c:v>0.97057626262626262</c:v>
                </c:pt>
                <c:pt idx="67">
                  <c:v>0.97057626262626262</c:v>
                </c:pt>
                <c:pt idx="68">
                  <c:v>0.96929696969696966</c:v>
                </c:pt>
                <c:pt idx="69">
                  <c:v>0.96929696969696966</c:v>
                </c:pt>
                <c:pt idx="70">
                  <c:v>0.9680176767676768</c:v>
                </c:pt>
                <c:pt idx="71">
                  <c:v>0.9680176767676768</c:v>
                </c:pt>
                <c:pt idx="72">
                  <c:v>0.9680176767676768</c:v>
                </c:pt>
                <c:pt idx="73">
                  <c:v>0.96673838383838384</c:v>
                </c:pt>
                <c:pt idx="74">
                  <c:v>0.96673838383838384</c:v>
                </c:pt>
                <c:pt idx="75">
                  <c:v>0.96673838383838384</c:v>
                </c:pt>
                <c:pt idx="76">
                  <c:v>0.96545909090909088</c:v>
                </c:pt>
                <c:pt idx="77">
                  <c:v>0.96545909090909088</c:v>
                </c:pt>
                <c:pt idx="78">
                  <c:v>0.96545909090909088</c:v>
                </c:pt>
                <c:pt idx="79">
                  <c:v>0.96417979797979803</c:v>
                </c:pt>
                <c:pt idx="80">
                  <c:v>0.96417979797979803</c:v>
                </c:pt>
                <c:pt idx="81">
                  <c:v>0.96417979797979803</c:v>
                </c:pt>
                <c:pt idx="82">
                  <c:v>0.96290050505050506</c:v>
                </c:pt>
                <c:pt idx="83">
                  <c:v>0.9616212121212121</c:v>
                </c:pt>
                <c:pt idx="84">
                  <c:v>0.9616212121212121</c:v>
                </c:pt>
                <c:pt idx="85">
                  <c:v>0.9616212121212121</c:v>
                </c:pt>
                <c:pt idx="86">
                  <c:v>0.96034191919191925</c:v>
                </c:pt>
                <c:pt idx="87">
                  <c:v>0.96034191919191925</c:v>
                </c:pt>
                <c:pt idx="88">
                  <c:v>0.96034191919191925</c:v>
                </c:pt>
                <c:pt idx="89">
                  <c:v>0.95906262626262628</c:v>
                </c:pt>
                <c:pt idx="90">
                  <c:v>0.95906262626262628</c:v>
                </c:pt>
                <c:pt idx="91">
                  <c:v>0.95906262626262628</c:v>
                </c:pt>
                <c:pt idx="92">
                  <c:v>0.95778333333333332</c:v>
                </c:pt>
                <c:pt idx="93">
                  <c:v>0.95778333333333332</c:v>
                </c:pt>
                <c:pt idx="94">
                  <c:v>0.95650404040404036</c:v>
                </c:pt>
                <c:pt idx="95">
                  <c:v>0.95650404040404036</c:v>
                </c:pt>
                <c:pt idx="96">
                  <c:v>0.95650404040404036</c:v>
                </c:pt>
                <c:pt idx="97">
                  <c:v>0.9552247474747475</c:v>
                </c:pt>
                <c:pt idx="98">
                  <c:v>0.9552247474747475</c:v>
                </c:pt>
                <c:pt idx="99">
                  <c:v>0.9552247474747475</c:v>
                </c:pt>
                <c:pt idx="100">
                  <c:v>0.95394545454545454</c:v>
                </c:pt>
                <c:pt idx="101">
                  <c:v>0.95394545454545454</c:v>
                </c:pt>
                <c:pt idx="102">
                  <c:v>0.95394545454545454</c:v>
                </c:pt>
                <c:pt idx="103">
                  <c:v>0.95266616161616158</c:v>
                </c:pt>
                <c:pt idx="104">
                  <c:v>0.95266616161616158</c:v>
                </c:pt>
                <c:pt idx="105">
                  <c:v>0.95138686868686873</c:v>
                </c:pt>
                <c:pt idx="106">
                  <c:v>0.95138686868686873</c:v>
                </c:pt>
                <c:pt idx="107">
                  <c:v>0.95138686868686873</c:v>
                </c:pt>
                <c:pt idx="108">
                  <c:v>0.95010757575757576</c:v>
                </c:pt>
                <c:pt idx="109">
                  <c:v>0.95010757575757576</c:v>
                </c:pt>
                <c:pt idx="110">
                  <c:v>0.9488282828282828</c:v>
                </c:pt>
                <c:pt idx="111">
                  <c:v>0.9488282828282828</c:v>
                </c:pt>
                <c:pt idx="112">
                  <c:v>0.9488282828282828</c:v>
                </c:pt>
                <c:pt idx="113">
                  <c:v>0.94754898989898995</c:v>
                </c:pt>
                <c:pt idx="114">
                  <c:v>0.94754898989898995</c:v>
                </c:pt>
                <c:pt idx="115">
                  <c:v>0.94754898989898995</c:v>
                </c:pt>
                <c:pt idx="116">
                  <c:v>0.94626969696969698</c:v>
                </c:pt>
                <c:pt idx="117">
                  <c:v>0.94626969696969698</c:v>
                </c:pt>
                <c:pt idx="118">
                  <c:v>0.94499040404040402</c:v>
                </c:pt>
                <c:pt idx="119">
                  <c:v>0.94499040404040402</c:v>
                </c:pt>
                <c:pt idx="120">
                  <c:v>0.94499040404040402</c:v>
                </c:pt>
                <c:pt idx="121">
                  <c:v>0.94371111111111106</c:v>
                </c:pt>
                <c:pt idx="122">
                  <c:v>0.94371111111111106</c:v>
                </c:pt>
                <c:pt idx="123">
                  <c:v>0.94371111111111106</c:v>
                </c:pt>
                <c:pt idx="124">
                  <c:v>0.9424318181818182</c:v>
                </c:pt>
                <c:pt idx="125">
                  <c:v>0.9424318181818182</c:v>
                </c:pt>
                <c:pt idx="126">
                  <c:v>0.9424318181818182</c:v>
                </c:pt>
                <c:pt idx="127">
                  <c:v>0.94115252525252524</c:v>
                </c:pt>
                <c:pt idx="128">
                  <c:v>0.94115252525252524</c:v>
                </c:pt>
                <c:pt idx="129">
                  <c:v>0.93987323232323228</c:v>
                </c:pt>
                <c:pt idx="130">
                  <c:v>0.93987323232323228</c:v>
                </c:pt>
                <c:pt idx="131">
                  <c:v>0.93987323232323228</c:v>
                </c:pt>
                <c:pt idx="132">
                  <c:v>0.93859393939393942</c:v>
                </c:pt>
                <c:pt idx="133">
                  <c:v>0.93859393939393942</c:v>
                </c:pt>
                <c:pt idx="134">
                  <c:v>0.93859393939393942</c:v>
                </c:pt>
                <c:pt idx="135">
                  <c:v>0.93731464646464646</c:v>
                </c:pt>
                <c:pt idx="136">
                  <c:v>0.93731464646464646</c:v>
                </c:pt>
                <c:pt idx="137">
                  <c:v>0.93731464646464646</c:v>
                </c:pt>
                <c:pt idx="138">
                  <c:v>0.9360353535353535</c:v>
                </c:pt>
                <c:pt idx="139">
                  <c:v>0.93475606060606065</c:v>
                </c:pt>
                <c:pt idx="140">
                  <c:v>0.93475606060606065</c:v>
                </c:pt>
                <c:pt idx="141">
                  <c:v>0.93475606060606065</c:v>
                </c:pt>
                <c:pt idx="142">
                  <c:v>0.93347676767676768</c:v>
                </c:pt>
                <c:pt idx="143">
                  <c:v>0.93347676767676768</c:v>
                </c:pt>
                <c:pt idx="144">
                  <c:v>0.93347676767676768</c:v>
                </c:pt>
                <c:pt idx="145">
                  <c:v>0.93219747474747472</c:v>
                </c:pt>
                <c:pt idx="146">
                  <c:v>0.93219747474747472</c:v>
                </c:pt>
                <c:pt idx="147">
                  <c:v>0.93219747474747472</c:v>
                </c:pt>
                <c:pt idx="148">
                  <c:v>0.93091818181818187</c:v>
                </c:pt>
                <c:pt idx="149">
                  <c:v>0.93091818181818187</c:v>
                </c:pt>
                <c:pt idx="150">
                  <c:v>0.9296388888888889</c:v>
                </c:pt>
                <c:pt idx="151">
                  <c:v>0.9296388888888889</c:v>
                </c:pt>
                <c:pt idx="152">
                  <c:v>0.9296388888888889</c:v>
                </c:pt>
                <c:pt idx="153">
                  <c:v>0.92835959595959594</c:v>
                </c:pt>
                <c:pt idx="154">
                  <c:v>0.92835959595959594</c:v>
                </c:pt>
                <c:pt idx="155">
                  <c:v>0.92835959595959594</c:v>
                </c:pt>
                <c:pt idx="156">
                  <c:v>0.92708030303030298</c:v>
                </c:pt>
                <c:pt idx="157">
                  <c:v>0.92708030303030298</c:v>
                </c:pt>
                <c:pt idx="158">
                  <c:v>0.92708030303030298</c:v>
                </c:pt>
                <c:pt idx="159">
                  <c:v>0.92580101010101012</c:v>
                </c:pt>
                <c:pt idx="160">
                  <c:v>0.92580101010101012</c:v>
                </c:pt>
                <c:pt idx="161">
                  <c:v>0.92452171717171716</c:v>
                </c:pt>
                <c:pt idx="162">
                  <c:v>0.92452171717171716</c:v>
                </c:pt>
                <c:pt idx="163">
                  <c:v>0.9232424242424242</c:v>
                </c:pt>
                <c:pt idx="164">
                  <c:v>0.9232424242424242</c:v>
                </c:pt>
                <c:pt idx="165">
                  <c:v>0.9232424242424242</c:v>
                </c:pt>
                <c:pt idx="166">
                  <c:v>0.92196313131313135</c:v>
                </c:pt>
                <c:pt idx="167">
                  <c:v>0.92196313131313135</c:v>
                </c:pt>
                <c:pt idx="168">
                  <c:v>0.92196313131313135</c:v>
                </c:pt>
                <c:pt idx="169">
                  <c:v>0.92068383838383838</c:v>
                </c:pt>
                <c:pt idx="170">
                  <c:v>0.92068383838383838</c:v>
                </c:pt>
                <c:pt idx="171">
                  <c:v>0.91940454545454542</c:v>
                </c:pt>
                <c:pt idx="172">
                  <c:v>0.91940454545454542</c:v>
                </c:pt>
                <c:pt idx="173">
                  <c:v>0.91940454545454542</c:v>
                </c:pt>
                <c:pt idx="174">
                  <c:v>0.91812525252525257</c:v>
                </c:pt>
                <c:pt idx="175">
                  <c:v>0.91812525252525257</c:v>
                </c:pt>
                <c:pt idx="176">
                  <c:v>0.91812525252525257</c:v>
                </c:pt>
                <c:pt idx="177">
                  <c:v>0.9168459595959596</c:v>
                </c:pt>
                <c:pt idx="178">
                  <c:v>0.9168459595959596</c:v>
                </c:pt>
                <c:pt idx="179">
                  <c:v>0.9168459595959596</c:v>
                </c:pt>
                <c:pt idx="180">
                  <c:v>0.91556666666666664</c:v>
                </c:pt>
                <c:pt idx="181">
                  <c:v>0.91556666666666664</c:v>
                </c:pt>
                <c:pt idx="182">
                  <c:v>0.91428737373737379</c:v>
                </c:pt>
                <c:pt idx="183">
                  <c:v>0.91428737373737379</c:v>
                </c:pt>
                <c:pt idx="184">
                  <c:v>0.91428737373737379</c:v>
                </c:pt>
                <c:pt idx="185">
                  <c:v>0.91300808080808082</c:v>
                </c:pt>
                <c:pt idx="186">
                  <c:v>0.91300808080808082</c:v>
                </c:pt>
                <c:pt idx="187">
                  <c:v>0.91300808080808082</c:v>
                </c:pt>
                <c:pt idx="188">
                  <c:v>0.91172878787878786</c:v>
                </c:pt>
                <c:pt idx="189">
                  <c:v>0.91172878787878786</c:v>
                </c:pt>
                <c:pt idx="190">
                  <c:v>0.9104494949494949</c:v>
                </c:pt>
                <c:pt idx="191">
                  <c:v>0.9104494949494949</c:v>
                </c:pt>
                <c:pt idx="192">
                  <c:v>0.90917020202020205</c:v>
                </c:pt>
                <c:pt idx="193">
                  <c:v>0.90917020202020205</c:v>
                </c:pt>
                <c:pt idx="194">
                  <c:v>0.90917020202020205</c:v>
                </c:pt>
                <c:pt idx="195">
                  <c:v>0.90789090909090908</c:v>
                </c:pt>
                <c:pt idx="196">
                  <c:v>0.90789090909090908</c:v>
                </c:pt>
                <c:pt idx="197">
                  <c:v>0.90789090909090908</c:v>
                </c:pt>
                <c:pt idx="198">
                  <c:v>0.90661161616161612</c:v>
                </c:pt>
                <c:pt idx="199">
                  <c:v>0.90661161616161612</c:v>
                </c:pt>
                <c:pt idx="200">
                  <c:v>0.90661161616161612</c:v>
                </c:pt>
                <c:pt idx="201">
                  <c:v>0.90533232323232327</c:v>
                </c:pt>
                <c:pt idx="202">
                  <c:v>0.90533232323232327</c:v>
                </c:pt>
                <c:pt idx="203">
                  <c:v>0.9040530303030303</c:v>
                </c:pt>
                <c:pt idx="204">
                  <c:v>0.9040530303030303</c:v>
                </c:pt>
                <c:pt idx="205">
                  <c:v>0.9040530303030303</c:v>
                </c:pt>
                <c:pt idx="206">
                  <c:v>0.90277373737373734</c:v>
                </c:pt>
                <c:pt idx="207">
                  <c:v>0.90277373737373734</c:v>
                </c:pt>
                <c:pt idx="208">
                  <c:v>0.90277373737373734</c:v>
                </c:pt>
                <c:pt idx="209">
                  <c:v>0.90149444444444449</c:v>
                </c:pt>
                <c:pt idx="210">
                  <c:v>0.90149444444444449</c:v>
                </c:pt>
                <c:pt idx="211">
                  <c:v>0.90021515151515152</c:v>
                </c:pt>
                <c:pt idx="212">
                  <c:v>0.90021515151515152</c:v>
                </c:pt>
                <c:pt idx="213">
                  <c:v>0.90021515151515152</c:v>
                </c:pt>
                <c:pt idx="214">
                  <c:v>0.89893585858585856</c:v>
                </c:pt>
                <c:pt idx="215">
                  <c:v>0.89893585858585856</c:v>
                </c:pt>
                <c:pt idx="216">
                  <c:v>0.89765656565656571</c:v>
                </c:pt>
                <c:pt idx="217">
                  <c:v>0.89765656565656571</c:v>
                </c:pt>
                <c:pt idx="218">
                  <c:v>0.89765656565656571</c:v>
                </c:pt>
                <c:pt idx="219">
                  <c:v>0.89637727272727274</c:v>
                </c:pt>
                <c:pt idx="220">
                  <c:v>0.89637727272727274</c:v>
                </c:pt>
                <c:pt idx="221">
                  <c:v>0.89509797979797978</c:v>
                </c:pt>
                <c:pt idx="222">
                  <c:v>0.89509797979797978</c:v>
                </c:pt>
                <c:pt idx="223">
                  <c:v>0.89509797979797978</c:v>
                </c:pt>
                <c:pt idx="224">
                  <c:v>0.89381868686868682</c:v>
                </c:pt>
                <c:pt idx="225">
                  <c:v>0.89381868686868682</c:v>
                </c:pt>
                <c:pt idx="226">
                  <c:v>0.89381868686868682</c:v>
                </c:pt>
                <c:pt idx="227">
                  <c:v>0.89253939393939397</c:v>
                </c:pt>
                <c:pt idx="228">
                  <c:v>0.89253939393939397</c:v>
                </c:pt>
                <c:pt idx="229">
                  <c:v>0.89253939393939397</c:v>
                </c:pt>
                <c:pt idx="230">
                  <c:v>0.891260101010101</c:v>
                </c:pt>
                <c:pt idx="231">
                  <c:v>0.891260101010101</c:v>
                </c:pt>
                <c:pt idx="232">
                  <c:v>0.88998080808080804</c:v>
                </c:pt>
                <c:pt idx="233">
                  <c:v>0.88998080808080804</c:v>
                </c:pt>
                <c:pt idx="234">
                  <c:v>0.88998080808080804</c:v>
                </c:pt>
                <c:pt idx="235">
                  <c:v>0.88870151515151519</c:v>
                </c:pt>
                <c:pt idx="236">
                  <c:v>0.88870151515151519</c:v>
                </c:pt>
                <c:pt idx="237">
                  <c:v>0.88870151515151519</c:v>
                </c:pt>
                <c:pt idx="238">
                  <c:v>0.88742222222222222</c:v>
                </c:pt>
                <c:pt idx="239">
                  <c:v>0.88742222222222222</c:v>
                </c:pt>
                <c:pt idx="240">
                  <c:v>0.88614292929292926</c:v>
                </c:pt>
                <c:pt idx="241">
                  <c:v>0.88614292929292926</c:v>
                </c:pt>
                <c:pt idx="242">
                  <c:v>0.88486363636363641</c:v>
                </c:pt>
                <c:pt idx="243">
                  <c:v>0.88486363636363641</c:v>
                </c:pt>
                <c:pt idx="244">
                  <c:v>0.88486363636363641</c:v>
                </c:pt>
                <c:pt idx="245">
                  <c:v>0.88358434343434344</c:v>
                </c:pt>
                <c:pt idx="246">
                  <c:v>0.88358434343434344</c:v>
                </c:pt>
                <c:pt idx="247">
                  <c:v>0.88358434343434344</c:v>
                </c:pt>
                <c:pt idx="248">
                  <c:v>0.88230505050505048</c:v>
                </c:pt>
                <c:pt idx="249">
                  <c:v>0.88230505050505048</c:v>
                </c:pt>
                <c:pt idx="250">
                  <c:v>0.88102575757575763</c:v>
                </c:pt>
                <c:pt idx="251">
                  <c:v>0.88102575757575763</c:v>
                </c:pt>
                <c:pt idx="252">
                  <c:v>0.88102575757575763</c:v>
                </c:pt>
                <c:pt idx="253">
                  <c:v>0.87974646464646467</c:v>
                </c:pt>
                <c:pt idx="254">
                  <c:v>0.87974646464646467</c:v>
                </c:pt>
                <c:pt idx="255">
                  <c:v>0.87974646464646467</c:v>
                </c:pt>
                <c:pt idx="256">
                  <c:v>0.8784671717171717</c:v>
                </c:pt>
                <c:pt idx="257">
                  <c:v>0.8784671717171717</c:v>
                </c:pt>
                <c:pt idx="258">
                  <c:v>0.8784671717171717</c:v>
                </c:pt>
                <c:pt idx="259">
                  <c:v>0.87718787878787874</c:v>
                </c:pt>
                <c:pt idx="260">
                  <c:v>0.87718787878787874</c:v>
                </c:pt>
                <c:pt idx="261">
                  <c:v>0.87590858585858589</c:v>
                </c:pt>
                <c:pt idx="262">
                  <c:v>0.87590858585858589</c:v>
                </c:pt>
                <c:pt idx="263">
                  <c:v>0.87462929292929292</c:v>
                </c:pt>
                <c:pt idx="264">
                  <c:v>0.87462929292929292</c:v>
                </c:pt>
                <c:pt idx="265">
                  <c:v>0.87462929292929292</c:v>
                </c:pt>
                <c:pt idx="266">
                  <c:v>0.87334999999999996</c:v>
                </c:pt>
                <c:pt idx="267">
                  <c:v>0.87334999999999996</c:v>
                </c:pt>
                <c:pt idx="268">
                  <c:v>0.87334999999999996</c:v>
                </c:pt>
                <c:pt idx="269">
                  <c:v>0.87207070707070711</c:v>
                </c:pt>
                <c:pt idx="270">
                  <c:v>0.87207070707070711</c:v>
                </c:pt>
                <c:pt idx="271">
                  <c:v>0.87079141414141414</c:v>
                </c:pt>
                <c:pt idx="272">
                  <c:v>0.87079141414141414</c:v>
                </c:pt>
                <c:pt idx="273">
                  <c:v>0.87079141414141414</c:v>
                </c:pt>
                <c:pt idx="274">
                  <c:v>0.86951212121212118</c:v>
                </c:pt>
                <c:pt idx="275">
                  <c:v>0.86951212121212118</c:v>
                </c:pt>
                <c:pt idx="276">
                  <c:v>0.86951212121212118</c:v>
                </c:pt>
                <c:pt idx="277">
                  <c:v>0.86823282828282833</c:v>
                </c:pt>
                <c:pt idx="278">
                  <c:v>0.86823282828282833</c:v>
                </c:pt>
                <c:pt idx="279">
                  <c:v>0.86695353535353537</c:v>
                </c:pt>
                <c:pt idx="280">
                  <c:v>0.86695353535353537</c:v>
                </c:pt>
                <c:pt idx="281">
                  <c:v>0.86695353535353537</c:v>
                </c:pt>
                <c:pt idx="282">
                  <c:v>0.8656742424242424</c:v>
                </c:pt>
                <c:pt idx="283">
                  <c:v>0.8656742424242424</c:v>
                </c:pt>
                <c:pt idx="284">
                  <c:v>0.8656742424242424</c:v>
                </c:pt>
                <c:pt idx="285">
                  <c:v>0.86439494949494955</c:v>
                </c:pt>
                <c:pt idx="286">
                  <c:v>0.86439494949494955</c:v>
                </c:pt>
                <c:pt idx="287">
                  <c:v>0.86311565656565659</c:v>
                </c:pt>
                <c:pt idx="288">
                  <c:v>0.86311565656565659</c:v>
                </c:pt>
                <c:pt idx="289">
                  <c:v>0.86183636363636362</c:v>
                </c:pt>
                <c:pt idx="290">
                  <c:v>0.86183636363636362</c:v>
                </c:pt>
                <c:pt idx="291">
                  <c:v>0.86183636363636362</c:v>
                </c:pt>
                <c:pt idx="292">
                  <c:v>0.86055707070707066</c:v>
                </c:pt>
                <c:pt idx="293">
                  <c:v>0.86055707070707066</c:v>
                </c:pt>
                <c:pt idx="294">
                  <c:v>0.86055707070707066</c:v>
                </c:pt>
                <c:pt idx="295">
                  <c:v>0.85927777777777781</c:v>
                </c:pt>
                <c:pt idx="296">
                  <c:v>0.85927777777777781</c:v>
                </c:pt>
                <c:pt idx="297">
                  <c:v>0.85927777777777781</c:v>
                </c:pt>
                <c:pt idx="298">
                  <c:v>0.85799848484848484</c:v>
                </c:pt>
                <c:pt idx="299">
                  <c:v>0.85799848484848484</c:v>
                </c:pt>
                <c:pt idx="300">
                  <c:v>0.85671919191919188</c:v>
                </c:pt>
                <c:pt idx="301">
                  <c:v>0.85671919191919188</c:v>
                </c:pt>
                <c:pt idx="302">
                  <c:v>0.85671919191919188</c:v>
                </c:pt>
                <c:pt idx="303">
                  <c:v>0.85543989898989903</c:v>
                </c:pt>
                <c:pt idx="304">
                  <c:v>0.85543989898989903</c:v>
                </c:pt>
                <c:pt idx="305">
                  <c:v>0.85543989898989903</c:v>
                </c:pt>
                <c:pt idx="306">
                  <c:v>0.85416060606060606</c:v>
                </c:pt>
                <c:pt idx="307">
                  <c:v>0.85416060606060606</c:v>
                </c:pt>
                <c:pt idx="308">
                  <c:v>0.8528813131313131</c:v>
                </c:pt>
                <c:pt idx="309">
                  <c:v>0.8528813131313131</c:v>
                </c:pt>
                <c:pt idx="310">
                  <c:v>0.85160202020202025</c:v>
                </c:pt>
                <c:pt idx="311">
                  <c:v>0.85160202020202025</c:v>
                </c:pt>
                <c:pt idx="312">
                  <c:v>0.85160202020202025</c:v>
                </c:pt>
                <c:pt idx="313">
                  <c:v>0.85032272727272729</c:v>
                </c:pt>
                <c:pt idx="314">
                  <c:v>0.85032272727272729</c:v>
                </c:pt>
                <c:pt idx="315">
                  <c:v>0.85032272727272729</c:v>
                </c:pt>
                <c:pt idx="316">
                  <c:v>0.84904343434343432</c:v>
                </c:pt>
                <c:pt idx="317">
                  <c:v>0.84904343434343432</c:v>
                </c:pt>
                <c:pt idx="318">
                  <c:v>0.84776414141414136</c:v>
                </c:pt>
                <c:pt idx="319">
                  <c:v>0.84776414141414136</c:v>
                </c:pt>
                <c:pt idx="320">
                  <c:v>0.84776414141414136</c:v>
                </c:pt>
                <c:pt idx="321">
                  <c:v>0.84648484848484851</c:v>
                </c:pt>
                <c:pt idx="322">
                  <c:v>0.84648484848484851</c:v>
                </c:pt>
                <c:pt idx="323">
                  <c:v>0.84648484848484851</c:v>
                </c:pt>
                <c:pt idx="324">
                  <c:v>0.84520555555555554</c:v>
                </c:pt>
                <c:pt idx="325">
                  <c:v>0.84520555555555554</c:v>
                </c:pt>
                <c:pt idx="326">
                  <c:v>0.84392626262626258</c:v>
                </c:pt>
                <c:pt idx="327">
                  <c:v>0.84392626262626258</c:v>
                </c:pt>
                <c:pt idx="328">
                  <c:v>0.84392626262626258</c:v>
                </c:pt>
                <c:pt idx="329">
                  <c:v>0.84264696969696973</c:v>
                </c:pt>
                <c:pt idx="330">
                  <c:v>0.84264696969696973</c:v>
                </c:pt>
                <c:pt idx="331">
                  <c:v>0.84264696969696973</c:v>
                </c:pt>
                <c:pt idx="332">
                  <c:v>0.84136767676767676</c:v>
                </c:pt>
                <c:pt idx="333">
                  <c:v>0.84136767676767676</c:v>
                </c:pt>
                <c:pt idx="334">
                  <c:v>0.8400883838383838</c:v>
                </c:pt>
                <c:pt idx="335">
                  <c:v>0.8400883838383838</c:v>
                </c:pt>
                <c:pt idx="336">
                  <c:v>0.83880909090909095</c:v>
                </c:pt>
                <c:pt idx="337">
                  <c:v>0.83880909090909095</c:v>
                </c:pt>
                <c:pt idx="338">
                  <c:v>0.83880909090909095</c:v>
                </c:pt>
                <c:pt idx="339">
                  <c:v>0.83752979797979799</c:v>
                </c:pt>
                <c:pt idx="340">
                  <c:v>0.83752979797979799</c:v>
                </c:pt>
                <c:pt idx="341">
                  <c:v>0.83752979797979799</c:v>
                </c:pt>
                <c:pt idx="342">
                  <c:v>0.83625050505050502</c:v>
                </c:pt>
                <c:pt idx="343">
                  <c:v>0.83625050505050502</c:v>
                </c:pt>
                <c:pt idx="344">
                  <c:v>0.83497121212121217</c:v>
                </c:pt>
                <c:pt idx="345">
                  <c:v>0.83497121212121217</c:v>
                </c:pt>
                <c:pt idx="346">
                  <c:v>0.83497121212121217</c:v>
                </c:pt>
                <c:pt idx="347">
                  <c:v>0.83369191919191921</c:v>
                </c:pt>
                <c:pt idx="348">
                  <c:v>0.83369191919191921</c:v>
                </c:pt>
                <c:pt idx="349">
                  <c:v>0.83369191919191921</c:v>
                </c:pt>
                <c:pt idx="350">
                  <c:v>0.83241262626262624</c:v>
                </c:pt>
                <c:pt idx="351">
                  <c:v>0.83241262626262624</c:v>
                </c:pt>
                <c:pt idx="352">
                  <c:v>0.83241262626262624</c:v>
                </c:pt>
                <c:pt idx="353">
                  <c:v>0.83113333333333328</c:v>
                </c:pt>
                <c:pt idx="354">
                  <c:v>0.83113333333333328</c:v>
                </c:pt>
                <c:pt idx="355">
                  <c:v>0.82985404040404043</c:v>
                </c:pt>
                <c:pt idx="356">
                  <c:v>0.82985404040404043</c:v>
                </c:pt>
                <c:pt idx="357">
                  <c:v>0.82857474747474746</c:v>
                </c:pt>
                <c:pt idx="358">
                  <c:v>0.82857474747474746</c:v>
                </c:pt>
                <c:pt idx="359">
                  <c:v>0.82857474747474746</c:v>
                </c:pt>
                <c:pt idx="360">
                  <c:v>0.8272954545454545</c:v>
                </c:pt>
                <c:pt idx="361">
                  <c:v>0.8272954545454545</c:v>
                </c:pt>
                <c:pt idx="362">
                  <c:v>0.82601616161616165</c:v>
                </c:pt>
                <c:pt idx="363">
                  <c:v>0.82601616161616165</c:v>
                </c:pt>
                <c:pt idx="364">
                  <c:v>0.82601616161616165</c:v>
                </c:pt>
                <c:pt idx="365">
                  <c:v>0.82473686868686868</c:v>
                </c:pt>
                <c:pt idx="366">
                  <c:v>0.82473686868686868</c:v>
                </c:pt>
                <c:pt idx="367">
                  <c:v>0.82473686868686868</c:v>
                </c:pt>
                <c:pt idx="368">
                  <c:v>0.82345757575757572</c:v>
                </c:pt>
                <c:pt idx="369">
                  <c:v>0.82345757575757572</c:v>
                </c:pt>
                <c:pt idx="370">
                  <c:v>0.82345757575757572</c:v>
                </c:pt>
                <c:pt idx="371">
                  <c:v>0.82217828282828287</c:v>
                </c:pt>
                <c:pt idx="372">
                  <c:v>0.82217828282828287</c:v>
                </c:pt>
                <c:pt idx="373">
                  <c:v>0.82089898989898991</c:v>
                </c:pt>
                <c:pt idx="374">
                  <c:v>0.82089898989898991</c:v>
                </c:pt>
                <c:pt idx="375">
                  <c:v>0.82089898989898991</c:v>
                </c:pt>
                <c:pt idx="376">
                  <c:v>0.81961969696969694</c:v>
                </c:pt>
                <c:pt idx="377">
                  <c:v>0.81961969696969694</c:v>
                </c:pt>
                <c:pt idx="378">
                  <c:v>0.81834040404040409</c:v>
                </c:pt>
                <c:pt idx="379">
                  <c:v>0.81834040404040409</c:v>
                </c:pt>
                <c:pt idx="380">
                  <c:v>0.81706111111111113</c:v>
                </c:pt>
                <c:pt idx="381">
                  <c:v>0.81706111111111113</c:v>
                </c:pt>
                <c:pt idx="382">
                  <c:v>0.81706111111111113</c:v>
                </c:pt>
                <c:pt idx="383">
                  <c:v>0.81578181818181816</c:v>
                </c:pt>
                <c:pt idx="384">
                  <c:v>0.81578181818181816</c:v>
                </c:pt>
                <c:pt idx="385">
                  <c:v>0.81578181818181816</c:v>
                </c:pt>
                <c:pt idx="386">
                  <c:v>0.8145025252525252</c:v>
                </c:pt>
                <c:pt idx="387">
                  <c:v>0.8145025252525252</c:v>
                </c:pt>
                <c:pt idx="388">
                  <c:v>0.81322323232323235</c:v>
                </c:pt>
                <c:pt idx="389">
                  <c:v>0.81322323232323235</c:v>
                </c:pt>
                <c:pt idx="390">
                  <c:v>0.81322323232323235</c:v>
                </c:pt>
                <c:pt idx="391">
                  <c:v>0.81194393939393938</c:v>
                </c:pt>
                <c:pt idx="392">
                  <c:v>0.81194393939393938</c:v>
                </c:pt>
                <c:pt idx="393">
                  <c:v>0.81194393939393938</c:v>
                </c:pt>
                <c:pt idx="394">
                  <c:v>0.81066464646464642</c:v>
                </c:pt>
                <c:pt idx="395">
                  <c:v>0.81066464646464642</c:v>
                </c:pt>
                <c:pt idx="396">
                  <c:v>0.81066464646464642</c:v>
                </c:pt>
                <c:pt idx="397">
                  <c:v>0.80938535353535357</c:v>
                </c:pt>
                <c:pt idx="398">
                  <c:v>0.80938535353535357</c:v>
                </c:pt>
                <c:pt idx="399">
                  <c:v>0.80810606060606061</c:v>
                </c:pt>
                <c:pt idx="400">
                  <c:v>0.80810606060606061</c:v>
                </c:pt>
                <c:pt idx="401">
                  <c:v>0.80682676767676764</c:v>
                </c:pt>
                <c:pt idx="402">
                  <c:v>0.80682676767676764</c:v>
                </c:pt>
                <c:pt idx="403">
                  <c:v>0.80682676767676764</c:v>
                </c:pt>
                <c:pt idx="404">
                  <c:v>0.80554747474747479</c:v>
                </c:pt>
                <c:pt idx="405">
                  <c:v>0.80554747474747479</c:v>
                </c:pt>
                <c:pt idx="406">
                  <c:v>0.80426818181818183</c:v>
                </c:pt>
                <c:pt idx="407">
                  <c:v>0.80426818181818183</c:v>
                </c:pt>
                <c:pt idx="408">
                  <c:v>0.80426818181818183</c:v>
                </c:pt>
                <c:pt idx="409">
                  <c:v>0.80298888888888886</c:v>
                </c:pt>
                <c:pt idx="410">
                  <c:v>0.80298888888888886</c:v>
                </c:pt>
                <c:pt idx="411">
                  <c:v>0.80298888888888886</c:v>
                </c:pt>
                <c:pt idx="412">
                  <c:v>0.80170959595959601</c:v>
                </c:pt>
                <c:pt idx="413">
                  <c:v>0.80170959595959601</c:v>
                </c:pt>
                <c:pt idx="414">
                  <c:v>0.80043030303030305</c:v>
                </c:pt>
                <c:pt idx="415">
                  <c:v>0.80043030303030305</c:v>
                </c:pt>
                <c:pt idx="416">
                  <c:v>0.80043030303030305</c:v>
                </c:pt>
                <c:pt idx="417">
                  <c:v>0.79915101010101008</c:v>
                </c:pt>
                <c:pt idx="418">
                  <c:v>0.79915101010101008</c:v>
                </c:pt>
                <c:pt idx="419">
                  <c:v>0.79915101010101008</c:v>
                </c:pt>
                <c:pt idx="420">
                  <c:v>0.79787171717171712</c:v>
                </c:pt>
                <c:pt idx="421">
                  <c:v>0.79787171717171712</c:v>
                </c:pt>
                <c:pt idx="422">
                  <c:v>0.79659242424242427</c:v>
                </c:pt>
                <c:pt idx="423">
                  <c:v>0.79659242424242427</c:v>
                </c:pt>
                <c:pt idx="424">
                  <c:v>0.79531313131313131</c:v>
                </c:pt>
                <c:pt idx="425">
                  <c:v>0.79531313131313131</c:v>
                </c:pt>
                <c:pt idx="426">
                  <c:v>0.79531313131313131</c:v>
                </c:pt>
                <c:pt idx="427">
                  <c:v>0.79403383838383834</c:v>
                </c:pt>
                <c:pt idx="428">
                  <c:v>0.79403383838383834</c:v>
                </c:pt>
                <c:pt idx="429">
                  <c:v>0.79403383838383834</c:v>
                </c:pt>
                <c:pt idx="430">
                  <c:v>0.79275454545454549</c:v>
                </c:pt>
                <c:pt idx="431">
                  <c:v>0.79275454545454549</c:v>
                </c:pt>
                <c:pt idx="432">
                  <c:v>0.79147525252525253</c:v>
                </c:pt>
                <c:pt idx="433">
                  <c:v>0.79147525252525253</c:v>
                </c:pt>
                <c:pt idx="434">
                  <c:v>0.79147525252525253</c:v>
                </c:pt>
                <c:pt idx="435">
                  <c:v>0.79019595959595956</c:v>
                </c:pt>
                <c:pt idx="436">
                  <c:v>0.79019595959595956</c:v>
                </c:pt>
                <c:pt idx="437">
                  <c:v>0.79019595959595956</c:v>
                </c:pt>
                <c:pt idx="438">
                  <c:v>0.78891666666666671</c:v>
                </c:pt>
                <c:pt idx="439">
                  <c:v>0.78891666666666671</c:v>
                </c:pt>
                <c:pt idx="440">
                  <c:v>0.78763737373737375</c:v>
                </c:pt>
                <c:pt idx="441">
                  <c:v>0.78763737373737375</c:v>
                </c:pt>
                <c:pt idx="442">
                  <c:v>0.78635808080808078</c:v>
                </c:pt>
                <c:pt idx="443">
                  <c:v>0.78635808080808078</c:v>
                </c:pt>
                <c:pt idx="444">
                  <c:v>0.78635808080808078</c:v>
                </c:pt>
                <c:pt idx="445">
                  <c:v>0.78507878787878793</c:v>
                </c:pt>
                <c:pt idx="446">
                  <c:v>0.78507878787878793</c:v>
                </c:pt>
                <c:pt idx="447">
                  <c:v>0.78507878787878793</c:v>
                </c:pt>
                <c:pt idx="448">
                  <c:v>0.78379949494949497</c:v>
                </c:pt>
                <c:pt idx="449">
                  <c:v>0.78379949494949497</c:v>
                </c:pt>
                <c:pt idx="450">
                  <c:v>0.782520202020202</c:v>
                </c:pt>
                <c:pt idx="451">
                  <c:v>0.782520202020202</c:v>
                </c:pt>
                <c:pt idx="452">
                  <c:v>0.782520202020202</c:v>
                </c:pt>
                <c:pt idx="453">
                  <c:v>0.78124090909090904</c:v>
                </c:pt>
                <c:pt idx="454">
                  <c:v>0.78124090909090904</c:v>
                </c:pt>
                <c:pt idx="455">
                  <c:v>0.78124090909090904</c:v>
                </c:pt>
                <c:pt idx="456">
                  <c:v>0.77996161616161619</c:v>
                </c:pt>
                <c:pt idx="457">
                  <c:v>0.77996161616161619</c:v>
                </c:pt>
                <c:pt idx="458">
                  <c:v>0.77868232323232323</c:v>
                </c:pt>
                <c:pt idx="459">
                  <c:v>0.77868232323232323</c:v>
                </c:pt>
                <c:pt idx="460">
                  <c:v>0.77868232323232323</c:v>
                </c:pt>
                <c:pt idx="461">
                  <c:v>0.77740303030303026</c:v>
                </c:pt>
                <c:pt idx="462">
                  <c:v>0.77740303030303026</c:v>
                </c:pt>
                <c:pt idx="463">
                  <c:v>0.77612373737373741</c:v>
                </c:pt>
                <c:pt idx="464">
                  <c:v>0.77612373737373741</c:v>
                </c:pt>
                <c:pt idx="465">
                  <c:v>0.77484444444444445</c:v>
                </c:pt>
                <c:pt idx="466">
                  <c:v>0.77484444444444445</c:v>
                </c:pt>
                <c:pt idx="467">
                  <c:v>0.77484444444444445</c:v>
                </c:pt>
                <c:pt idx="468">
                  <c:v>0.77356515151515148</c:v>
                </c:pt>
                <c:pt idx="469">
                  <c:v>0.77356515151515148</c:v>
                </c:pt>
                <c:pt idx="470">
                  <c:v>0.77356515151515148</c:v>
                </c:pt>
                <c:pt idx="471">
                  <c:v>0.77228585858585863</c:v>
                </c:pt>
                <c:pt idx="472">
                  <c:v>0.77228585858585863</c:v>
                </c:pt>
                <c:pt idx="473">
                  <c:v>0.77100656565656567</c:v>
                </c:pt>
                <c:pt idx="474">
                  <c:v>0.77100656565656567</c:v>
                </c:pt>
                <c:pt idx="475">
                  <c:v>0.77100656565656567</c:v>
                </c:pt>
                <c:pt idx="476">
                  <c:v>0.7697272727272727</c:v>
                </c:pt>
                <c:pt idx="477">
                  <c:v>0.7697272727272727</c:v>
                </c:pt>
                <c:pt idx="478">
                  <c:v>0.7697272727272727</c:v>
                </c:pt>
                <c:pt idx="479">
                  <c:v>0.76844797979797985</c:v>
                </c:pt>
                <c:pt idx="480">
                  <c:v>0.76844797979797985</c:v>
                </c:pt>
                <c:pt idx="481">
                  <c:v>0.76716868686868689</c:v>
                </c:pt>
                <c:pt idx="482">
                  <c:v>0.76716868686868689</c:v>
                </c:pt>
                <c:pt idx="483">
                  <c:v>0.76588939393939393</c:v>
                </c:pt>
                <c:pt idx="484">
                  <c:v>0.76588939393939393</c:v>
                </c:pt>
                <c:pt idx="485">
                  <c:v>0.76588939393939393</c:v>
                </c:pt>
                <c:pt idx="486">
                  <c:v>0.76461010101010096</c:v>
                </c:pt>
                <c:pt idx="487">
                  <c:v>0.76461010101010096</c:v>
                </c:pt>
                <c:pt idx="488">
                  <c:v>0.76461010101010096</c:v>
                </c:pt>
                <c:pt idx="489">
                  <c:v>0.76333080808080811</c:v>
                </c:pt>
                <c:pt idx="490">
                  <c:v>0.76333080808080811</c:v>
                </c:pt>
                <c:pt idx="491">
                  <c:v>0.76205151515151515</c:v>
                </c:pt>
                <c:pt idx="492">
                  <c:v>0.76205151515151515</c:v>
                </c:pt>
                <c:pt idx="493">
                  <c:v>0.76205151515151515</c:v>
                </c:pt>
                <c:pt idx="494">
                  <c:v>0.76077222222222218</c:v>
                </c:pt>
                <c:pt idx="495">
                  <c:v>0.76077222222222218</c:v>
                </c:pt>
                <c:pt idx="496">
                  <c:v>0.76077222222222218</c:v>
                </c:pt>
                <c:pt idx="497">
                  <c:v>0.75949292929292933</c:v>
                </c:pt>
                <c:pt idx="498">
                  <c:v>0.75949292929292933</c:v>
                </c:pt>
                <c:pt idx="499">
                  <c:v>0.75821363636363637</c:v>
                </c:pt>
                <c:pt idx="500">
                  <c:v>0.75821363636363637</c:v>
                </c:pt>
                <c:pt idx="501">
                  <c:v>0.75821363636363637</c:v>
                </c:pt>
                <c:pt idx="502">
                  <c:v>0.7569343434343434</c:v>
                </c:pt>
                <c:pt idx="503">
                  <c:v>0.7569343434343434</c:v>
                </c:pt>
                <c:pt idx="504">
                  <c:v>0.75565505050505055</c:v>
                </c:pt>
                <c:pt idx="505">
                  <c:v>0.75565505050505055</c:v>
                </c:pt>
                <c:pt idx="506">
                  <c:v>0.75437575757575759</c:v>
                </c:pt>
                <c:pt idx="507">
                  <c:v>0.75437575757575759</c:v>
                </c:pt>
                <c:pt idx="508">
                  <c:v>0.75437575757575759</c:v>
                </c:pt>
                <c:pt idx="509">
                  <c:v>0.75309646464646463</c:v>
                </c:pt>
                <c:pt idx="510">
                  <c:v>0.75309646464646463</c:v>
                </c:pt>
                <c:pt idx="511">
                  <c:v>0.75309646464646463</c:v>
                </c:pt>
                <c:pt idx="512">
                  <c:v>0.75181717171717166</c:v>
                </c:pt>
                <c:pt idx="513">
                  <c:v>0.75181717171717166</c:v>
                </c:pt>
                <c:pt idx="514">
                  <c:v>0.75053787878787881</c:v>
                </c:pt>
                <c:pt idx="515">
                  <c:v>0.75053787878787881</c:v>
                </c:pt>
                <c:pt idx="516">
                  <c:v>0.75053787878787881</c:v>
                </c:pt>
                <c:pt idx="517">
                  <c:v>0.74925858585858585</c:v>
                </c:pt>
                <c:pt idx="518">
                  <c:v>0.74925858585858585</c:v>
                </c:pt>
                <c:pt idx="519">
                  <c:v>0.74925858585858585</c:v>
                </c:pt>
                <c:pt idx="520">
                  <c:v>0.74797929292929288</c:v>
                </c:pt>
                <c:pt idx="521">
                  <c:v>0.74670000000000003</c:v>
                </c:pt>
                <c:pt idx="522">
                  <c:v>0.74670000000000003</c:v>
                </c:pt>
                <c:pt idx="523">
                  <c:v>0.74670000000000003</c:v>
                </c:pt>
                <c:pt idx="524">
                  <c:v>0.74542070707070707</c:v>
                </c:pt>
                <c:pt idx="525">
                  <c:v>0.74542070707070707</c:v>
                </c:pt>
                <c:pt idx="526">
                  <c:v>0.74542070707070707</c:v>
                </c:pt>
                <c:pt idx="527">
                  <c:v>0.7441414141414141</c:v>
                </c:pt>
                <c:pt idx="528">
                  <c:v>0.7441414141414141</c:v>
                </c:pt>
                <c:pt idx="529">
                  <c:v>0.74286212121212125</c:v>
                </c:pt>
                <c:pt idx="530">
                  <c:v>0.74286212121212125</c:v>
                </c:pt>
                <c:pt idx="531">
                  <c:v>0.74286212121212125</c:v>
                </c:pt>
                <c:pt idx="532">
                  <c:v>0.74158282828282829</c:v>
                </c:pt>
                <c:pt idx="533">
                  <c:v>0.74158282828282829</c:v>
                </c:pt>
                <c:pt idx="534">
                  <c:v>0.74158282828282829</c:v>
                </c:pt>
                <c:pt idx="535">
                  <c:v>0.74030353535353532</c:v>
                </c:pt>
                <c:pt idx="536">
                  <c:v>0.74030353535353532</c:v>
                </c:pt>
                <c:pt idx="537">
                  <c:v>0.73902424242424247</c:v>
                </c:pt>
                <c:pt idx="538">
                  <c:v>0.73902424242424247</c:v>
                </c:pt>
                <c:pt idx="539">
                  <c:v>0.73902424242424247</c:v>
                </c:pt>
                <c:pt idx="540">
                  <c:v>0.73774494949494951</c:v>
                </c:pt>
                <c:pt idx="541">
                  <c:v>0.73774494949494951</c:v>
                </c:pt>
                <c:pt idx="542">
                  <c:v>0.73646565656565655</c:v>
                </c:pt>
                <c:pt idx="543">
                  <c:v>0.73646565656565655</c:v>
                </c:pt>
                <c:pt idx="544">
                  <c:v>0.73518636363636358</c:v>
                </c:pt>
                <c:pt idx="545">
                  <c:v>0.73518636363636358</c:v>
                </c:pt>
                <c:pt idx="546">
                  <c:v>0.73518636363636358</c:v>
                </c:pt>
                <c:pt idx="547">
                  <c:v>0.73390707070707073</c:v>
                </c:pt>
                <c:pt idx="548">
                  <c:v>0.73390707070707073</c:v>
                </c:pt>
                <c:pt idx="549">
                  <c:v>0.73390707070707073</c:v>
                </c:pt>
                <c:pt idx="550">
                  <c:v>0.73262777777777777</c:v>
                </c:pt>
                <c:pt idx="551">
                  <c:v>0.73262777777777777</c:v>
                </c:pt>
                <c:pt idx="552">
                  <c:v>0.7313484848484848</c:v>
                </c:pt>
                <c:pt idx="553">
                  <c:v>0.7313484848484848</c:v>
                </c:pt>
                <c:pt idx="554">
                  <c:v>0.7313484848484848</c:v>
                </c:pt>
                <c:pt idx="555">
                  <c:v>0.73006919191919195</c:v>
                </c:pt>
                <c:pt idx="556">
                  <c:v>0.73006919191919195</c:v>
                </c:pt>
                <c:pt idx="557">
                  <c:v>0.73006919191919195</c:v>
                </c:pt>
                <c:pt idx="558">
                  <c:v>0.72878989898989899</c:v>
                </c:pt>
                <c:pt idx="559">
                  <c:v>0.72878989898989899</c:v>
                </c:pt>
                <c:pt idx="560">
                  <c:v>0.72751060606060602</c:v>
                </c:pt>
                <c:pt idx="561">
                  <c:v>0.72751060606060602</c:v>
                </c:pt>
                <c:pt idx="562">
                  <c:v>0.72623131313131317</c:v>
                </c:pt>
                <c:pt idx="563">
                  <c:v>0.72623131313131317</c:v>
                </c:pt>
                <c:pt idx="564">
                  <c:v>0.72623131313131317</c:v>
                </c:pt>
                <c:pt idx="565">
                  <c:v>0.72495202020202021</c:v>
                </c:pt>
                <c:pt idx="566">
                  <c:v>0.72495202020202021</c:v>
                </c:pt>
                <c:pt idx="567">
                  <c:v>0.72495202020202021</c:v>
                </c:pt>
                <c:pt idx="568">
                  <c:v>0.72367272727272725</c:v>
                </c:pt>
                <c:pt idx="569">
                  <c:v>0.72367272727272725</c:v>
                </c:pt>
                <c:pt idx="570">
                  <c:v>0.72239343434343439</c:v>
                </c:pt>
                <c:pt idx="571">
                  <c:v>0.72239343434343439</c:v>
                </c:pt>
                <c:pt idx="572">
                  <c:v>0.72239343434343439</c:v>
                </c:pt>
                <c:pt idx="573">
                  <c:v>0.72111414141414143</c:v>
                </c:pt>
                <c:pt idx="574">
                  <c:v>0.72111414141414143</c:v>
                </c:pt>
                <c:pt idx="575">
                  <c:v>0.72111414141414143</c:v>
                </c:pt>
                <c:pt idx="576">
                  <c:v>0.71983484848484847</c:v>
                </c:pt>
                <c:pt idx="577">
                  <c:v>0.71983484848484847</c:v>
                </c:pt>
                <c:pt idx="578">
                  <c:v>0.7185555555555555</c:v>
                </c:pt>
                <c:pt idx="579">
                  <c:v>0.7185555555555555</c:v>
                </c:pt>
                <c:pt idx="580">
                  <c:v>0.71727626262626265</c:v>
                </c:pt>
                <c:pt idx="581">
                  <c:v>0.71727626262626265</c:v>
                </c:pt>
                <c:pt idx="582">
                  <c:v>0.71727626262626265</c:v>
                </c:pt>
                <c:pt idx="583">
                  <c:v>0.71599696969696969</c:v>
                </c:pt>
                <c:pt idx="584">
                  <c:v>0.71599696969696969</c:v>
                </c:pt>
                <c:pt idx="585">
                  <c:v>0.71471767676767672</c:v>
                </c:pt>
                <c:pt idx="586">
                  <c:v>0.71471767676767672</c:v>
                </c:pt>
                <c:pt idx="587">
                  <c:v>0.71471767676767672</c:v>
                </c:pt>
                <c:pt idx="588">
                  <c:v>0.71343838383838387</c:v>
                </c:pt>
                <c:pt idx="589">
                  <c:v>0.71343838383838387</c:v>
                </c:pt>
                <c:pt idx="590">
                  <c:v>0.71343838383838387</c:v>
                </c:pt>
                <c:pt idx="591">
                  <c:v>0.71215909090909091</c:v>
                </c:pt>
                <c:pt idx="592">
                  <c:v>0.71215909090909091</c:v>
                </c:pt>
                <c:pt idx="593">
                  <c:v>0.71087979797979794</c:v>
                </c:pt>
                <c:pt idx="594">
                  <c:v>0.71087979797979794</c:v>
                </c:pt>
                <c:pt idx="595">
                  <c:v>0.71087979797979794</c:v>
                </c:pt>
                <c:pt idx="596">
                  <c:v>0.70960050505050509</c:v>
                </c:pt>
                <c:pt idx="597">
                  <c:v>0.70960050505050509</c:v>
                </c:pt>
                <c:pt idx="598">
                  <c:v>0.70832121212121213</c:v>
                </c:pt>
                <c:pt idx="599">
                  <c:v>0.70832121212121213</c:v>
                </c:pt>
                <c:pt idx="600">
                  <c:v>0.70704191919191917</c:v>
                </c:pt>
                <c:pt idx="601">
                  <c:v>0.70704191919191917</c:v>
                </c:pt>
                <c:pt idx="602">
                  <c:v>0.70704191919191917</c:v>
                </c:pt>
                <c:pt idx="603">
                  <c:v>0.70576262626262631</c:v>
                </c:pt>
                <c:pt idx="604">
                  <c:v>0.70576262626262631</c:v>
                </c:pt>
                <c:pt idx="605">
                  <c:v>0.70448333333333335</c:v>
                </c:pt>
                <c:pt idx="606">
                  <c:v>0.70448333333333335</c:v>
                </c:pt>
                <c:pt idx="607">
                  <c:v>0.70448333333333335</c:v>
                </c:pt>
                <c:pt idx="608">
                  <c:v>0.70320404040404039</c:v>
                </c:pt>
                <c:pt idx="609">
                  <c:v>0.70320404040404039</c:v>
                </c:pt>
                <c:pt idx="610">
                  <c:v>0.70320404040404039</c:v>
                </c:pt>
                <c:pt idx="611">
                  <c:v>0.70192474747474742</c:v>
                </c:pt>
                <c:pt idx="612">
                  <c:v>0.70192474747474742</c:v>
                </c:pt>
                <c:pt idx="613">
                  <c:v>0.70064545454545457</c:v>
                </c:pt>
                <c:pt idx="614">
                  <c:v>0.70064545454545457</c:v>
                </c:pt>
                <c:pt idx="615">
                  <c:v>0.70064545454545457</c:v>
                </c:pt>
                <c:pt idx="616">
                  <c:v>0.69936616161616161</c:v>
                </c:pt>
                <c:pt idx="617">
                  <c:v>0.69936616161616161</c:v>
                </c:pt>
                <c:pt idx="618">
                  <c:v>0.69808686868686864</c:v>
                </c:pt>
                <c:pt idx="619">
                  <c:v>0.69808686868686864</c:v>
                </c:pt>
                <c:pt idx="620">
                  <c:v>0.69680757575757579</c:v>
                </c:pt>
                <c:pt idx="621">
                  <c:v>0.69680757575757579</c:v>
                </c:pt>
                <c:pt idx="622">
                  <c:v>0.69680757575757579</c:v>
                </c:pt>
                <c:pt idx="623">
                  <c:v>0.69552828282828283</c:v>
                </c:pt>
                <c:pt idx="624">
                  <c:v>0.69552828282828283</c:v>
                </c:pt>
                <c:pt idx="625">
                  <c:v>0.69552828282828283</c:v>
                </c:pt>
                <c:pt idx="626">
                  <c:v>0.69424898989898987</c:v>
                </c:pt>
                <c:pt idx="627">
                  <c:v>0.69424898989898987</c:v>
                </c:pt>
                <c:pt idx="628">
                  <c:v>0.69296969696969701</c:v>
                </c:pt>
                <c:pt idx="629">
                  <c:v>0.69296969696969701</c:v>
                </c:pt>
                <c:pt idx="630">
                  <c:v>0.69296969696969701</c:v>
                </c:pt>
                <c:pt idx="631">
                  <c:v>0.69169040404040405</c:v>
                </c:pt>
                <c:pt idx="632">
                  <c:v>0.69169040404040405</c:v>
                </c:pt>
                <c:pt idx="633">
                  <c:v>0.69169040404040405</c:v>
                </c:pt>
                <c:pt idx="634">
                  <c:v>0.69041111111111109</c:v>
                </c:pt>
                <c:pt idx="635">
                  <c:v>0.68913181818181823</c:v>
                </c:pt>
                <c:pt idx="636">
                  <c:v>0.68913181818181823</c:v>
                </c:pt>
                <c:pt idx="637">
                  <c:v>0.68913181818181823</c:v>
                </c:pt>
                <c:pt idx="638">
                  <c:v>0.68785252525252527</c:v>
                </c:pt>
                <c:pt idx="639">
                  <c:v>0.68785252525252527</c:v>
                </c:pt>
                <c:pt idx="640">
                  <c:v>0.68785252525252527</c:v>
                </c:pt>
                <c:pt idx="641">
                  <c:v>0.68657323232323231</c:v>
                </c:pt>
                <c:pt idx="642">
                  <c:v>0.68657323232323231</c:v>
                </c:pt>
                <c:pt idx="643">
                  <c:v>0.68529393939393934</c:v>
                </c:pt>
                <c:pt idx="644">
                  <c:v>0.68529393939393934</c:v>
                </c:pt>
                <c:pt idx="645">
                  <c:v>0.68529393939393934</c:v>
                </c:pt>
                <c:pt idx="646">
                  <c:v>0.68401464646464649</c:v>
                </c:pt>
                <c:pt idx="647">
                  <c:v>0.68401464646464649</c:v>
                </c:pt>
                <c:pt idx="648">
                  <c:v>0.68401464646464649</c:v>
                </c:pt>
                <c:pt idx="649">
                  <c:v>0.68273535353535353</c:v>
                </c:pt>
                <c:pt idx="650">
                  <c:v>0.68273535353535353</c:v>
                </c:pt>
                <c:pt idx="651">
                  <c:v>0.68145606060606057</c:v>
                </c:pt>
                <c:pt idx="652">
                  <c:v>0.68145606060606057</c:v>
                </c:pt>
                <c:pt idx="653">
                  <c:v>0.68017676767676771</c:v>
                </c:pt>
                <c:pt idx="654">
                  <c:v>0.68017676767676771</c:v>
                </c:pt>
                <c:pt idx="655">
                  <c:v>0.68017676767676771</c:v>
                </c:pt>
                <c:pt idx="656">
                  <c:v>0.67889747474747475</c:v>
                </c:pt>
                <c:pt idx="657">
                  <c:v>0.67889747474747475</c:v>
                </c:pt>
                <c:pt idx="658">
                  <c:v>0.67761818181818179</c:v>
                </c:pt>
                <c:pt idx="659">
                  <c:v>0.67761818181818179</c:v>
                </c:pt>
                <c:pt idx="660">
                  <c:v>0.67761818181818179</c:v>
                </c:pt>
                <c:pt idx="661">
                  <c:v>0.67633888888888893</c:v>
                </c:pt>
                <c:pt idx="662">
                  <c:v>0.67633888888888893</c:v>
                </c:pt>
                <c:pt idx="663">
                  <c:v>0.67633888888888893</c:v>
                </c:pt>
                <c:pt idx="664">
                  <c:v>0.67505959595959597</c:v>
                </c:pt>
                <c:pt idx="665">
                  <c:v>0.67505959595959597</c:v>
                </c:pt>
                <c:pt idx="666">
                  <c:v>0.67378030303030301</c:v>
                </c:pt>
                <c:pt idx="667">
                  <c:v>0.67378030303030301</c:v>
                </c:pt>
                <c:pt idx="668">
                  <c:v>0.67378030303030301</c:v>
                </c:pt>
                <c:pt idx="669">
                  <c:v>0.67250101010101015</c:v>
                </c:pt>
                <c:pt idx="670">
                  <c:v>0.67250101010101015</c:v>
                </c:pt>
                <c:pt idx="671">
                  <c:v>0.67122171717171719</c:v>
                </c:pt>
                <c:pt idx="672">
                  <c:v>0.67122171717171719</c:v>
                </c:pt>
                <c:pt idx="673">
                  <c:v>0.66994242424242423</c:v>
                </c:pt>
                <c:pt idx="674">
                  <c:v>0.66994242424242423</c:v>
                </c:pt>
                <c:pt idx="675">
                  <c:v>0.66994242424242423</c:v>
                </c:pt>
                <c:pt idx="676">
                  <c:v>0.66866313131313126</c:v>
                </c:pt>
                <c:pt idx="677">
                  <c:v>0.66866313131313126</c:v>
                </c:pt>
                <c:pt idx="678">
                  <c:v>0.66738383838383841</c:v>
                </c:pt>
                <c:pt idx="679">
                  <c:v>0.66738383838383841</c:v>
                </c:pt>
                <c:pt idx="680">
                  <c:v>0.66738383838383841</c:v>
                </c:pt>
                <c:pt idx="681">
                  <c:v>0.66610454545454545</c:v>
                </c:pt>
                <c:pt idx="682">
                  <c:v>0.66610454545454545</c:v>
                </c:pt>
                <c:pt idx="683">
                  <c:v>0.66610454545454545</c:v>
                </c:pt>
                <c:pt idx="684">
                  <c:v>0.66482525252525249</c:v>
                </c:pt>
                <c:pt idx="685">
                  <c:v>0.66482525252525249</c:v>
                </c:pt>
                <c:pt idx="686">
                  <c:v>0.66354595959595963</c:v>
                </c:pt>
                <c:pt idx="687">
                  <c:v>0.66354595959595963</c:v>
                </c:pt>
                <c:pt idx="688">
                  <c:v>0.66226666666666667</c:v>
                </c:pt>
                <c:pt idx="689">
                  <c:v>0.66226666666666667</c:v>
                </c:pt>
                <c:pt idx="690">
                  <c:v>0.66226666666666667</c:v>
                </c:pt>
                <c:pt idx="691">
                  <c:v>0.66098737373737371</c:v>
                </c:pt>
                <c:pt idx="692">
                  <c:v>0.66098737373737371</c:v>
                </c:pt>
                <c:pt idx="693">
                  <c:v>0.65970808080808085</c:v>
                </c:pt>
                <c:pt idx="694">
                  <c:v>0.65970808080808085</c:v>
                </c:pt>
                <c:pt idx="695">
                  <c:v>0.65970808080808085</c:v>
                </c:pt>
                <c:pt idx="696">
                  <c:v>0.65842878787878789</c:v>
                </c:pt>
                <c:pt idx="697">
                  <c:v>0.65842878787878789</c:v>
                </c:pt>
                <c:pt idx="698">
                  <c:v>0.65842878787878789</c:v>
                </c:pt>
                <c:pt idx="699">
                  <c:v>0.65714949494949493</c:v>
                </c:pt>
                <c:pt idx="700">
                  <c:v>0.65714949494949493</c:v>
                </c:pt>
                <c:pt idx="701">
                  <c:v>0.65587020202020208</c:v>
                </c:pt>
                <c:pt idx="702">
                  <c:v>0.65587020202020208</c:v>
                </c:pt>
                <c:pt idx="703">
                  <c:v>0.65587020202020208</c:v>
                </c:pt>
                <c:pt idx="704">
                  <c:v>0.65459090909090911</c:v>
                </c:pt>
                <c:pt idx="705">
                  <c:v>0.65459090909090911</c:v>
                </c:pt>
                <c:pt idx="706">
                  <c:v>0.65331161616161615</c:v>
                </c:pt>
                <c:pt idx="707">
                  <c:v>0.65331161616161615</c:v>
                </c:pt>
                <c:pt idx="708">
                  <c:v>0.65203232323232319</c:v>
                </c:pt>
                <c:pt idx="709">
                  <c:v>0.65203232323232319</c:v>
                </c:pt>
                <c:pt idx="710">
                  <c:v>0.65203232323232319</c:v>
                </c:pt>
                <c:pt idx="711">
                  <c:v>0.65075303030303033</c:v>
                </c:pt>
                <c:pt idx="712">
                  <c:v>0.65075303030303033</c:v>
                </c:pt>
                <c:pt idx="713">
                  <c:v>0.65075303030303033</c:v>
                </c:pt>
                <c:pt idx="714">
                  <c:v>0.64947373737373737</c:v>
                </c:pt>
                <c:pt idx="715">
                  <c:v>0.64947373737373737</c:v>
                </c:pt>
                <c:pt idx="716">
                  <c:v>0.64819444444444441</c:v>
                </c:pt>
                <c:pt idx="717">
                  <c:v>0.64819444444444441</c:v>
                </c:pt>
                <c:pt idx="718">
                  <c:v>0.64819444444444441</c:v>
                </c:pt>
                <c:pt idx="719">
                  <c:v>0.64691515151515155</c:v>
                </c:pt>
                <c:pt idx="720">
                  <c:v>0.64691515151515155</c:v>
                </c:pt>
                <c:pt idx="721">
                  <c:v>0.64563585858585859</c:v>
                </c:pt>
                <c:pt idx="722">
                  <c:v>0.64563585858585859</c:v>
                </c:pt>
                <c:pt idx="723">
                  <c:v>0.64435656565656563</c:v>
                </c:pt>
                <c:pt idx="724">
                  <c:v>0.64435656565656563</c:v>
                </c:pt>
                <c:pt idx="725">
                  <c:v>0.64435656565656563</c:v>
                </c:pt>
                <c:pt idx="726">
                  <c:v>0.64307727272727278</c:v>
                </c:pt>
                <c:pt idx="727">
                  <c:v>0.64307727272727278</c:v>
                </c:pt>
                <c:pt idx="728">
                  <c:v>0.64179797979797981</c:v>
                </c:pt>
                <c:pt idx="729">
                  <c:v>0.64179797979797981</c:v>
                </c:pt>
                <c:pt idx="730">
                  <c:v>0.64179797979797981</c:v>
                </c:pt>
                <c:pt idx="731">
                  <c:v>0.64051868686868685</c:v>
                </c:pt>
                <c:pt idx="732">
                  <c:v>0.64051868686868685</c:v>
                </c:pt>
                <c:pt idx="733">
                  <c:v>0.64051868686868685</c:v>
                </c:pt>
                <c:pt idx="734">
                  <c:v>0.63923939393939389</c:v>
                </c:pt>
                <c:pt idx="735">
                  <c:v>0.63923939393939389</c:v>
                </c:pt>
                <c:pt idx="736">
                  <c:v>0.63796010101010103</c:v>
                </c:pt>
                <c:pt idx="737">
                  <c:v>0.63796010101010103</c:v>
                </c:pt>
                <c:pt idx="738">
                  <c:v>0.63668080808080807</c:v>
                </c:pt>
                <c:pt idx="739">
                  <c:v>0.63668080808080807</c:v>
                </c:pt>
                <c:pt idx="740">
                  <c:v>0.63668080808080807</c:v>
                </c:pt>
                <c:pt idx="741">
                  <c:v>0.63540151515151511</c:v>
                </c:pt>
                <c:pt idx="742">
                  <c:v>0.63540151515151511</c:v>
                </c:pt>
                <c:pt idx="743">
                  <c:v>0.63412222222222225</c:v>
                </c:pt>
                <c:pt idx="744">
                  <c:v>0.63412222222222225</c:v>
                </c:pt>
                <c:pt idx="745">
                  <c:v>0.63412222222222225</c:v>
                </c:pt>
                <c:pt idx="746">
                  <c:v>0.63284292929292929</c:v>
                </c:pt>
                <c:pt idx="747">
                  <c:v>0.63284292929292929</c:v>
                </c:pt>
                <c:pt idx="748">
                  <c:v>0.63156363636363633</c:v>
                </c:pt>
                <c:pt idx="749">
                  <c:v>0.63156363636363633</c:v>
                </c:pt>
                <c:pt idx="750">
                  <c:v>0.63156363636363633</c:v>
                </c:pt>
                <c:pt idx="751">
                  <c:v>0.63028434343434347</c:v>
                </c:pt>
                <c:pt idx="752">
                  <c:v>0.63028434343434347</c:v>
                </c:pt>
                <c:pt idx="753">
                  <c:v>0.63028434343434347</c:v>
                </c:pt>
                <c:pt idx="754">
                  <c:v>0.62900505050505051</c:v>
                </c:pt>
                <c:pt idx="755">
                  <c:v>0.62772575757575755</c:v>
                </c:pt>
                <c:pt idx="756">
                  <c:v>0.62772575757575755</c:v>
                </c:pt>
                <c:pt idx="757">
                  <c:v>0.62772575757575755</c:v>
                </c:pt>
                <c:pt idx="758">
                  <c:v>0.6264464646464647</c:v>
                </c:pt>
                <c:pt idx="759">
                  <c:v>0.6264464646464647</c:v>
                </c:pt>
                <c:pt idx="760">
                  <c:v>0.6264464646464647</c:v>
                </c:pt>
                <c:pt idx="761">
                  <c:v>0.62516717171717173</c:v>
                </c:pt>
                <c:pt idx="762">
                  <c:v>0.62516717171717173</c:v>
                </c:pt>
                <c:pt idx="763">
                  <c:v>0.62388787878787877</c:v>
                </c:pt>
                <c:pt idx="764">
                  <c:v>0.62388787878787877</c:v>
                </c:pt>
                <c:pt idx="765">
                  <c:v>0.62388787878787877</c:v>
                </c:pt>
                <c:pt idx="766">
                  <c:v>0.62260858585858581</c:v>
                </c:pt>
                <c:pt idx="767">
                  <c:v>0.62260858585858581</c:v>
                </c:pt>
                <c:pt idx="768">
                  <c:v>0.62260858585858581</c:v>
                </c:pt>
                <c:pt idx="769">
                  <c:v>0.62132929292929295</c:v>
                </c:pt>
                <c:pt idx="770">
                  <c:v>0.62132929292929295</c:v>
                </c:pt>
                <c:pt idx="771">
                  <c:v>0.62004999999999999</c:v>
                </c:pt>
                <c:pt idx="772">
                  <c:v>0.62004999999999999</c:v>
                </c:pt>
                <c:pt idx="773">
                  <c:v>0.61877070707070703</c:v>
                </c:pt>
                <c:pt idx="774">
                  <c:v>0.61877070707070703</c:v>
                </c:pt>
                <c:pt idx="775">
                  <c:v>0.61749141414141417</c:v>
                </c:pt>
                <c:pt idx="776">
                  <c:v>0.61749141414141417</c:v>
                </c:pt>
                <c:pt idx="777">
                  <c:v>0.61749141414141417</c:v>
                </c:pt>
                <c:pt idx="778">
                  <c:v>0.61621212121212121</c:v>
                </c:pt>
                <c:pt idx="779">
                  <c:v>0.61621212121212121</c:v>
                </c:pt>
                <c:pt idx="780">
                  <c:v>0.61621212121212121</c:v>
                </c:pt>
                <c:pt idx="781">
                  <c:v>0.61493282828282825</c:v>
                </c:pt>
                <c:pt idx="782">
                  <c:v>0.61493282828282825</c:v>
                </c:pt>
                <c:pt idx="783">
                  <c:v>0.6136535353535354</c:v>
                </c:pt>
                <c:pt idx="784">
                  <c:v>0.6136535353535354</c:v>
                </c:pt>
                <c:pt idx="785">
                  <c:v>0.6136535353535354</c:v>
                </c:pt>
                <c:pt idx="786">
                  <c:v>0.61237424242424243</c:v>
                </c:pt>
                <c:pt idx="787">
                  <c:v>0.61237424242424243</c:v>
                </c:pt>
                <c:pt idx="788">
                  <c:v>0.61109494949494947</c:v>
                </c:pt>
                <c:pt idx="789">
                  <c:v>0.61109494949494947</c:v>
                </c:pt>
                <c:pt idx="790">
                  <c:v>0.60981565656565662</c:v>
                </c:pt>
                <c:pt idx="791">
                  <c:v>0.60981565656565662</c:v>
                </c:pt>
                <c:pt idx="792">
                  <c:v>0.60981565656565662</c:v>
                </c:pt>
                <c:pt idx="793">
                  <c:v>0.60853636363636365</c:v>
                </c:pt>
                <c:pt idx="794">
                  <c:v>0.60853636363636365</c:v>
                </c:pt>
                <c:pt idx="795">
                  <c:v>0.60725707070707069</c:v>
                </c:pt>
                <c:pt idx="796">
                  <c:v>0.60725707070707069</c:v>
                </c:pt>
                <c:pt idx="797">
                  <c:v>0.60725707070707069</c:v>
                </c:pt>
                <c:pt idx="798">
                  <c:v>0.60597777777777773</c:v>
                </c:pt>
                <c:pt idx="799">
                  <c:v>0.60597777777777773</c:v>
                </c:pt>
                <c:pt idx="800">
                  <c:v>0.60597777777777773</c:v>
                </c:pt>
                <c:pt idx="801">
                  <c:v>0.60469848484848487</c:v>
                </c:pt>
                <c:pt idx="802">
                  <c:v>0.60469848484848487</c:v>
                </c:pt>
                <c:pt idx="803">
                  <c:v>0.60341919191919191</c:v>
                </c:pt>
                <c:pt idx="804">
                  <c:v>0.60341919191919191</c:v>
                </c:pt>
                <c:pt idx="805">
                  <c:v>0.60213989898989895</c:v>
                </c:pt>
                <c:pt idx="806">
                  <c:v>0.60213989898989895</c:v>
                </c:pt>
                <c:pt idx="807">
                  <c:v>0.60213989898989895</c:v>
                </c:pt>
                <c:pt idx="808">
                  <c:v>0.6008606060606061</c:v>
                </c:pt>
                <c:pt idx="809">
                  <c:v>0.6008606060606061</c:v>
                </c:pt>
                <c:pt idx="810">
                  <c:v>0.59958131313131313</c:v>
                </c:pt>
                <c:pt idx="811">
                  <c:v>0.59958131313131313</c:v>
                </c:pt>
                <c:pt idx="812">
                  <c:v>0.59958131313131313</c:v>
                </c:pt>
                <c:pt idx="813">
                  <c:v>0.59830202020202017</c:v>
                </c:pt>
                <c:pt idx="814">
                  <c:v>0.59830202020202017</c:v>
                </c:pt>
                <c:pt idx="815">
                  <c:v>0.59702272727272732</c:v>
                </c:pt>
                <c:pt idx="816">
                  <c:v>0.59702272727272732</c:v>
                </c:pt>
                <c:pt idx="817">
                  <c:v>0.59702272727272732</c:v>
                </c:pt>
                <c:pt idx="818">
                  <c:v>0.59574343434343435</c:v>
                </c:pt>
                <c:pt idx="819">
                  <c:v>0.59574343434343435</c:v>
                </c:pt>
                <c:pt idx="820">
                  <c:v>0.59446414141414139</c:v>
                </c:pt>
                <c:pt idx="821">
                  <c:v>0.59446414141414139</c:v>
                </c:pt>
                <c:pt idx="822">
                  <c:v>0.59318484848484854</c:v>
                </c:pt>
                <c:pt idx="823">
                  <c:v>0.59318484848484854</c:v>
                </c:pt>
                <c:pt idx="824">
                  <c:v>0.59318484848484854</c:v>
                </c:pt>
                <c:pt idx="825">
                  <c:v>0.59190555555555557</c:v>
                </c:pt>
                <c:pt idx="826">
                  <c:v>0.59190555555555557</c:v>
                </c:pt>
                <c:pt idx="827">
                  <c:v>0.59190555555555557</c:v>
                </c:pt>
                <c:pt idx="828">
                  <c:v>0.59062626262626261</c:v>
                </c:pt>
                <c:pt idx="829">
                  <c:v>0.59062626262626261</c:v>
                </c:pt>
                <c:pt idx="830">
                  <c:v>0.58934696969696965</c:v>
                </c:pt>
                <c:pt idx="831">
                  <c:v>0.58934696969696965</c:v>
                </c:pt>
                <c:pt idx="832">
                  <c:v>0.58934696969696965</c:v>
                </c:pt>
                <c:pt idx="833">
                  <c:v>0.58806767676767679</c:v>
                </c:pt>
                <c:pt idx="834">
                  <c:v>0.58678838383838383</c:v>
                </c:pt>
                <c:pt idx="835">
                  <c:v>0.58678838383838383</c:v>
                </c:pt>
                <c:pt idx="836">
                  <c:v>0.58678838383838383</c:v>
                </c:pt>
                <c:pt idx="837">
                  <c:v>0.58550909090909087</c:v>
                </c:pt>
                <c:pt idx="838">
                  <c:v>0.58550909090909087</c:v>
                </c:pt>
                <c:pt idx="839">
                  <c:v>0.58550909090909087</c:v>
                </c:pt>
                <c:pt idx="840">
                  <c:v>0.58422979797979802</c:v>
                </c:pt>
                <c:pt idx="841">
                  <c:v>0.58422979797979802</c:v>
                </c:pt>
                <c:pt idx="842">
                  <c:v>0.58295050505050505</c:v>
                </c:pt>
                <c:pt idx="843">
                  <c:v>0.58295050505050505</c:v>
                </c:pt>
                <c:pt idx="844">
                  <c:v>0.58295050505050505</c:v>
                </c:pt>
                <c:pt idx="845">
                  <c:v>0.58167121212121209</c:v>
                </c:pt>
                <c:pt idx="846">
                  <c:v>0.58167121212121209</c:v>
                </c:pt>
                <c:pt idx="847">
                  <c:v>0.58167121212121209</c:v>
                </c:pt>
                <c:pt idx="848">
                  <c:v>0.58039191919191924</c:v>
                </c:pt>
                <c:pt idx="849">
                  <c:v>0.58039191919191924</c:v>
                </c:pt>
                <c:pt idx="850">
                  <c:v>0.57911262626262627</c:v>
                </c:pt>
                <c:pt idx="851">
                  <c:v>0.57911262626262627</c:v>
                </c:pt>
                <c:pt idx="852">
                  <c:v>0.57783333333333331</c:v>
                </c:pt>
                <c:pt idx="853">
                  <c:v>0.57783333333333331</c:v>
                </c:pt>
                <c:pt idx="854">
                  <c:v>0.57655404040404046</c:v>
                </c:pt>
                <c:pt idx="855">
                  <c:v>0.57655404040404046</c:v>
                </c:pt>
                <c:pt idx="856">
                  <c:v>0.57655404040404046</c:v>
                </c:pt>
                <c:pt idx="857">
                  <c:v>0.57527474747474749</c:v>
                </c:pt>
                <c:pt idx="858">
                  <c:v>0.57527474747474749</c:v>
                </c:pt>
                <c:pt idx="859">
                  <c:v>0.57527474747474749</c:v>
                </c:pt>
                <c:pt idx="860">
                  <c:v>0.57399545454545453</c:v>
                </c:pt>
                <c:pt idx="861">
                  <c:v>0.57399545454545453</c:v>
                </c:pt>
                <c:pt idx="862">
                  <c:v>0.57271616161616157</c:v>
                </c:pt>
                <c:pt idx="863">
                  <c:v>0.57271616161616157</c:v>
                </c:pt>
                <c:pt idx="864">
                  <c:v>0.57271616161616157</c:v>
                </c:pt>
                <c:pt idx="865">
                  <c:v>0.57143686868686872</c:v>
                </c:pt>
                <c:pt idx="866">
                  <c:v>0.57015757575757575</c:v>
                </c:pt>
                <c:pt idx="867">
                  <c:v>0.57015757575757575</c:v>
                </c:pt>
                <c:pt idx="868">
                  <c:v>0.57015757575757575</c:v>
                </c:pt>
                <c:pt idx="869">
                  <c:v>0.56887828282828279</c:v>
                </c:pt>
                <c:pt idx="870">
                  <c:v>0.56887828282828279</c:v>
                </c:pt>
                <c:pt idx="871">
                  <c:v>0.56887828282828279</c:v>
                </c:pt>
                <c:pt idx="872">
                  <c:v>0.56759898989898994</c:v>
                </c:pt>
                <c:pt idx="873">
                  <c:v>0.56759898989898994</c:v>
                </c:pt>
                <c:pt idx="874">
                  <c:v>0.56631969696969697</c:v>
                </c:pt>
                <c:pt idx="875">
                  <c:v>0.56631969696969697</c:v>
                </c:pt>
                <c:pt idx="876">
                  <c:v>0.56631969696969697</c:v>
                </c:pt>
                <c:pt idx="877">
                  <c:v>0.56504040404040401</c:v>
                </c:pt>
                <c:pt idx="878">
                  <c:v>0.56504040404040401</c:v>
                </c:pt>
                <c:pt idx="879">
                  <c:v>0.56504040404040401</c:v>
                </c:pt>
                <c:pt idx="880">
                  <c:v>0.56376111111111116</c:v>
                </c:pt>
                <c:pt idx="881">
                  <c:v>0.56248181818181819</c:v>
                </c:pt>
                <c:pt idx="882">
                  <c:v>0.56248181818181819</c:v>
                </c:pt>
                <c:pt idx="883">
                  <c:v>0.56248181818181819</c:v>
                </c:pt>
                <c:pt idx="884">
                  <c:v>0.56120252525252523</c:v>
                </c:pt>
                <c:pt idx="885">
                  <c:v>0.56120252525252523</c:v>
                </c:pt>
                <c:pt idx="886">
                  <c:v>0.55992323232323238</c:v>
                </c:pt>
                <c:pt idx="887">
                  <c:v>0.55992323232323238</c:v>
                </c:pt>
                <c:pt idx="888">
                  <c:v>0.55992323232323238</c:v>
                </c:pt>
                <c:pt idx="889">
                  <c:v>0.55864393939393941</c:v>
                </c:pt>
                <c:pt idx="890">
                  <c:v>0.55864393939393941</c:v>
                </c:pt>
                <c:pt idx="891">
                  <c:v>0.55864393939393941</c:v>
                </c:pt>
                <c:pt idx="892">
                  <c:v>0.55736464646464645</c:v>
                </c:pt>
                <c:pt idx="893">
                  <c:v>0.55736464646464645</c:v>
                </c:pt>
                <c:pt idx="894">
                  <c:v>0.55608535353535349</c:v>
                </c:pt>
                <c:pt idx="895">
                  <c:v>0.55608535353535349</c:v>
                </c:pt>
                <c:pt idx="896">
                  <c:v>0.55480606060606064</c:v>
                </c:pt>
                <c:pt idx="897">
                  <c:v>0.55480606060606064</c:v>
                </c:pt>
                <c:pt idx="898">
                  <c:v>0.55352676767676767</c:v>
                </c:pt>
                <c:pt idx="899">
                  <c:v>0.55352676767676767</c:v>
                </c:pt>
                <c:pt idx="900">
                  <c:v>0.55352676767676767</c:v>
                </c:pt>
                <c:pt idx="901">
                  <c:v>0.55224747474747471</c:v>
                </c:pt>
                <c:pt idx="902">
                  <c:v>0.55224747474747471</c:v>
                </c:pt>
                <c:pt idx="903">
                  <c:v>0.55224747474747471</c:v>
                </c:pt>
                <c:pt idx="904">
                  <c:v>0.55096818181818186</c:v>
                </c:pt>
                <c:pt idx="905">
                  <c:v>0.55096818181818186</c:v>
                </c:pt>
                <c:pt idx="906">
                  <c:v>0.54968888888888889</c:v>
                </c:pt>
                <c:pt idx="907">
                  <c:v>0.54968888888888889</c:v>
                </c:pt>
                <c:pt idx="908">
                  <c:v>0.54968888888888889</c:v>
                </c:pt>
                <c:pt idx="909">
                  <c:v>0.54840959595959593</c:v>
                </c:pt>
                <c:pt idx="910">
                  <c:v>0.54713030303030308</c:v>
                </c:pt>
                <c:pt idx="911">
                  <c:v>0.54713030303030308</c:v>
                </c:pt>
                <c:pt idx="912">
                  <c:v>0.54713030303030308</c:v>
                </c:pt>
                <c:pt idx="913">
                  <c:v>0.54585101010101011</c:v>
                </c:pt>
                <c:pt idx="914">
                  <c:v>0.54585101010101011</c:v>
                </c:pt>
                <c:pt idx="915">
                  <c:v>0.54585101010101011</c:v>
                </c:pt>
                <c:pt idx="916">
                  <c:v>0.54457171717171715</c:v>
                </c:pt>
                <c:pt idx="917">
                  <c:v>0.54457171717171715</c:v>
                </c:pt>
                <c:pt idx="918">
                  <c:v>0.54329242424242419</c:v>
                </c:pt>
                <c:pt idx="919">
                  <c:v>0.54329242424242419</c:v>
                </c:pt>
                <c:pt idx="920">
                  <c:v>0.54329242424242419</c:v>
                </c:pt>
                <c:pt idx="921">
                  <c:v>0.54201313131313134</c:v>
                </c:pt>
                <c:pt idx="922">
                  <c:v>0.54201313131313134</c:v>
                </c:pt>
                <c:pt idx="923">
                  <c:v>0.54201313131313134</c:v>
                </c:pt>
                <c:pt idx="924">
                  <c:v>0.54073383838383837</c:v>
                </c:pt>
                <c:pt idx="925">
                  <c:v>0.53945454545454541</c:v>
                </c:pt>
                <c:pt idx="926">
                  <c:v>0.53945454545454541</c:v>
                </c:pt>
                <c:pt idx="927">
                  <c:v>0.53945454545454541</c:v>
                </c:pt>
                <c:pt idx="928">
                  <c:v>0.53817525252525256</c:v>
                </c:pt>
                <c:pt idx="929">
                  <c:v>0.53817525252525256</c:v>
                </c:pt>
                <c:pt idx="930">
                  <c:v>0.53689595959595959</c:v>
                </c:pt>
                <c:pt idx="931">
                  <c:v>0.53689595959595959</c:v>
                </c:pt>
                <c:pt idx="932">
                  <c:v>0.53689595959595959</c:v>
                </c:pt>
                <c:pt idx="933">
                  <c:v>0.53561666666666663</c:v>
                </c:pt>
                <c:pt idx="934">
                  <c:v>0.53561666666666663</c:v>
                </c:pt>
                <c:pt idx="935">
                  <c:v>0.53561666666666663</c:v>
                </c:pt>
                <c:pt idx="936">
                  <c:v>0.53433737373737378</c:v>
                </c:pt>
                <c:pt idx="937">
                  <c:v>0.53433737373737378</c:v>
                </c:pt>
                <c:pt idx="938">
                  <c:v>0.53305808080808081</c:v>
                </c:pt>
                <c:pt idx="939">
                  <c:v>0.53305808080808081</c:v>
                </c:pt>
                <c:pt idx="940">
                  <c:v>0.53177878787878785</c:v>
                </c:pt>
                <c:pt idx="941">
                  <c:v>0.53177878787878785</c:v>
                </c:pt>
                <c:pt idx="942">
                  <c:v>0.530499494949495</c:v>
                </c:pt>
                <c:pt idx="943">
                  <c:v>0.530499494949495</c:v>
                </c:pt>
                <c:pt idx="944">
                  <c:v>0.530499494949495</c:v>
                </c:pt>
                <c:pt idx="945">
                  <c:v>0.52922020202020204</c:v>
                </c:pt>
                <c:pt idx="946">
                  <c:v>0.52922020202020204</c:v>
                </c:pt>
                <c:pt idx="947">
                  <c:v>0.52922020202020204</c:v>
                </c:pt>
                <c:pt idx="948">
                  <c:v>0.52794090909090907</c:v>
                </c:pt>
                <c:pt idx="949">
                  <c:v>0.52794090909090907</c:v>
                </c:pt>
                <c:pt idx="950">
                  <c:v>0.52666161616161611</c:v>
                </c:pt>
                <c:pt idx="951">
                  <c:v>0.52666161616161611</c:v>
                </c:pt>
                <c:pt idx="952">
                  <c:v>0.52666161616161611</c:v>
                </c:pt>
                <c:pt idx="953">
                  <c:v>0.52538232323232326</c:v>
                </c:pt>
                <c:pt idx="954">
                  <c:v>0.52410303030303029</c:v>
                </c:pt>
                <c:pt idx="955">
                  <c:v>0.52410303030303029</c:v>
                </c:pt>
                <c:pt idx="956">
                  <c:v>0.52410303030303029</c:v>
                </c:pt>
                <c:pt idx="957">
                  <c:v>0.52282373737373733</c:v>
                </c:pt>
                <c:pt idx="958">
                  <c:v>0.52282373737373733</c:v>
                </c:pt>
                <c:pt idx="959">
                  <c:v>0.52282373737373733</c:v>
                </c:pt>
                <c:pt idx="960">
                  <c:v>0.52154444444444448</c:v>
                </c:pt>
                <c:pt idx="961">
                  <c:v>0.52154444444444448</c:v>
                </c:pt>
                <c:pt idx="962">
                  <c:v>0.52026515151515151</c:v>
                </c:pt>
                <c:pt idx="963">
                  <c:v>0.52026515151515151</c:v>
                </c:pt>
                <c:pt idx="964">
                  <c:v>0.52026515151515151</c:v>
                </c:pt>
                <c:pt idx="965">
                  <c:v>0.51898585858585855</c:v>
                </c:pt>
                <c:pt idx="966">
                  <c:v>0.51898585858585855</c:v>
                </c:pt>
                <c:pt idx="967">
                  <c:v>0.5177065656565657</c:v>
                </c:pt>
                <c:pt idx="968">
                  <c:v>0.5177065656565657</c:v>
                </c:pt>
                <c:pt idx="969">
                  <c:v>0.51642727272727273</c:v>
                </c:pt>
                <c:pt idx="970">
                  <c:v>0.51642727272727273</c:v>
                </c:pt>
                <c:pt idx="971">
                  <c:v>0.51642727272727273</c:v>
                </c:pt>
                <c:pt idx="972">
                  <c:v>0.51514797979797977</c:v>
                </c:pt>
                <c:pt idx="973">
                  <c:v>0.51514797979797977</c:v>
                </c:pt>
                <c:pt idx="974">
                  <c:v>0.51386868686868692</c:v>
                </c:pt>
                <c:pt idx="975">
                  <c:v>0.51386868686868692</c:v>
                </c:pt>
                <c:pt idx="976">
                  <c:v>0.51386868686868692</c:v>
                </c:pt>
                <c:pt idx="977">
                  <c:v>0.51258939393939396</c:v>
                </c:pt>
                <c:pt idx="978">
                  <c:v>0.51258939393939396</c:v>
                </c:pt>
                <c:pt idx="979">
                  <c:v>0.51131010101010099</c:v>
                </c:pt>
                <c:pt idx="980">
                  <c:v>0.51131010101010099</c:v>
                </c:pt>
                <c:pt idx="981">
                  <c:v>0.51131010101010099</c:v>
                </c:pt>
                <c:pt idx="982">
                  <c:v>0.51003080808080803</c:v>
                </c:pt>
                <c:pt idx="983">
                  <c:v>0.51003080808080803</c:v>
                </c:pt>
                <c:pt idx="984">
                  <c:v>0.50875151515151518</c:v>
                </c:pt>
                <c:pt idx="985">
                  <c:v>0.50875151515151518</c:v>
                </c:pt>
                <c:pt idx="986">
                  <c:v>0.50747222222222221</c:v>
                </c:pt>
                <c:pt idx="987">
                  <c:v>0.50747222222222221</c:v>
                </c:pt>
                <c:pt idx="988">
                  <c:v>0.50747222222222221</c:v>
                </c:pt>
                <c:pt idx="989">
                  <c:v>0.50619292929292925</c:v>
                </c:pt>
                <c:pt idx="990">
                  <c:v>0.50619292929292925</c:v>
                </c:pt>
                <c:pt idx="991">
                  <c:v>0.5049136363636364</c:v>
                </c:pt>
                <c:pt idx="992">
                  <c:v>0.5049136363636364</c:v>
                </c:pt>
                <c:pt idx="993">
                  <c:v>0.5049136363636364</c:v>
                </c:pt>
                <c:pt idx="994">
                  <c:v>0.50363434343434343</c:v>
                </c:pt>
                <c:pt idx="995">
                  <c:v>0.50235505050505047</c:v>
                </c:pt>
                <c:pt idx="996">
                  <c:v>0.50235505050505047</c:v>
                </c:pt>
                <c:pt idx="997">
                  <c:v>0.50235505050505047</c:v>
                </c:pt>
                <c:pt idx="998">
                  <c:v>0.50107575757575762</c:v>
                </c:pt>
                <c:pt idx="999">
                  <c:v>0.50107575757575762</c:v>
                </c:pt>
                <c:pt idx="1000">
                  <c:v>0.50107575757575762</c:v>
                </c:pt>
                <c:pt idx="1001">
                  <c:v>0.49979646464646466</c:v>
                </c:pt>
                <c:pt idx="1002">
                  <c:v>0.49979646464646466</c:v>
                </c:pt>
                <c:pt idx="1003">
                  <c:v>0.49851717171717169</c:v>
                </c:pt>
                <c:pt idx="1004">
                  <c:v>0.49851717171717169</c:v>
                </c:pt>
                <c:pt idx="1005">
                  <c:v>0.49851717171717169</c:v>
                </c:pt>
                <c:pt idx="1006">
                  <c:v>0.49723787878787878</c:v>
                </c:pt>
                <c:pt idx="1007">
                  <c:v>0.49723787878787878</c:v>
                </c:pt>
                <c:pt idx="1008">
                  <c:v>0.49595858585858588</c:v>
                </c:pt>
                <c:pt idx="1009">
                  <c:v>0.49595858585858588</c:v>
                </c:pt>
                <c:pt idx="1010">
                  <c:v>0.49467929292929291</c:v>
                </c:pt>
                <c:pt idx="1011">
                  <c:v>0.49467929292929291</c:v>
                </c:pt>
                <c:pt idx="1012">
                  <c:v>0.49467929292929291</c:v>
                </c:pt>
                <c:pt idx="1013">
                  <c:v>0.49340000000000001</c:v>
                </c:pt>
                <c:pt idx="1014">
                  <c:v>0.49340000000000001</c:v>
                </c:pt>
                <c:pt idx="1015">
                  <c:v>0.4921207070707071</c:v>
                </c:pt>
                <c:pt idx="1016">
                  <c:v>0.4921207070707071</c:v>
                </c:pt>
                <c:pt idx="1017">
                  <c:v>0.4921207070707071</c:v>
                </c:pt>
                <c:pt idx="1018">
                  <c:v>0.49084141414141413</c:v>
                </c:pt>
                <c:pt idx="1019">
                  <c:v>0.49084141414141413</c:v>
                </c:pt>
                <c:pt idx="1020">
                  <c:v>0.48956212121212123</c:v>
                </c:pt>
                <c:pt idx="1021">
                  <c:v>0.48956212121212123</c:v>
                </c:pt>
                <c:pt idx="1022">
                  <c:v>0.48956212121212123</c:v>
                </c:pt>
                <c:pt idx="1023">
                  <c:v>0.48828282828282826</c:v>
                </c:pt>
                <c:pt idx="1024">
                  <c:v>0.48828282828282826</c:v>
                </c:pt>
                <c:pt idx="1025">
                  <c:v>0.48700353535353536</c:v>
                </c:pt>
                <c:pt idx="1026">
                  <c:v>0.48700353535353536</c:v>
                </c:pt>
                <c:pt idx="1027">
                  <c:v>0.48572424242424245</c:v>
                </c:pt>
                <c:pt idx="1028">
                  <c:v>0.48572424242424245</c:v>
                </c:pt>
                <c:pt idx="1029">
                  <c:v>0.48572424242424245</c:v>
                </c:pt>
                <c:pt idx="1030">
                  <c:v>0.48444494949494948</c:v>
                </c:pt>
                <c:pt idx="1031">
                  <c:v>0.48444494949494948</c:v>
                </c:pt>
                <c:pt idx="1032">
                  <c:v>0.48316565656565658</c:v>
                </c:pt>
                <c:pt idx="1033">
                  <c:v>0.48316565656565658</c:v>
                </c:pt>
                <c:pt idx="1034">
                  <c:v>0.48316565656565658</c:v>
                </c:pt>
                <c:pt idx="1035">
                  <c:v>0.48188636363636361</c:v>
                </c:pt>
                <c:pt idx="1036">
                  <c:v>0.48188636363636361</c:v>
                </c:pt>
                <c:pt idx="1037">
                  <c:v>0.4806070707070707</c:v>
                </c:pt>
                <c:pt idx="1038">
                  <c:v>0.4806070707070707</c:v>
                </c:pt>
                <c:pt idx="1039">
                  <c:v>0.4793277777777778</c:v>
                </c:pt>
                <c:pt idx="1040">
                  <c:v>0.4793277777777778</c:v>
                </c:pt>
                <c:pt idx="1041">
                  <c:v>0.4793277777777778</c:v>
                </c:pt>
                <c:pt idx="1042">
                  <c:v>0.47804848484848483</c:v>
                </c:pt>
                <c:pt idx="1043">
                  <c:v>0.47804848484848483</c:v>
                </c:pt>
                <c:pt idx="1044">
                  <c:v>0.47676919191919193</c:v>
                </c:pt>
                <c:pt idx="1045">
                  <c:v>0.47676919191919193</c:v>
                </c:pt>
                <c:pt idx="1046">
                  <c:v>0.47676919191919193</c:v>
                </c:pt>
                <c:pt idx="1047">
                  <c:v>0.47548989898989896</c:v>
                </c:pt>
                <c:pt idx="1048">
                  <c:v>0.47548989898989896</c:v>
                </c:pt>
                <c:pt idx="1049">
                  <c:v>0.47421060606060605</c:v>
                </c:pt>
                <c:pt idx="1050">
                  <c:v>0.47421060606060605</c:v>
                </c:pt>
                <c:pt idx="1051">
                  <c:v>0.47293131313131315</c:v>
                </c:pt>
                <c:pt idx="1052">
                  <c:v>0.47293131313131315</c:v>
                </c:pt>
                <c:pt idx="1053">
                  <c:v>0.47293131313131315</c:v>
                </c:pt>
                <c:pt idx="1054">
                  <c:v>0.47165202020202018</c:v>
                </c:pt>
                <c:pt idx="1055">
                  <c:v>0.47165202020202018</c:v>
                </c:pt>
                <c:pt idx="1056">
                  <c:v>0.47037272727272728</c:v>
                </c:pt>
                <c:pt idx="1057">
                  <c:v>0.47037272727272728</c:v>
                </c:pt>
                <c:pt idx="1058">
                  <c:v>0.47037272727272728</c:v>
                </c:pt>
                <c:pt idx="1059">
                  <c:v>0.46909343434343437</c:v>
                </c:pt>
                <c:pt idx="1060">
                  <c:v>0.46909343434343437</c:v>
                </c:pt>
                <c:pt idx="1061">
                  <c:v>0.4678141414141414</c:v>
                </c:pt>
                <c:pt idx="1062">
                  <c:v>0.4678141414141414</c:v>
                </c:pt>
                <c:pt idx="1063">
                  <c:v>0.4665348484848485</c:v>
                </c:pt>
                <c:pt idx="1064">
                  <c:v>0.4665348484848485</c:v>
                </c:pt>
                <c:pt idx="1065">
                  <c:v>0.4665348484848485</c:v>
                </c:pt>
                <c:pt idx="1066">
                  <c:v>0.46525555555555553</c:v>
                </c:pt>
                <c:pt idx="1067">
                  <c:v>0.46525555555555553</c:v>
                </c:pt>
                <c:pt idx="1068">
                  <c:v>0.46397626262626263</c:v>
                </c:pt>
                <c:pt idx="1069">
                  <c:v>0.46397626262626263</c:v>
                </c:pt>
                <c:pt idx="1070">
                  <c:v>0.46397626262626263</c:v>
                </c:pt>
                <c:pt idx="1071">
                  <c:v>0.46269696969696972</c:v>
                </c:pt>
                <c:pt idx="1072">
                  <c:v>0.46269696969696972</c:v>
                </c:pt>
                <c:pt idx="1073">
                  <c:v>0.46141767676767675</c:v>
                </c:pt>
                <c:pt idx="1074">
                  <c:v>0.46141767676767675</c:v>
                </c:pt>
                <c:pt idx="1075">
                  <c:v>0.46141767676767675</c:v>
                </c:pt>
                <c:pt idx="1076">
                  <c:v>0.46013838383838385</c:v>
                </c:pt>
                <c:pt idx="1077">
                  <c:v>0.45885909090909088</c:v>
                </c:pt>
                <c:pt idx="1078">
                  <c:v>0.45885909090909088</c:v>
                </c:pt>
                <c:pt idx="1079">
                  <c:v>0.45885909090909088</c:v>
                </c:pt>
                <c:pt idx="1080">
                  <c:v>0.45757979797979798</c:v>
                </c:pt>
                <c:pt idx="1081">
                  <c:v>0.45757979797979798</c:v>
                </c:pt>
                <c:pt idx="1082">
                  <c:v>0.45757979797979798</c:v>
                </c:pt>
                <c:pt idx="1083">
                  <c:v>0.45630050505050507</c:v>
                </c:pt>
                <c:pt idx="1084">
                  <c:v>0.45630050505050507</c:v>
                </c:pt>
                <c:pt idx="1085">
                  <c:v>0.4550212121212121</c:v>
                </c:pt>
                <c:pt idx="1086">
                  <c:v>0.4550212121212121</c:v>
                </c:pt>
                <c:pt idx="1087">
                  <c:v>0.4550212121212121</c:v>
                </c:pt>
                <c:pt idx="1088">
                  <c:v>0.4537419191919192</c:v>
                </c:pt>
                <c:pt idx="1089">
                  <c:v>0.45246262626262629</c:v>
                </c:pt>
                <c:pt idx="1090">
                  <c:v>0.45246262626262629</c:v>
                </c:pt>
                <c:pt idx="1091">
                  <c:v>0.45246262626262629</c:v>
                </c:pt>
                <c:pt idx="1092">
                  <c:v>0.45118333333333333</c:v>
                </c:pt>
                <c:pt idx="1093">
                  <c:v>0.45118333333333333</c:v>
                </c:pt>
                <c:pt idx="1094">
                  <c:v>0.44990404040404042</c:v>
                </c:pt>
                <c:pt idx="1095">
                  <c:v>0.44990404040404042</c:v>
                </c:pt>
                <c:pt idx="1096">
                  <c:v>0.44990404040404042</c:v>
                </c:pt>
                <c:pt idx="1097">
                  <c:v>0.44862474747474745</c:v>
                </c:pt>
                <c:pt idx="1098">
                  <c:v>0.44862474747474745</c:v>
                </c:pt>
                <c:pt idx="1099">
                  <c:v>0.44862474747474745</c:v>
                </c:pt>
                <c:pt idx="1100">
                  <c:v>0.44734545454545455</c:v>
                </c:pt>
                <c:pt idx="1101">
                  <c:v>0.44734545454545455</c:v>
                </c:pt>
                <c:pt idx="1102">
                  <c:v>0.44606616161616164</c:v>
                </c:pt>
                <c:pt idx="1103">
                  <c:v>0.44606616161616164</c:v>
                </c:pt>
                <c:pt idx="1104">
                  <c:v>0.44478686868686867</c:v>
                </c:pt>
                <c:pt idx="1105">
                  <c:v>0.44478686868686867</c:v>
                </c:pt>
                <c:pt idx="1106">
                  <c:v>0.44350757575757577</c:v>
                </c:pt>
                <c:pt idx="1107">
                  <c:v>0.44350757575757577</c:v>
                </c:pt>
                <c:pt idx="1108">
                  <c:v>0.44350757575757577</c:v>
                </c:pt>
                <c:pt idx="1109">
                  <c:v>0.4422282828282828</c:v>
                </c:pt>
                <c:pt idx="1110">
                  <c:v>0.4422282828282828</c:v>
                </c:pt>
                <c:pt idx="1111">
                  <c:v>0.4409489898989899</c:v>
                </c:pt>
                <c:pt idx="1112">
                  <c:v>0.4409489898989899</c:v>
                </c:pt>
                <c:pt idx="1113">
                  <c:v>0.4409489898989899</c:v>
                </c:pt>
                <c:pt idx="1114">
                  <c:v>0.43966969696969699</c:v>
                </c:pt>
                <c:pt idx="1115">
                  <c:v>0.43966969696969699</c:v>
                </c:pt>
                <c:pt idx="1116">
                  <c:v>0.43839040404040402</c:v>
                </c:pt>
                <c:pt idx="1117">
                  <c:v>0.43839040404040402</c:v>
                </c:pt>
                <c:pt idx="1118">
                  <c:v>0.43711111111111112</c:v>
                </c:pt>
                <c:pt idx="1119">
                  <c:v>0.43711111111111112</c:v>
                </c:pt>
                <c:pt idx="1120">
                  <c:v>0.43711111111111112</c:v>
                </c:pt>
                <c:pt idx="1121">
                  <c:v>0.43583181818181821</c:v>
                </c:pt>
                <c:pt idx="1122">
                  <c:v>0.43583181818181821</c:v>
                </c:pt>
                <c:pt idx="1123">
                  <c:v>0.43455252525252525</c:v>
                </c:pt>
                <c:pt idx="1124">
                  <c:v>0.43455252525252525</c:v>
                </c:pt>
                <c:pt idx="1125">
                  <c:v>0.43455252525252525</c:v>
                </c:pt>
                <c:pt idx="1126">
                  <c:v>0.43327323232323234</c:v>
                </c:pt>
                <c:pt idx="1127">
                  <c:v>0.43199393939393937</c:v>
                </c:pt>
                <c:pt idx="1128">
                  <c:v>0.43199393939393937</c:v>
                </c:pt>
                <c:pt idx="1129">
                  <c:v>0.43199393939393937</c:v>
                </c:pt>
                <c:pt idx="1130">
                  <c:v>0.43071464646464647</c:v>
                </c:pt>
                <c:pt idx="1131">
                  <c:v>0.43071464646464647</c:v>
                </c:pt>
                <c:pt idx="1132">
                  <c:v>0.43071464646464647</c:v>
                </c:pt>
                <c:pt idx="1133">
                  <c:v>0.42943535353535356</c:v>
                </c:pt>
                <c:pt idx="1134">
                  <c:v>0.42943535353535356</c:v>
                </c:pt>
                <c:pt idx="1135">
                  <c:v>0.4281560606060606</c:v>
                </c:pt>
                <c:pt idx="1136">
                  <c:v>0.4281560606060606</c:v>
                </c:pt>
                <c:pt idx="1137">
                  <c:v>0.4281560606060606</c:v>
                </c:pt>
                <c:pt idx="1138">
                  <c:v>0.42687676767676769</c:v>
                </c:pt>
                <c:pt idx="1139">
                  <c:v>0.42559747474747472</c:v>
                </c:pt>
                <c:pt idx="1140">
                  <c:v>0.42559747474747472</c:v>
                </c:pt>
                <c:pt idx="1141">
                  <c:v>0.42559747474747472</c:v>
                </c:pt>
                <c:pt idx="1142">
                  <c:v>0.42431818181818182</c:v>
                </c:pt>
                <c:pt idx="1143">
                  <c:v>0.42431818181818182</c:v>
                </c:pt>
                <c:pt idx="1144">
                  <c:v>0.42303888888888891</c:v>
                </c:pt>
                <c:pt idx="1145">
                  <c:v>0.42303888888888891</c:v>
                </c:pt>
                <c:pt idx="1146">
                  <c:v>0.42303888888888891</c:v>
                </c:pt>
                <c:pt idx="1147">
                  <c:v>0.42175959595959595</c:v>
                </c:pt>
                <c:pt idx="1148">
                  <c:v>0.42175959595959595</c:v>
                </c:pt>
                <c:pt idx="1149">
                  <c:v>0.42175959595959595</c:v>
                </c:pt>
                <c:pt idx="1150">
                  <c:v>0.42048030303030304</c:v>
                </c:pt>
                <c:pt idx="1151">
                  <c:v>0.42048030303030304</c:v>
                </c:pt>
                <c:pt idx="1152">
                  <c:v>0.41920101010101007</c:v>
                </c:pt>
                <c:pt idx="1153">
                  <c:v>0.41920101010101007</c:v>
                </c:pt>
                <c:pt idx="1154">
                  <c:v>0.41792171717171717</c:v>
                </c:pt>
                <c:pt idx="1155">
                  <c:v>0.41792171717171717</c:v>
                </c:pt>
                <c:pt idx="1156">
                  <c:v>0.41664242424242426</c:v>
                </c:pt>
                <c:pt idx="1157">
                  <c:v>0.41664242424242426</c:v>
                </c:pt>
                <c:pt idx="1158">
                  <c:v>0.41664242424242426</c:v>
                </c:pt>
                <c:pt idx="1159">
                  <c:v>0.4153631313131313</c:v>
                </c:pt>
                <c:pt idx="1160">
                  <c:v>0.4153631313131313</c:v>
                </c:pt>
                <c:pt idx="1161">
                  <c:v>0.41408383838383839</c:v>
                </c:pt>
                <c:pt idx="1162">
                  <c:v>0.41408383838383839</c:v>
                </c:pt>
                <c:pt idx="1163">
                  <c:v>0.41408383838383839</c:v>
                </c:pt>
                <c:pt idx="1164">
                  <c:v>0.41280454545454548</c:v>
                </c:pt>
                <c:pt idx="1165">
                  <c:v>0.41280454545454548</c:v>
                </c:pt>
                <c:pt idx="1166">
                  <c:v>0.41152525252525252</c:v>
                </c:pt>
                <c:pt idx="1167">
                  <c:v>0.41152525252525252</c:v>
                </c:pt>
                <c:pt idx="1168">
                  <c:v>0.41024595959595961</c:v>
                </c:pt>
                <c:pt idx="1169">
                  <c:v>0.41024595959595961</c:v>
                </c:pt>
                <c:pt idx="1170">
                  <c:v>0.41024595959595961</c:v>
                </c:pt>
                <c:pt idx="1171">
                  <c:v>0.40896666666666665</c:v>
                </c:pt>
                <c:pt idx="1172">
                  <c:v>0.40896666666666665</c:v>
                </c:pt>
                <c:pt idx="1173">
                  <c:v>0.40768737373737374</c:v>
                </c:pt>
                <c:pt idx="1174">
                  <c:v>0.40768737373737374</c:v>
                </c:pt>
                <c:pt idx="1175">
                  <c:v>0.40768737373737374</c:v>
                </c:pt>
                <c:pt idx="1176">
                  <c:v>0.40640808080808083</c:v>
                </c:pt>
                <c:pt idx="1177">
                  <c:v>0.40512878787878787</c:v>
                </c:pt>
                <c:pt idx="1178">
                  <c:v>0.40512878787878787</c:v>
                </c:pt>
                <c:pt idx="1179">
                  <c:v>0.40512878787878787</c:v>
                </c:pt>
                <c:pt idx="1180">
                  <c:v>0.40384949494949496</c:v>
                </c:pt>
                <c:pt idx="1181">
                  <c:v>0.40384949494949496</c:v>
                </c:pt>
                <c:pt idx="1182">
                  <c:v>0.40257020202020199</c:v>
                </c:pt>
                <c:pt idx="1183">
                  <c:v>0.40257020202020199</c:v>
                </c:pt>
                <c:pt idx="1184">
                  <c:v>0.40257020202020199</c:v>
                </c:pt>
                <c:pt idx="1185">
                  <c:v>0.40129090909090909</c:v>
                </c:pt>
                <c:pt idx="1186">
                  <c:v>0.40129090909090909</c:v>
                </c:pt>
                <c:pt idx="1187">
                  <c:v>0.40129090909090909</c:v>
                </c:pt>
                <c:pt idx="1188">
                  <c:v>0.40001161616161618</c:v>
                </c:pt>
                <c:pt idx="1189">
                  <c:v>0.39873232323232322</c:v>
                </c:pt>
                <c:pt idx="1190">
                  <c:v>0.39873232323232322</c:v>
                </c:pt>
                <c:pt idx="1191">
                  <c:v>0.39873232323232322</c:v>
                </c:pt>
                <c:pt idx="1192">
                  <c:v>0.39745303030303031</c:v>
                </c:pt>
                <c:pt idx="1193">
                  <c:v>0.39745303030303031</c:v>
                </c:pt>
                <c:pt idx="1194">
                  <c:v>0.3961737373737374</c:v>
                </c:pt>
                <c:pt idx="1195">
                  <c:v>0.3961737373737374</c:v>
                </c:pt>
                <c:pt idx="1196">
                  <c:v>0.3961737373737374</c:v>
                </c:pt>
                <c:pt idx="1197">
                  <c:v>0.39489444444444444</c:v>
                </c:pt>
                <c:pt idx="1198">
                  <c:v>0.39489444444444444</c:v>
                </c:pt>
                <c:pt idx="1199">
                  <c:v>0.39361515151515153</c:v>
                </c:pt>
                <c:pt idx="1200">
                  <c:v>0.39361515151515153</c:v>
                </c:pt>
                <c:pt idx="1201">
                  <c:v>0.39233585858585857</c:v>
                </c:pt>
                <c:pt idx="1202">
                  <c:v>0.39233585858585857</c:v>
                </c:pt>
                <c:pt idx="1203">
                  <c:v>0.39233585858585857</c:v>
                </c:pt>
                <c:pt idx="1204">
                  <c:v>0.39105656565656566</c:v>
                </c:pt>
                <c:pt idx="1205">
                  <c:v>0.39105656565656566</c:v>
                </c:pt>
                <c:pt idx="1206">
                  <c:v>0.38977727272727275</c:v>
                </c:pt>
                <c:pt idx="1207">
                  <c:v>0.38977727272727275</c:v>
                </c:pt>
                <c:pt idx="1208">
                  <c:v>0.38977727272727275</c:v>
                </c:pt>
                <c:pt idx="1209">
                  <c:v>0.38849797979797979</c:v>
                </c:pt>
                <c:pt idx="1210">
                  <c:v>0.38849797979797979</c:v>
                </c:pt>
                <c:pt idx="1211">
                  <c:v>0.38721868686868688</c:v>
                </c:pt>
                <c:pt idx="1212">
                  <c:v>0.38721868686868688</c:v>
                </c:pt>
                <c:pt idx="1213">
                  <c:v>0.38593939393939392</c:v>
                </c:pt>
                <c:pt idx="1214">
                  <c:v>0.38593939393939392</c:v>
                </c:pt>
                <c:pt idx="1215">
                  <c:v>0.38466010101010101</c:v>
                </c:pt>
                <c:pt idx="1216">
                  <c:v>0.38466010101010101</c:v>
                </c:pt>
                <c:pt idx="1217">
                  <c:v>0.38466010101010101</c:v>
                </c:pt>
                <c:pt idx="1218">
                  <c:v>0.3833808080808081</c:v>
                </c:pt>
                <c:pt idx="1219">
                  <c:v>0.3833808080808081</c:v>
                </c:pt>
                <c:pt idx="1220">
                  <c:v>0.38210151515151514</c:v>
                </c:pt>
                <c:pt idx="1221">
                  <c:v>0.38210151515151514</c:v>
                </c:pt>
                <c:pt idx="1222">
                  <c:v>0.38210151515151514</c:v>
                </c:pt>
                <c:pt idx="1223">
                  <c:v>0.38082222222222223</c:v>
                </c:pt>
                <c:pt idx="1224">
                  <c:v>0.38082222222222223</c:v>
                </c:pt>
                <c:pt idx="1225">
                  <c:v>0.37954292929292927</c:v>
                </c:pt>
                <c:pt idx="1226">
                  <c:v>0.37954292929292927</c:v>
                </c:pt>
                <c:pt idx="1227">
                  <c:v>0.37826363636363636</c:v>
                </c:pt>
                <c:pt idx="1228">
                  <c:v>0.37826363636363636</c:v>
                </c:pt>
                <c:pt idx="1229">
                  <c:v>0.37826363636363636</c:v>
                </c:pt>
                <c:pt idx="1230">
                  <c:v>0.37698434343434345</c:v>
                </c:pt>
                <c:pt idx="1231">
                  <c:v>0.37698434343434345</c:v>
                </c:pt>
                <c:pt idx="1232">
                  <c:v>0.37570505050505049</c:v>
                </c:pt>
                <c:pt idx="1233">
                  <c:v>0.37570505050505049</c:v>
                </c:pt>
                <c:pt idx="1234">
                  <c:v>0.37570505050505049</c:v>
                </c:pt>
                <c:pt idx="1235">
                  <c:v>0.37442575757575758</c:v>
                </c:pt>
                <c:pt idx="1236">
                  <c:v>0.37314646464646467</c:v>
                </c:pt>
                <c:pt idx="1237">
                  <c:v>0.37314646464646467</c:v>
                </c:pt>
                <c:pt idx="1238">
                  <c:v>0.37314646464646467</c:v>
                </c:pt>
                <c:pt idx="1239">
                  <c:v>0.37186717171717171</c:v>
                </c:pt>
                <c:pt idx="1240">
                  <c:v>0.37186717171717171</c:v>
                </c:pt>
                <c:pt idx="1241">
                  <c:v>0.3705878787878788</c:v>
                </c:pt>
                <c:pt idx="1242">
                  <c:v>0.3705878787878788</c:v>
                </c:pt>
                <c:pt idx="1243">
                  <c:v>0.3705878787878788</c:v>
                </c:pt>
                <c:pt idx="1244">
                  <c:v>0.36930858585858584</c:v>
                </c:pt>
                <c:pt idx="1245">
                  <c:v>0.36930858585858584</c:v>
                </c:pt>
                <c:pt idx="1246">
                  <c:v>0.36802929292929293</c:v>
                </c:pt>
                <c:pt idx="1247">
                  <c:v>0.36802929292929293</c:v>
                </c:pt>
                <c:pt idx="1248">
                  <c:v>0.36675000000000002</c:v>
                </c:pt>
                <c:pt idx="1249">
                  <c:v>0.36675000000000002</c:v>
                </c:pt>
                <c:pt idx="1250">
                  <c:v>0.36675000000000002</c:v>
                </c:pt>
                <c:pt idx="1251">
                  <c:v>0.36547070707070706</c:v>
                </c:pt>
                <c:pt idx="1252">
                  <c:v>0.36547070707070706</c:v>
                </c:pt>
                <c:pt idx="1253">
                  <c:v>0.36419141414141415</c:v>
                </c:pt>
                <c:pt idx="1254">
                  <c:v>0.36419141414141415</c:v>
                </c:pt>
                <c:pt idx="1255">
                  <c:v>0.36419141414141415</c:v>
                </c:pt>
                <c:pt idx="1256">
                  <c:v>0.36291212121212119</c:v>
                </c:pt>
                <c:pt idx="1257">
                  <c:v>0.36291212121212119</c:v>
                </c:pt>
                <c:pt idx="1258">
                  <c:v>0.36163282828282828</c:v>
                </c:pt>
                <c:pt idx="1259">
                  <c:v>0.36163282828282828</c:v>
                </c:pt>
                <c:pt idx="1260">
                  <c:v>0.36035353535353537</c:v>
                </c:pt>
                <c:pt idx="1261">
                  <c:v>0.36035353535353537</c:v>
                </c:pt>
                <c:pt idx="1262">
                  <c:v>0.35907424242424241</c:v>
                </c:pt>
                <c:pt idx="1263">
                  <c:v>0.35907424242424241</c:v>
                </c:pt>
                <c:pt idx="1264">
                  <c:v>0.35907424242424241</c:v>
                </c:pt>
                <c:pt idx="1265">
                  <c:v>0.3577949494949495</c:v>
                </c:pt>
                <c:pt idx="1266">
                  <c:v>0.3577949494949495</c:v>
                </c:pt>
                <c:pt idx="1267">
                  <c:v>0.35651565656565659</c:v>
                </c:pt>
                <c:pt idx="1268">
                  <c:v>0.35651565656565659</c:v>
                </c:pt>
                <c:pt idx="1269">
                  <c:v>0.35651565656565659</c:v>
                </c:pt>
                <c:pt idx="1270">
                  <c:v>0.35523636363636363</c:v>
                </c:pt>
                <c:pt idx="1271">
                  <c:v>0.35523636363636363</c:v>
                </c:pt>
                <c:pt idx="1272">
                  <c:v>0.35395707070707072</c:v>
                </c:pt>
                <c:pt idx="1273">
                  <c:v>0.35395707070707072</c:v>
                </c:pt>
                <c:pt idx="1274">
                  <c:v>0.35267777777777776</c:v>
                </c:pt>
                <c:pt idx="1275">
                  <c:v>0.35267777777777776</c:v>
                </c:pt>
                <c:pt idx="1276">
                  <c:v>0.35267777777777776</c:v>
                </c:pt>
                <c:pt idx="1277">
                  <c:v>0.35139848484848485</c:v>
                </c:pt>
                <c:pt idx="1278">
                  <c:v>0.35139848484848485</c:v>
                </c:pt>
                <c:pt idx="1279">
                  <c:v>0.35011919191919194</c:v>
                </c:pt>
                <c:pt idx="1280">
                  <c:v>0.35011919191919194</c:v>
                </c:pt>
                <c:pt idx="1281">
                  <c:v>0.35011919191919194</c:v>
                </c:pt>
                <c:pt idx="1282">
                  <c:v>0.34883989898989898</c:v>
                </c:pt>
                <c:pt idx="1283">
                  <c:v>0.34756060606060607</c:v>
                </c:pt>
                <c:pt idx="1284">
                  <c:v>0.34756060606060607</c:v>
                </c:pt>
                <c:pt idx="1285">
                  <c:v>0.34756060606060607</c:v>
                </c:pt>
                <c:pt idx="1286">
                  <c:v>0.34628131313131311</c:v>
                </c:pt>
                <c:pt idx="1287">
                  <c:v>0.34628131313131311</c:v>
                </c:pt>
                <c:pt idx="1288">
                  <c:v>0.3450020202020202</c:v>
                </c:pt>
                <c:pt idx="1289">
                  <c:v>0.3450020202020202</c:v>
                </c:pt>
                <c:pt idx="1290">
                  <c:v>0.3450020202020202</c:v>
                </c:pt>
                <c:pt idx="1291">
                  <c:v>0.34372272727272729</c:v>
                </c:pt>
                <c:pt idx="1292">
                  <c:v>0.34244343434343433</c:v>
                </c:pt>
                <c:pt idx="1293">
                  <c:v>0.34244343434343433</c:v>
                </c:pt>
                <c:pt idx="1294">
                  <c:v>0.34244343434343433</c:v>
                </c:pt>
                <c:pt idx="1295">
                  <c:v>0.34116414141414142</c:v>
                </c:pt>
                <c:pt idx="1296">
                  <c:v>0.34116414141414142</c:v>
                </c:pt>
                <c:pt idx="1297">
                  <c:v>0.33988484848484851</c:v>
                </c:pt>
                <c:pt idx="1298">
                  <c:v>0.33988484848484851</c:v>
                </c:pt>
                <c:pt idx="1299">
                  <c:v>0.33988484848484851</c:v>
                </c:pt>
                <c:pt idx="1300">
                  <c:v>0.33860555555555555</c:v>
                </c:pt>
                <c:pt idx="1301">
                  <c:v>0.33860555555555555</c:v>
                </c:pt>
                <c:pt idx="1302">
                  <c:v>0.33860555555555555</c:v>
                </c:pt>
                <c:pt idx="1303">
                  <c:v>0.33732626262626264</c:v>
                </c:pt>
                <c:pt idx="1304">
                  <c:v>0.33604696969696968</c:v>
                </c:pt>
                <c:pt idx="1305">
                  <c:v>0.33604696969696968</c:v>
                </c:pt>
                <c:pt idx="1306">
                  <c:v>0.33604696969696968</c:v>
                </c:pt>
                <c:pt idx="1307">
                  <c:v>0.33476767676767677</c:v>
                </c:pt>
                <c:pt idx="1308">
                  <c:v>0.33476767676767677</c:v>
                </c:pt>
                <c:pt idx="1309">
                  <c:v>0.33348838383838386</c:v>
                </c:pt>
                <c:pt idx="1310">
                  <c:v>0.33348838383838386</c:v>
                </c:pt>
                <c:pt idx="1311">
                  <c:v>0.33348838383838386</c:v>
                </c:pt>
                <c:pt idx="1312">
                  <c:v>0.3322090909090909</c:v>
                </c:pt>
                <c:pt idx="1313">
                  <c:v>0.3322090909090909</c:v>
                </c:pt>
                <c:pt idx="1314">
                  <c:v>0.33092979797979799</c:v>
                </c:pt>
                <c:pt idx="1315">
                  <c:v>0.33092979797979799</c:v>
                </c:pt>
                <c:pt idx="1316">
                  <c:v>0.32965050505050503</c:v>
                </c:pt>
                <c:pt idx="1317">
                  <c:v>0.32965050505050503</c:v>
                </c:pt>
                <c:pt idx="1318">
                  <c:v>0.32837121212121212</c:v>
                </c:pt>
                <c:pt idx="1319">
                  <c:v>0.32837121212121212</c:v>
                </c:pt>
                <c:pt idx="1320">
                  <c:v>0.32837121212121212</c:v>
                </c:pt>
                <c:pt idx="1321">
                  <c:v>0.32709191919191921</c:v>
                </c:pt>
                <c:pt idx="1322">
                  <c:v>0.32709191919191921</c:v>
                </c:pt>
                <c:pt idx="1323">
                  <c:v>0.32581262626262625</c:v>
                </c:pt>
                <c:pt idx="1324">
                  <c:v>0.32581262626262625</c:v>
                </c:pt>
                <c:pt idx="1325">
                  <c:v>0.32581262626262625</c:v>
                </c:pt>
                <c:pt idx="1326">
                  <c:v>0.32453333333333334</c:v>
                </c:pt>
                <c:pt idx="1327">
                  <c:v>0.32453333333333334</c:v>
                </c:pt>
                <c:pt idx="1328">
                  <c:v>0.32325404040404038</c:v>
                </c:pt>
                <c:pt idx="1329">
                  <c:v>0.32325404040404038</c:v>
                </c:pt>
                <c:pt idx="1330">
                  <c:v>0.32197474747474747</c:v>
                </c:pt>
                <c:pt idx="1331">
                  <c:v>0.32197474747474747</c:v>
                </c:pt>
                <c:pt idx="1332">
                  <c:v>0.32197474747474747</c:v>
                </c:pt>
                <c:pt idx="1333">
                  <c:v>0.32069545454545456</c:v>
                </c:pt>
                <c:pt idx="1334">
                  <c:v>0.32069545454545456</c:v>
                </c:pt>
                <c:pt idx="1335">
                  <c:v>0.3194161616161616</c:v>
                </c:pt>
                <c:pt idx="1336">
                  <c:v>0.3194161616161616</c:v>
                </c:pt>
                <c:pt idx="1337">
                  <c:v>0.31813686868686869</c:v>
                </c:pt>
                <c:pt idx="1338">
                  <c:v>0.31813686868686869</c:v>
                </c:pt>
                <c:pt idx="1339">
                  <c:v>0.31685757575757578</c:v>
                </c:pt>
                <c:pt idx="1340">
                  <c:v>0.31685757575757578</c:v>
                </c:pt>
                <c:pt idx="1341">
                  <c:v>0.31685757575757578</c:v>
                </c:pt>
                <c:pt idx="1342">
                  <c:v>0.31557828282828282</c:v>
                </c:pt>
                <c:pt idx="1343">
                  <c:v>0.31557828282828282</c:v>
                </c:pt>
                <c:pt idx="1344">
                  <c:v>0.31429898989898991</c:v>
                </c:pt>
                <c:pt idx="1345">
                  <c:v>0.31429898989898991</c:v>
                </c:pt>
                <c:pt idx="1346">
                  <c:v>0.31429898989898991</c:v>
                </c:pt>
                <c:pt idx="1347">
                  <c:v>0.31301969696969695</c:v>
                </c:pt>
                <c:pt idx="1348">
                  <c:v>0.31174040404040404</c:v>
                </c:pt>
                <c:pt idx="1349">
                  <c:v>0.31174040404040404</c:v>
                </c:pt>
                <c:pt idx="1350">
                  <c:v>0.31174040404040404</c:v>
                </c:pt>
                <c:pt idx="1351">
                  <c:v>0.31046111111111113</c:v>
                </c:pt>
                <c:pt idx="1352">
                  <c:v>0.31046111111111113</c:v>
                </c:pt>
                <c:pt idx="1353">
                  <c:v>0.30918181818181817</c:v>
                </c:pt>
                <c:pt idx="1354">
                  <c:v>0.30918181818181817</c:v>
                </c:pt>
                <c:pt idx="1355">
                  <c:v>0.30918181818181817</c:v>
                </c:pt>
                <c:pt idx="1356">
                  <c:v>0.30790252525252526</c:v>
                </c:pt>
                <c:pt idx="1357">
                  <c:v>0.30790252525252526</c:v>
                </c:pt>
                <c:pt idx="1358">
                  <c:v>0.3066232323232323</c:v>
                </c:pt>
                <c:pt idx="1359">
                  <c:v>0.3066232323232323</c:v>
                </c:pt>
                <c:pt idx="1360">
                  <c:v>0.30534393939393939</c:v>
                </c:pt>
                <c:pt idx="1361">
                  <c:v>0.30534393939393939</c:v>
                </c:pt>
                <c:pt idx="1362">
                  <c:v>0.30534393939393939</c:v>
                </c:pt>
                <c:pt idx="1363">
                  <c:v>0.30406464646464648</c:v>
                </c:pt>
                <c:pt idx="1364">
                  <c:v>0.30406464646464648</c:v>
                </c:pt>
                <c:pt idx="1365">
                  <c:v>0.30278535353535352</c:v>
                </c:pt>
                <c:pt idx="1366">
                  <c:v>0.30278535353535352</c:v>
                </c:pt>
                <c:pt idx="1367">
                  <c:v>0.30278535353535352</c:v>
                </c:pt>
                <c:pt idx="1368">
                  <c:v>0.30150606060606061</c:v>
                </c:pt>
                <c:pt idx="1369">
                  <c:v>0.3002267676767677</c:v>
                </c:pt>
                <c:pt idx="1370">
                  <c:v>0.3002267676767677</c:v>
                </c:pt>
                <c:pt idx="1371">
                  <c:v>0.3002267676767677</c:v>
                </c:pt>
                <c:pt idx="1372">
                  <c:v>0.29894747474747474</c:v>
                </c:pt>
                <c:pt idx="1373">
                  <c:v>0.29894747474747474</c:v>
                </c:pt>
                <c:pt idx="1374">
                  <c:v>0.29766818181818183</c:v>
                </c:pt>
                <c:pt idx="1375">
                  <c:v>0.29766818181818183</c:v>
                </c:pt>
                <c:pt idx="1376">
                  <c:v>0.29766818181818183</c:v>
                </c:pt>
                <c:pt idx="1377">
                  <c:v>0.29638888888888887</c:v>
                </c:pt>
                <c:pt idx="1378">
                  <c:v>0.29638888888888887</c:v>
                </c:pt>
                <c:pt idx="1379">
                  <c:v>0.29510959595959596</c:v>
                </c:pt>
                <c:pt idx="1380">
                  <c:v>0.29510959595959596</c:v>
                </c:pt>
                <c:pt idx="1381">
                  <c:v>0.29383030303030305</c:v>
                </c:pt>
                <c:pt idx="1382">
                  <c:v>0.29383030303030305</c:v>
                </c:pt>
                <c:pt idx="1383">
                  <c:v>0.29255101010101009</c:v>
                </c:pt>
                <c:pt idx="1384">
                  <c:v>0.29255101010101009</c:v>
                </c:pt>
                <c:pt idx="1385">
                  <c:v>0.29255101010101009</c:v>
                </c:pt>
                <c:pt idx="1386">
                  <c:v>0.29127171717171718</c:v>
                </c:pt>
                <c:pt idx="1387">
                  <c:v>0.29127171717171718</c:v>
                </c:pt>
                <c:pt idx="1388">
                  <c:v>0.28999242424242422</c:v>
                </c:pt>
                <c:pt idx="1389">
                  <c:v>0.28999242424242422</c:v>
                </c:pt>
                <c:pt idx="1390">
                  <c:v>0.28871313131313131</c:v>
                </c:pt>
                <c:pt idx="1391">
                  <c:v>0.28871313131313131</c:v>
                </c:pt>
                <c:pt idx="1392">
                  <c:v>0.2874338383838384</c:v>
                </c:pt>
                <c:pt idx="1393">
                  <c:v>0.2874338383838384</c:v>
                </c:pt>
                <c:pt idx="1394">
                  <c:v>0.2874338383838384</c:v>
                </c:pt>
                <c:pt idx="1395">
                  <c:v>0.28615454545454544</c:v>
                </c:pt>
                <c:pt idx="1396">
                  <c:v>0.28615454545454544</c:v>
                </c:pt>
                <c:pt idx="1397">
                  <c:v>0.28487525252525253</c:v>
                </c:pt>
                <c:pt idx="1398">
                  <c:v>0.28487525252525253</c:v>
                </c:pt>
                <c:pt idx="1399">
                  <c:v>0.28487525252525253</c:v>
                </c:pt>
                <c:pt idx="1400">
                  <c:v>0.28359595959595962</c:v>
                </c:pt>
                <c:pt idx="1401">
                  <c:v>0.28359595959595962</c:v>
                </c:pt>
                <c:pt idx="1402">
                  <c:v>0.28231666666666666</c:v>
                </c:pt>
                <c:pt idx="1403">
                  <c:v>0.28231666666666666</c:v>
                </c:pt>
                <c:pt idx="1404">
                  <c:v>0.28103737373737375</c:v>
                </c:pt>
                <c:pt idx="1405">
                  <c:v>0.28103737373737375</c:v>
                </c:pt>
                <c:pt idx="1406">
                  <c:v>0.28103737373737375</c:v>
                </c:pt>
                <c:pt idx="1407">
                  <c:v>0.27975808080808079</c:v>
                </c:pt>
                <c:pt idx="1408">
                  <c:v>0.27975808080808079</c:v>
                </c:pt>
                <c:pt idx="1409">
                  <c:v>0.27847878787878788</c:v>
                </c:pt>
                <c:pt idx="1410">
                  <c:v>0.27847878787878788</c:v>
                </c:pt>
                <c:pt idx="1411">
                  <c:v>0.27719949494949497</c:v>
                </c:pt>
                <c:pt idx="1412">
                  <c:v>0.27719949494949497</c:v>
                </c:pt>
                <c:pt idx="1413">
                  <c:v>0.27592020202020201</c:v>
                </c:pt>
                <c:pt idx="1414">
                  <c:v>0.27592020202020201</c:v>
                </c:pt>
                <c:pt idx="1415">
                  <c:v>0.27592020202020201</c:v>
                </c:pt>
                <c:pt idx="1416">
                  <c:v>0.2746409090909091</c:v>
                </c:pt>
                <c:pt idx="1417">
                  <c:v>0.2746409090909091</c:v>
                </c:pt>
                <c:pt idx="1418">
                  <c:v>0.27336161616161614</c:v>
                </c:pt>
                <c:pt idx="1419">
                  <c:v>0.27336161616161614</c:v>
                </c:pt>
                <c:pt idx="1420">
                  <c:v>0.27336161616161614</c:v>
                </c:pt>
                <c:pt idx="1421">
                  <c:v>0.27208232323232323</c:v>
                </c:pt>
                <c:pt idx="1422">
                  <c:v>0.27080303030303032</c:v>
                </c:pt>
                <c:pt idx="1423">
                  <c:v>0.27080303030303032</c:v>
                </c:pt>
                <c:pt idx="1424">
                  <c:v>0.27080303030303032</c:v>
                </c:pt>
                <c:pt idx="1425">
                  <c:v>0.26952373737373736</c:v>
                </c:pt>
                <c:pt idx="1426">
                  <c:v>0.26952373737373736</c:v>
                </c:pt>
                <c:pt idx="1427">
                  <c:v>0.26824444444444445</c:v>
                </c:pt>
                <c:pt idx="1428">
                  <c:v>0.26824444444444445</c:v>
                </c:pt>
                <c:pt idx="1429">
                  <c:v>0.26824444444444445</c:v>
                </c:pt>
                <c:pt idx="1430">
                  <c:v>0.26696515151515149</c:v>
                </c:pt>
                <c:pt idx="1431">
                  <c:v>0.26568585858585858</c:v>
                </c:pt>
                <c:pt idx="1432">
                  <c:v>0.26568585858585858</c:v>
                </c:pt>
                <c:pt idx="1433">
                  <c:v>0.26568585858585858</c:v>
                </c:pt>
                <c:pt idx="1434">
                  <c:v>0.26440656565656567</c:v>
                </c:pt>
                <c:pt idx="1435">
                  <c:v>0.26440656565656567</c:v>
                </c:pt>
                <c:pt idx="1436">
                  <c:v>0.26312727272727271</c:v>
                </c:pt>
                <c:pt idx="1437">
                  <c:v>0.26312727272727271</c:v>
                </c:pt>
                <c:pt idx="1438">
                  <c:v>0.26312727272727271</c:v>
                </c:pt>
                <c:pt idx="1439">
                  <c:v>0.2618479797979798</c:v>
                </c:pt>
                <c:pt idx="1440">
                  <c:v>0.26056868686868689</c:v>
                </c:pt>
                <c:pt idx="1441">
                  <c:v>0.26056868686868689</c:v>
                </c:pt>
                <c:pt idx="1442">
                  <c:v>0.26056868686868689</c:v>
                </c:pt>
                <c:pt idx="1443">
                  <c:v>0.25928939393939393</c:v>
                </c:pt>
                <c:pt idx="1444">
                  <c:v>0.25928939393939393</c:v>
                </c:pt>
                <c:pt idx="1445">
                  <c:v>0.25801010101010102</c:v>
                </c:pt>
                <c:pt idx="1446">
                  <c:v>0.25801010101010102</c:v>
                </c:pt>
                <c:pt idx="1447">
                  <c:v>0.25801010101010102</c:v>
                </c:pt>
                <c:pt idx="1448">
                  <c:v>0.25673080808080806</c:v>
                </c:pt>
                <c:pt idx="1449">
                  <c:v>0.25673080808080806</c:v>
                </c:pt>
                <c:pt idx="1450">
                  <c:v>0.25545151515151515</c:v>
                </c:pt>
                <c:pt idx="1451">
                  <c:v>0.25545151515151515</c:v>
                </c:pt>
                <c:pt idx="1452">
                  <c:v>0.25417222222222224</c:v>
                </c:pt>
                <c:pt idx="1453">
                  <c:v>0.25417222222222224</c:v>
                </c:pt>
                <c:pt idx="1454">
                  <c:v>0.25289292929292928</c:v>
                </c:pt>
                <c:pt idx="1455">
                  <c:v>0.25289292929292928</c:v>
                </c:pt>
                <c:pt idx="1456">
                  <c:v>0.25289292929292928</c:v>
                </c:pt>
                <c:pt idx="1457">
                  <c:v>0.25161363636363637</c:v>
                </c:pt>
                <c:pt idx="1458">
                  <c:v>0.25161363636363637</c:v>
                </c:pt>
                <c:pt idx="1459">
                  <c:v>0.25161363636363637</c:v>
                </c:pt>
                <c:pt idx="1460">
                  <c:v>0.25033434343434341</c:v>
                </c:pt>
                <c:pt idx="1461">
                  <c:v>0.2490550505050505</c:v>
                </c:pt>
                <c:pt idx="1462">
                  <c:v>0.2490550505050505</c:v>
                </c:pt>
                <c:pt idx="1463">
                  <c:v>0.2490550505050505</c:v>
                </c:pt>
                <c:pt idx="1464">
                  <c:v>0.24777575757575757</c:v>
                </c:pt>
                <c:pt idx="1465">
                  <c:v>0.24777575757575757</c:v>
                </c:pt>
                <c:pt idx="1466">
                  <c:v>0.24649646464646466</c:v>
                </c:pt>
                <c:pt idx="1467">
                  <c:v>0.24649646464646466</c:v>
                </c:pt>
                <c:pt idx="1468">
                  <c:v>0.24649646464646466</c:v>
                </c:pt>
                <c:pt idx="1469">
                  <c:v>0.24521717171717172</c:v>
                </c:pt>
                <c:pt idx="1470">
                  <c:v>0.24393787878787879</c:v>
                </c:pt>
                <c:pt idx="1471">
                  <c:v>0.24393787878787879</c:v>
                </c:pt>
                <c:pt idx="1472">
                  <c:v>0.24393787878787879</c:v>
                </c:pt>
                <c:pt idx="1473">
                  <c:v>0.24265858585858585</c:v>
                </c:pt>
                <c:pt idx="1474">
                  <c:v>0.24265858585858585</c:v>
                </c:pt>
                <c:pt idx="1475">
                  <c:v>0.24137929292929292</c:v>
                </c:pt>
                <c:pt idx="1476">
                  <c:v>0.24137929292929292</c:v>
                </c:pt>
                <c:pt idx="1477">
                  <c:v>0.24137929292929292</c:v>
                </c:pt>
                <c:pt idx="1478">
                  <c:v>0.24010000000000001</c:v>
                </c:pt>
                <c:pt idx="1479">
                  <c:v>0.24010000000000001</c:v>
                </c:pt>
                <c:pt idx="1480">
                  <c:v>0.23882070707070707</c:v>
                </c:pt>
                <c:pt idx="1481">
                  <c:v>0.23882070707070707</c:v>
                </c:pt>
                <c:pt idx="1482">
                  <c:v>0.23754141414141414</c:v>
                </c:pt>
                <c:pt idx="1483">
                  <c:v>0.23754141414141414</c:v>
                </c:pt>
                <c:pt idx="1484">
                  <c:v>0.2362621212121212</c:v>
                </c:pt>
                <c:pt idx="1485">
                  <c:v>0.2362621212121212</c:v>
                </c:pt>
                <c:pt idx="1486">
                  <c:v>0.2362621212121212</c:v>
                </c:pt>
                <c:pt idx="1487">
                  <c:v>0.23498282828282829</c:v>
                </c:pt>
                <c:pt idx="1488">
                  <c:v>0.23498282828282829</c:v>
                </c:pt>
                <c:pt idx="1489">
                  <c:v>0.23370353535353536</c:v>
                </c:pt>
                <c:pt idx="1490">
                  <c:v>0.23370353535353536</c:v>
                </c:pt>
                <c:pt idx="1491">
                  <c:v>0.23242424242424242</c:v>
                </c:pt>
                <c:pt idx="1492">
                  <c:v>0.23242424242424242</c:v>
                </c:pt>
                <c:pt idx="1493">
                  <c:v>0.23114494949494949</c:v>
                </c:pt>
                <c:pt idx="1494">
                  <c:v>0.23114494949494949</c:v>
                </c:pt>
                <c:pt idx="1495">
                  <c:v>0.23114494949494949</c:v>
                </c:pt>
                <c:pt idx="1496">
                  <c:v>0.22986565656565658</c:v>
                </c:pt>
                <c:pt idx="1497">
                  <c:v>0.22986565656565658</c:v>
                </c:pt>
                <c:pt idx="1498">
                  <c:v>0.22858636363636364</c:v>
                </c:pt>
                <c:pt idx="1499">
                  <c:v>0.22858636363636364</c:v>
                </c:pt>
                <c:pt idx="1500">
                  <c:v>0.22730707070707071</c:v>
                </c:pt>
                <c:pt idx="1501">
                  <c:v>0.22730707070707071</c:v>
                </c:pt>
                <c:pt idx="1502">
                  <c:v>0.22602777777777777</c:v>
                </c:pt>
                <c:pt idx="1503">
                  <c:v>0.22602777777777777</c:v>
                </c:pt>
                <c:pt idx="1504">
                  <c:v>0.22602777777777777</c:v>
                </c:pt>
                <c:pt idx="1505">
                  <c:v>0.22474848484848484</c:v>
                </c:pt>
                <c:pt idx="1506">
                  <c:v>0.22474848484848484</c:v>
                </c:pt>
                <c:pt idx="1507">
                  <c:v>0.22346919191919193</c:v>
                </c:pt>
                <c:pt idx="1508">
                  <c:v>0.22346919191919193</c:v>
                </c:pt>
                <c:pt idx="1509">
                  <c:v>0.22218989898989899</c:v>
                </c:pt>
                <c:pt idx="1510">
                  <c:v>0.22218989898989899</c:v>
                </c:pt>
                <c:pt idx="1511">
                  <c:v>0.22091060606060606</c:v>
                </c:pt>
                <c:pt idx="1512">
                  <c:v>0.22091060606060606</c:v>
                </c:pt>
                <c:pt idx="1513">
                  <c:v>0.22091060606060606</c:v>
                </c:pt>
                <c:pt idx="1514">
                  <c:v>0.21963131313131312</c:v>
                </c:pt>
                <c:pt idx="1515">
                  <c:v>0.21963131313131312</c:v>
                </c:pt>
                <c:pt idx="1516">
                  <c:v>0.21835202020202021</c:v>
                </c:pt>
                <c:pt idx="1517">
                  <c:v>0.21835202020202021</c:v>
                </c:pt>
                <c:pt idx="1518">
                  <c:v>0.21707272727272728</c:v>
                </c:pt>
                <c:pt idx="1519">
                  <c:v>0.21707272727272728</c:v>
                </c:pt>
                <c:pt idx="1520">
                  <c:v>0.21579343434343434</c:v>
                </c:pt>
                <c:pt idx="1521">
                  <c:v>0.21579343434343434</c:v>
                </c:pt>
                <c:pt idx="1522">
                  <c:v>0.21579343434343434</c:v>
                </c:pt>
                <c:pt idx="1523">
                  <c:v>0.21451414141414141</c:v>
                </c:pt>
                <c:pt idx="1524">
                  <c:v>0.21451414141414141</c:v>
                </c:pt>
                <c:pt idx="1525">
                  <c:v>0.21323484848484847</c:v>
                </c:pt>
                <c:pt idx="1526">
                  <c:v>0.21323484848484847</c:v>
                </c:pt>
                <c:pt idx="1527">
                  <c:v>0.21195555555555556</c:v>
                </c:pt>
                <c:pt idx="1528">
                  <c:v>0.21195555555555556</c:v>
                </c:pt>
                <c:pt idx="1529">
                  <c:v>0.21067626262626263</c:v>
                </c:pt>
                <c:pt idx="1530">
                  <c:v>0.21067626262626263</c:v>
                </c:pt>
                <c:pt idx="1531">
                  <c:v>0.21067626262626263</c:v>
                </c:pt>
                <c:pt idx="1532">
                  <c:v>0.20939696969696969</c:v>
                </c:pt>
                <c:pt idx="1533">
                  <c:v>0.20939696969696969</c:v>
                </c:pt>
                <c:pt idx="1534">
                  <c:v>0.20811767676767676</c:v>
                </c:pt>
                <c:pt idx="1535">
                  <c:v>0.20811767676767676</c:v>
                </c:pt>
                <c:pt idx="1536">
                  <c:v>0.20811767676767676</c:v>
                </c:pt>
                <c:pt idx="1537">
                  <c:v>0.20683838383838385</c:v>
                </c:pt>
                <c:pt idx="1538">
                  <c:v>0.20555909090909091</c:v>
                </c:pt>
                <c:pt idx="1539">
                  <c:v>0.20555909090909091</c:v>
                </c:pt>
                <c:pt idx="1540">
                  <c:v>0.20555909090909091</c:v>
                </c:pt>
                <c:pt idx="1541">
                  <c:v>0.20427979797979798</c:v>
                </c:pt>
                <c:pt idx="1542">
                  <c:v>0.20427979797979798</c:v>
                </c:pt>
                <c:pt idx="1543">
                  <c:v>0.20300050505050504</c:v>
                </c:pt>
                <c:pt idx="1544">
                  <c:v>0.20300050505050504</c:v>
                </c:pt>
                <c:pt idx="1545">
                  <c:v>0.20300050505050504</c:v>
                </c:pt>
                <c:pt idx="1546">
                  <c:v>0.20172121212121213</c:v>
                </c:pt>
                <c:pt idx="1547">
                  <c:v>0.2004419191919192</c:v>
                </c:pt>
                <c:pt idx="1548">
                  <c:v>0.2004419191919192</c:v>
                </c:pt>
                <c:pt idx="1549">
                  <c:v>0.2004419191919192</c:v>
                </c:pt>
                <c:pt idx="1550">
                  <c:v>0.19916262626262626</c:v>
                </c:pt>
                <c:pt idx="1551">
                  <c:v>0.19916262626262626</c:v>
                </c:pt>
                <c:pt idx="1552">
                  <c:v>0.19788333333333333</c:v>
                </c:pt>
                <c:pt idx="1553">
                  <c:v>0.19788333333333333</c:v>
                </c:pt>
                <c:pt idx="1554">
                  <c:v>0.19788333333333333</c:v>
                </c:pt>
                <c:pt idx="1555">
                  <c:v>0.19660404040404039</c:v>
                </c:pt>
                <c:pt idx="1556">
                  <c:v>0.19532474747474748</c:v>
                </c:pt>
                <c:pt idx="1557">
                  <c:v>0.19532474747474748</c:v>
                </c:pt>
                <c:pt idx="1558">
                  <c:v>0.19532474747474748</c:v>
                </c:pt>
                <c:pt idx="1559">
                  <c:v>0.19404545454545455</c:v>
                </c:pt>
                <c:pt idx="1560">
                  <c:v>0.19404545454545455</c:v>
                </c:pt>
                <c:pt idx="1561">
                  <c:v>0.19276616161616161</c:v>
                </c:pt>
                <c:pt idx="1562">
                  <c:v>0.19276616161616161</c:v>
                </c:pt>
                <c:pt idx="1563">
                  <c:v>0.19276616161616161</c:v>
                </c:pt>
                <c:pt idx="1564">
                  <c:v>0.19148686868686868</c:v>
                </c:pt>
                <c:pt idx="1565">
                  <c:v>0.19020757575757577</c:v>
                </c:pt>
                <c:pt idx="1566">
                  <c:v>0.19020757575757577</c:v>
                </c:pt>
                <c:pt idx="1567">
                  <c:v>0.19020757575757577</c:v>
                </c:pt>
                <c:pt idx="1568">
                  <c:v>0.18892828282828283</c:v>
                </c:pt>
                <c:pt idx="1569">
                  <c:v>0.18892828282828283</c:v>
                </c:pt>
                <c:pt idx="1570">
                  <c:v>0.1876489898989899</c:v>
                </c:pt>
                <c:pt idx="1571">
                  <c:v>0.1876489898989899</c:v>
                </c:pt>
                <c:pt idx="1572">
                  <c:v>0.1876489898989899</c:v>
                </c:pt>
                <c:pt idx="1573">
                  <c:v>0.18636969696969696</c:v>
                </c:pt>
                <c:pt idx="1574">
                  <c:v>0.18509040404040403</c:v>
                </c:pt>
                <c:pt idx="1575">
                  <c:v>0.18509040404040403</c:v>
                </c:pt>
                <c:pt idx="1576">
                  <c:v>0.18509040404040403</c:v>
                </c:pt>
                <c:pt idx="1577">
                  <c:v>0.18381111111111112</c:v>
                </c:pt>
                <c:pt idx="1578">
                  <c:v>0.18381111111111112</c:v>
                </c:pt>
                <c:pt idx="1579">
                  <c:v>0.18253181818181818</c:v>
                </c:pt>
                <c:pt idx="1580">
                  <c:v>0.18253181818181818</c:v>
                </c:pt>
                <c:pt idx="1581">
                  <c:v>0.18253181818181818</c:v>
                </c:pt>
                <c:pt idx="1582">
                  <c:v>0.18125252525252525</c:v>
                </c:pt>
                <c:pt idx="1583">
                  <c:v>0.17997323232323231</c:v>
                </c:pt>
                <c:pt idx="1584">
                  <c:v>0.17997323232323231</c:v>
                </c:pt>
                <c:pt idx="1585">
                  <c:v>0.17997323232323231</c:v>
                </c:pt>
                <c:pt idx="1586">
                  <c:v>0.1786939393939394</c:v>
                </c:pt>
                <c:pt idx="1587">
                  <c:v>0.1786939393939394</c:v>
                </c:pt>
                <c:pt idx="1588">
                  <c:v>0.17741464646464647</c:v>
                </c:pt>
                <c:pt idx="1589">
                  <c:v>0.17741464646464647</c:v>
                </c:pt>
                <c:pt idx="1590">
                  <c:v>0.17741464646464647</c:v>
                </c:pt>
                <c:pt idx="1591">
                  <c:v>0.17613535353535353</c:v>
                </c:pt>
                <c:pt idx="1592">
                  <c:v>0.1748560606060606</c:v>
                </c:pt>
                <c:pt idx="1593">
                  <c:v>0.1748560606060606</c:v>
                </c:pt>
                <c:pt idx="1594">
                  <c:v>0.1748560606060606</c:v>
                </c:pt>
                <c:pt idx="1595">
                  <c:v>0.17357676767676769</c:v>
                </c:pt>
                <c:pt idx="1596">
                  <c:v>0.17357676767676769</c:v>
                </c:pt>
                <c:pt idx="1597">
                  <c:v>0.17229747474747475</c:v>
                </c:pt>
                <c:pt idx="1598">
                  <c:v>0.17229747474747475</c:v>
                </c:pt>
                <c:pt idx="1599">
                  <c:v>0.17229747474747475</c:v>
                </c:pt>
                <c:pt idx="1600">
                  <c:v>0.17101818181818182</c:v>
                </c:pt>
                <c:pt idx="1601">
                  <c:v>0.16973888888888888</c:v>
                </c:pt>
                <c:pt idx="1602">
                  <c:v>0.16973888888888888</c:v>
                </c:pt>
                <c:pt idx="1603">
                  <c:v>0.16973888888888888</c:v>
                </c:pt>
                <c:pt idx="1604">
                  <c:v>0.16845959595959595</c:v>
                </c:pt>
                <c:pt idx="1605">
                  <c:v>0.16845959595959595</c:v>
                </c:pt>
                <c:pt idx="1606">
                  <c:v>0.16718030303030304</c:v>
                </c:pt>
                <c:pt idx="1607">
                  <c:v>0.16718030303030304</c:v>
                </c:pt>
                <c:pt idx="1608">
                  <c:v>0.16718030303030304</c:v>
                </c:pt>
                <c:pt idx="1609">
                  <c:v>0.1659010101010101</c:v>
                </c:pt>
                <c:pt idx="1610">
                  <c:v>0.16462171717171717</c:v>
                </c:pt>
                <c:pt idx="1611">
                  <c:v>0.16462171717171717</c:v>
                </c:pt>
                <c:pt idx="1612">
                  <c:v>0.16462171717171717</c:v>
                </c:pt>
                <c:pt idx="1613">
                  <c:v>0.16334242424242423</c:v>
                </c:pt>
                <c:pt idx="1614">
                  <c:v>0.16334242424242423</c:v>
                </c:pt>
                <c:pt idx="1615">
                  <c:v>0.16206313131313133</c:v>
                </c:pt>
                <c:pt idx="1616">
                  <c:v>0.16206313131313133</c:v>
                </c:pt>
                <c:pt idx="1617">
                  <c:v>0.16078383838383839</c:v>
                </c:pt>
                <c:pt idx="1618">
                  <c:v>0.16078383838383839</c:v>
                </c:pt>
                <c:pt idx="1619">
                  <c:v>0.15950454545454545</c:v>
                </c:pt>
                <c:pt idx="1620">
                  <c:v>0.15950454545454545</c:v>
                </c:pt>
                <c:pt idx="1621">
                  <c:v>0.15950454545454545</c:v>
                </c:pt>
                <c:pt idx="1622">
                  <c:v>0.15822525252525252</c:v>
                </c:pt>
                <c:pt idx="1623">
                  <c:v>0.15822525252525252</c:v>
                </c:pt>
                <c:pt idx="1624">
                  <c:v>0.15694595959595958</c:v>
                </c:pt>
                <c:pt idx="1625">
                  <c:v>0.15694595959595958</c:v>
                </c:pt>
                <c:pt idx="1626">
                  <c:v>0.15566666666666668</c:v>
                </c:pt>
                <c:pt idx="1627">
                  <c:v>0.15566666666666668</c:v>
                </c:pt>
                <c:pt idx="1628">
                  <c:v>0.15438737373737374</c:v>
                </c:pt>
                <c:pt idx="1629">
                  <c:v>0.15438737373737374</c:v>
                </c:pt>
                <c:pt idx="1630">
                  <c:v>0.15438737373737374</c:v>
                </c:pt>
                <c:pt idx="1631">
                  <c:v>0.1531080808080808</c:v>
                </c:pt>
                <c:pt idx="1632">
                  <c:v>0.1531080808080808</c:v>
                </c:pt>
                <c:pt idx="1633">
                  <c:v>0.15182878787878787</c:v>
                </c:pt>
                <c:pt idx="1634">
                  <c:v>0.15182878787878787</c:v>
                </c:pt>
                <c:pt idx="1635">
                  <c:v>0.15054949494949496</c:v>
                </c:pt>
                <c:pt idx="1636">
                  <c:v>0.15054949494949496</c:v>
                </c:pt>
                <c:pt idx="1637">
                  <c:v>0.14927020202020203</c:v>
                </c:pt>
                <c:pt idx="1638">
                  <c:v>0.14927020202020203</c:v>
                </c:pt>
                <c:pt idx="1639">
                  <c:v>0.14927020202020203</c:v>
                </c:pt>
                <c:pt idx="1640">
                  <c:v>0.14799090909090909</c:v>
                </c:pt>
                <c:pt idx="1641">
                  <c:v>0.14799090909090909</c:v>
                </c:pt>
                <c:pt idx="1642">
                  <c:v>0.14671161616161615</c:v>
                </c:pt>
                <c:pt idx="1643">
                  <c:v>0.14671161616161615</c:v>
                </c:pt>
                <c:pt idx="1644">
                  <c:v>0.14543232323232322</c:v>
                </c:pt>
                <c:pt idx="1645">
                  <c:v>0.14543232323232322</c:v>
                </c:pt>
                <c:pt idx="1646">
                  <c:v>0.14415303030303031</c:v>
                </c:pt>
                <c:pt idx="1647">
                  <c:v>0.14415303030303031</c:v>
                </c:pt>
                <c:pt idx="1648">
                  <c:v>0.14415303030303031</c:v>
                </c:pt>
                <c:pt idx="1649">
                  <c:v>0.14287373737373738</c:v>
                </c:pt>
                <c:pt idx="1650">
                  <c:v>0.14287373737373738</c:v>
                </c:pt>
                <c:pt idx="1651">
                  <c:v>0.14159444444444444</c:v>
                </c:pt>
                <c:pt idx="1652">
                  <c:v>0.1403151515151515</c:v>
                </c:pt>
                <c:pt idx="1653">
                  <c:v>0.1403151515151515</c:v>
                </c:pt>
                <c:pt idx="1654">
                  <c:v>0.1403151515151515</c:v>
                </c:pt>
                <c:pt idx="1655">
                  <c:v>0.1390358585858586</c:v>
                </c:pt>
                <c:pt idx="1656">
                  <c:v>0.1390358585858586</c:v>
                </c:pt>
                <c:pt idx="1657">
                  <c:v>0.13775656565656566</c:v>
                </c:pt>
                <c:pt idx="1658">
                  <c:v>0.13775656565656566</c:v>
                </c:pt>
                <c:pt idx="1659">
                  <c:v>0.13775656565656566</c:v>
                </c:pt>
                <c:pt idx="1660">
                  <c:v>0.13647727272727272</c:v>
                </c:pt>
                <c:pt idx="1661">
                  <c:v>0.13519797979797979</c:v>
                </c:pt>
                <c:pt idx="1662">
                  <c:v>0.13519797979797979</c:v>
                </c:pt>
                <c:pt idx="1663">
                  <c:v>0.13519797979797979</c:v>
                </c:pt>
                <c:pt idx="1664">
                  <c:v>0.13391868686868688</c:v>
                </c:pt>
                <c:pt idx="1665">
                  <c:v>0.13391868686868688</c:v>
                </c:pt>
                <c:pt idx="1666">
                  <c:v>0.13263939393939395</c:v>
                </c:pt>
                <c:pt idx="1667">
                  <c:v>0.13263939393939395</c:v>
                </c:pt>
                <c:pt idx="1668">
                  <c:v>0.13136010101010101</c:v>
                </c:pt>
                <c:pt idx="1669">
                  <c:v>0.13136010101010101</c:v>
                </c:pt>
                <c:pt idx="1670">
                  <c:v>0.13008080808080807</c:v>
                </c:pt>
                <c:pt idx="1671">
                  <c:v>0.13008080808080807</c:v>
                </c:pt>
                <c:pt idx="1672">
                  <c:v>0.13008080808080807</c:v>
                </c:pt>
                <c:pt idx="1673">
                  <c:v>0.12880151515151514</c:v>
                </c:pt>
                <c:pt idx="1674">
                  <c:v>0.12880151515151514</c:v>
                </c:pt>
                <c:pt idx="1675">
                  <c:v>0.12752222222222223</c:v>
                </c:pt>
                <c:pt idx="1676">
                  <c:v>0.12752222222222223</c:v>
                </c:pt>
                <c:pt idx="1677">
                  <c:v>0.1262429292929293</c:v>
                </c:pt>
                <c:pt idx="1678">
                  <c:v>0.1262429292929293</c:v>
                </c:pt>
                <c:pt idx="1679">
                  <c:v>0.12496363636363636</c:v>
                </c:pt>
                <c:pt idx="1680">
                  <c:v>0.12496363636363636</c:v>
                </c:pt>
                <c:pt idx="1681">
                  <c:v>0.12496363636363636</c:v>
                </c:pt>
                <c:pt idx="1682">
                  <c:v>0.12368434343434344</c:v>
                </c:pt>
                <c:pt idx="1683">
                  <c:v>0.12368434343434344</c:v>
                </c:pt>
                <c:pt idx="1684">
                  <c:v>0.1224050505050505</c:v>
                </c:pt>
                <c:pt idx="1685">
                  <c:v>0.1224050505050505</c:v>
                </c:pt>
                <c:pt idx="1686">
                  <c:v>0.12112575757575758</c:v>
                </c:pt>
                <c:pt idx="1687">
                  <c:v>0.12112575757575758</c:v>
                </c:pt>
                <c:pt idx="1688">
                  <c:v>0.11984646464646465</c:v>
                </c:pt>
                <c:pt idx="1689">
                  <c:v>0.11984646464646465</c:v>
                </c:pt>
                <c:pt idx="1690">
                  <c:v>0.11984646464646465</c:v>
                </c:pt>
                <c:pt idx="1691">
                  <c:v>0.11856717171717172</c:v>
                </c:pt>
                <c:pt idx="1692">
                  <c:v>0.11856717171717172</c:v>
                </c:pt>
                <c:pt idx="1693">
                  <c:v>0.11728787878787879</c:v>
                </c:pt>
                <c:pt idx="1694">
                  <c:v>0.11728787878787879</c:v>
                </c:pt>
                <c:pt idx="1695">
                  <c:v>0.11600858585858585</c:v>
                </c:pt>
                <c:pt idx="1696">
                  <c:v>0.11600858585858585</c:v>
                </c:pt>
                <c:pt idx="1697">
                  <c:v>0.11472929292929293</c:v>
                </c:pt>
                <c:pt idx="1698">
                  <c:v>0.11472929292929293</c:v>
                </c:pt>
                <c:pt idx="1699">
                  <c:v>0.11472929292929293</c:v>
                </c:pt>
                <c:pt idx="1700">
                  <c:v>0.11345</c:v>
                </c:pt>
                <c:pt idx="1701">
                  <c:v>0.11217070707070707</c:v>
                </c:pt>
                <c:pt idx="1702">
                  <c:v>0.11217070707070707</c:v>
                </c:pt>
                <c:pt idx="1703">
                  <c:v>0.11217070707070707</c:v>
                </c:pt>
                <c:pt idx="1704">
                  <c:v>0.11089141414141414</c:v>
                </c:pt>
                <c:pt idx="1705">
                  <c:v>0.11089141414141414</c:v>
                </c:pt>
                <c:pt idx="1706">
                  <c:v>0.10961212121212122</c:v>
                </c:pt>
                <c:pt idx="1707">
                  <c:v>0.10961212121212122</c:v>
                </c:pt>
                <c:pt idx="1708">
                  <c:v>0.10833282828282828</c:v>
                </c:pt>
                <c:pt idx="1709">
                  <c:v>0.10833282828282828</c:v>
                </c:pt>
                <c:pt idx="1710">
                  <c:v>0.10705353535353536</c:v>
                </c:pt>
                <c:pt idx="1711">
                  <c:v>0.10705353535353536</c:v>
                </c:pt>
                <c:pt idx="1712">
                  <c:v>0.10577424242424242</c:v>
                </c:pt>
                <c:pt idx="1713">
                  <c:v>0.10577424242424242</c:v>
                </c:pt>
                <c:pt idx="1714">
                  <c:v>0.10577424242424242</c:v>
                </c:pt>
                <c:pt idx="1715">
                  <c:v>0.1044949494949495</c:v>
                </c:pt>
                <c:pt idx="1716">
                  <c:v>0.10321565656565657</c:v>
                </c:pt>
                <c:pt idx="1717">
                  <c:v>0.10321565656565657</c:v>
                </c:pt>
                <c:pt idx="1718">
                  <c:v>0.10321565656565657</c:v>
                </c:pt>
                <c:pt idx="1719">
                  <c:v>0.10193636363636363</c:v>
                </c:pt>
                <c:pt idx="1720">
                  <c:v>0.10193636363636363</c:v>
                </c:pt>
                <c:pt idx="1721">
                  <c:v>0.10065707070707071</c:v>
                </c:pt>
                <c:pt idx="1722">
                  <c:v>0.10065707070707071</c:v>
                </c:pt>
                <c:pt idx="1723">
                  <c:v>0.10065707070707071</c:v>
                </c:pt>
                <c:pt idx="1724">
                  <c:v>9.9377777777777773E-2</c:v>
                </c:pt>
                <c:pt idx="1725">
                  <c:v>9.8098484848484852E-2</c:v>
                </c:pt>
                <c:pt idx="1726">
                  <c:v>9.8098484848484852E-2</c:v>
                </c:pt>
                <c:pt idx="1727">
                  <c:v>9.8098484848484852E-2</c:v>
                </c:pt>
                <c:pt idx="1728">
                  <c:v>9.6819191919191916E-2</c:v>
                </c:pt>
                <c:pt idx="1729">
                  <c:v>9.6819191919191916E-2</c:v>
                </c:pt>
                <c:pt idx="1730">
                  <c:v>9.5539898989898994E-2</c:v>
                </c:pt>
                <c:pt idx="1731">
                  <c:v>9.5539898989898994E-2</c:v>
                </c:pt>
                <c:pt idx="1732">
                  <c:v>9.5539898989898994E-2</c:v>
                </c:pt>
                <c:pt idx="1733">
                  <c:v>9.4260606060606059E-2</c:v>
                </c:pt>
                <c:pt idx="1734">
                  <c:v>9.2981313131313137E-2</c:v>
                </c:pt>
                <c:pt idx="1735">
                  <c:v>9.2981313131313137E-2</c:v>
                </c:pt>
                <c:pt idx="1736">
                  <c:v>9.2981313131313137E-2</c:v>
                </c:pt>
                <c:pt idx="1737">
                  <c:v>9.1702020202020201E-2</c:v>
                </c:pt>
                <c:pt idx="1738">
                  <c:v>9.1702020202020201E-2</c:v>
                </c:pt>
                <c:pt idx="1739">
                  <c:v>9.042272727272728E-2</c:v>
                </c:pt>
                <c:pt idx="1740">
                  <c:v>9.042272727272728E-2</c:v>
                </c:pt>
                <c:pt idx="1741">
                  <c:v>8.9143434343434344E-2</c:v>
                </c:pt>
                <c:pt idx="1742">
                  <c:v>8.9143434343434344E-2</c:v>
                </c:pt>
                <c:pt idx="1743">
                  <c:v>8.7864141414141408E-2</c:v>
                </c:pt>
                <c:pt idx="1744">
                  <c:v>8.7864141414141408E-2</c:v>
                </c:pt>
                <c:pt idx="1745">
                  <c:v>8.6584848484848487E-2</c:v>
                </c:pt>
                <c:pt idx="1746">
                  <c:v>8.6584848484848487E-2</c:v>
                </c:pt>
                <c:pt idx="1747">
                  <c:v>8.6584848484848487E-2</c:v>
                </c:pt>
                <c:pt idx="1748">
                  <c:v>8.5305555555555551E-2</c:v>
                </c:pt>
                <c:pt idx="1749">
                  <c:v>8.4026262626262629E-2</c:v>
                </c:pt>
                <c:pt idx="1750">
                  <c:v>8.4026262626262629E-2</c:v>
                </c:pt>
                <c:pt idx="1751">
                  <c:v>8.4026262626262629E-2</c:v>
                </c:pt>
                <c:pt idx="1752">
                  <c:v>8.2746969696969694E-2</c:v>
                </c:pt>
                <c:pt idx="1753">
                  <c:v>8.2746969696969694E-2</c:v>
                </c:pt>
                <c:pt idx="1754">
                  <c:v>8.1467676767676772E-2</c:v>
                </c:pt>
                <c:pt idx="1755">
                  <c:v>8.1467676767676772E-2</c:v>
                </c:pt>
                <c:pt idx="1756">
                  <c:v>8.0188383838383837E-2</c:v>
                </c:pt>
                <c:pt idx="1757">
                  <c:v>8.0188383838383837E-2</c:v>
                </c:pt>
                <c:pt idx="1758">
                  <c:v>7.8909090909090915E-2</c:v>
                </c:pt>
                <c:pt idx="1759">
                  <c:v>7.8909090909090915E-2</c:v>
                </c:pt>
                <c:pt idx="1760">
                  <c:v>7.8909090909090915E-2</c:v>
                </c:pt>
                <c:pt idx="1761">
                  <c:v>7.7629797979797979E-2</c:v>
                </c:pt>
                <c:pt idx="1762">
                  <c:v>7.7629797979797979E-2</c:v>
                </c:pt>
                <c:pt idx="1763">
                  <c:v>7.6350505050505044E-2</c:v>
                </c:pt>
                <c:pt idx="1764">
                  <c:v>7.6350505050505044E-2</c:v>
                </c:pt>
                <c:pt idx="1765">
                  <c:v>7.5071212121212122E-2</c:v>
                </c:pt>
                <c:pt idx="1766">
                  <c:v>7.5071212121212122E-2</c:v>
                </c:pt>
                <c:pt idx="1767">
                  <c:v>7.3791919191919186E-2</c:v>
                </c:pt>
                <c:pt idx="1768">
                  <c:v>7.3791919191919186E-2</c:v>
                </c:pt>
                <c:pt idx="1769">
                  <c:v>7.3791919191919186E-2</c:v>
                </c:pt>
                <c:pt idx="1770">
                  <c:v>7.2512626262626265E-2</c:v>
                </c:pt>
                <c:pt idx="1771">
                  <c:v>7.1233333333333329E-2</c:v>
                </c:pt>
                <c:pt idx="1772">
                  <c:v>7.1233333333333329E-2</c:v>
                </c:pt>
                <c:pt idx="1773">
                  <c:v>7.1233333333333329E-2</c:v>
                </c:pt>
                <c:pt idx="1774">
                  <c:v>6.9954040404040407E-2</c:v>
                </c:pt>
                <c:pt idx="1775">
                  <c:v>6.9954040404040407E-2</c:v>
                </c:pt>
                <c:pt idx="1776">
                  <c:v>6.8674747474747472E-2</c:v>
                </c:pt>
                <c:pt idx="1777">
                  <c:v>6.8674747474747472E-2</c:v>
                </c:pt>
                <c:pt idx="1778">
                  <c:v>6.739545454545455E-2</c:v>
                </c:pt>
                <c:pt idx="1779">
                  <c:v>6.739545454545455E-2</c:v>
                </c:pt>
                <c:pt idx="1780">
                  <c:v>6.6116161616161614E-2</c:v>
                </c:pt>
                <c:pt idx="1781">
                  <c:v>6.6116161616161614E-2</c:v>
                </c:pt>
                <c:pt idx="1782">
                  <c:v>6.4836868686868693E-2</c:v>
                </c:pt>
                <c:pt idx="1783">
                  <c:v>6.4836868686868693E-2</c:v>
                </c:pt>
                <c:pt idx="1784">
                  <c:v>6.4836868686868693E-2</c:v>
                </c:pt>
                <c:pt idx="1785">
                  <c:v>6.3557575757575757E-2</c:v>
                </c:pt>
                <c:pt idx="1786">
                  <c:v>6.2278282828282829E-2</c:v>
                </c:pt>
                <c:pt idx="1787">
                  <c:v>6.2278282828282829E-2</c:v>
                </c:pt>
                <c:pt idx="1788">
                  <c:v>6.2278282828282829E-2</c:v>
                </c:pt>
                <c:pt idx="1789">
                  <c:v>6.09989898989899E-2</c:v>
                </c:pt>
                <c:pt idx="1790">
                  <c:v>6.09989898989899E-2</c:v>
                </c:pt>
                <c:pt idx="1791">
                  <c:v>5.9719696969696971E-2</c:v>
                </c:pt>
                <c:pt idx="1792">
                  <c:v>5.9719696969696971E-2</c:v>
                </c:pt>
                <c:pt idx="1793">
                  <c:v>5.9719696969696971E-2</c:v>
                </c:pt>
                <c:pt idx="1794">
                  <c:v>5.8440404040404043E-2</c:v>
                </c:pt>
                <c:pt idx="1795">
                  <c:v>5.7161111111111114E-2</c:v>
                </c:pt>
                <c:pt idx="1796">
                  <c:v>5.7161111111111114E-2</c:v>
                </c:pt>
                <c:pt idx="1797">
                  <c:v>5.7161111111111114E-2</c:v>
                </c:pt>
                <c:pt idx="1798">
                  <c:v>5.5881818181818185E-2</c:v>
                </c:pt>
                <c:pt idx="1799">
                  <c:v>5.5881818181818185E-2</c:v>
                </c:pt>
                <c:pt idx="1800">
                  <c:v>5.460252525252525E-2</c:v>
                </c:pt>
                <c:pt idx="1801">
                  <c:v>5.460252525252525E-2</c:v>
                </c:pt>
                <c:pt idx="1802">
                  <c:v>5.3323232323232321E-2</c:v>
                </c:pt>
                <c:pt idx="1803">
                  <c:v>5.3323232323232321E-2</c:v>
                </c:pt>
                <c:pt idx="1804">
                  <c:v>5.2043939393939392E-2</c:v>
                </c:pt>
                <c:pt idx="1805">
                  <c:v>5.2043939393939392E-2</c:v>
                </c:pt>
                <c:pt idx="1806">
                  <c:v>5.0764646464646464E-2</c:v>
                </c:pt>
                <c:pt idx="1807">
                  <c:v>5.0764646464646464E-2</c:v>
                </c:pt>
                <c:pt idx="1808">
                  <c:v>5.0764646464646464E-2</c:v>
                </c:pt>
                <c:pt idx="1809">
                  <c:v>4.9485353535353535E-2</c:v>
                </c:pt>
                <c:pt idx="1810">
                  <c:v>4.8206060606060606E-2</c:v>
                </c:pt>
                <c:pt idx="1811">
                  <c:v>4.8206060606060606E-2</c:v>
                </c:pt>
                <c:pt idx="1812">
                  <c:v>4.8206060606060606E-2</c:v>
                </c:pt>
                <c:pt idx="1813">
                  <c:v>4.6926767676767678E-2</c:v>
                </c:pt>
                <c:pt idx="1814">
                  <c:v>4.6926767676767678E-2</c:v>
                </c:pt>
                <c:pt idx="1815">
                  <c:v>4.5647474747474749E-2</c:v>
                </c:pt>
                <c:pt idx="1816">
                  <c:v>4.5647474747474749E-2</c:v>
                </c:pt>
                <c:pt idx="1817">
                  <c:v>4.436818181818182E-2</c:v>
                </c:pt>
                <c:pt idx="1818">
                  <c:v>4.436818181818182E-2</c:v>
                </c:pt>
                <c:pt idx="1819">
                  <c:v>4.3088888888888892E-2</c:v>
                </c:pt>
                <c:pt idx="1820">
                  <c:v>4.3088888888888892E-2</c:v>
                </c:pt>
                <c:pt idx="1821">
                  <c:v>4.3088888888888892E-2</c:v>
                </c:pt>
                <c:pt idx="1822">
                  <c:v>4.1809595959595956E-2</c:v>
                </c:pt>
                <c:pt idx="1823">
                  <c:v>4.0530303030303028E-2</c:v>
                </c:pt>
                <c:pt idx="1824">
                  <c:v>4.0530303030303028E-2</c:v>
                </c:pt>
                <c:pt idx="1825">
                  <c:v>4.0530303030303028E-2</c:v>
                </c:pt>
                <c:pt idx="1826">
                  <c:v>3.9251010101010099E-2</c:v>
                </c:pt>
                <c:pt idx="1827">
                  <c:v>3.9251010101010099E-2</c:v>
                </c:pt>
                <c:pt idx="1828">
                  <c:v>3.797171717171717E-2</c:v>
                </c:pt>
                <c:pt idx="1829">
                  <c:v>3.797171717171717E-2</c:v>
                </c:pt>
                <c:pt idx="1830">
                  <c:v>3.797171717171717E-2</c:v>
                </c:pt>
                <c:pt idx="1831">
                  <c:v>3.6692424242424242E-2</c:v>
                </c:pt>
                <c:pt idx="1832">
                  <c:v>3.5413131313131313E-2</c:v>
                </c:pt>
                <c:pt idx="1833">
                  <c:v>3.5413131313131313E-2</c:v>
                </c:pt>
                <c:pt idx="1834">
                  <c:v>3.4133838383838384E-2</c:v>
                </c:pt>
                <c:pt idx="1835">
                  <c:v>3.4133838383838384E-2</c:v>
                </c:pt>
                <c:pt idx="1836">
                  <c:v>3.4133838383838384E-2</c:v>
                </c:pt>
                <c:pt idx="1837">
                  <c:v>3.2854545454545456E-2</c:v>
                </c:pt>
                <c:pt idx="1838">
                  <c:v>3.1575252525252527E-2</c:v>
                </c:pt>
                <c:pt idx="1839">
                  <c:v>3.1575252525252527E-2</c:v>
                </c:pt>
                <c:pt idx="1840">
                  <c:v>3.1575252525252527E-2</c:v>
                </c:pt>
                <c:pt idx="1841">
                  <c:v>3.0295959595959595E-2</c:v>
                </c:pt>
                <c:pt idx="1842">
                  <c:v>3.0295959595959595E-2</c:v>
                </c:pt>
                <c:pt idx="1843">
                  <c:v>2.9016666666666666E-2</c:v>
                </c:pt>
                <c:pt idx="1844">
                  <c:v>2.9016666666666666E-2</c:v>
                </c:pt>
                <c:pt idx="1845">
                  <c:v>2.7737373737373738E-2</c:v>
                </c:pt>
                <c:pt idx="1846">
                  <c:v>2.7737373737373738E-2</c:v>
                </c:pt>
                <c:pt idx="1847">
                  <c:v>2.6458080808080809E-2</c:v>
                </c:pt>
                <c:pt idx="1848">
                  <c:v>2.6458080808080809E-2</c:v>
                </c:pt>
                <c:pt idx="1849">
                  <c:v>2.6458080808080809E-2</c:v>
                </c:pt>
                <c:pt idx="1850">
                  <c:v>2.517878787878788E-2</c:v>
                </c:pt>
                <c:pt idx="1851">
                  <c:v>2.3899494949494948E-2</c:v>
                </c:pt>
                <c:pt idx="1852">
                  <c:v>2.3899494949494948E-2</c:v>
                </c:pt>
                <c:pt idx="1853">
                  <c:v>2.262020202020202E-2</c:v>
                </c:pt>
                <c:pt idx="1854">
                  <c:v>2.262020202020202E-2</c:v>
                </c:pt>
                <c:pt idx="1855">
                  <c:v>2.262020202020202E-2</c:v>
                </c:pt>
                <c:pt idx="1856">
                  <c:v>2.1340909090909091E-2</c:v>
                </c:pt>
                <c:pt idx="1857">
                  <c:v>2.1340909090909091E-2</c:v>
                </c:pt>
                <c:pt idx="1858">
                  <c:v>2.0061616161616162E-2</c:v>
                </c:pt>
                <c:pt idx="1859">
                  <c:v>2.0061616161616162E-2</c:v>
                </c:pt>
                <c:pt idx="1860">
                  <c:v>1.8782323232323234E-2</c:v>
                </c:pt>
                <c:pt idx="1861">
                  <c:v>1.8782323232323234E-2</c:v>
                </c:pt>
                <c:pt idx="1862">
                  <c:v>1.7503030303030302E-2</c:v>
                </c:pt>
                <c:pt idx="1863">
                  <c:v>1.7503030303030302E-2</c:v>
                </c:pt>
                <c:pt idx="1864">
                  <c:v>1.7503030303030302E-2</c:v>
                </c:pt>
                <c:pt idx="1865">
                  <c:v>1.6223737373737373E-2</c:v>
                </c:pt>
                <c:pt idx="1866">
                  <c:v>1.4944444444444444E-2</c:v>
                </c:pt>
                <c:pt idx="1867">
                  <c:v>1.4944444444444444E-2</c:v>
                </c:pt>
                <c:pt idx="1868">
                  <c:v>1.4944444444444444E-2</c:v>
                </c:pt>
                <c:pt idx="1869">
                  <c:v>1.3665151515151516E-2</c:v>
                </c:pt>
                <c:pt idx="1870">
                  <c:v>1.3665151515151516E-2</c:v>
                </c:pt>
                <c:pt idx="1871">
                  <c:v>1.2385858585858585E-2</c:v>
                </c:pt>
                <c:pt idx="1872">
                  <c:v>1.2385858585858585E-2</c:v>
                </c:pt>
                <c:pt idx="1873">
                  <c:v>1.1106565656565657E-2</c:v>
                </c:pt>
                <c:pt idx="1874">
                  <c:v>1.1106565656565657E-2</c:v>
                </c:pt>
                <c:pt idx="1875">
                  <c:v>9.8272727272727279E-3</c:v>
                </c:pt>
                <c:pt idx="1876">
                  <c:v>9.8272727272727279E-3</c:v>
                </c:pt>
                <c:pt idx="1877">
                  <c:v>8.5479797979797975E-3</c:v>
                </c:pt>
                <c:pt idx="1878">
                  <c:v>8.5479797979797975E-3</c:v>
                </c:pt>
                <c:pt idx="1879">
                  <c:v>7.2686868686868689E-3</c:v>
                </c:pt>
                <c:pt idx="1880">
                  <c:v>7.2686868686868689E-3</c:v>
                </c:pt>
                <c:pt idx="1881">
                  <c:v>5.9893939393939393E-3</c:v>
                </c:pt>
                <c:pt idx="1882">
                  <c:v>5.9893939393939393E-3</c:v>
                </c:pt>
                <c:pt idx="1883">
                  <c:v>5.9893939393939393E-3</c:v>
                </c:pt>
                <c:pt idx="1884">
                  <c:v>4.7101010101010098E-3</c:v>
                </c:pt>
                <c:pt idx="1885">
                  <c:v>4.7101010101010098E-3</c:v>
                </c:pt>
                <c:pt idx="1886">
                  <c:v>3.4308080808080807E-3</c:v>
                </c:pt>
                <c:pt idx="1887">
                  <c:v>3.4308080808080807E-3</c:v>
                </c:pt>
                <c:pt idx="1888">
                  <c:v>2.1515151515151517E-3</c:v>
                </c:pt>
                <c:pt idx="1889">
                  <c:v>2.1515151515151517E-3</c:v>
                </c:pt>
                <c:pt idx="1890">
                  <c:v>8.7222222222222226E-4</c:v>
                </c:pt>
                <c:pt idx="1891">
                  <c:v>8.7222222222222226E-4</c:v>
                </c:pt>
                <c:pt idx="1892">
                  <c:v>8.7222222222222226E-4</c:v>
                </c:pt>
                <c:pt idx="1893">
                  <c:v>8.7222222222222226E-4</c:v>
                </c:pt>
                <c:pt idx="1894">
                  <c:v>8.7222222222222226E-4</c:v>
                </c:pt>
                <c:pt idx="1895">
                  <c:v>8.7222222222222226E-4</c:v>
                </c:pt>
                <c:pt idx="1896">
                  <c:v>8.7222222222222226E-4</c:v>
                </c:pt>
                <c:pt idx="1897">
                  <c:v>8.7222222222222226E-4</c:v>
                </c:pt>
                <c:pt idx="1898">
                  <c:v>8.7222222222222226E-4</c:v>
                </c:pt>
                <c:pt idx="1899">
                  <c:v>8.7222222222222226E-4</c:v>
                </c:pt>
                <c:pt idx="1900">
                  <c:v>8.7222222222222226E-4</c:v>
                </c:pt>
                <c:pt idx="1901">
                  <c:v>8.7222222222222226E-4</c:v>
                </c:pt>
                <c:pt idx="1902">
                  <c:v>8.7222222222222226E-4</c:v>
                </c:pt>
                <c:pt idx="1903">
                  <c:v>8.7222222222222226E-4</c:v>
                </c:pt>
                <c:pt idx="1904">
                  <c:v>8.7222222222222226E-4</c:v>
                </c:pt>
                <c:pt idx="1905">
                  <c:v>8.7222222222222226E-4</c:v>
                </c:pt>
                <c:pt idx="1906">
                  <c:v>8.7222222222222226E-4</c:v>
                </c:pt>
                <c:pt idx="1907">
                  <c:v>8.7222222222222226E-4</c:v>
                </c:pt>
                <c:pt idx="1908">
                  <c:v>8.7222222222222226E-4</c:v>
                </c:pt>
                <c:pt idx="1909">
                  <c:v>8.7222222222222226E-4</c:v>
                </c:pt>
                <c:pt idx="1910">
                  <c:v>8.7222222222222226E-4</c:v>
                </c:pt>
                <c:pt idx="1911">
                  <c:v>8.7222222222222226E-4</c:v>
                </c:pt>
                <c:pt idx="1912">
                  <c:v>8.7222222222222226E-4</c:v>
                </c:pt>
                <c:pt idx="1913">
                  <c:v>8.7222222222222226E-4</c:v>
                </c:pt>
                <c:pt idx="1914">
                  <c:v>8.7222222222222226E-4</c:v>
                </c:pt>
                <c:pt idx="1915">
                  <c:v>8.7222222222222226E-4</c:v>
                </c:pt>
                <c:pt idx="1916">
                  <c:v>8.7222222222222226E-4</c:v>
                </c:pt>
                <c:pt idx="1917">
                  <c:v>8.7222222222222226E-4</c:v>
                </c:pt>
                <c:pt idx="1918">
                  <c:v>8.7222222222222226E-4</c:v>
                </c:pt>
                <c:pt idx="1919">
                  <c:v>8.7222222222222226E-4</c:v>
                </c:pt>
                <c:pt idx="1920">
                  <c:v>8.7222222222222226E-4</c:v>
                </c:pt>
                <c:pt idx="1921">
                  <c:v>8.7222222222222226E-4</c:v>
                </c:pt>
                <c:pt idx="1922">
                  <c:v>8.7222222222222226E-4</c:v>
                </c:pt>
                <c:pt idx="1923">
                  <c:v>8.7222222222222226E-4</c:v>
                </c:pt>
                <c:pt idx="1924">
                  <c:v>8.7222222222222226E-4</c:v>
                </c:pt>
                <c:pt idx="1925">
                  <c:v>8.7222222222222226E-4</c:v>
                </c:pt>
                <c:pt idx="1926">
                  <c:v>8.7222222222222226E-4</c:v>
                </c:pt>
                <c:pt idx="1927">
                  <c:v>8.7222222222222226E-4</c:v>
                </c:pt>
                <c:pt idx="1928">
                  <c:v>8.7222222222222226E-4</c:v>
                </c:pt>
                <c:pt idx="1929">
                  <c:v>8.7222222222222226E-4</c:v>
                </c:pt>
                <c:pt idx="1930">
                  <c:v>8.7222222222222226E-4</c:v>
                </c:pt>
                <c:pt idx="1931">
                  <c:v>8.7222222222222226E-4</c:v>
                </c:pt>
                <c:pt idx="1932">
                  <c:v>8.7222222222222226E-4</c:v>
                </c:pt>
                <c:pt idx="1933">
                  <c:v>8.7222222222222226E-4</c:v>
                </c:pt>
                <c:pt idx="1934">
                  <c:v>8.7222222222222226E-4</c:v>
                </c:pt>
                <c:pt idx="1935">
                  <c:v>8.7222222222222226E-4</c:v>
                </c:pt>
                <c:pt idx="1936">
                  <c:v>8.7222222222222226E-4</c:v>
                </c:pt>
                <c:pt idx="1937">
                  <c:v>8.7222222222222226E-4</c:v>
                </c:pt>
                <c:pt idx="1938">
                  <c:v>8.7222222222222226E-4</c:v>
                </c:pt>
                <c:pt idx="1939">
                  <c:v>8.7222222222222226E-4</c:v>
                </c:pt>
                <c:pt idx="1940">
                  <c:v>8.7222222222222226E-4</c:v>
                </c:pt>
                <c:pt idx="1941">
                  <c:v>8.7222222222222226E-4</c:v>
                </c:pt>
                <c:pt idx="1942">
                  <c:v>8.7222222222222226E-4</c:v>
                </c:pt>
                <c:pt idx="1943">
                  <c:v>8.7222222222222226E-4</c:v>
                </c:pt>
                <c:pt idx="1944">
                  <c:v>8.7222222222222226E-4</c:v>
                </c:pt>
                <c:pt idx="1945">
                  <c:v>8.7222222222222226E-4</c:v>
                </c:pt>
                <c:pt idx="1946">
                  <c:v>8.7222222222222226E-4</c:v>
                </c:pt>
                <c:pt idx="1947">
                  <c:v>8.7222222222222226E-4</c:v>
                </c:pt>
                <c:pt idx="1948">
                  <c:v>8.7222222222222226E-4</c:v>
                </c:pt>
                <c:pt idx="1949">
                  <c:v>8.7222222222222226E-4</c:v>
                </c:pt>
                <c:pt idx="1950">
                  <c:v>8.7222222222222226E-4</c:v>
                </c:pt>
                <c:pt idx="1951">
                  <c:v>8.7222222222222226E-4</c:v>
                </c:pt>
                <c:pt idx="1952">
                  <c:v>8.7222222222222226E-4</c:v>
                </c:pt>
                <c:pt idx="1953">
                  <c:v>8.7222222222222226E-4</c:v>
                </c:pt>
                <c:pt idx="1954">
                  <c:v>8.7222222222222226E-4</c:v>
                </c:pt>
                <c:pt idx="1955">
                  <c:v>8.7222222222222226E-4</c:v>
                </c:pt>
                <c:pt idx="1956">
                  <c:v>8.7222222222222226E-4</c:v>
                </c:pt>
                <c:pt idx="1957">
                  <c:v>8.7222222222222226E-4</c:v>
                </c:pt>
                <c:pt idx="1958">
                  <c:v>8.7222222222222226E-4</c:v>
                </c:pt>
                <c:pt idx="1959">
                  <c:v>8.7222222222222226E-4</c:v>
                </c:pt>
                <c:pt idx="1960">
                  <c:v>8.7222222222222226E-4</c:v>
                </c:pt>
                <c:pt idx="1961">
                  <c:v>8.7222222222222226E-4</c:v>
                </c:pt>
                <c:pt idx="1962">
                  <c:v>8.7222222222222226E-4</c:v>
                </c:pt>
                <c:pt idx="1963">
                  <c:v>8.7222222222222226E-4</c:v>
                </c:pt>
                <c:pt idx="1964">
                  <c:v>8.7222222222222226E-4</c:v>
                </c:pt>
                <c:pt idx="1965">
                  <c:v>8.7222222222222226E-4</c:v>
                </c:pt>
                <c:pt idx="1966">
                  <c:v>8.7222222222222226E-4</c:v>
                </c:pt>
                <c:pt idx="1967">
                  <c:v>8.7222222222222226E-4</c:v>
                </c:pt>
                <c:pt idx="1968">
                  <c:v>8.7222222222222226E-4</c:v>
                </c:pt>
                <c:pt idx="1969">
                  <c:v>8.7222222222222226E-4</c:v>
                </c:pt>
                <c:pt idx="1970">
                  <c:v>8.7222222222222226E-4</c:v>
                </c:pt>
                <c:pt idx="1971">
                  <c:v>8.7222222222222226E-4</c:v>
                </c:pt>
                <c:pt idx="1972">
                  <c:v>8.7222222222222226E-4</c:v>
                </c:pt>
                <c:pt idx="1973">
                  <c:v>8.7222222222222226E-4</c:v>
                </c:pt>
                <c:pt idx="1974">
                  <c:v>8.7222222222222226E-4</c:v>
                </c:pt>
                <c:pt idx="1975">
                  <c:v>8.7222222222222226E-4</c:v>
                </c:pt>
                <c:pt idx="1976">
                  <c:v>8.7222222222222226E-4</c:v>
                </c:pt>
                <c:pt idx="1977">
                  <c:v>8.7222222222222226E-4</c:v>
                </c:pt>
                <c:pt idx="1978">
                  <c:v>8.7222222222222226E-4</c:v>
                </c:pt>
                <c:pt idx="1979">
                  <c:v>8.7222222222222226E-4</c:v>
                </c:pt>
                <c:pt idx="1980">
                  <c:v>8.7222222222222226E-4</c:v>
                </c:pt>
                <c:pt idx="1981">
                  <c:v>8.7222222222222226E-4</c:v>
                </c:pt>
                <c:pt idx="1982">
                  <c:v>8.7222222222222226E-4</c:v>
                </c:pt>
                <c:pt idx="1983">
                  <c:v>8.7222222222222226E-4</c:v>
                </c:pt>
                <c:pt idx="1984">
                  <c:v>8.7222222222222226E-4</c:v>
                </c:pt>
                <c:pt idx="1985">
                  <c:v>8.7222222222222226E-4</c:v>
                </c:pt>
                <c:pt idx="1986">
                  <c:v>8.7222222222222226E-4</c:v>
                </c:pt>
                <c:pt idx="1987">
                  <c:v>8.7222222222222226E-4</c:v>
                </c:pt>
                <c:pt idx="1988">
                  <c:v>8.7222222222222226E-4</c:v>
                </c:pt>
                <c:pt idx="1989">
                  <c:v>8.7222222222222226E-4</c:v>
                </c:pt>
                <c:pt idx="1990">
                  <c:v>8.7222222222222226E-4</c:v>
                </c:pt>
                <c:pt idx="1991">
                  <c:v>8.7222222222222226E-4</c:v>
                </c:pt>
                <c:pt idx="1992">
                  <c:v>8.7222222222222226E-4</c:v>
                </c:pt>
                <c:pt idx="1993">
                  <c:v>8.7222222222222226E-4</c:v>
                </c:pt>
                <c:pt idx="1994">
                  <c:v>8.7222222222222226E-4</c:v>
                </c:pt>
                <c:pt idx="1995">
                  <c:v>8.7222222222222226E-4</c:v>
                </c:pt>
                <c:pt idx="1996">
                  <c:v>8.7222222222222226E-4</c:v>
                </c:pt>
                <c:pt idx="1997">
                  <c:v>8.7222222222222226E-4</c:v>
                </c:pt>
                <c:pt idx="1998">
                  <c:v>8.7222222222222226E-4</c:v>
                </c:pt>
                <c:pt idx="1999">
                  <c:v>8.7222222222222226E-4</c:v>
                </c:pt>
                <c:pt idx="2000">
                  <c:v>8.7222222222222226E-4</c:v>
                </c:pt>
                <c:pt idx="2001">
                  <c:v>8.7222222222222226E-4</c:v>
                </c:pt>
                <c:pt idx="2002">
                  <c:v>8.7222222222222226E-4</c:v>
                </c:pt>
                <c:pt idx="2003">
                  <c:v>8.7222222222222226E-4</c:v>
                </c:pt>
                <c:pt idx="2004">
                  <c:v>8.7222222222222226E-4</c:v>
                </c:pt>
                <c:pt idx="2005">
                  <c:v>8.7222222222222226E-4</c:v>
                </c:pt>
                <c:pt idx="2006">
                  <c:v>8.7222222222222226E-4</c:v>
                </c:pt>
                <c:pt idx="2007">
                  <c:v>8.7222222222222226E-4</c:v>
                </c:pt>
                <c:pt idx="2008">
                  <c:v>8.7222222222222226E-4</c:v>
                </c:pt>
                <c:pt idx="2009">
                  <c:v>8.7222222222222226E-4</c:v>
                </c:pt>
                <c:pt idx="2010">
                  <c:v>8.7222222222222226E-4</c:v>
                </c:pt>
                <c:pt idx="2011">
                  <c:v>8.7222222222222226E-4</c:v>
                </c:pt>
                <c:pt idx="2012">
                  <c:v>8.7222222222222226E-4</c:v>
                </c:pt>
                <c:pt idx="2013">
                  <c:v>8.7222222222222226E-4</c:v>
                </c:pt>
                <c:pt idx="2014">
                  <c:v>8.7222222222222226E-4</c:v>
                </c:pt>
                <c:pt idx="2015">
                  <c:v>8.7222222222222226E-4</c:v>
                </c:pt>
                <c:pt idx="2016">
                  <c:v>8.7222222222222226E-4</c:v>
                </c:pt>
                <c:pt idx="2017">
                  <c:v>8.7222222222222226E-4</c:v>
                </c:pt>
                <c:pt idx="2018">
                  <c:v>8.7222222222222226E-4</c:v>
                </c:pt>
                <c:pt idx="2019">
                  <c:v>8.7222222222222226E-4</c:v>
                </c:pt>
                <c:pt idx="2020">
                  <c:v>8.7222222222222226E-4</c:v>
                </c:pt>
                <c:pt idx="2021">
                  <c:v>8.7222222222222226E-4</c:v>
                </c:pt>
                <c:pt idx="2022">
                  <c:v>8.7222222222222226E-4</c:v>
                </c:pt>
                <c:pt idx="2023">
                  <c:v>8.7222222222222226E-4</c:v>
                </c:pt>
                <c:pt idx="2024">
                  <c:v>8.7222222222222226E-4</c:v>
                </c:pt>
                <c:pt idx="2025">
                  <c:v>8.7222222222222226E-4</c:v>
                </c:pt>
                <c:pt idx="2026">
                  <c:v>8.7222222222222226E-4</c:v>
                </c:pt>
                <c:pt idx="2027">
                  <c:v>8.7222222222222226E-4</c:v>
                </c:pt>
                <c:pt idx="2028">
                  <c:v>8.7222222222222226E-4</c:v>
                </c:pt>
                <c:pt idx="2029">
                  <c:v>8.7222222222222226E-4</c:v>
                </c:pt>
                <c:pt idx="2030">
                  <c:v>8.7222222222222226E-4</c:v>
                </c:pt>
                <c:pt idx="2031">
                  <c:v>8.7222222222222226E-4</c:v>
                </c:pt>
                <c:pt idx="2032">
                  <c:v>8.7222222222222226E-4</c:v>
                </c:pt>
                <c:pt idx="2033">
                  <c:v>8.7222222222222226E-4</c:v>
                </c:pt>
                <c:pt idx="2034">
                  <c:v>8.7222222222222226E-4</c:v>
                </c:pt>
                <c:pt idx="2035">
                  <c:v>8.7222222222222226E-4</c:v>
                </c:pt>
                <c:pt idx="2036">
                  <c:v>8.7222222222222226E-4</c:v>
                </c:pt>
                <c:pt idx="2037">
                  <c:v>8.7222222222222226E-4</c:v>
                </c:pt>
                <c:pt idx="2038">
                  <c:v>8.7222222222222226E-4</c:v>
                </c:pt>
                <c:pt idx="2039">
                  <c:v>8.7222222222222226E-4</c:v>
                </c:pt>
                <c:pt idx="2040">
                  <c:v>8.7222222222222226E-4</c:v>
                </c:pt>
                <c:pt idx="2041">
                  <c:v>8.7222222222222226E-4</c:v>
                </c:pt>
                <c:pt idx="2042">
                  <c:v>8.7222222222222226E-4</c:v>
                </c:pt>
                <c:pt idx="2043">
                  <c:v>8.7222222222222226E-4</c:v>
                </c:pt>
                <c:pt idx="2044">
                  <c:v>8.7222222222222226E-4</c:v>
                </c:pt>
                <c:pt idx="2045">
                  <c:v>8.7222222222222226E-4</c:v>
                </c:pt>
                <c:pt idx="2046">
                  <c:v>8.7222222222222226E-4</c:v>
                </c:pt>
                <c:pt idx="2047">
                  <c:v>8.7222222222222226E-4</c:v>
                </c:pt>
                <c:pt idx="2048">
                  <c:v>8.7222222222222226E-4</c:v>
                </c:pt>
                <c:pt idx="2049">
                  <c:v>8.7222222222222226E-4</c:v>
                </c:pt>
                <c:pt idx="2050">
                  <c:v>8.7222222222222226E-4</c:v>
                </c:pt>
                <c:pt idx="2051">
                  <c:v>8.7222222222222226E-4</c:v>
                </c:pt>
                <c:pt idx="2052">
                  <c:v>8.7222222222222226E-4</c:v>
                </c:pt>
                <c:pt idx="2053">
                  <c:v>8.7222222222222226E-4</c:v>
                </c:pt>
                <c:pt idx="2054">
                  <c:v>8.7222222222222226E-4</c:v>
                </c:pt>
                <c:pt idx="2055">
                  <c:v>8.7222222222222226E-4</c:v>
                </c:pt>
                <c:pt idx="2056">
                  <c:v>8.7222222222222226E-4</c:v>
                </c:pt>
                <c:pt idx="2057">
                  <c:v>8.7222222222222226E-4</c:v>
                </c:pt>
                <c:pt idx="2058">
                  <c:v>8.7222222222222226E-4</c:v>
                </c:pt>
                <c:pt idx="2059">
                  <c:v>8.7222222222222226E-4</c:v>
                </c:pt>
                <c:pt idx="2060">
                  <c:v>8.7222222222222226E-4</c:v>
                </c:pt>
                <c:pt idx="2061">
                  <c:v>8.7222222222222226E-4</c:v>
                </c:pt>
                <c:pt idx="2062">
                  <c:v>8.7222222222222226E-4</c:v>
                </c:pt>
                <c:pt idx="2063">
                  <c:v>8.7222222222222226E-4</c:v>
                </c:pt>
                <c:pt idx="2064">
                  <c:v>8.7222222222222226E-4</c:v>
                </c:pt>
                <c:pt idx="2065">
                  <c:v>8.7222222222222226E-4</c:v>
                </c:pt>
                <c:pt idx="2066">
                  <c:v>8.7222222222222226E-4</c:v>
                </c:pt>
                <c:pt idx="2067">
                  <c:v>8.7222222222222226E-4</c:v>
                </c:pt>
                <c:pt idx="2068">
                  <c:v>8.7222222222222226E-4</c:v>
                </c:pt>
                <c:pt idx="2069">
                  <c:v>8.7222222222222226E-4</c:v>
                </c:pt>
                <c:pt idx="2070">
                  <c:v>8.7222222222222226E-4</c:v>
                </c:pt>
                <c:pt idx="2071">
                  <c:v>8.7222222222222226E-4</c:v>
                </c:pt>
                <c:pt idx="2072">
                  <c:v>8.7222222222222226E-4</c:v>
                </c:pt>
                <c:pt idx="2073">
                  <c:v>8.7222222222222226E-4</c:v>
                </c:pt>
                <c:pt idx="2074">
                  <c:v>8.7222222222222226E-4</c:v>
                </c:pt>
                <c:pt idx="2075">
                  <c:v>8.7222222222222226E-4</c:v>
                </c:pt>
                <c:pt idx="2076">
                  <c:v>8.7222222222222226E-4</c:v>
                </c:pt>
                <c:pt idx="2077">
                  <c:v>8.7222222222222226E-4</c:v>
                </c:pt>
                <c:pt idx="2078">
                  <c:v>8.7222222222222226E-4</c:v>
                </c:pt>
                <c:pt idx="2079">
                  <c:v>8.7222222222222226E-4</c:v>
                </c:pt>
                <c:pt idx="2080">
                  <c:v>8.7222222222222226E-4</c:v>
                </c:pt>
                <c:pt idx="2081">
                  <c:v>8.7222222222222226E-4</c:v>
                </c:pt>
                <c:pt idx="2082">
                  <c:v>8.7222222222222226E-4</c:v>
                </c:pt>
                <c:pt idx="2083">
                  <c:v>8.7222222222222226E-4</c:v>
                </c:pt>
                <c:pt idx="2084">
                  <c:v>8.7222222222222226E-4</c:v>
                </c:pt>
                <c:pt idx="2085">
                  <c:v>8.7222222222222226E-4</c:v>
                </c:pt>
                <c:pt idx="2086">
                  <c:v>8.7222222222222226E-4</c:v>
                </c:pt>
                <c:pt idx="2087">
                  <c:v>8.7222222222222226E-4</c:v>
                </c:pt>
                <c:pt idx="2088">
                  <c:v>8.7222222222222226E-4</c:v>
                </c:pt>
                <c:pt idx="2089">
                  <c:v>8.7222222222222226E-4</c:v>
                </c:pt>
                <c:pt idx="2090">
                  <c:v>8.7222222222222226E-4</c:v>
                </c:pt>
                <c:pt idx="2091">
                  <c:v>8.7222222222222226E-4</c:v>
                </c:pt>
                <c:pt idx="2092">
                  <c:v>8.7222222222222226E-4</c:v>
                </c:pt>
                <c:pt idx="2093">
                  <c:v>8.7222222222222226E-4</c:v>
                </c:pt>
                <c:pt idx="2094">
                  <c:v>8.7222222222222226E-4</c:v>
                </c:pt>
                <c:pt idx="2095">
                  <c:v>8.7222222222222226E-4</c:v>
                </c:pt>
                <c:pt idx="2096">
                  <c:v>8.7222222222222226E-4</c:v>
                </c:pt>
                <c:pt idx="2097">
                  <c:v>8.7222222222222226E-4</c:v>
                </c:pt>
                <c:pt idx="2098">
                  <c:v>8.7222222222222226E-4</c:v>
                </c:pt>
                <c:pt idx="2099">
                  <c:v>8.7222222222222226E-4</c:v>
                </c:pt>
                <c:pt idx="2100">
                  <c:v>8.7222222222222226E-4</c:v>
                </c:pt>
                <c:pt idx="2101">
                  <c:v>8.7222222222222226E-4</c:v>
                </c:pt>
                <c:pt idx="2102">
                  <c:v>8.7222222222222226E-4</c:v>
                </c:pt>
                <c:pt idx="2103">
                  <c:v>8.7222222222222226E-4</c:v>
                </c:pt>
                <c:pt idx="2104">
                  <c:v>8.7222222222222226E-4</c:v>
                </c:pt>
                <c:pt idx="2105">
                  <c:v>8.7222222222222226E-4</c:v>
                </c:pt>
                <c:pt idx="2106">
                  <c:v>8.7222222222222226E-4</c:v>
                </c:pt>
                <c:pt idx="2107">
                  <c:v>8.7222222222222226E-4</c:v>
                </c:pt>
                <c:pt idx="2108">
                  <c:v>8.7222222222222226E-4</c:v>
                </c:pt>
                <c:pt idx="2109">
                  <c:v>8.7222222222222226E-4</c:v>
                </c:pt>
                <c:pt idx="2110">
                  <c:v>8.7222222222222226E-4</c:v>
                </c:pt>
                <c:pt idx="2111">
                  <c:v>8.7222222222222226E-4</c:v>
                </c:pt>
                <c:pt idx="2112">
                  <c:v>8.7222222222222226E-4</c:v>
                </c:pt>
                <c:pt idx="2113">
                  <c:v>8.7222222222222226E-4</c:v>
                </c:pt>
                <c:pt idx="2114">
                  <c:v>8.7222222222222226E-4</c:v>
                </c:pt>
                <c:pt idx="2115">
                  <c:v>8.7222222222222226E-4</c:v>
                </c:pt>
                <c:pt idx="2116">
                  <c:v>8.7222222222222226E-4</c:v>
                </c:pt>
                <c:pt idx="2117">
                  <c:v>8.7222222222222226E-4</c:v>
                </c:pt>
                <c:pt idx="2118">
                  <c:v>8.7222222222222226E-4</c:v>
                </c:pt>
                <c:pt idx="2119">
                  <c:v>8.7222222222222226E-4</c:v>
                </c:pt>
                <c:pt idx="2120">
                  <c:v>8.7222222222222226E-4</c:v>
                </c:pt>
                <c:pt idx="2121">
                  <c:v>8.7222222222222226E-4</c:v>
                </c:pt>
                <c:pt idx="2122">
                  <c:v>8.7222222222222226E-4</c:v>
                </c:pt>
                <c:pt idx="2123">
                  <c:v>8.7222222222222226E-4</c:v>
                </c:pt>
                <c:pt idx="2124">
                  <c:v>8.7222222222222226E-4</c:v>
                </c:pt>
                <c:pt idx="2125">
                  <c:v>8.7222222222222226E-4</c:v>
                </c:pt>
                <c:pt idx="2126">
                  <c:v>8.7222222222222226E-4</c:v>
                </c:pt>
                <c:pt idx="2127">
                  <c:v>8.7222222222222226E-4</c:v>
                </c:pt>
                <c:pt idx="2128">
                  <c:v>8.7222222222222226E-4</c:v>
                </c:pt>
                <c:pt idx="2129">
                  <c:v>8.7222222222222226E-4</c:v>
                </c:pt>
                <c:pt idx="2130">
                  <c:v>8.7222222222222226E-4</c:v>
                </c:pt>
                <c:pt idx="2131">
                  <c:v>8.7222222222222226E-4</c:v>
                </c:pt>
                <c:pt idx="2132">
                  <c:v>8.7222222222222226E-4</c:v>
                </c:pt>
                <c:pt idx="2133">
                  <c:v>8.7222222222222226E-4</c:v>
                </c:pt>
                <c:pt idx="2134">
                  <c:v>8.7222222222222226E-4</c:v>
                </c:pt>
                <c:pt idx="2135">
                  <c:v>8.7222222222222226E-4</c:v>
                </c:pt>
                <c:pt idx="2136">
                  <c:v>8.7222222222222226E-4</c:v>
                </c:pt>
                <c:pt idx="2137">
                  <c:v>8.7222222222222226E-4</c:v>
                </c:pt>
                <c:pt idx="2138">
                  <c:v>8.7222222222222226E-4</c:v>
                </c:pt>
                <c:pt idx="2139">
                  <c:v>8.7222222222222226E-4</c:v>
                </c:pt>
                <c:pt idx="2140">
                  <c:v>8.7222222222222226E-4</c:v>
                </c:pt>
                <c:pt idx="2141">
                  <c:v>8.7222222222222226E-4</c:v>
                </c:pt>
                <c:pt idx="2142">
                  <c:v>8.7222222222222226E-4</c:v>
                </c:pt>
                <c:pt idx="2143">
                  <c:v>8.7222222222222226E-4</c:v>
                </c:pt>
                <c:pt idx="2144">
                  <c:v>8.7222222222222226E-4</c:v>
                </c:pt>
                <c:pt idx="2145">
                  <c:v>8.7222222222222226E-4</c:v>
                </c:pt>
                <c:pt idx="2146">
                  <c:v>8.7222222222222226E-4</c:v>
                </c:pt>
                <c:pt idx="2147">
                  <c:v>8.7222222222222226E-4</c:v>
                </c:pt>
                <c:pt idx="2148">
                  <c:v>8.7222222222222226E-4</c:v>
                </c:pt>
                <c:pt idx="2149">
                  <c:v>8.7222222222222226E-4</c:v>
                </c:pt>
              </c:numCache>
            </c:numRef>
          </c:val>
          <c:smooth val="0"/>
          <c:extLst xmlns:c16r2="http://schemas.microsoft.com/office/drawing/2015/06/chart">
            <c:ext xmlns:c16="http://schemas.microsoft.com/office/drawing/2014/chart" uri="{C3380CC4-5D6E-409C-BE32-E72D297353CC}">
              <c16:uniqueId val="{00000002-722D-40C0-9F05-7F9069039495}"/>
            </c:ext>
          </c:extLst>
        </c:ser>
        <c:dLbls>
          <c:showLegendKey val="0"/>
          <c:showVal val="0"/>
          <c:showCatName val="0"/>
          <c:showSerName val="0"/>
          <c:showPercent val="0"/>
          <c:showBubbleSize val="0"/>
        </c:dLbls>
        <c:marker val="1"/>
        <c:smooth val="0"/>
        <c:axId val="499499776"/>
        <c:axId val="499501696"/>
      </c:lineChart>
      <c:catAx>
        <c:axId val="499499776"/>
        <c:scaling>
          <c:orientation val="minMax"/>
        </c:scaling>
        <c:delete val="0"/>
        <c:axPos val="b"/>
        <c:title>
          <c:tx>
            <c:rich>
              <a:bodyPr/>
              <a:lstStyle/>
              <a:p>
                <a:pPr>
                  <a:defRPr sz="1400">
                    <a:latin typeface="Times New Roman" pitchFamily="18" charset="0"/>
                    <a:ea typeface="標楷體" pitchFamily="65" charset="-120"/>
                    <a:cs typeface="Times New Roman" pitchFamily="18" charset="0"/>
                  </a:defRPr>
                </a:pPr>
                <a:r>
                  <a:rPr lang="en-US" altLang="zh-TW" sz="1400">
                    <a:latin typeface="Times New Roman" pitchFamily="18" charset="0"/>
                    <a:ea typeface="標楷體" pitchFamily="65" charset="-120"/>
                    <a:cs typeface="Times New Roman" pitchFamily="18" charset="0"/>
                  </a:rPr>
                  <a:t>Time(</a:t>
                </a:r>
                <a:r>
                  <a:rPr lang="zh-TW" altLang="en-US" sz="1400">
                    <a:latin typeface="Times New Roman" pitchFamily="18" charset="0"/>
                    <a:ea typeface="標楷體" pitchFamily="65" charset="-120"/>
                    <a:cs typeface="Times New Roman" pitchFamily="18" charset="0"/>
                  </a:rPr>
                  <a:t>天</a:t>
                </a:r>
                <a:r>
                  <a:rPr lang="en-US" altLang="zh-TW" sz="1400">
                    <a:latin typeface="Times New Roman" pitchFamily="18" charset="0"/>
                    <a:ea typeface="標楷體" pitchFamily="65" charset="-120"/>
                    <a:cs typeface="Times New Roman" pitchFamily="18" charset="0"/>
                  </a:rPr>
                  <a:t>:</a:t>
                </a:r>
                <a:r>
                  <a:rPr lang="zh-TW" altLang="en-US" sz="1400">
                    <a:latin typeface="Times New Roman" pitchFamily="18" charset="0"/>
                    <a:ea typeface="標楷體" pitchFamily="65" charset="-120"/>
                    <a:cs typeface="Times New Roman" pitchFamily="18" charset="0"/>
                  </a:rPr>
                  <a:t>時</a:t>
                </a:r>
                <a:r>
                  <a:rPr lang="en-US" altLang="zh-TW" sz="1400">
                    <a:latin typeface="Times New Roman" pitchFamily="18" charset="0"/>
                    <a:ea typeface="標楷體" pitchFamily="65" charset="-120"/>
                    <a:cs typeface="Times New Roman" pitchFamily="18" charset="0"/>
                  </a:rPr>
                  <a:t>:</a:t>
                </a:r>
                <a:r>
                  <a:rPr lang="zh-TW" altLang="en-US" sz="1400">
                    <a:latin typeface="Times New Roman" pitchFamily="18" charset="0"/>
                    <a:ea typeface="標楷體" pitchFamily="65" charset="-120"/>
                    <a:cs typeface="Times New Roman" pitchFamily="18" charset="0"/>
                  </a:rPr>
                  <a:t>分</a:t>
                </a:r>
                <a:r>
                  <a:rPr lang="en-US" altLang="zh-TW" sz="1400">
                    <a:latin typeface="Times New Roman" pitchFamily="18" charset="0"/>
                    <a:ea typeface="標楷體" pitchFamily="65" charset="-120"/>
                    <a:cs typeface="Times New Roman" pitchFamily="18" charset="0"/>
                  </a:rPr>
                  <a:t>:</a:t>
                </a:r>
                <a:r>
                  <a:rPr lang="zh-TW" altLang="en-US" sz="1400">
                    <a:latin typeface="Times New Roman" pitchFamily="18" charset="0"/>
                    <a:ea typeface="標楷體" pitchFamily="65" charset="-120"/>
                    <a:cs typeface="Times New Roman" pitchFamily="18" charset="0"/>
                  </a:rPr>
                  <a:t>秒</a:t>
                </a:r>
                <a:r>
                  <a:rPr lang="en-US" altLang="zh-TW" sz="1400">
                    <a:latin typeface="Times New Roman" pitchFamily="18" charset="0"/>
                    <a:ea typeface="標楷體" pitchFamily="65" charset="-120"/>
                    <a:cs typeface="Times New Roman" pitchFamily="18" charset="0"/>
                  </a:rPr>
                  <a:t>)</a:t>
                </a:r>
                <a:endParaRPr lang="zh-TW" altLang="en-US" sz="1400">
                  <a:latin typeface="Times New Roman" pitchFamily="18" charset="0"/>
                  <a:ea typeface="標楷體" pitchFamily="65" charset="-120"/>
                  <a:cs typeface="Times New Roman" pitchFamily="18" charset="0"/>
                </a:endParaRPr>
              </a:p>
            </c:rich>
          </c:tx>
          <c:overlay val="0"/>
        </c:title>
        <c:numFmt formatCode="General" sourceLinked="0"/>
        <c:majorTickMark val="out"/>
        <c:minorTickMark val="none"/>
        <c:tickLblPos val="nextTo"/>
        <c:crossAx val="499501696"/>
        <c:crosses val="autoZero"/>
        <c:auto val="1"/>
        <c:lblAlgn val="ctr"/>
        <c:lblOffset val="100"/>
        <c:noMultiLvlLbl val="0"/>
      </c:catAx>
      <c:valAx>
        <c:axId val="499501696"/>
        <c:scaling>
          <c:orientation val="minMax"/>
          <c:max val="1.1000000000000001"/>
          <c:min val="0"/>
        </c:scaling>
        <c:delete val="0"/>
        <c:axPos val="l"/>
        <c:majorGridlines/>
        <c:title>
          <c:tx>
            <c:rich>
              <a:bodyPr rot="-5400000" vert="horz"/>
              <a:lstStyle/>
              <a:p>
                <a:pPr>
                  <a:defRPr>
                    <a:latin typeface="Times New Roman" pitchFamily="18" charset="0"/>
                    <a:ea typeface="標楷體" pitchFamily="65" charset="-120"/>
                    <a:cs typeface="Times New Roman" pitchFamily="18" charset="0"/>
                  </a:defRPr>
                </a:pPr>
                <a:r>
                  <a:rPr lang="en-US" altLang="en-US" sz="1400">
                    <a:latin typeface="Times New Roman" pitchFamily="18" charset="0"/>
                    <a:ea typeface="標楷體" pitchFamily="65" charset="-120"/>
                    <a:cs typeface="Times New Roman" pitchFamily="18" charset="0"/>
                  </a:rPr>
                  <a:t>Battery</a:t>
                </a:r>
                <a:r>
                  <a:rPr lang="en-US" altLang="en-US" sz="1400" baseline="0">
                    <a:latin typeface="Times New Roman" pitchFamily="18" charset="0"/>
                    <a:ea typeface="標楷體" pitchFamily="65" charset="-120"/>
                    <a:cs typeface="Times New Roman" pitchFamily="18" charset="0"/>
                  </a:rPr>
                  <a:t> Level (</a:t>
                </a:r>
                <a:r>
                  <a:rPr lang="en-US" altLang="zh-TW" sz="1400" baseline="0">
                    <a:latin typeface="Times New Roman" pitchFamily="18" charset="0"/>
                    <a:ea typeface="標楷體" pitchFamily="65" charset="-120"/>
                    <a:cs typeface="Times New Roman" pitchFamily="18" charset="0"/>
                  </a:rPr>
                  <a:t>%</a:t>
                </a:r>
                <a:r>
                  <a:rPr lang="en-US" altLang="en-US" sz="1400" baseline="0">
                    <a:latin typeface="Times New Roman" pitchFamily="18" charset="0"/>
                    <a:ea typeface="標楷體" pitchFamily="65" charset="-120"/>
                    <a:cs typeface="Times New Roman" pitchFamily="18" charset="0"/>
                  </a:rPr>
                  <a:t>)</a:t>
                </a:r>
                <a:endParaRPr lang="en-US" altLang="en-US" sz="1400">
                  <a:latin typeface="Times New Roman" pitchFamily="18" charset="0"/>
                  <a:ea typeface="標楷體" pitchFamily="65" charset="-120"/>
                  <a:cs typeface="Times New Roman" pitchFamily="18" charset="0"/>
                </a:endParaRPr>
              </a:p>
            </c:rich>
          </c:tx>
          <c:overlay val="0"/>
        </c:title>
        <c:numFmt formatCode="0.0000%" sourceLinked="1"/>
        <c:majorTickMark val="out"/>
        <c:minorTickMark val="none"/>
        <c:tickLblPos val="nextTo"/>
        <c:crossAx val="499499776"/>
        <c:crosses val="autoZero"/>
        <c:crossBetween val="between"/>
      </c:valAx>
      <c:spPr>
        <a:ln w="57150"/>
      </c:spPr>
    </c:plotArea>
    <c:legend>
      <c:legendPos val="r"/>
      <c:layout>
        <c:manualLayout>
          <c:xMode val="edge"/>
          <c:yMode val="edge"/>
          <c:x val="0.8048479877515311"/>
          <c:y val="0.22483853099648307"/>
          <c:w val="0.19515200104122499"/>
          <c:h val="0.18009778920332042"/>
        </c:manualLayout>
      </c:layout>
      <c:overlay val="1"/>
      <c:txPr>
        <a:bodyPr/>
        <a:lstStyle/>
        <a:p>
          <a:pPr>
            <a:defRPr>
              <a:latin typeface="Times New Roman" pitchFamily="18" charset="0"/>
              <a:ea typeface="標楷體" pitchFamily="65" charset="-120"/>
              <a:cs typeface="Times New Roman" pitchFamily="18" charset="0"/>
            </a:defRPr>
          </a:pPr>
          <a:endParaRPr lang="zh-TW"/>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2160" b="1" i="0" u="none" strike="noStrike" kern="1200" baseline="0">
                <a:solidFill>
                  <a:prstClr val="black"/>
                </a:solidFill>
                <a:latin typeface="+mn-lt"/>
                <a:ea typeface="+mn-ea"/>
                <a:cs typeface="+mn-cs"/>
              </a:defRPr>
            </a:pPr>
            <a:r>
              <a:rPr lang="en-US" altLang="zh-TW" sz="2160" b="1" i="0" baseline="0" dirty="0">
                <a:effectLst/>
              </a:rPr>
              <a:t>Local MQTT </a:t>
            </a:r>
            <a:r>
              <a:rPr lang="en-US" altLang="zh-TW" sz="2160" b="1" i="0" baseline="0" dirty="0" err="1">
                <a:effectLst/>
              </a:rPr>
              <a:t>vs</a:t>
            </a:r>
            <a:r>
              <a:rPr lang="en-US" altLang="zh-TW" sz="2160" b="1" i="0" baseline="0" dirty="0">
                <a:effectLst/>
              </a:rPr>
              <a:t> </a:t>
            </a:r>
            <a:r>
              <a:rPr lang="en-US" altLang="zh-TW" sz="2160" b="1" i="0" baseline="0" dirty="0" err="1">
                <a:effectLst/>
              </a:rPr>
              <a:t>CoAP</a:t>
            </a:r>
            <a:r>
              <a:rPr lang="en-US" altLang="zh-TW" sz="2160" b="1" i="0" baseline="0" dirty="0">
                <a:effectLst/>
              </a:rPr>
              <a:t> </a:t>
            </a:r>
            <a:r>
              <a:rPr lang="en-US" altLang="zh-TW" sz="2160" b="1" i="0" baseline="0" dirty="0" err="1">
                <a:effectLst/>
              </a:rPr>
              <a:t>vs</a:t>
            </a:r>
            <a:r>
              <a:rPr lang="en-US" altLang="zh-TW" sz="2160" b="1" i="0" baseline="0" dirty="0">
                <a:effectLst/>
              </a:rPr>
              <a:t> HTTP</a:t>
            </a:r>
          </a:p>
          <a:p>
            <a:pPr marL="0" marR="0" indent="0" algn="ctr" defTabSz="914400" rtl="0" eaLnBrk="1" fontAlgn="auto" latinLnBrk="0" hangingPunct="1">
              <a:lnSpc>
                <a:spcPct val="100000"/>
              </a:lnSpc>
              <a:spcBef>
                <a:spcPts val="0"/>
              </a:spcBef>
              <a:spcAft>
                <a:spcPts val="0"/>
              </a:spcAft>
              <a:buClrTx/>
              <a:buSzTx/>
              <a:buFontTx/>
              <a:buNone/>
              <a:tabLst/>
              <a:defRPr sz="2160" b="1" i="0" u="none" strike="noStrike" kern="1200" baseline="0">
                <a:solidFill>
                  <a:prstClr val="black"/>
                </a:solidFill>
                <a:latin typeface="+mn-lt"/>
                <a:ea typeface="+mn-ea"/>
                <a:cs typeface="+mn-cs"/>
              </a:defRPr>
            </a:pPr>
            <a:r>
              <a:rPr lang="en-US" altLang="zh-TW" sz="2160" b="1" i="0" u="none" strike="noStrike" baseline="0" dirty="0">
                <a:effectLst/>
              </a:rPr>
              <a:t>Round-Trip Time (String Event)</a:t>
            </a:r>
            <a:endParaRPr lang="zh-TW" altLang="zh-TW" sz="2160" dirty="0">
              <a:effectLst/>
            </a:endParaRPr>
          </a:p>
        </c:rich>
      </c:tx>
      <c:overlay val="0"/>
    </c:title>
    <c:autoTitleDeleted val="0"/>
    <c:plotArea>
      <c:layout/>
      <c:lineChart>
        <c:grouping val="standard"/>
        <c:varyColors val="0"/>
        <c:ser>
          <c:idx val="0"/>
          <c:order val="0"/>
          <c:tx>
            <c:strRef>
              <c:f>工作表1!$B$1</c:f>
              <c:strCache>
                <c:ptCount val="1"/>
                <c:pt idx="0">
                  <c:v>MQTT</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工作表1!$B$2:$B$101</c:f>
              <c:numCache>
                <c:formatCode>General</c:formatCode>
                <c:ptCount val="100"/>
                <c:pt idx="0">
                  <c:v>39.003000000000121</c:v>
                </c:pt>
                <c:pt idx="1">
                  <c:v>22.001000000000381</c:v>
                </c:pt>
                <c:pt idx="2">
                  <c:v>6.0000000000002274</c:v>
                </c:pt>
                <c:pt idx="3">
                  <c:v>29.002000000000194</c:v>
                </c:pt>
                <c:pt idx="4">
                  <c:v>19.000999999999379</c:v>
                </c:pt>
                <c:pt idx="5">
                  <c:v>13.001000000000928</c:v>
                </c:pt>
                <c:pt idx="6">
                  <c:v>12.000000000000455</c:v>
                </c:pt>
                <c:pt idx="7">
                  <c:v>6.0000000000002274</c:v>
                </c:pt>
                <c:pt idx="8">
                  <c:v>31.002000000000862</c:v>
                </c:pt>
                <c:pt idx="9">
                  <c:v>33.001000000002279</c:v>
                </c:pt>
                <c:pt idx="10">
                  <c:v>13.001000000002705</c:v>
                </c:pt>
                <c:pt idx="11">
                  <c:v>25.000999999999607</c:v>
                </c:pt>
                <c:pt idx="12">
                  <c:v>14.000999999996822</c:v>
                </c:pt>
                <c:pt idx="13">
                  <c:v>33.002000000003306</c:v>
                </c:pt>
                <c:pt idx="14">
                  <c:v>31.002000000000862</c:v>
                </c:pt>
                <c:pt idx="15">
                  <c:v>18.002000000002738</c:v>
                </c:pt>
                <c:pt idx="16">
                  <c:v>36.00200000000342</c:v>
                </c:pt>
                <c:pt idx="17">
                  <c:v>47.002999999996575</c:v>
                </c:pt>
                <c:pt idx="18">
                  <c:v>15.001000000005149</c:v>
                </c:pt>
                <c:pt idx="19">
                  <c:v>29.001000000000943</c:v>
                </c:pt>
                <c:pt idx="20">
                  <c:v>34.002000000000976</c:v>
                </c:pt>
                <c:pt idx="21">
                  <c:v>29.001999999998418</c:v>
                </c:pt>
                <c:pt idx="22">
                  <c:v>26.001999999998304</c:v>
                </c:pt>
                <c:pt idx="23">
                  <c:v>9.0009999999978163</c:v>
                </c:pt>
                <c:pt idx="24">
                  <c:v>30.002000000003193</c:v>
                </c:pt>
                <c:pt idx="25">
                  <c:v>15.000999999998044</c:v>
                </c:pt>
                <c:pt idx="26">
                  <c:v>25.002000000000635</c:v>
                </c:pt>
                <c:pt idx="27">
                  <c:v>9.0010000000049217</c:v>
                </c:pt>
                <c:pt idx="28">
                  <c:v>8.0000000000026716</c:v>
                </c:pt>
                <c:pt idx="29">
                  <c:v>12.000000000000455</c:v>
                </c:pt>
                <c:pt idx="30">
                  <c:v>26.00200000000541</c:v>
                </c:pt>
                <c:pt idx="31">
                  <c:v>7.9999999999955662</c:v>
                </c:pt>
                <c:pt idx="32">
                  <c:v>9.0000000000003411</c:v>
                </c:pt>
                <c:pt idx="33">
                  <c:v>34.002000000000976</c:v>
                </c:pt>
                <c:pt idx="34">
                  <c:v>29.001999999991313</c:v>
                </c:pt>
                <c:pt idx="35">
                  <c:v>20.000999999993496</c:v>
                </c:pt>
                <c:pt idx="36">
                  <c:v>28.001000000003273</c:v>
                </c:pt>
                <c:pt idx="37">
                  <c:v>20.000999999993496</c:v>
                </c:pt>
                <c:pt idx="38">
                  <c:v>11.001000000007366</c:v>
                </c:pt>
                <c:pt idx="39">
                  <c:v>9.0009999999978163</c:v>
                </c:pt>
                <c:pt idx="40">
                  <c:v>9.0009999999978163</c:v>
                </c:pt>
                <c:pt idx="41">
                  <c:v>26.001000000007934</c:v>
                </c:pt>
                <c:pt idx="42">
                  <c:v>13.001000000002705</c:v>
                </c:pt>
                <c:pt idx="43">
                  <c:v>63.003999999992288</c:v>
                </c:pt>
                <c:pt idx="44">
                  <c:v>14.000999999993269</c:v>
                </c:pt>
                <c:pt idx="45">
                  <c:v>10.001000000002591</c:v>
                </c:pt>
                <c:pt idx="46">
                  <c:v>10.001000000002591</c:v>
                </c:pt>
                <c:pt idx="47">
                  <c:v>31.002000000000862</c:v>
                </c:pt>
                <c:pt idx="48">
                  <c:v>31.002000000000862</c:v>
                </c:pt>
                <c:pt idx="49">
                  <c:v>17.001000000007593</c:v>
                </c:pt>
                <c:pt idx="50">
                  <c:v>44.001999999991881</c:v>
                </c:pt>
                <c:pt idx="51">
                  <c:v>28.001000000003273</c:v>
                </c:pt>
                <c:pt idx="52">
                  <c:v>15.000999999998044</c:v>
                </c:pt>
                <c:pt idx="53">
                  <c:v>23.00099999999361</c:v>
                </c:pt>
                <c:pt idx="54">
                  <c:v>10.99999999999568</c:v>
                </c:pt>
                <c:pt idx="55">
                  <c:v>12.000000000000455</c:v>
                </c:pt>
                <c:pt idx="56">
                  <c:v>12.00099999999793</c:v>
                </c:pt>
                <c:pt idx="57">
                  <c:v>24.001000000012596</c:v>
                </c:pt>
                <c:pt idx="58">
                  <c:v>18.000999999998157</c:v>
                </c:pt>
                <c:pt idx="59">
                  <c:v>11.000999999993155</c:v>
                </c:pt>
                <c:pt idx="60">
                  <c:v>15.000999999998044</c:v>
                </c:pt>
                <c:pt idx="61">
                  <c:v>32.000999999993951</c:v>
                </c:pt>
                <c:pt idx="62">
                  <c:v>10.99999999999568</c:v>
                </c:pt>
                <c:pt idx="63">
                  <c:v>16.001000000017029</c:v>
                </c:pt>
                <c:pt idx="64">
                  <c:v>10.00099999998838</c:v>
                </c:pt>
                <c:pt idx="65">
                  <c:v>16.001000000017029</c:v>
                </c:pt>
                <c:pt idx="66">
                  <c:v>35.00199999999154</c:v>
                </c:pt>
                <c:pt idx="67">
                  <c:v>6.0000000000002274</c:v>
                </c:pt>
                <c:pt idx="68">
                  <c:v>13.001000000002705</c:v>
                </c:pt>
                <c:pt idx="69">
                  <c:v>10.00099999998838</c:v>
                </c:pt>
                <c:pt idx="70">
                  <c:v>37.002999999998565</c:v>
                </c:pt>
                <c:pt idx="71">
                  <c:v>16.000999999988608</c:v>
                </c:pt>
                <c:pt idx="72">
                  <c:v>12.00099999999793</c:v>
                </c:pt>
                <c:pt idx="73">
                  <c:v>11.001000000021577</c:v>
                </c:pt>
                <c:pt idx="74">
                  <c:v>14.000999999979058</c:v>
                </c:pt>
                <c:pt idx="75">
                  <c:v>12.000000000000455</c:v>
                </c:pt>
                <c:pt idx="76">
                  <c:v>22.000999999988835</c:v>
                </c:pt>
                <c:pt idx="77">
                  <c:v>28.001999999986538</c:v>
                </c:pt>
                <c:pt idx="78">
                  <c:v>45.00299999997992</c:v>
                </c:pt>
                <c:pt idx="79">
                  <c:v>33.002000000010412</c:v>
                </c:pt>
                <c:pt idx="80">
                  <c:v>9.0000000000145519</c:v>
                </c:pt>
                <c:pt idx="81">
                  <c:v>24.000999999998385</c:v>
                </c:pt>
                <c:pt idx="82">
                  <c:v>46.00199999998722</c:v>
                </c:pt>
                <c:pt idx="83">
                  <c:v>8.9999999999861302</c:v>
                </c:pt>
                <c:pt idx="84">
                  <c:v>13.00000000000523</c:v>
                </c:pt>
                <c:pt idx="85">
                  <c:v>28.001000000017484</c:v>
                </c:pt>
                <c:pt idx="86">
                  <c:v>9.9999999999909051</c:v>
                </c:pt>
                <c:pt idx="87">
                  <c:v>22.001000000017257</c:v>
                </c:pt>
                <c:pt idx="88">
                  <c:v>58.003999999982625</c:v>
                </c:pt>
                <c:pt idx="89">
                  <c:v>4.9999999999954525</c:v>
                </c:pt>
                <c:pt idx="90">
                  <c:v>36.001999999996315</c:v>
                </c:pt>
                <c:pt idx="91">
                  <c:v>24.00199999999586</c:v>
                </c:pt>
                <c:pt idx="92">
                  <c:v>41.002000000020189</c:v>
                </c:pt>
                <c:pt idx="93">
                  <c:v>16.000999999988608</c:v>
                </c:pt>
                <c:pt idx="94">
                  <c:v>18.000999999998157</c:v>
                </c:pt>
                <c:pt idx="95">
                  <c:v>47.00299999998947</c:v>
                </c:pt>
                <c:pt idx="96">
                  <c:v>23.001000000022032</c:v>
                </c:pt>
                <c:pt idx="97">
                  <c:v>19.001000000002932</c:v>
                </c:pt>
                <c:pt idx="98">
                  <c:v>32.002000000005637</c:v>
                </c:pt>
                <c:pt idx="99">
                  <c:v>21.001000000012482</c:v>
                </c:pt>
              </c:numCache>
            </c:numRef>
          </c:val>
          <c:smooth val="0"/>
          <c:extLst xmlns:c16r2="http://schemas.microsoft.com/office/drawing/2015/06/chart">
            <c:ext xmlns:c16="http://schemas.microsoft.com/office/drawing/2014/chart" uri="{C3380CC4-5D6E-409C-BE32-E72D297353CC}">
              <c16:uniqueId val="{00000000-7681-4AE7-94FA-583229993461}"/>
            </c:ext>
          </c:extLst>
        </c:ser>
        <c:ser>
          <c:idx val="1"/>
          <c:order val="1"/>
          <c:tx>
            <c:strRef>
              <c:f>工作表1!$C$1</c:f>
              <c:strCache>
                <c:ptCount val="1"/>
                <c:pt idx="0">
                  <c:v>CoAP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工作表1!$C$2:$C$101</c:f>
              <c:numCache>
                <c:formatCode>General</c:formatCode>
                <c:ptCount val="100"/>
                <c:pt idx="0">
                  <c:v>17.3</c:v>
                </c:pt>
                <c:pt idx="1">
                  <c:v>9.9999999999909051</c:v>
                </c:pt>
                <c:pt idx="2">
                  <c:v>18.000999999998157</c:v>
                </c:pt>
                <c:pt idx="3">
                  <c:v>9.0010000000120272</c:v>
                </c:pt>
                <c:pt idx="4">
                  <c:v>12.00099999999793</c:v>
                </c:pt>
                <c:pt idx="5">
                  <c:v>10.00099999998838</c:v>
                </c:pt>
                <c:pt idx="6">
                  <c:v>13.001000000002705</c:v>
                </c:pt>
                <c:pt idx="7">
                  <c:v>13.001000000002705</c:v>
                </c:pt>
                <c:pt idx="8">
                  <c:v>14.000999999979058</c:v>
                </c:pt>
                <c:pt idx="9">
                  <c:v>10.00099999998838</c:v>
                </c:pt>
                <c:pt idx="10">
                  <c:v>26.00200000000541</c:v>
                </c:pt>
                <c:pt idx="11">
                  <c:v>18.000999999998157</c:v>
                </c:pt>
                <c:pt idx="12">
                  <c:v>22.000999999988835</c:v>
                </c:pt>
                <c:pt idx="13">
                  <c:v>12.000000000000455</c:v>
                </c:pt>
                <c:pt idx="14">
                  <c:v>19.001000000002932</c:v>
                </c:pt>
                <c:pt idx="15">
                  <c:v>17.001000000021804</c:v>
                </c:pt>
                <c:pt idx="16">
                  <c:v>25.00100000000316</c:v>
                </c:pt>
                <c:pt idx="17">
                  <c:v>12.999999999976808</c:v>
                </c:pt>
                <c:pt idx="18">
                  <c:v>18.000999999998157</c:v>
                </c:pt>
                <c:pt idx="19">
                  <c:v>12.00099999999793</c:v>
                </c:pt>
                <c:pt idx="20">
                  <c:v>19.001000000002932</c:v>
                </c:pt>
                <c:pt idx="21">
                  <c:v>9.9999999999909051</c:v>
                </c:pt>
                <c:pt idx="22">
                  <c:v>8.0000000000097771</c:v>
                </c:pt>
                <c:pt idx="23">
                  <c:v>10.99999999999568</c:v>
                </c:pt>
                <c:pt idx="24">
                  <c:v>12.000000000000455</c:v>
                </c:pt>
                <c:pt idx="25">
                  <c:v>9.0000000000145519</c:v>
                </c:pt>
                <c:pt idx="26">
                  <c:v>12.000000000000455</c:v>
                </c:pt>
                <c:pt idx="27">
                  <c:v>9.0000000000145519</c:v>
                </c:pt>
                <c:pt idx="28">
                  <c:v>13.000999999974283</c:v>
                </c:pt>
                <c:pt idx="29">
                  <c:v>11.001000000021577</c:v>
                </c:pt>
                <c:pt idx="30">
                  <c:v>9.0010000000120272</c:v>
                </c:pt>
                <c:pt idx="31">
                  <c:v>18.000999999969736</c:v>
                </c:pt>
                <c:pt idx="32">
                  <c:v>17.000999999993383</c:v>
                </c:pt>
                <c:pt idx="33">
                  <c:v>10.00099999998838</c:v>
                </c:pt>
                <c:pt idx="34">
                  <c:v>8.001000000035674</c:v>
                </c:pt>
                <c:pt idx="35">
                  <c:v>11.001000000021577</c:v>
                </c:pt>
                <c:pt idx="36">
                  <c:v>10.00099999998838</c:v>
                </c:pt>
                <c:pt idx="37">
                  <c:v>11.000999999964733</c:v>
                </c:pt>
                <c:pt idx="38">
                  <c:v>12.00099999999793</c:v>
                </c:pt>
                <c:pt idx="39">
                  <c:v>12.00099999999793</c:v>
                </c:pt>
                <c:pt idx="40">
                  <c:v>8.0009999999788306</c:v>
                </c:pt>
                <c:pt idx="41">
                  <c:v>10.001000000045224</c:v>
                </c:pt>
                <c:pt idx="42">
                  <c:v>8.0009999999788306</c:v>
                </c:pt>
                <c:pt idx="43">
                  <c:v>13.000999999974283</c:v>
                </c:pt>
                <c:pt idx="44">
                  <c:v>16.001000000017029</c:v>
                </c:pt>
                <c:pt idx="45">
                  <c:v>13.000000000033651</c:v>
                </c:pt>
                <c:pt idx="46">
                  <c:v>7.9999999999813554</c:v>
                </c:pt>
                <c:pt idx="47">
                  <c:v>20.000999999979285</c:v>
                </c:pt>
                <c:pt idx="48">
                  <c:v>11.001000000021577</c:v>
                </c:pt>
                <c:pt idx="49">
                  <c:v>14.000999999950636</c:v>
                </c:pt>
                <c:pt idx="50">
                  <c:v>11.000000000024102</c:v>
                </c:pt>
                <c:pt idx="51">
                  <c:v>17.000999999993383</c:v>
                </c:pt>
                <c:pt idx="52">
                  <c:v>10.00099999998838</c:v>
                </c:pt>
                <c:pt idx="53">
                  <c:v>16.001000000017029</c:v>
                </c:pt>
                <c:pt idx="54">
                  <c:v>9.0010000000120272</c:v>
                </c:pt>
                <c:pt idx="55">
                  <c:v>7.0010000000024775</c:v>
                </c:pt>
                <c:pt idx="56">
                  <c:v>7.0010000000024775</c:v>
                </c:pt>
                <c:pt idx="57">
                  <c:v>9.0010000000120272</c:v>
                </c:pt>
                <c:pt idx="58">
                  <c:v>24.000999999998385</c:v>
                </c:pt>
                <c:pt idx="59">
                  <c:v>16.001000000017029</c:v>
                </c:pt>
                <c:pt idx="60">
                  <c:v>8.0009999999788306</c:v>
                </c:pt>
                <c:pt idx="61">
                  <c:v>16.001000000017029</c:v>
                </c:pt>
                <c:pt idx="62">
                  <c:v>10.999999999967258</c:v>
                </c:pt>
                <c:pt idx="63">
                  <c:v>7.9999999999813554</c:v>
                </c:pt>
                <c:pt idx="64">
                  <c:v>7.0010000000024775</c:v>
                </c:pt>
                <c:pt idx="65">
                  <c:v>10.001000000045224</c:v>
                </c:pt>
                <c:pt idx="66">
                  <c:v>9.0010000000120272</c:v>
                </c:pt>
                <c:pt idx="67">
                  <c:v>21.001000000012482</c:v>
                </c:pt>
                <c:pt idx="68">
                  <c:v>11.000999999964733</c:v>
                </c:pt>
                <c:pt idx="69">
                  <c:v>8.0000000000381988</c:v>
                </c:pt>
                <c:pt idx="70">
                  <c:v>17.000999999993383</c:v>
                </c:pt>
                <c:pt idx="71">
                  <c:v>15.000999999983833</c:v>
                </c:pt>
                <c:pt idx="72">
                  <c:v>18.000999999969736</c:v>
                </c:pt>
                <c:pt idx="73">
                  <c:v>14.999999999986358</c:v>
                </c:pt>
                <c:pt idx="74">
                  <c:v>15.000999999983833</c:v>
                </c:pt>
                <c:pt idx="75">
                  <c:v>9.0010000000120272</c:v>
                </c:pt>
                <c:pt idx="76">
                  <c:v>9.0010000000120272</c:v>
                </c:pt>
                <c:pt idx="77">
                  <c:v>31.002000000000862</c:v>
                </c:pt>
                <c:pt idx="78">
                  <c:v>8.0009999999788306</c:v>
                </c:pt>
                <c:pt idx="79">
                  <c:v>19.001000000002932</c:v>
                </c:pt>
                <c:pt idx="80">
                  <c:v>11.000000000024102</c:v>
                </c:pt>
                <c:pt idx="81">
                  <c:v>17.000999999993383</c:v>
                </c:pt>
                <c:pt idx="82">
                  <c:v>12.00099999999793</c:v>
                </c:pt>
                <c:pt idx="83">
                  <c:v>8.0009999999788306</c:v>
                </c:pt>
                <c:pt idx="84">
                  <c:v>10.00099999998838</c:v>
                </c:pt>
                <c:pt idx="85">
                  <c:v>8.0009999999788306</c:v>
                </c:pt>
                <c:pt idx="86">
                  <c:v>10.001000000045224</c:v>
                </c:pt>
                <c:pt idx="87">
                  <c:v>8.0009999999788306</c:v>
                </c:pt>
                <c:pt idx="88">
                  <c:v>33.002000000010412</c:v>
                </c:pt>
                <c:pt idx="89">
                  <c:v>9.0010000000120272</c:v>
                </c:pt>
                <c:pt idx="90">
                  <c:v>13.001000000031127</c:v>
                </c:pt>
                <c:pt idx="91">
                  <c:v>18.000999999969736</c:v>
                </c:pt>
                <c:pt idx="92">
                  <c:v>7.9999999999813554</c:v>
                </c:pt>
                <c:pt idx="93">
                  <c:v>28.001000000017484</c:v>
                </c:pt>
                <c:pt idx="94">
                  <c:v>12.00099999999793</c:v>
                </c:pt>
                <c:pt idx="95">
                  <c:v>17.000999999993383</c:v>
                </c:pt>
                <c:pt idx="96">
                  <c:v>9.0010000000120272</c:v>
                </c:pt>
                <c:pt idx="97">
                  <c:v>10.00099999998838</c:v>
                </c:pt>
                <c:pt idx="98">
                  <c:v>9.0009999999551837</c:v>
                </c:pt>
                <c:pt idx="99">
                  <c:v>7.0010000000024775</c:v>
                </c:pt>
              </c:numCache>
            </c:numRef>
          </c:val>
          <c:smooth val="0"/>
          <c:extLst xmlns:c16r2="http://schemas.microsoft.com/office/drawing/2015/06/chart">
            <c:ext xmlns:c16="http://schemas.microsoft.com/office/drawing/2014/chart" uri="{C3380CC4-5D6E-409C-BE32-E72D297353CC}">
              <c16:uniqueId val="{00000001-7681-4AE7-94FA-583229993461}"/>
            </c:ext>
          </c:extLst>
        </c:ser>
        <c:ser>
          <c:idx val="2"/>
          <c:order val="2"/>
          <c:tx>
            <c:strRef>
              <c:f>工作表1!$D$1</c:f>
              <c:strCache>
                <c:ptCount val="1"/>
                <c:pt idx="0">
                  <c:v>HTTP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工作表1!$D$2:$D$101</c:f>
              <c:numCache>
                <c:formatCode>General</c:formatCode>
                <c:ptCount val="100"/>
                <c:pt idx="0">
                  <c:v>10.00099999998838</c:v>
                </c:pt>
                <c:pt idx="1">
                  <c:v>10.00099999998838</c:v>
                </c:pt>
                <c:pt idx="2">
                  <c:v>16.001000000017029</c:v>
                </c:pt>
                <c:pt idx="3">
                  <c:v>6.0000000000286491</c:v>
                </c:pt>
                <c:pt idx="4">
                  <c:v>13.000999999974283</c:v>
                </c:pt>
                <c:pt idx="5">
                  <c:v>11.000000000024102</c:v>
                </c:pt>
                <c:pt idx="6">
                  <c:v>5.9999999999718057</c:v>
                </c:pt>
                <c:pt idx="7">
                  <c:v>10.00099999998838</c:v>
                </c:pt>
                <c:pt idx="8">
                  <c:v>12.00099999999793</c:v>
                </c:pt>
                <c:pt idx="9">
                  <c:v>8.001000000035674</c:v>
                </c:pt>
                <c:pt idx="10">
                  <c:v>8.0009999999788306</c:v>
                </c:pt>
                <c:pt idx="11">
                  <c:v>16.000999999960186</c:v>
                </c:pt>
                <c:pt idx="12">
                  <c:v>14.000000000010004</c:v>
                </c:pt>
                <c:pt idx="13">
                  <c:v>11.001000000021577</c:v>
                </c:pt>
                <c:pt idx="14">
                  <c:v>11.001000000021577</c:v>
                </c:pt>
                <c:pt idx="15">
                  <c:v>18.001000000026579</c:v>
                </c:pt>
                <c:pt idx="16">
                  <c:v>18.000999999969736</c:v>
                </c:pt>
                <c:pt idx="17">
                  <c:v>24.00199999999586</c:v>
                </c:pt>
                <c:pt idx="18">
                  <c:v>11.001000000021577</c:v>
                </c:pt>
                <c:pt idx="19">
                  <c:v>8.0009999999788306</c:v>
                </c:pt>
                <c:pt idx="20">
                  <c:v>17.001000000050226</c:v>
                </c:pt>
                <c:pt idx="21">
                  <c:v>17.000999999993383</c:v>
                </c:pt>
                <c:pt idx="22">
                  <c:v>11.000000000024102</c:v>
                </c:pt>
                <c:pt idx="23">
                  <c:v>13.001000000031127</c:v>
                </c:pt>
                <c:pt idx="24">
                  <c:v>8.001000000035674</c:v>
                </c:pt>
                <c:pt idx="25">
                  <c:v>16.001000000017029</c:v>
                </c:pt>
                <c:pt idx="26">
                  <c:v>12.00099999999793</c:v>
                </c:pt>
                <c:pt idx="27">
                  <c:v>13.001000000031127</c:v>
                </c:pt>
                <c:pt idx="28">
                  <c:v>9.0000000000145519</c:v>
                </c:pt>
                <c:pt idx="29">
                  <c:v>10.999999999967258</c:v>
                </c:pt>
                <c:pt idx="30">
                  <c:v>11.000000000024102</c:v>
                </c:pt>
                <c:pt idx="31">
                  <c:v>7.0000000000050022</c:v>
                </c:pt>
                <c:pt idx="32">
                  <c:v>11.000000000024102</c:v>
                </c:pt>
                <c:pt idx="33">
                  <c:v>14.00100000000748</c:v>
                </c:pt>
                <c:pt idx="34">
                  <c:v>7.0000000000050022</c:v>
                </c:pt>
                <c:pt idx="35">
                  <c:v>18.001000000026579</c:v>
                </c:pt>
                <c:pt idx="36">
                  <c:v>9.0010000000120272</c:v>
                </c:pt>
                <c:pt idx="37">
                  <c:v>18.000999999969736</c:v>
                </c:pt>
                <c:pt idx="38">
                  <c:v>12.000000000000455</c:v>
                </c:pt>
                <c:pt idx="39">
                  <c:v>8.0000000000381988</c:v>
                </c:pt>
                <c:pt idx="40">
                  <c:v>7.0000000000050022</c:v>
                </c:pt>
                <c:pt idx="41">
                  <c:v>12.00099999999793</c:v>
                </c:pt>
                <c:pt idx="42">
                  <c:v>18.000999999969736</c:v>
                </c:pt>
                <c:pt idx="43">
                  <c:v>20.000999999979285</c:v>
                </c:pt>
                <c:pt idx="44">
                  <c:v>7.9999999999813554</c:v>
                </c:pt>
                <c:pt idx="45">
                  <c:v>14.000000000010004</c:v>
                </c:pt>
                <c:pt idx="46">
                  <c:v>10.00099999998838</c:v>
                </c:pt>
                <c:pt idx="47">
                  <c:v>23.001000000022032</c:v>
                </c:pt>
                <c:pt idx="48">
                  <c:v>11.000000000024102</c:v>
                </c:pt>
                <c:pt idx="49">
                  <c:v>23.001000000022032</c:v>
                </c:pt>
                <c:pt idx="50">
                  <c:v>14.000000000010004</c:v>
                </c:pt>
                <c:pt idx="51">
                  <c:v>11.000000000024102</c:v>
                </c:pt>
                <c:pt idx="52">
                  <c:v>6.9999999999481588</c:v>
                </c:pt>
                <c:pt idx="53">
                  <c:v>18.001000000026579</c:v>
                </c:pt>
                <c:pt idx="54">
                  <c:v>7.0010000000593209</c:v>
                </c:pt>
                <c:pt idx="55">
                  <c:v>10.00099999998838</c:v>
                </c:pt>
                <c:pt idx="56">
                  <c:v>9.0010000000120272</c:v>
                </c:pt>
                <c:pt idx="57">
                  <c:v>15.000999999983833</c:v>
                </c:pt>
                <c:pt idx="58">
                  <c:v>13.000000000033651</c:v>
                </c:pt>
                <c:pt idx="59">
                  <c:v>15.000999999983833</c:v>
                </c:pt>
                <c:pt idx="60">
                  <c:v>8.001000000035674</c:v>
                </c:pt>
                <c:pt idx="61">
                  <c:v>8.0000000000381988</c:v>
                </c:pt>
                <c:pt idx="62">
                  <c:v>9.9999999999909051</c:v>
                </c:pt>
                <c:pt idx="63">
                  <c:v>13.00099999991744</c:v>
                </c:pt>
                <c:pt idx="64">
                  <c:v>9.0010000000120272</c:v>
                </c:pt>
                <c:pt idx="65">
                  <c:v>11.000999999964733</c:v>
                </c:pt>
                <c:pt idx="66">
                  <c:v>8.001000000035674</c:v>
                </c:pt>
                <c:pt idx="67">
                  <c:v>14.00100000000748</c:v>
                </c:pt>
                <c:pt idx="68">
                  <c:v>11.000999999964733</c:v>
                </c:pt>
                <c:pt idx="69">
                  <c:v>12.001000000054773</c:v>
                </c:pt>
                <c:pt idx="70">
                  <c:v>17.000999999936539</c:v>
                </c:pt>
                <c:pt idx="71">
                  <c:v>29.001999999991313</c:v>
                </c:pt>
                <c:pt idx="72">
                  <c:v>13.001000000031127</c:v>
                </c:pt>
                <c:pt idx="73">
                  <c:v>10.00099999998838</c:v>
                </c:pt>
                <c:pt idx="74">
                  <c:v>10.001000000102067</c:v>
                </c:pt>
                <c:pt idx="75">
                  <c:v>16.000999999960186</c:v>
                </c:pt>
                <c:pt idx="76">
                  <c:v>17.001000000050226</c:v>
                </c:pt>
                <c:pt idx="77">
                  <c:v>14.00100000000748</c:v>
                </c:pt>
                <c:pt idx="78">
                  <c:v>10.00099999998838</c:v>
                </c:pt>
                <c:pt idx="79">
                  <c:v>10.00099999998838</c:v>
                </c:pt>
                <c:pt idx="80">
                  <c:v>20.001999999976761</c:v>
                </c:pt>
                <c:pt idx="81">
                  <c:v>13.00099999991744</c:v>
                </c:pt>
                <c:pt idx="82">
                  <c:v>21.000999999955638</c:v>
                </c:pt>
                <c:pt idx="83">
                  <c:v>11.00100000007842</c:v>
                </c:pt>
                <c:pt idx="84">
                  <c:v>12.001000000054773</c:v>
                </c:pt>
                <c:pt idx="85">
                  <c:v>12.001000000054773</c:v>
                </c:pt>
                <c:pt idx="86">
                  <c:v>10.00099999998838</c:v>
                </c:pt>
                <c:pt idx="87">
                  <c:v>9.0009999998983403</c:v>
                </c:pt>
                <c:pt idx="88">
                  <c:v>29.001999999991313</c:v>
                </c:pt>
                <c:pt idx="89">
                  <c:v>14.00100000000748</c:v>
                </c:pt>
                <c:pt idx="90">
                  <c:v>13.000000000033651</c:v>
                </c:pt>
                <c:pt idx="91">
                  <c:v>11.000000000080945</c:v>
                </c:pt>
                <c:pt idx="92">
                  <c:v>13.001000000031127</c:v>
                </c:pt>
                <c:pt idx="93">
                  <c:v>11.000999999964733</c:v>
                </c:pt>
                <c:pt idx="94">
                  <c:v>11.000999999964733</c:v>
                </c:pt>
                <c:pt idx="95">
                  <c:v>9.0010000000120272</c:v>
                </c:pt>
                <c:pt idx="96">
                  <c:v>12.001000000054773</c:v>
                </c:pt>
                <c:pt idx="97">
                  <c:v>12.000999999941087</c:v>
                </c:pt>
                <c:pt idx="98">
                  <c:v>20.001999999976761</c:v>
                </c:pt>
                <c:pt idx="99">
                  <c:v>34.001999999986765</c:v>
                </c:pt>
              </c:numCache>
            </c:numRef>
          </c:val>
          <c:smooth val="0"/>
          <c:extLst xmlns:c16r2="http://schemas.microsoft.com/office/drawing/2015/06/chart">
            <c:ext xmlns:c16="http://schemas.microsoft.com/office/drawing/2014/chart" uri="{C3380CC4-5D6E-409C-BE32-E72D297353CC}">
              <c16:uniqueId val="{00000002-7681-4AE7-94FA-583229993461}"/>
            </c:ext>
          </c:extLst>
        </c:ser>
        <c:dLbls>
          <c:showLegendKey val="0"/>
          <c:showVal val="0"/>
          <c:showCatName val="0"/>
          <c:showSerName val="0"/>
          <c:showPercent val="0"/>
          <c:showBubbleSize val="0"/>
        </c:dLbls>
        <c:marker val="1"/>
        <c:smooth val="0"/>
        <c:axId val="597094784"/>
        <c:axId val="597097472"/>
      </c:lineChart>
      <c:catAx>
        <c:axId val="597094784"/>
        <c:scaling>
          <c:orientation val="minMax"/>
        </c:scaling>
        <c:delete val="0"/>
        <c:axPos val="b"/>
        <c:title>
          <c:tx>
            <c:rich>
              <a:bodyPr/>
              <a:lstStyle/>
              <a:p>
                <a:pPr>
                  <a:defRPr/>
                </a:pPr>
                <a:r>
                  <a:rPr lang="en-US" altLang="zh-TW" dirty="0"/>
                  <a:t>Event Number</a:t>
                </a:r>
                <a:endParaRPr lang="zh-TW" altLang="en-US" dirty="0"/>
              </a:p>
            </c:rich>
          </c:tx>
          <c:overlay val="0"/>
        </c:title>
        <c:numFmt formatCode="General" sourceLinked="1"/>
        <c:majorTickMark val="none"/>
        <c:minorTickMark val="none"/>
        <c:tickLblPos val="low"/>
        <c:crossAx val="597097472"/>
        <c:crossesAt val="3"/>
        <c:auto val="1"/>
        <c:lblAlgn val="ctr"/>
        <c:lblOffset val="100"/>
        <c:noMultiLvlLbl val="0"/>
      </c:catAx>
      <c:valAx>
        <c:axId val="597097472"/>
        <c:scaling>
          <c:logBase val="2"/>
          <c:orientation val="minMax"/>
          <c:max val="80"/>
          <c:min val="4"/>
        </c:scaling>
        <c:delete val="0"/>
        <c:axPos val="l"/>
        <c:majorGridlines/>
        <c:title>
          <c:tx>
            <c:rich>
              <a:bodyPr rot="-5400000" vert="horz"/>
              <a:lstStyle/>
              <a:p>
                <a:pPr>
                  <a:defRPr/>
                </a:pPr>
                <a:r>
                  <a:rPr lang="en-US" altLang="zh-TW" sz="1800" b="1" i="0" u="none" strike="noStrike" baseline="0" dirty="0">
                    <a:effectLst/>
                  </a:rPr>
                  <a:t>Round-Trip Time (</a:t>
                </a:r>
                <a:r>
                  <a:rPr lang="en-US" altLang="zh-TW" sz="1800" b="1" i="0" u="none" strike="noStrike" baseline="0" dirty="0" err="1">
                    <a:effectLst/>
                  </a:rPr>
                  <a:t>ms</a:t>
                </a:r>
                <a:r>
                  <a:rPr lang="en-US" altLang="zh-TW" sz="1800" b="1" i="0" u="none" strike="noStrike" baseline="0" dirty="0">
                    <a:effectLst/>
                  </a:rPr>
                  <a:t>)</a:t>
                </a:r>
                <a:endParaRPr lang="zh-TW" altLang="en-US" dirty="0"/>
              </a:p>
            </c:rich>
          </c:tx>
          <c:overlay val="0"/>
        </c:title>
        <c:numFmt formatCode="General" sourceLinked="1"/>
        <c:majorTickMark val="none"/>
        <c:minorTickMark val="none"/>
        <c:tickLblPos val="nextTo"/>
        <c:crossAx val="597094784"/>
        <c:crosses val="autoZero"/>
        <c:crossBetween val="between"/>
      </c:valAx>
    </c:plotArea>
    <c:legend>
      <c:legendPos val="r"/>
      <c:overlay val="0"/>
    </c:legend>
    <c:plotVisOnly val="1"/>
    <c:dispBlanksAs val="gap"/>
    <c:showDLblsOverMax val="0"/>
  </c:chart>
  <c:txPr>
    <a:bodyPr/>
    <a:lstStyle/>
    <a:p>
      <a:pPr>
        <a:defRPr sz="1800"/>
      </a:pPr>
      <a:endParaRPr lang="zh-TW"/>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2160"/>
            </a:pPr>
            <a:r>
              <a:rPr lang="en-US" altLang="zh-TW" sz="2160" b="1" i="0" u="none" strike="noStrike" baseline="0" dirty="0">
                <a:effectLst/>
              </a:rPr>
              <a:t>Intranet </a:t>
            </a:r>
            <a:r>
              <a:rPr lang="en-US" altLang="zh-TW" sz="2160" b="1" i="0" baseline="0" dirty="0">
                <a:effectLst/>
              </a:rPr>
              <a:t>MQTT </a:t>
            </a:r>
            <a:r>
              <a:rPr lang="en-US" altLang="zh-TW" sz="2160" b="1" i="0" baseline="0" dirty="0" err="1">
                <a:effectLst/>
              </a:rPr>
              <a:t>vs</a:t>
            </a:r>
            <a:r>
              <a:rPr lang="en-US" altLang="zh-TW" sz="2160" b="1" i="0" baseline="0" dirty="0">
                <a:effectLst/>
              </a:rPr>
              <a:t> </a:t>
            </a:r>
            <a:r>
              <a:rPr lang="en-US" altLang="zh-TW" sz="2160" b="1" i="0" baseline="0" dirty="0" err="1">
                <a:effectLst/>
              </a:rPr>
              <a:t>CoAP</a:t>
            </a:r>
            <a:r>
              <a:rPr lang="en-US" altLang="zh-TW" sz="2160" b="1" i="0" baseline="0" dirty="0">
                <a:effectLst/>
              </a:rPr>
              <a:t> </a:t>
            </a:r>
            <a:r>
              <a:rPr lang="en-US" altLang="zh-TW" sz="2160" b="1" i="0" baseline="0" dirty="0" err="1">
                <a:effectLst/>
              </a:rPr>
              <a:t>vs</a:t>
            </a:r>
            <a:r>
              <a:rPr lang="en-US" altLang="zh-TW" sz="2160" b="1" i="0" baseline="0" dirty="0">
                <a:effectLst/>
              </a:rPr>
              <a:t> HTTP</a:t>
            </a:r>
            <a:endParaRPr lang="zh-TW" altLang="zh-TW" sz="2160" dirty="0">
              <a:effectLst/>
            </a:endParaRPr>
          </a:p>
          <a:p>
            <a:pPr>
              <a:defRPr sz="2160"/>
            </a:pPr>
            <a:r>
              <a:rPr lang="en-US" altLang="zh-TW" sz="2160" b="1" i="0" baseline="0" dirty="0">
                <a:effectLst/>
              </a:rPr>
              <a:t>Round-Trip Time (String Event)</a:t>
            </a:r>
            <a:endParaRPr lang="zh-TW" altLang="zh-TW" sz="2160" dirty="0">
              <a:effectLst/>
            </a:endParaRPr>
          </a:p>
        </c:rich>
      </c:tx>
      <c:overlay val="0"/>
    </c:title>
    <c:autoTitleDeleted val="0"/>
    <c:plotArea>
      <c:layout/>
      <c:lineChart>
        <c:grouping val="standard"/>
        <c:varyColors val="0"/>
        <c:ser>
          <c:idx val="0"/>
          <c:order val="0"/>
          <c:tx>
            <c:strRef>
              <c:f>工作表1!$B$1</c:f>
              <c:strCache>
                <c:ptCount val="1"/>
                <c:pt idx="0">
                  <c:v>MQTT</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工作表1!$B$2:$B$101</c:f>
              <c:numCache>
                <c:formatCode>General</c:formatCode>
                <c:ptCount val="100"/>
                <c:pt idx="0">
                  <c:v>36.881799999999998</c:v>
                </c:pt>
                <c:pt idx="1">
                  <c:v>10.3749</c:v>
                </c:pt>
                <c:pt idx="2">
                  <c:v>14.4954</c:v>
                </c:pt>
                <c:pt idx="3">
                  <c:v>40.328000000000003</c:v>
                </c:pt>
                <c:pt idx="4">
                  <c:v>15.869899999999999</c:v>
                </c:pt>
                <c:pt idx="5">
                  <c:v>53.111499999999999</c:v>
                </c:pt>
                <c:pt idx="6">
                  <c:v>67.835900000000009</c:v>
                </c:pt>
                <c:pt idx="7">
                  <c:v>12.3301</c:v>
                </c:pt>
                <c:pt idx="8">
                  <c:v>50.474699999999999</c:v>
                </c:pt>
                <c:pt idx="9">
                  <c:v>18.430299999999999</c:v>
                </c:pt>
                <c:pt idx="10">
                  <c:v>13.362499999999999</c:v>
                </c:pt>
                <c:pt idx="11">
                  <c:v>15.6652</c:v>
                </c:pt>
                <c:pt idx="12">
                  <c:v>12.657699999999998</c:v>
                </c:pt>
                <c:pt idx="13">
                  <c:v>10.8805</c:v>
                </c:pt>
                <c:pt idx="14">
                  <c:v>21.1311</c:v>
                </c:pt>
                <c:pt idx="15">
                  <c:v>6.0813999999999995</c:v>
                </c:pt>
                <c:pt idx="16">
                  <c:v>32.306699999999999</c:v>
                </c:pt>
                <c:pt idx="17">
                  <c:v>13.643600000000001</c:v>
                </c:pt>
                <c:pt idx="18">
                  <c:v>14.5769</c:v>
                </c:pt>
                <c:pt idx="19">
                  <c:v>11.5199</c:v>
                </c:pt>
                <c:pt idx="20">
                  <c:v>15.249499999999999</c:v>
                </c:pt>
                <c:pt idx="21">
                  <c:v>16.161799999999999</c:v>
                </c:pt>
                <c:pt idx="22">
                  <c:v>14.957599999999999</c:v>
                </c:pt>
                <c:pt idx="23">
                  <c:v>18.9589</c:v>
                </c:pt>
                <c:pt idx="24">
                  <c:v>18.397099999999998</c:v>
                </c:pt>
                <c:pt idx="25">
                  <c:v>50.5837</c:v>
                </c:pt>
                <c:pt idx="26">
                  <c:v>7.8648999999999996</c:v>
                </c:pt>
                <c:pt idx="27">
                  <c:v>6.2154999999999996</c:v>
                </c:pt>
                <c:pt idx="28">
                  <c:v>29.8642</c:v>
                </c:pt>
                <c:pt idx="29">
                  <c:v>13.4908</c:v>
                </c:pt>
                <c:pt idx="30">
                  <c:v>7.3475000000000001</c:v>
                </c:pt>
                <c:pt idx="31">
                  <c:v>37.744</c:v>
                </c:pt>
                <c:pt idx="32">
                  <c:v>9.4897999999999989</c:v>
                </c:pt>
                <c:pt idx="33">
                  <c:v>31.584899999999998</c:v>
                </c:pt>
                <c:pt idx="34">
                  <c:v>21.171900000000001</c:v>
                </c:pt>
                <c:pt idx="35">
                  <c:v>6.8592999999999993</c:v>
                </c:pt>
                <c:pt idx="36">
                  <c:v>15.889799999999999</c:v>
                </c:pt>
                <c:pt idx="37">
                  <c:v>34.979999999999997</c:v>
                </c:pt>
                <c:pt idx="38">
                  <c:v>15.895200000000001</c:v>
                </c:pt>
                <c:pt idx="39">
                  <c:v>16.5913</c:v>
                </c:pt>
                <c:pt idx="40">
                  <c:v>14.5939</c:v>
                </c:pt>
                <c:pt idx="41">
                  <c:v>15.250100000000002</c:v>
                </c:pt>
                <c:pt idx="42">
                  <c:v>24.689599999999999</c:v>
                </c:pt>
                <c:pt idx="43">
                  <c:v>10.365900000000002</c:v>
                </c:pt>
                <c:pt idx="44">
                  <c:v>27.726099999999999</c:v>
                </c:pt>
                <c:pt idx="45">
                  <c:v>39.298000000000002</c:v>
                </c:pt>
                <c:pt idx="46">
                  <c:v>28.925699999999999</c:v>
                </c:pt>
                <c:pt idx="47">
                  <c:v>9.2766999999999999</c:v>
                </c:pt>
                <c:pt idx="48">
                  <c:v>40.989100000000001</c:v>
                </c:pt>
                <c:pt idx="49">
                  <c:v>32.082999999999998</c:v>
                </c:pt>
                <c:pt idx="50">
                  <c:v>13.344399999999998</c:v>
                </c:pt>
                <c:pt idx="51">
                  <c:v>15.960100000000001</c:v>
                </c:pt>
                <c:pt idx="52">
                  <c:v>14.260300000000001</c:v>
                </c:pt>
                <c:pt idx="53">
                  <c:v>14.293200000000001</c:v>
                </c:pt>
                <c:pt idx="54">
                  <c:v>35.457900000000002</c:v>
                </c:pt>
                <c:pt idx="55">
                  <c:v>5.6147</c:v>
                </c:pt>
                <c:pt idx="56">
                  <c:v>16.5228</c:v>
                </c:pt>
                <c:pt idx="57">
                  <c:v>35.477499999999999</c:v>
                </c:pt>
                <c:pt idx="58">
                  <c:v>9.1024999999999991</c:v>
                </c:pt>
                <c:pt idx="59">
                  <c:v>7.9355000000000002</c:v>
                </c:pt>
                <c:pt idx="60">
                  <c:v>32.494399999999999</c:v>
                </c:pt>
                <c:pt idx="61">
                  <c:v>7.3917999999999999</c:v>
                </c:pt>
                <c:pt idx="62">
                  <c:v>34.375999999999998</c:v>
                </c:pt>
                <c:pt idx="63">
                  <c:v>50.587899999999998</c:v>
                </c:pt>
                <c:pt idx="64">
                  <c:v>41.475999999999999</c:v>
                </c:pt>
                <c:pt idx="65">
                  <c:v>16.956299999999999</c:v>
                </c:pt>
                <c:pt idx="66">
                  <c:v>16.709399999999999</c:v>
                </c:pt>
                <c:pt idx="67">
                  <c:v>9.4248999999999992</c:v>
                </c:pt>
                <c:pt idx="68">
                  <c:v>32.176600000000001</c:v>
                </c:pt>
                <c:pt idx="69">
                  <c:v>13.886900000000001</c:v>
                </c:pt>
                <c:pt idx="70">
                  <c:v>29.123799999999999</c:v>
                </c:pt>
                <c:pt idx="71">
                  <c:v>18.368400000000001</c:v>
                </c:pt>
                <c:pt idx="72">
                  <c:v>11.6739</c:v>
                </c:pt>
                <c:pt idx="73">
                  <c:v>60.844299999999997</c:v>
                </c:pt>
                <c:pt idx="74">
                  <c:v>28.934200000000001</c:v>
                </c:pt>
                <c:pt idx="75">
                  <c:v>15.133900000000001</c:v>
                </c:pt>
                <c:pt idx="76">
                  <c:v>31.901299999999999</c:v>
                </c:pt>
                <c:pt idx="77">
                  <c:v>14.2926</c:v>
                </c:pt>
                <c:pt idx="78">
                  <c:v>8.8641000000000005</c:v>
                </c:pt>
                <c:pt idx="79">
                  <c:v>15.536899999999999</c:v>
                </c:pt>
                <c:pt idx="80">
                  <c:v>53.080199999999998</c:v>
                </c:pt>
                <c:pt idx="81">
                  <c:v>28.863199999999999</c:v>
                </c:pt>
                <c:pt idx="82">
                  <c:v>49.697400000000002</c:v>
                </c:pt>
                <c:pt idx="83">
                  <c:v>16.926099999999998</c:v>
                </c:pt>
                <c:pt idx="84">
                  <c:v>12.5481</c:v>
                </c:pt>
                <c:pt idx="85">
                  <c:v>13.0564</c:v>
                </c:pt>
                <c:pt idx="86">
                  <c:v>6.7771999999999997</c:v>
                </c:pt>
                <c:pt idx="87">
                  <c:v>14.069800000000001</c:v>
                </c:pt>
                <c:pt idx="88">
                  <c:v>24.607500000000002</c:v>
                </c:pt>
                <c:pt idx="89">
                  <c:v>36.241500000000002</c:v>
                </c:pt>
                <c:pt idx="90">
                  <c:v>32.112300000000005</c:v>
                </c:pt>
                <c:pt idx="91">
                  <c:v>26.15</c:v>
                </c:pt>
                <c:pt idx="92">
                  <c:v>10.025700000000001</c:v>
                </c:pt>
                <c:pt idx="93">
                  <c:v>17.7928</c:v>
                </c:pt>
                <c:pt idx="94">
                  <c:v>91.215400000000002</c:v>
                </c:pt>
                <c:pt idx="95">
                  <c:v>25.883500000000002</c:v>
                </c:pt>
                <c:pt idx="96">
                  <c:v>47.077199999999998</c:v>
                </c:pt>
                <c:pt idx="97">
                  <c:v>28.145699999999998</c:v>
                </c:pt>
                <c:pt idx="98">
                  <c:v>19.2194</c:v>
                </c:pt>
                <c:pt idx="99">
                  <c:v>21.444199999999999</c:v>
                </c:pt>
              </c:numCache>
            </c:numRef>
          </c:val>
          <c:smooth val="0"/>
          <c:extLst xmlns:c16r2="http://schemas.microsoft.com/office/drawing/2015/06/chart">
            <c:ext xmlns:c16="http://schemas.microsoft.com/office/drawing/2014/chart" uri="{C3380CC4-5D6E-409C-BE32-E72D297353CC}">
              <c16:uniqueId val="{00000000-23FF-4FD1-AF4B-9886A1F27E71}"/>
            </c:ext>
          </c:extLst>
        </c:ser>
        <c:ser>
          <c:idx val="1"/>
          <c:order val="1"/>
          <c:tx>
            <c:strRef>
              <c:f>工作表1!$C$1</c:f>
              <c:strCache>
                <c:ptCount val="1"/>
                <c:pt idx="0">
                  <c:v>CoAP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工作表1!$C$2:$C$101</c:f>
              <c:numCache>
                <c:formatCode>General</c:formatCode>
                <c:ptCount val="100"/>
                <c:pt idx="0">
                  <c:v>44.353000000000975</c:v>
                </c:pt>
                <c:pt idx="1">
                  <c:v>51.962000000003172</c:v>
                </c:pt>
                <c:pt idx="2">
                  <c:v>15.201999999987947</c:v>
                </c:pt>
                <c:pt idx="3">
                  <c:v>31.345999999984997</c:v>
                </c:pt>
                <c:pt idx="4">
                  <c:v>51.848000000006778</c:v>
                </c:pt>
                <c:pt idx="5">
                  <c:v>16.925000000014734</c:v>
                </c:pt>
                <c:pt idx="6">
                  <c:v>50.521000000003369</c:v>
                </c:pt>
                <c:pt idx="7">
                  <c:v>34.208000000006678</c:v>
                </c:pt>
                <c:pt idx="8">
                  <c:v>29.391000000003942</c:v>
                </c:pt>
                <c:pt idx="9">
                  <c:v>31.258000000008224</c:v>
                </c:pt>
                <c:pt idx="10">
                  <c:v>18.221000000011145</c:v>
                </c:pt>
                <c:pt idx="11">
                  <c:v>55.468000000018947</c:v>
                </c:pt>
                <c:pt idx="12">
                  <c:v>27.560999999991509</c:v>
                </c:pt>
                <c:pt idx="13">
                  <c:v>38.377999999994472</c:v>
                </c:pt>
                <c:pt idx="14">
                  <c:v>19.082000000025801</c:v>
                </c:pt>
                <c:pt idx="15">
                  <c:v>37.879000000003771</c:v>
                </c:pt>
                <c:pt idx="16">
                  <c:v>16.123999999990701</c:v>
                </c:pt>
                <c:pt idx="17">
                  <c:v>17.723999999986972</c:v>
                </c:pt>
                <c:pt idx="18">
                  <c:v>15.355999999997039</c:v>
                </c:pt>
                <c:pt idx="19">
                  <c:v>19.474000000002434</c:v>
                </c:pt>
                <c:pt idx="20">
                  <c:v>18.473000000000184</c:v>
                </c:pt>
                <c:pt idx="21">
                  <c:v>18.247000000002345</c:v>
                </c:pt>
                <c:pt idx="22">
                  <c:v>37.887000000011994</c:v>
                </c:pt>
                <c:pt idx="23">
                  <c:v>16.876999999993814</c:v>
                </c:pt>
                <c:pt idx="24">
                  <c:v>15.613000000001875</c:v>
                </c:pt>
                <c:pt idx="25">
                  <c:v>34.221999999999753</c:v>
                </c:pt>
                <c:pt idx="26">
                  <c:v>25.589000000024953</c:v>
                </c:pt>
                <c:pt idx="27">
                  <c:v>48.649999999952342</c:v>
                </c:pt>
                <c:pt idx="28">
                  <c:v>32.092999999974836</c:v>
                </c:pt>
                <c:pt idx="29">
                  <c:v>50.167999999985113</c:v>
                </c:pt>
                <c:pt idx="30">
                  <c:v>56.55899999999292</c:v>
                </c:pt>
                <c:pt idx="31">
                  <c:v>37.020999999981541</c:v>
                </c:pt>
                <c:pt idx="32">
                  <c:v>52.576999999985219</c:v>
                </c:pt>
                <c:pt idx="33">
                  <c:v>42.848999999989701</c:v>
                </c:pt>
                <c:pt idx="34">
                  <c:v>19.615999999984979</c:v>
                </c:pt>
                <c:pt idx="35">
                  <c:v>42.984999999987394</c:v>
                </c:pt>
                <c:pt idx="36">
                  <c:v>48.208999999985735</c:v>
                </c:pt>
                <c:pt idx="37">
                  <c:v>50.707999999985987</c:v>
                </c:pt>
                <c:pt idx="38">
                  <c:v>55.295999999998457</c:v>
                </c:pt>
                <c:pt idx="39">
                  <c:v>45.849000000032447</c:v>
                </c:pt>
                <c:pt idx="40">
                  <c:v>51.195000000006985</c:v>
                </c:pt>
                <c:pt idx="41">
                  <c:v>26.795999999990272</c:v>
                </c:pt>
                <c:pt idx="42">
                  <c:v>59.036999999989348</c:v>
                </c:pt>
                <c:pt idx="43">
                  <c:v>44.596000000012737</c:v>
                </c:pt>
                <c:pt idx="44">
                  <c:v>49.898999999982152</c:v>
                </c:pt>
                <c:pt idx="45">
                  <c:v>42.564000000027136</c:v>
                </c:pt>
                <c:pt idx="46">
                  <c:v>15.170000000011896</c:v>
                </c:pt>
                <c:pt idx="47">
                  <c:v>18.123000000002776</c:v>
                </c:pt>
                <c:pt idx="48">
                  <c:v>43.803999999965981</c:v>
                </c:pt>
                <c:pt idx="49">
                  <c:v>20.467000000053304</c:v>
                </c:pt>
                <c:pt idx="50">
                  <c:v>32.872999999995045</c:v>
                </c:pt>
                <c:pt idx="51">
                  <c:v>39.01899999999614</c:v>
                </c:pt>
                <c:pt idx="52">
                  <c:v>51.22399999999061</c:v>
                </c:pt>
                <c:pt idx="53">
                  <c:v>56.326999999953387</c:v>
                </c:pt>
                <c:pt idx="54">
                  <c:v>38.491999999962445</c:v>
                </c:pt>
                <c:pt idx="55">
                  <c:v>55.610000000001492</c:v>
                </c:pt>
                <c:pt idx="56">
                  <c:v>45.479000000000269</c:v>
                </c:pt>
                <c:pt idx="57">
                  <c:v>36.156000000005406</c:v>
                </c:pt>
                <c:pt idx="58">
                  <c:v>56.15299999999479</c:v>
                </c:pt>
                <c:pt idx="59">
                  <c:v>15.137999999979002</c:v>
                </c:pt>
                <c:pt idx="60">
                  <c:v>38.630999999952564</c:v>
                </c:pt>
                <c:pt idx="61">
                  <c:v>68.659000000025117</c:v>
                </c:pt>
                <c:pt idx="62">
                  <c:v>51.564999999982319</c:v>
                </c:pt>
                <c:pt idx="63">
                  <c:v>49.042000000042663</c:v>
                </c:pt>
                <c:pt idx="64">
                  <c:v>31.108000000017455</c:v>
                </c:pt>
                <c:pt idx="65">
                  <c:v>54.224999999973988</c:v>
                </c:pt>
                <c:pt idx="66">
                  <c:v>49.802999999997155</c:v>
                </c:pt>
                <c:pt idx="67">
                  <c:v>34.031999999967866</c:v>
                </c:pt>
                <c:pt idx="68">
                  <c:v>51.422999999999774</c:v>
                </c:pt>
                <c:pt idx="69">
                  <c:v>58.824999999956162</c:v>
                </c:pt>
                <c:pt idx="70">
                  <c:v>44.911000000013246</c:v>
                </c:pt>
                <c:pt idx="71">
                  <c:v>45.260999999982232</c:v>
                </c:pt>
                <c:pt idx="72">
                  <c:v>39.94599999998627</c:v>
                </c:pt>
                <c:pt idx="73">
                  <c:v>49.982999999997446</c:v>
                </c:pt>
                <c:pt idx="74">
                  <c:v>18.775000000005093</c:v>
                </c:pt>
                <c:pt idx="75">
                  <c:v>47.21999999998161</c:v>
                </c:pt>
                <c:pt idx="76">
                  <c:v>45.884000000000924</c:v>
                </c:pt>
                <c:pt idx="77">
                  <c:v>43.146999999976288</c:v>
                </c:pt>
                <c:pt idx="78">
                  <c:v>45.793000000003303</c:v>
                </c:pt>
                <c:pt idx="79">
                  <c:v>53.981000000021595</c:v>
                </c:pt>
                <c:pt idx="80">
                  <c:v>55.643000000031861</c:v>
                </c:pt>
                <c:pt idx="81">
                  <c:v>48.104999999964093</c:v>
                </c:pt>
                <c:pt idx="82">
                  <c:v>47.790999999961059</c:v>
                </c:pt>
                <c:pt idx="83">
                  <c:v>35.303999999996449</c:v>
                </c:pt>
                <c:pt idx="84">
                  <c:v>25.464999999996962</c:v>
                </c:pt>
                <c:pt idx="85">
                  <c:v>47.15899999996509</c:v>
                </c:pt>
                <c:pt idx="86">
                  <c:v>51.675000000045657</c:v>
                </c:pt>
                <c:pt idx="87">
                  <c:v>49.055000000009841</c:v>
                </c:pt>
                <c:pt idx="88">
                  <c:v>43.032999999979893</c:v>
                </c:pt>
                <c:pt idx="89">
                  <c:v>48.679999999990287</c:v>
                </c:pt>
                <c:pt idx="90">
                  <c:v>45.674999999960164</c:v>
                </c:pt>
                <c:pt idx="91">
                  <c:v>49.151999999992313</c:v>
                </c:pt>
                <c:pt idx="92">
                  <c:v>15.773999999964872</c:v>
                </c:pt>
                <c:pt idx="93">
                  <c:v>45.282999999983531</c:v>
                </c:pt>
                <c:pt idx="94">
                  <c:v>50.908999999990101</c:v>
                </c:pt>
                <c:pt idx="95">
                  <c:v>42.493999999976495</c:v>
                </c:pt>
                <c:pt idx="96">
                  <c:v>53.469000000006872</c:v>
                </c:pt>
                <c:pt idx="97">
                  <c:v>51.779000000010456</c:v>
                </c:pt>
                <c:pt idx="98">
                  <c:v>36.839999999983775</c:v>
                </c:pt>
                <c:pt idx="99">
                  <c:v>46.426999999994223</c:v>
                </c:pt>
              </c:numCache>
            </c:numRef>
          </c:val>
          <c:smooth val="0"/>
          <c:extLst xmlns:c16r2="http://schemas.microsoft.com/office/drawing/2015/06/chart">
            <c:ext xmlns:c16="http://schemas.microsoft.com/office/drawing/2014/chart" uri="{C3380CC4-5D6E-409C-BE32-E72D297353CC}">
              <c16:uniqueId val="{00000001-23FF-4FD1-AF4B-9886A1F27E71}"/>
            </c:ext>
          </c:extLst>
        </c:ser>
        <c:ser>
          <c:idx val="2"/>
          <c:order val="2"/>
          <c:tx>
            <c:strRef>
              <c:f>工作表1!$D$1</c:f>
              <c:strCache>
                <c:ptCount val="1"/>
                <c:pt idx="0">
                  <c:v>HTTP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工作表1!$D$2:$D$101</c:f>
              <c:numCache>
                <c:formatCode>General</c:formatCode>
                <c:ptCount val="100"/>
                <c:pt idx="0">
                  <c:v>40.027999999999999</c:v>
                </c:pt>
                <c:pt idx="1">
                  <c:v>36.31</c:v>
                </c:pt>
                <c:pt idx="2">
                  <c:v>42.289000000000001</c:v>
                </c:pt>
                <c:pt idx="3">
                  <c:v>34.034999999999997</c:v>
                </c:pt>
                <c:pt idx="4">
                  <c:v>40.68</c:v>
                </c:pt>
                <c:pt idx="5">
                  <c:v>40.584000000000003</c:v>
                </c:pt>
                <c:pt idx="6">
                  <c:v>37.61</c:v>
                </c:pt>
                <c:pt idx="7">
                  <c:v>36.823</c:v>
                </c:pt>
                <c:pt idx="8">
                  <c:v>36.034999999999997</c:v>
                </c:pt>
                <c:pt idx="9">
                  <c:v>28.298999999999999</c:v>
                </c:pt>
                <c:pt idx="10">
                  <c:v>27.233000000000001</c:v>
                </c:pt>
                <c:pt idx="11">
                  <c:v>45.502000000000002</c:v>
                </c:pt>
                <c:pt idx="12">
                  <c:v>30.561</c:v>
                </c:pt>
                <c:pt idx="13">
                  <c:v>11.071</c:v>
                </c:pt>
                <c:pt idx="14">
                  <c:v>40.037999999999997</c:v>
                </c:pt>
                <c:pt idx="15">
                  <c:v>36.79</c:v>
                </c:pt>
                <c:pt idx="16">
                  <c:v>39.747</c:v>
                </c:pt>
                <c:pt idx="17">
                  <c:v>36.603000000000002</c:v>
                </c:pt>
                <c:pt idx="18">
                  <c:v>29.423999999999999</c:v>
                </c:pt>
                <c:pt idx="19">
                  <c:v>41.320999999999998</c:v>
                </c:pt>
                <c:pt idx="20">
                  <c:v>41.03</c:v>
                </c:pt>
                <c:pt idx="21">
                  <c:v>28.172000000000001</c:v>
                </c:pt>
                <c:pt idx="22">
                  <c:v>39.569000000000003</c:v>
                </c:pt>
                <c:pt idx="23">
                  <c:v>37.302999999999997</c:v>
                </c:pt>
                <c:pt idx="24">
                  <c:v>46.923999999999999</c:v>
                </c:pt>
                <c:pt idx="25">
                  <c:v>40.018999999999998</c:v>
                </c:pt>
                <c:pt idx="26">
                  <c:v>37.343000000000004</c:v>
                </c:pt>
                <c:pt idx="27">
                  <c:v>36.747</c:v>
                </c:pt>
                <c:pt idx="28">
                  <c:v>38.356000000000002</c:v>
                </c:pt>
                <c:pt idx="29">
                  <c:v>41.404000000000003</c:v>
                </c:pt>
                <c:pt idx="30">
                  <c:v>40.521999999999998</c:v>
                </c:pt>
                <c:pt idx="31">
                  <c:v>40.902999999999999</c:v>
                </c:pt>
                <c:pt idx="32">
                  <c:v>41.21</c:v>
                </c:pt>
                <c:pt idx="33">
                  <c:v>37.621000000000002</c:v>
                </c:pt>
                <c:pt idx="34">
                  <c:v>35.095999999999997</c:v>
                </c:pt>
                <c:pt idx="35">
                  <c:v>32.512</c:v>
                </c:pt>
                <c:pt idx="36">
                  <c:v>41.161000000000001</c:v>
                </c:pt>
                <c:pt idx="37">
                  <c:v>17.773</c:v>
                </c:pt>
                <c:pt idx="38">
                  <c:v>39.000999999999998</c:v>
                </c:pt>
                <c:pt idx="39">
                  <c:v>32.774999999999999</c:v>
                </c:pt>
                <c:pt idx="40">
                  <c:v>44.93</c:v>
                </c:pt>
                <c:pt idx="41">
                  <c:v>20.971</c:v>
                </c:pt>
                <c:pt idx="42">
                  <c:v>26.475000000000001</c:v>
                </c:pt>
                <c:pt idx="43">
                  <c:v>20.791</c:v>
                </c:pt>
                <c:pt idx="44">
                  <c:v>28.314</c:v>
                </c:pt>
                <c:pt idx="45">
                  <c:v>20.844999999999999</c:v>
                </c:pt>
                <c:pt idx="46">
                  <c:v>16.905999999999999</c:v>
                </c:pt>
                <c:pt idx="47">
                  <c:v>25.143999999999998</c:v>
                </c:pt>
                <c:pt idx="48">
                  <c:v>40.820999999999998</c:v>
                </c:pt>
                <c:pt idx="49">
                  <c:v>49.695999999999998</c:v>
                </c:pt>
                <c:pt idx="50">
                  <c:v>11.917</c:v>
                </c:pt>
                <c:pt idx="51">
                  <c:v>39.485999999999997</c:v>
                </c:pt>
                <c:pt idx="52">
                  <c:v>36.758000000000003</c:v>
                </c:pt>
                <c:pt idx="53">
                  <c:v>35.872999999999998</c:v>
                </c:pt>
                <c:pt idx="54">
                  <c:v>38.765999999999998</c:v>
                </c:pt>
                <c:pt idx="55">
                  <c:v>40.777999999999999</c:v>
                </c:pt>
                <c:pt idx="56">
                  <c:v>40.512</c:v>
                </c:pt>
                <c:pt idx="57">
                  <c:v>40.048000000000002</c:v>
                </c:pt>
                <c:pt idx="58">
                  <c:v>11.715</c:v>
                </c:pt>
                <c:pt idx="59">
                  <c:v>38.027000000000001</c:v>
                </c:pt>
                <c:pt idx="60">
                  <c:v>42.676000000000002</c:v>
                </c:pt>
                <c:pt idx="61">
                  <c:v>42.848999999999997</c:v>
                </c:pt>
                <c:pt idx="62">
                  <c:v>45.158000000000001</c:v>
                </c:pt>
                <c:pt idx="63">
                  <c:v>37.159999999999997</c:v>
                </c:pt>
                <c:pt idx="64">
                  <c:v>44.101999999999997</c:v>
                </c:pt>
                <c:pt idx="65">
                  <c:v>40.036999999999999</c:v>
                </c:pt>
                <c:pt idx="66">
                  <c:v>22.494</c:v>
                </c:pt>
                <c:pt idx="67">
                  <c:v>34.183999999999997</c:v>
                </c:pt>
                <c:pt idx="68">
                  <c:v>41.133000000000003</c:v>
                </c:pt>
                <c:pt idx="69">
                  <c:v>34.051000000000002</c:v>
                </c:pt>
                <c:pt idx="70">
                  <c:v>14.946999999999999</c:v>
                </c:pt>
                <c:pt idx="71">
                  <c:v>41.423000000000002</c:v>
                </c:pt>
                <c:pt idx="72">
                  <c:v>35.497999999999998</c:v>
                </c:pt>
                <c:pt idx="73">
                  <c:v>33.499000000000002</c:v>
                </c:pt>
                <c:pt idx="74">
                  <c:v>14.029</c:v>
                </c:pt>
                <c:pt idx="75">
                  <c:v>41.685000000000002</c:v>
                </c:pt>
                <c:pt idx="76">
                  <c:v>39.744999999999997</c:v>
                </c:pt>
                <c:pt idx="77">
                  <c:v>42.039000000000001</c:v>
                </c:pt>
                <c:pt idx="78">
                  <c:v>13.186999999999999</c:v>
                </c:pt>
                <c:pt idx="79">
                  <c:v>44.36</c:v>
                </c:pt>
                <c:pt idx="80">
                  <c:v>34.673999999999999</c:v>
                </c:pt>
                <c:pt idx="81">
                  <c:v>47.493000000000002</c:v>
                </c:pt>
                <c:pt idx="82">
                  <c:v>39.524999999999999</c:v>
                </c:pt>
                <c:pt idx="83">
                  <c:v>46.814999999999998</c:v>
                </c:pt>
                <c:pt idx="84">
                  <c:v>39.375999999999998</c:v>
                </c:pt>
                <c:pt idx="85">
                  <c:v>24.501999999999999</c:v>
                </c:pt>
                <c:pt idx="86">
                  <c:v>46.887999999999998</c:v>
                </c:pt>
                <c:pt idx="87">
                  <c:v>44.732999999999997</c:v>
                </c:pt>
                <c:pt idx="88">
                  <c:v>46.726999999999997</c:v>
                </c:pt>
                <c:pt idx="89">
                  <c:v>25.077000000000002</c:v>
                </c:pt>
                <c:pt idx="90">
                  <c:v>47.165999999999997</c:v>
                </c:pt>
                <c:pt idx="91">
                  <c:v>43.372999999999998</c:v>
                </c:pt>
                <c:pt idx="92">
                  <c:v>32.426000000000002</c:v>
                </c:pt>
                <c:pt idx="93">
                  <c:v>31.454000000000001</c:v>
                </c:pt>
                <c:pt idx="94">
                  <c:v>41.881</c:v>
                </c:pt>
                <c:pt idx="95">
                  <c:v>43.206000000000003</c:v>
                </c:pt>
                <c:pt idx="96">
                  <c:v>20.920999999999999</c:v>
                </c:pt>
                <c:pt idx="97">
                  <c:v>53.012999999999998</c:v>
                </c:pt>
                <c:pt idx="98">
                  <c:v>45.155999999999999</c:v>
                </c:pt>
                <c:pt idx="99">
                  <c:v>51.098999999999997</c:v>
                </c:pt>
              </c:numCache>
            </c:numRef>
          </c:val>
          <c:smooth val="0"/>
          <c:extLst xmlns:c16r2="http://schemas.microsoft.com/office/drawing/2015/06/chart">
            <c:ext xmlns:c16="http://schemas.microsoft.com/office/drawing/2014/chart" uri="{C3380CC4-5D6E-409C-BE32-E72D297353CC}">
              <c16:uniqueId val="{00000002-23FF-4FD1-AF4B-9886A1F27E71}"/>
            </c:ext>
          </c:extLst>
        </c:ser>
        <c:dLbls>
          <c:showLegendKey val="0"/>
          <c:showVal val="0"/>
          <c:showCatName val="0"/>
          <c:showSerName val="0"/>
          <c:showPercent val="0"/>
          <c:showBubbleSize val="0"/>
        </c:dLbls>
        <c:marker val="1"/>
        <c:smooth val="0"/>
        <c:axId val="265668096"/>
        <c:axId val="265670016"/>
      </c:lineChart>
      <c:catAx>
        <c:axId val="265668096"/>
        <c:scaling>
          <c:orientation val="minMax"/>
        </c:scaling>
        <c:delete val="0"/>
        <c:axPos val="b"/>
        <c:title>
          <c:tx>
            <c:rich>
              <a:bodyPr/>
              <a:lstStyle/>
              <a:p>
                <a:pPr>
                  <a:defRPr/>
                </a:pPr>
                <a:r>
                  <a:rPr lang="en-US" altLang="zh-TW" dirty="0"/>
                  <a:t>Event Number</a:t>
                </a:r>
                <a:endParaRPr lang="zh-TW" altLang="en-US" dirty="0"/>
              </a:p>
            </c:rich>
          </c:tx>
          <c:overlay val="0"/>
        </c:title>
        <c:numFmt formatCode="General" sourceLinked="1"/>
        <c:majorTickMark val="none"/>
        <c:minorTickMark val="none"/>
        <c:tickLblPos val="low"/>
        <c:crossAx val="265670016"/>
        <c:crosses val="autoZero"/>
        <c:auto val="1"/>
        <c:lblAlgn val="ctr"/>
        <c:lblOffset val="100"/>
        <c:noMultiLvlLbl val="0"/>
      </c:catAx>
      <c:valAx>
        <c:axId val="265670016"/>
        <c:scaling>
          <c:logBase val="2"/>
          <c:orientation val="minMax"/>
          <c:max val="100"/>
          <c:min val="5"/>
        </c:scaling>
        <c:delete val="0"/>
        <c:axPos val="l"/>
        <c:majorGridlines/>
        <c:title>
          <c:tx>
            <c:rich>
              <a:bodyPr rot="-5400000" vert="horz"/>
              <a:lstStyle/>
              <a:p>
                <a:pPr>
                  <a:defRPr/>
                </a:pPr>
                <a:r>
                  <a:rPr lang="en-US" altLang="zh-TW" sz="1800" b="1" i="0" u="none" strike="noStrike" baseline="0" dirty="0">
                    <a:effectLst/>
                  </a:rPr>
                  <a:t>Round-Trip Time (</a:t>
                </a:r>
                <a:r>
                  <a:rPr lang="en-US" altLang="zh-TW" sz="1800" b="1" i="0" u="none" strike="noStrike" baseline="0" dirty="0" err="1">
                    <a:effectLst/>
                  </a:rPr>
                  <a:t>ms</a:t>
                </a:r>
                <a:r>
                  <a:rPr lang="en-US" altLang="zh-TW" sz="1800" b="1" i="0" u="none" strike="noStrike" baseline="0" dirty="0">
                    <a:effectLst/>
                  </a:rPr>
                  <a:t>)</a:t>
                </a:r>
                <a:endParaRPr lang="zh-TW" altLang="en-US" dirty="0"/>
              </a:p>
            </c:rich>
          </c:tx>
          <c:overlay val="0"/>
        </c:title>
        <c:numFmt formatCode="General" sourceLinked="1"/>
        <c:majorTickMark val="none"/>
        <c:minorTickMark val="none"/>
        <c:tickLblPos val="nextTo"/>
        <c:crossAx val="265668096"/>
        <c:crosses val="autoZero"/>
        <c:crossBetween val="between"/>
      </c:valAx>
    </c:plotArea>
    <c:legend>
      <c:legendPos val="r"/>
      <c:overlay val="0"/>
    </c:legend>
    <c:plotVisOnly val="1"/>
    <c:dispBlanksAs val="gap"/>
    <c:showDLblsOverMax val="0"/>
  </c:chart>
  <c:txPr>
    <a:bodyPr/>
    <a:lstStyle/>
    <a:p>
      <a:pPr>
        <a:defRPr sz="1800"/>
      </a:pPr>
      <a:endParaRPr lang="zh-TW"/>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2160"/>
            </a:pPr>
            <a:r>
              <a:rPr lang="en-US" altLang="zh-TW" sz="2160" b="1" i="0" baseline="0" dirty="0">
                <a:effectLst/>
              </a:rPr>
              <a:t>Internet MQTT </a:t>
            </a:r>
            <a:r>
              <a:rPr lang="en-US" altLang="zh-TW" sz="2160" b="1" i="0" baseline="0" dirty="0" err="1">
                <a:effectLst/>
              </a:rPr>
              <a:t>vs</a:t>
            </a:r>
            <a:r>
              <a:rPr lang="en-US" altLang="zh-TW" sz="2160" b="1" i="0" baseline="0" dirty="0">
                <a:effectLst/>
              </a:rPr>
              <a:t> </a:t>
            </a:r>
            <a:r>
              <a:rPr lang="en-US" altLang="zh-TW" sz="2160" b="1" i="0" baseline="0" dirty="0" err="1">
                <a:effectLst/>
              </a:rPr>
              <a:t>CoAP</a:t>
            </a:r>
            <a:r>
              <a:rPr lang="en-US" altLang="zh-TW" sz="2160" b="1" i="0" baseline="0" dirty="0">
                <a:effectLst/>
              </a:rPr>
              <a:t> </a:t>
            </a:r>
            <a:r>
              <a:rPr lang="en-US" altLang="zh-TW" sz="2160" b="1" i="0" baseline="0" dirty="0" err="1">
                <a:effectLst/>
              </a:rPr>
              <a:t>vs</a:t>
            </a:r>
            <a:r>
              <a:rPr lang="en-US" altLang="zh-TW" sz="2160" b="1" i="0" baseline="0" dirty="0">
                <a:effectLst/>
              </a:rPr>
              <a:t> HTTP</a:t>
            </a:r>
            <a:endParaRPr lang="zh-TW" altLang="zh-TW" sz="2160" dirty="0">
              <a:effectLst/>
            </a:endParaRPr>
          </a:p>
          <a:p>
            <a:pPr>
              <a:defRPr sz="2160"/>
            </a:pPr>
            <a:r>
              <a:rPr lang="en-US" altLang="zh-TW" sz="2160" b="1" i="0" baseline="0" dirty="0">
                <a:effectLst/>
              </a:rPr>
              <a:t>Round-Trip Time (String Event)</a:t>
            </a:r>
            <a:endParaRPr lang="zh-TW" altLang="zh-TW" sz="2160" dirty="0">
              <a:effectLst/>
            </a:endParaRPr>
          </a:p>
        </c:rich>
      </c:tx>
      <c:overlay val="0"/>
    </c:title>
    <c:autoTitleDeleted val="0"/>
    <c:plotArea>
      <c:layout/>
      <c:lineChart>
        <c:grouping val="standard"/>
        <c:varyColors val="0"/>
        <c:ser>
          <c:idx val="0"/>
          <c:order val="0"/>
          <c:tx>
            <c:strRef>
              <c:f>工作表1!$B$1</c:f>
              <c:strCache>
                <c:ptCount val="1"/>
                <c:pt idx="0">
                  <c:v>MQTT</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工作表1!$B$2:$B$101</c:f>
              <c:numCache>
                <c:formatCode>General</c:formatCode>
                <c:ptCount val="100"/>
                <c:pt idx="0">
                  <c:v>16.215299999999999</c:v>
                </c:pt>
                <c:pt idx="1">
                  <c:v>16.764700000000001</c:v>
                </c:pt>
                <c:pt idx="2">
                  <c:v>23.689399999999999</c:v>
                </c:pt>
                <c:pt idx="3">
                  <c:v>45.387099999999997</c:v>
                </c:pt>
                <c:pt idx="4">
                  <c:v>51.544399999999996</c:v>
                </c:pt>
                <c:pt idx="5">
                  <c:v>22.4252</c:v>
                </c:pt>
                <c:pt idx="6">
                  <c:v>25.431100000000001</c:v>
                </c:pt>
                <c:pt idx="7">
                  <c:v>22.6449</c:v>
                </c:pt>
                <c:pt idx="8">
                  <c:v>72.075800000000001</c:v>
                </c:pt>
                <c:pt idx="9">
                  <c:v>27.739100000000001</c:v>
                </c:pt>
                <c:pt idx="10">
                  <c:v>34.7012</c:v>
                </c:pt>
                <c:pt idx="11">
                  <c:v>36.6404</c:v>
                </c:pt>
                <c:pt idx="12">
                  <c:v>27.6769</c:v>
                </c:pt>
                <c:pt idx="13">
                  <c:v>22.121499999999997</c:v>
                </c:pt>
                <c:pt idx="14">
                  <c:v>33.813800000000001</c:v>
                </c:pt>
                <c:pt idx="15">
                  <c:v>15.911000000000001</c:v>
                </c:pt>
                <c:pt idx="16">
                  <c:v>41.187000000000005</c:v>
                </c:pt>
                <c:pt idx="17">
                  <c:v>17.302000000000003</c:v>
                </c:pt>
                <c:pt idx="18">
                  <c:v>17.601399999999998</c:v>
                </c:pt>
                <c:pt idx="19">
                  <c:v>19.269499999999997</c:v>
                </c:pt>
                <c:pt idx="20">
                  <c:v>17.317699999999999</c:v>
                </c:pt>
                <c:pt idx="21">
                  <c:v>25.748699999999999</c:v>
                </c:pt>
                <c:pt idx="22">
                  <c:v>148.66139999999999</c:v>
                </c:pt>
                <c:pt idx="23">
                  <c:v>19.3752</c:v>
                </c:pt>
                <c:pt idx="24">
                  <c:v>18.070499999999999</c:v>
                </c:pt>
                <c:pt idx="25">
                  <c:v>17.1692</c:v>
                </c:pt>
                <c:pt idx="26">
                  <c:v>17.861599999999999</c:v>
                </c:pt>
                <c:pt idx="27">
                  <c:v>17.0092</c:v>
                </c:pt>
                <c:pt idx="28">
                  <c:v>23.347099999999998</c:v>
                </c:pt>
                <c:pt idx="29">
                  <c:v>18.5215</c:v>
                </c:pt>
                <c:pt idx="30">
                  <c:v>46.470799999999997</c:v>
                </c:pt>
                <c:pt idx="31">
                  <c:v>279.45519999999999</c:v>
                </c:pt>
                <c:pt idx="32">
                  <c:v>21.177900000000001</c:v>
                </c:pt>
                <c:pt idx="33">
                  <c:v>23.816700000000001</c:v>
                </c:pt>
                <c:pt idx="34">
                  <c:v>23.114599999999999</c:v>
                </c:pt>
                <c:pt idx="35">
                  <c:v>40.400999999999996</c:v>
                </c:pt>
                <c:pt idx="36">
                  <c:v>29.011200000000002</c:v>
                </c:pt>
                <c:pt idx="37">
                  <c:v>30.4999</c:v>
                </c:pt>
                <c:pt idx="38">
                  <c:v>36.892699999999998</c:v>
                </c:pt>
                <c:pt idx="39">
                  <c:v>26.314899999999998</c:v>
                </c:pt>
                <c:pt idx="40">
                  <c:v>44.998899999999999</c:v>
                </c:pt>
                <c:pt idx="41">
                  <c:v>29.604599999999998</c:v>
                </c:pt>
                <c:pt idx="42">
                  <c:v>54.688599999999994</c:v>
                </c:pt>
                <c:pt idx="43">
                  <c:v>39.636099999999999</c:v>
                </c:pt>
                <c:pt idx="44">
                  <c:v>28.3447</c:v>
                </c:pt>
                <c:pt idx="45">
                  <c:v>41.624699999999997</c:v>
                </c:pt>
                <c:pt idx="46">
                  <c:v>25.466099999999997</c:v>
                </c:pt>
                <c:pt idx="47">
                  <c:v>29.375800000000002</c:v>
                </c:pt>
                <c:pt idx="48">
                  <c:v>30.9787</c:v>
                </c:pt>
                <c:pt idx="49">
                  <c:v>95.230899999999991</c:v>
                </c:pt>
                <c:pt idx="50">
                  <c:v>77.288899999999998</c:v>
                </c:pt>
                <c:pt idx="51">
                  <c:v>28.6556</c:v>
                </c:pt>
                <c:pt idx="52">
                  <c:v>22.5181</c:v>
                </c:pt>
                <c:pt idx="53">
                  <c:v>38.537299999999995</c:v>
                </c:pt>
                <c:pt idx="54">
                  <c:v>29.261100000000003</c:v>
                </c:pt>
                <c:pt idx="55">
                  <c:v>28.904299999999999</c:v>
                </c:pt>
                <c:pt idx="56">
                  <c:v>28.736500000000003</c:v>
                </c:pt>
                <c:pt idx="57">
                  <c:v>37.9251</c:v>
                </c:pt>
                <c:pt idx="58">
                  <c:v>32.053900000000006</c:v>
                </c:pt>
                <c:pt idx="59">
                  <c:v>47.886499999999998</c:v>
                </c:pt>
                <c:pt idx="60">
                  <c:v>59.630099999999999</c:v>
                </c:pt>
                <c:pt idx="61">
                  <c:v>92.20689999999999</c:v>
                </c:pt>
                <c:pt idx="62">
                  <c:v>38.030799999999999</c:v>
                </c:pt>
                <c:pt idx="63">
                  <c:v>34.762800000000006</c:v>
                </c:pt>
                <c:pt idx="64">
                  <c:v>43.623000000000005</c:v>
                </c:pt>
                <c:pt idx="65">
                  <c:v>26.009500000000003</c:v>
                </c:pt>
                <c:pt idx="66">
                  <c:v>23.677299999999999</c:v>
                </c:pt>
                <c:pt idx="67">
                  <c:v>26.991099999999999</c:v>
                </c:pt>
                <c:pt idx="68">
                  <c:v>33.2577</c:v>
                </c:pt>
                <c:pt idx="69">
                  <c:v>45.087000000000003</c:v>
                </c:pt>
                <c:pt idx="70">
                  <c:v>25.322399999999998</c:v>
                </c:pt>
                <c:pt idx="71">
                  <c:v>56.124899999999997</c:v>
                </c:pt>
                <c:pt idx="72">
                  <c:v>24.249600000000001</c:v>
                </c:pt>
                <c:pt idx="73">
                  <c:v>48.247500000000002</c:v>
                </c:pt>
                <c:pt idx="74">
                  <c:v>23.8367</c:v>
                </c:pt>
                <c:pt idx="75">
                  <c:v>46.490099999999998</c:v>
                </c:pt>
                <c:pt idx="76">
                  <c:v>27.2743</c:v>
                </c:pt>
                <c:pt idx="77">
                  <c:v>25.6279</c:v>
                </c:pt>
                <c:pt idx="78">
                  <c:v>36.7515</c:v>
                </c:pt>
                <c:pt idx="79">
                  <c:v>26.848600000000001</c:v>
                </c:pt>
                <c:pt idx="80">
                  <c:v>28.2136</c:v>
                </c:pt>
                <c:pt idx="81">
                  <c:v>60.680599999999998</c:v>
                </c:pt>
                <c:pt idx="82">
                  <c:v>31.299899999999997</c:v>
                </c:pt>
                <c:pt idx="83">
                  <c:v>39.296200000000006</c:v>
                </c:pt>
                <c:pt idx="84">
                  <c:v>17.602</c:v>
                </c:pt>
                <c:pt idx="85">
                  <c:v>34.435000000000002</c:v>
                </c:pt>
                <c:pt idx="86">
                  <c:v>37.244700000000002</c:v>
                </c:pt>
                <c:pt idx="87">
                  <c:v>39.233999999999995</c:v>
                </c:pt>
                <c:pt idx="88">
                  <c:v>21.516000000000002</c:v>
                </c:pt>
                <c:pt idx="89">
                  <c:v>19.302699999999998</c:v>
                </c:pt>
                <c:pt idx="90">
                  <c:v>40.716700000000003</c:v>
                </c:pt>
                <c:pt idx="91">
                  <c:v>20.594100000000001</c:v>
                </c:pt>
                <c:pt idx="92">
                  <c:v>17.222300000000001</c:v>
                </c:pt>
                <c:pt idx="93">
                  <c:v>45.809100000000001</c:v>
                </c:pt>
                <c:pt idx="94">
                  <c:v>23.782899999999998</c:v>
                </c:pt>
                <c:pt idx="95">
                  <c:v>60.701100000000004</c:v>
                </c:pt>
                <c:pt idx="96">
                  <c:v>24.157800000000002</c:v>
                </c:pt>
                <c:pt idx="97">
                  <c:v>55.144999999999996</c:v>
                </c:pt>
                <c:pt idx="98">
                  <c:v>26.936800000000002</c:v>
                </c:pt>
                <c:pt idx="99">
                  <c:v>31.411599999999996</c:v>
                </c:pt>
              </c:numCache>
            </c:numRef>
          </c:val>
          <c:smooth val="0"/>
          <c:extLst xmlns:c16r2="http://schemas.microsoft.com/office/drawing/2015/06/chart">
            <c:ext xmlns:c16="http://schemas.microsoft.com/office/drawing/2014/chart" uri="{C3380CC4-5D6E-409C-BE32-E72D297353CC}">
              <c16:uniqueId val="{00000000-443C-4C41-B103-B7CA14B56B51}"/>
            </c:ext>
          </c:extLst>
        </c:ser>
        <c:ser>
          <c:idx val="1"/>
          <c:order val="1"/>
          <c:tx>
            <c:strRef>
              <c:f>工作表1!$C$1</c:f>
              <c:strCache>
                <c:ptCount val="1"/>
                <c:pt idx="0">
                  <c:v>CoAP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工作表1!$C$2:$C$101</c:f>
              <c:numCache>
                <c:formatCode>General</c:formatCode>
                <c:ptCount val="100"/>
                <c:pt idx="0">
                  <c:v>92.683799999999991</c:v>
                </c:pt>
                <c:pt idx="1">
                  <c:v>67.988000000000014</c:v>
                </c:pt>
                <c:pt idx="2">
                  <c:v>50.139000000000003</c:v>
                </c:pt>
                <c:pt idx="3">
                  <c:v>48.387600000000006</c:v>
                </c:pt>
                <c:pt idx="4">
                  <c:v>47.2774</c:v>
                </c:pt>
                <c:pt idx="5">
                  <c:v>55.841799999999999</c:v>
                </c:pt>
                <c:pt idx="6">
                  <c:v>48.233699999999999</c:v>
                </c:pt>
                <c:pt idx="7">
                  <c:v>45.961299999999994</c:v>
                </c:pt>
                <c:pt idx="8">
                  <c:v>44.918600000000005</c:v>
                </c:pt>
                <c:pt idx="9">
                  <c:v>54.275700000000001</c:v>
                </c:pt>
                <c:pt idx="10">
                  <c:v>59.6676</c:v>
                </c:pt>
                <c:pt idx="11">
                  <c:v>45.823599999999999</c:v>
                </c:pt>
                <c:pt idx="12">
                  <c:v>45.604500000000002</c:v>
                </c:pt>
                <c:pt idx="13">
                  <c:v>47.349799999999995</c:v>
                </c:pt>
                <c:pt idx="14">
                  <c:v>50.283300000000004</c:v>
                </c:pt>
                <c:pt idx="15">
                  <c:v>53.608600000000003</c:v>
                </c:pt>
                <c:pt idx="16">
                  <c:v>46.947700000000005</c:v>
                </c:pt>
                <c:pt idx="17">
                  <c:v>47.750099999999996</c:v>
                </c:pt>
                <c:pt idx="18">
                  <c:v>49.704299999999996</c:v>
                </c:pt>
                <c:pt idx="19">
                  <c:v>46.128500000000003</c:v>
                </c:pt>
                <c:pt idx="20">
                  <c:v>52.085999999999999</c:v>
                </c:pt>
                <c:pt idx="21">
                  <c:v>44.534100000000002</c:v>
                </c:pt>
                <c:pt idx="22">
                  <c:v>50.256099999999996</c:v>
                </c:pt>
                <c:pt idx="23">
                  <c:v>48.822900000000004</c:v>
                </c:pt>
                <c:pt idx="24">
                  <c:v>45.904499999999999</c:v>
                </c:pt>
                <c:pt idx="25">
                  <c:v>52.264099999999999</c:v>
                </c:pt>
                <c:pt idx="26">
                  <c:v>47.410199999999996</c:v>
                </c:pt>
                <c:pt idx="27">
                  <c:v>43.626100000000001</c:v>
                </c:pt>
                <c:pt idx="28">
                  <c:v>45.318899999999999</c:v>
                </c:pt>
                <c:pt idx="29">
                  <c:v>45.241000000000007</c:v>
                </c:pt>
                <c:pt idx="30">
                  <c:v>48.935199999999995</c:v>
                </c:pt>
                <c:pt idx="31">
                  <c:v>44.709800000000001</c:v>
                </c:pt>
                <c:pt idx="32">
                  <c:v>42.479599999999998</c:v>
                </c:pt>
                <c:pt idx="33">
                  <c:v>45.160699999999999</c:v>
                </c:pt>
                <c:pt idx="34">
                  <c:v>47.021999999999998</c:v>
                </c:pt>
                <c:pt idx="35">
                  <c:v>48.491500000000002</c:v>
                </c:pt>
                <c:pt idx="36">
                  <c:v>48.872999999999998</c:v>
                </c:pt>
                <c:pt idx="37">
                  <c:v>44.234000000000002</c:v>
                </c:pt>
                <c:pt idx="38">
                  <c:v>44.040199999999999</c:v>
                </c:pt>
                <c:pt idx="39">
                  <c:v>46.21</c:v>
                </c:pt>
                <c:pt idx="40">
                  <c:v>52.434399999999997</c:v>
                </c:pt>
                <c:pt idx="41">
                  <c:v>44.601099999999995</c:v>
                </c:pt>
                <c:pt idx="42">
                  <c:v>48.658100000000005</c:v>
                </c:pt>
                <c:pt idx="43">
                  <c:v>47.955400000000004</c:v>
                </c:pt>
                <c:pt idx="44">
                  <c:v>47.872599999999998</c:v>
                </c:pt>
                <c:pt idx="45">
                  <c:v>57.4223</c:v>
                </c:pt>
                <c:pt idx="46">
                  <c:v>42.303899999999999</c:v>
                </c:pt>
                <c:pt idx="47">
                  <c:v>43.003</c:v>
                </c:pt>
                <c:pt idx="48">
                  <c:v>42.677</c:v>
                </c:pt>
                <c:pt idx="49">
                  <c:v>45.710700000000003</c:v>
                </c:pt>
                <c:pt idx="50">
                  <c:v>55.9178</c:v>
                </c:pt>
                <c:pt idx="51">
                  <c:v>45.983000000000004</c:v>
                </c:pt>
                <c:pt idx="52">
                  <c:v>58.585699999999996</c:v>
                </c:pt>
                <c:pt idx="53">
                  <c:v>44.2515</c:v>
                </c:pt>
                <c:pt idx="54">
                  <c:v>43.668899999999994</c:v>
                </c:pt>
                <c:pt idx="55">
                  <c:v>48.825899999999997</c:v>
                </c:pt>
                <c:pt idx="56">
                  <c:v>45.589400000000005</c:v>
                </c:pt>
                <c:pt idx="57">
                  <c:v>47.961999999999996</c:v>
                </c:pt>
                <c:pt idx="58">
                  <c:v>46.036100000000005</c:v>
                </c:pt>
                <c:pt idx="59">
                  <c:v>47.6402</c:v>
                </c:pt>
                <c:pt idx="60">
                  <c:v>52.330500000000001</c:v>
                </c:pt>
                <c:pt idx="61">
                  <c:v>53.461300000000001</c:v>
                </c:pt>
                <c:pt idx="62">
                  <c:v>45.521799999999999</c:v>
                </c:pt>
                <c:pt idx="63">
                  <c:v>51.566800000000001</c:v>
                </c:pt>
                <c:pt idx="64">
                  <c:v>51.391100000000002</c:v>
                </c:pt>
                <c:pt idx="65">
                  <c:v>55.256799999999998</c:v>
                </c:pt>
                <c:pt idx="66">
                  <c:v>45.1462</c:v>
                </c:pt>
                <c:pt idx="67">
                  <c:v>44.509300000000003</c:v>
                </c:pt>
                <c:pt idx="68">
                  <c:v>45.578499999999998</c:v>
                </c:pt>
                <c:pt idx="69">
                  <c:v>43.806600000000003</c:v>
                </c:pt>
                <c:pt idx="70">
                  <c:v>55.090699999999998</c:v>
                </c:pt>
                <c:pt idx="71">
                  <c:v>53.083999999999996</c:v>
                </c:pt>
                <c:pt idx="72">
                  <c:v>44.557600000000001</c:v>
                </c:pt>
                <c:pt idx="73">
                  <c:v>43.990700000000004</c:v>
                </c:pt>
                <c:pt idx="74">
                  <c:v>46.593400000000003</c:v>
                </c:pt>
                <c:pt idx="75">
                  <c:v>54.586000000000006</c:v>
                </c:pt>
                <c:pt idx="76">
                  <c:v>45.116700000000002</c:v>
                </c:pt>
                <c:pt idx="77">
                  <c:v>44.729699999999994</c:v>
                </c:pt>
                <c:pt idx="78">
                  <c:v>48.195599999999999</c:v>
                </c:pt>
                <c:pt idx="79">
                  <c:v>50.646099999999997</c:v>
                </c:pt>
                <c:pt idx="80">
                  <c:v>44.4846</c:v>
                </c:pt>
                <c:pt idx="81">
                  <c:v>44.278100000000002</c:v>
                </c:pt>
                <c:pt idx="82">
                  <c:v>48.197400000000002</c:v>
                </c:pt>
                <c:pt idx="83">
                  <c:v>44.338500000000003</c:v>
                </c:pt>
                <c:pt idx="84">
                  <c:v>51.858399999999996</c:v>
                </c:pt>
                <c:pt idx="85">
                  <c:v>52.106499999999997</c:v>
                </c:pt>
                <c:pt idx="86">
                  <c:v>46.281799999999997</c:v>
                </c:pt>
                <c:pt idx="87">
                  <c:v>43.5428</c:v>
                </c:pt>
                <c:pt idx="88">
                  <c:v>43.669499999999999</c:v>
                </c:pt>
                <c:pt idx="89">
                  <c:v>53.378599999999999</c:v>
                </c:pt>
                <c:pt idx="90">
                  <c:v>45.219900000000003</c:v>
                </c:pt>
                <c:pt idx="91">
                  <c:v>47.459099999999999</c:v>
                </c:pt>
                <c:pt idx="92">
                  <c:v>52.164500000000004</c:v>
                </c:pt>
                <c:pt idx="93">
                  <c:v>48.822900000000004</c:v>
                </c:pt>
                <c:pt idx="94">
                  <c:v>51.132100000000001</c:v>
                </c:pt>
                <c:pt idx="95">
                  <c:v>45.575499999999998</c:v>
                </c:pt>
                <c:pt idx="96">
                  <c:v>66.519800000000004</c:v>
                </c:pt>
                <c:pt idx="97">
                  <c:v>47.044899999999998</c:v>
                </c:pt>
                <c:pt idx="98">
                  <c:v>47.902799999999999</c:v>
                </c:pt>
                <c:pt idx="99">
                  <c:v>57.914300000000004</c:v>
                </c:pt>
              </c:numCache>
            </c:numRef>
          </c:val>
          <c:smooth val="0"/>
          <c:extLst xmlns:c16r2="http://schemas.microsoft.com/office/drawing/2015/06/chart">
            <c:ext xmlns:c16="http://schemas.microsoft.com/office/drawing/2014/chart" uri="{C3380CC4-5D6E-409C-BE32-E72D297353CC}">
              <c16:uniqueId val="{00000001-443C-4C41-B103-B7CA14B56B51}"/>
            </c:ext>
          </c:extLst>
        </c:ser>
        <c:ser>
          <c:idx val="2"/>
          <c:order val="2"/>
          <c:tx>
            <c:strRef>
              <c:f>工作表1!$D$1</c:f>
              <c:strCache>
                <c:ptCount val="1"/>
                <c:pt idx="0">
                  <c:v>HTTP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工作表1!$D$2:$D$101</c:f>
              <c:numCache>
                <c:formatCode>General</c:formatCode>
                <c:ptCount val="100"/>
                <c:pt idx="0">
                  <c:v>48.91</c:v>
                </c:pt>
                <c:pt idx="1">
                  <c:v>48.254999999999995</c:v>
                </c:pt>
                <c:pt idx="2">
                  <c:v>49.870000000000005</c:v>
                </c:pt>
                <c:pt idx="3">
                  <c:v>42.369</c:v>
                </c:pt>
                <c:pt idx="4">
                  <c:v>42.616499999999995</c:v>
                </c:pt>
                <c:pt idx="5">
                  <c:v>49.350999999999999</c:v>
                </c:pt>
                <c:pt idx="6">
                  <c:v>38.487000000000002</c:v>
                </c:pt>
                <c:pt idx="7">
                  <c:v>42.030999999999999</c:v>
                </c:pt>
                <c:pt idx="8">
                  <c:v>45.623000000000005</c:v>
                </c:pt>
                <c:pt idx="9">
                  <c:v>49.688999999999993</c:v>
                </c:pt>
                <c:pt idx="10">
                  <c:v>41.717000000000006</c:v>
                </c:pt>
                <c:pt idx="11">
                  <c:v>47.086999999999996</c:v>
                </c:pt>
                <c:pt idx="12">
                  <c:v>43.645999999999994</c:v>
                </c:pt>
                <c:pt idx="13">
                  <c:v>45.266999999999996</c:v>
                </c:pt>
                <c:pt idx="14">
                  <c:v>43.748499999999993</c:v>
                </c:pt>
                <c:pt idx="15">
                  <c:v>45.819000000000003</c:v>
                </c:pt>
                <c:pt idx="16">
                  <c:v>42.770499999999998</c:v>
                </c:pt>
                <c:pt idx="17">
                  <c:v>42.438500000000005</c:v>
                </c:pt>
                <c:pt idx="18">
                  <c:v>42.592500000000001</c:v>
                </c:pt>
                <c:pt idx="19">
                  <c:v>42.613499999999995</c:v>
                </c:pt>
                <c:pt idx="20">
                  <c:v>64.68549999999999</c:v>
                </c:pt>
                <c:pt idx="21">
                  <c:v>48.801499999999997</c:v>
                </c:pt>
                <c:pt idx="22">
                  <c:v>42.990499999999997</c:v>
                </c:pt>
                <c:pt idx="23">
                  <c:v>70.94</c:v>
                </c:pt>
                <c:pt idx="24">
                  <c:v>52.837500000000006</c:v>
                </c:pt>
                <c:pt idx="25">
                  <c:v>45.834499999999998</c:v>
                </c:pt>
                <c:pt idx="26">
                  <c:v>46.072500000000005</c:v>
                </c:pt>
                <c:pt idx="27">
                  <c:v>52.224500000000006</c:v>
                </c:pt>
                <c:pt idx="28">
                  <c:v>47.391999999999996</c:v>
                </c:pt>
                <c:pt idx="29">
                  <c:v>48.137500000000003</c:v>
                </c:pt>
                <c:pt idx="30">
                  <c:v>45.167000000000002</c:v>
                </c:pt>
                <c:pt idx="31">
                  <c:v>75.591499999999996</c:v>
                </c:pt>
                <c:pt idx="32">
                  <c:v>47.054000000000002</c:v>
                </c:pt>
                <c:pt idx="33">
                  <c:v>57.823999999999998</c:v>
                </c:pt>
                <c:pt idx="34">
                  <c:v>43.54</c:v>
                </c:pt>
                <c:pt idx="35">
                  <c:v>49.791499999999999</c:v>
                </c:pt>
                <c:pt idx="36">
                  <c:v>47.606000000000002</c:v>
                </c:pt>
                <c:pt idx="37">
                  <c:v>55.862000000000009</c:v>
                </c:pt>
                <c:pt idx="38">
                  <c:v>54.636499999999998</c:v>
                </c:pt>
                <c:pt idx="39">
                  <c:v>45.285000000000004</c:v>
                </c:pt>
                <c:pt idx="40">
                  <c:v>47.802499999999995</c:v>
                </c:pt>
                <c:pt idx="41">
                  <c:v>40.657499999999999</c:v>
                </c:pt>
                <c:pt idx="42">
                  <c:v>59.894999999999996</c:v>
                </c:pt>
                <c:pt idx="43">
                  <c:v>159.21</c:v>
                </c:pt>
                <c:pt idx="44">
                  <c:v>73.427500000000009</c:v>
                </c:pt>
                <c:pt idx="45">
                  <c:v>81.644000000000005</c:v>
                </c:pt>
                <c:pt idx="46">
                  <c:v>69.216499999999996</c:v>
                </c:pt>
                <c:pt idx="47">
                  <c:v>49.912500000000001</c:v>
                </c:pt>
                <c:pt idx="48">
                  <c:v>42.911999999999999</c:v>
                </c:pt>
                <c:pt idx="49">
                  <c:v>51.977000000000004</c:v>
                </c:pt>
                <c:pt idx="50">
                  <c:v>44.9255</c:v>
                </c:pt>
                <c:pt idx="51">
                  <c:v>45.544499999999999</c:v>
                </c:pt>
                <c:pt idx="52">
                  <c:v>50.181000000000004</c:v>
                </c:pt>
                <c:pt idx="53">
                  <c:v>46.223500000000001</c:v>
                </c:pt>
                <c:pt idx="54">
                  <c:v>47.702999999999996</c:v>
                </c:pt>
                <c:pt idx="55">
                  <c:v>48.961500000000001</c:v>
                </c:pt>
                <c:pt idx="56">
                  <c:v>42.873000000000005</c:v>
                </c:pt>
                <c:pt idx="57">
                  <c:v>45.487000000000002</c:v>
                </c:pt>
                <c:pt idx="58">
                  <c:v>44.412500000000001</c:v>
                </c:pt>
                <c:pt idx="59">
                  <c:v>44.542500000000004</c:v>
                </c:pt>
                <c:pt idx="60">
                  <c:v>44.708500000000001</c:v>
                </c:pt>
                <c:pt idx="61">
                  <c:v>41.246000000000002</c:v>
                </c:pt>
                <c:pt idx="62">
                  <c:v>47.22</c:v>
                </c:pt>
                <c:pt idx="63">
                  <c:v>45.683499999999995</c:v>
                </c:pt>
                <c:pt idx="64">
                  <c:v>51.345999999999997</c:v>
                </c:pt>
                <c:pt idx="65">
                  <c:v>261.48050000000001</c:v>
                </c:pt>
                <c:pt idx="66">
                  <c:v>49.130499999999998</c:v>
                </c:pt>
                <c:pt idx="67">
                  <c:v>45.191500000000005</c:v>
                </c:pt>
                <c:pt idx="68">
                  <c:v>48.038000000000011</c:v>
                </c:pt>
                <c:pt idx="69">
                  <c:v>50.4285</c:v>
                </c:pt>
                <c:pt idx="70">
                  <c:v>66.789500000000004</c:v>
                </c:pt>
                <c:pt idx="71">
                  <c:v>44.623999999999995</c:v>
                </c:pt>
                <c:pt idx="72">
                  <c:v>48.554000000000002</c:v>
                </c:pt>
                <c:pt idx="73">
                  <c:v>45.617000000000004</c:v>
                </c:pt>
                <c:pt idx="74">
                  <c:v>60.093999999999994</c:v>
                </c:pt>
                <c:pt idx="75">
                  <c:v>43.452500000000001</c:v>
                </c:pt>
                <c:pt idx="76">
                  <c:v>49.133500000000005</c:v>
                </c:pt>
                <c:pt idx="77">
                  <c:v>58.624000000000002</c:v>
                </c:pt>
                <c:pt idx="78">
                  <c:v>41.539000000000001</c:v>
                </c:pt>
                <c:pt idx="79">
                  <c:v>46.262999999999998</c:v>
                </c:pt>
                <c:pt idx="80">
                  <c:v>43.866</c:v>
                </c:pt>
                <c:pt idx="81">
                  <c:v>48.6205</c:v>
                </c:pt>
                <c:pt idx="82">
                  <c:v>35.283999999999999</c:v>
                </c:pt>
                <c:pt idx="83">
                  <c:v>56.287500000000001</c:v>
                </c:pt>
                <c:pt idx="84">
                  <c:v>48.478500000000004</c:v>
                </c:pt>
                <c:pt idx="85">
                  <c:v>260.00149999999996</c:v>
                </c:pt>
                <c:pt idx="86">
                  <c:v>44.787000000000006</c:v>
                </c:pt>
                <c:pt idx="87">
                  <c:v>46.8</c:v>
                </c:pt>
                <c:pt idx="88">
                  <c:v>46.392500000000005</c:v>
                </c:pt>
                <c:pt idx="89">
                  <c:v>49.752499999999998</c:v>
                </c:pt>
                <c:pt idx="90">
                  <c:v>46.951000000000001</c:v>
                </c:pt>
                <c:pt idx="91">
                  <c:v>44.418499999999995</c:v>
                </c:pt>
                <c:pt idx="92">
                  <c:v>44.183000000000007</c:v>
                </c:pt>
                <c:pt idx="93">
                  <c:v>44.690000000000005</c:v>
                </c:pt>
                <c:pt idx="94">
                  <c:v>48.713999999999999</c:v>
                </c:pt>
                <c:pt idx="95">
                  <c:v>48.414999999999999</c:v>
                </c:pt>
                <c:pt idx="96">
                  <c:v>44.152999999999992</c:v>
                </c:pt>
                <c:pt idx="97">
                  <c:v>48.076999999999998</c:v>
                </c:pt>
                <c:pt idx="98">
                  <c:v>45.188499999999998</c:v>
                </c:pt>
                <c:pt idx="99">
                  <c:v>46.305000000000007</c:v>
                </c:pt>
              </c:numCache>
            </c:numRef>
          </c:val>
          <c:smooth val="0"/>
          <c:extLst xmlns:c16r2="http://schemas.microsoft.com/office/drawing/2015/06/chart">
            <c:ext xmlns:c16="http://schemas.microsoft.com/office/drawing/2014/chart" uri="{C3380CC4-5D6E-409C-BE32-E72D297353CC}">
              <c16:uniqueId val="{00000002-443C-4C41-B103-B7CA14B56B51}"/>
            </c:ext>
          </c:extLst>
        </c:ser>
        <c:dLbls>
          <c:showLegendKey val="0"/>
          <c:showVal val="0"/>
          <c:showCatName val="0"/>
          <c:showSerName val="0"/>
          <c:showPercent val="0"/>
          <c:showBubbleSize val="0"/>
        </c:dLbls>
        <c:marker val="1"/>
        <c:smooth val="0"/>
        <c:axId val="251640448"/>
        <c:axId val="251646720"/>
      </c:lineChart>
      <c:catAx>
        <c:axId val="251640448"/>
        <c:scaling>
          <c:orientation val="minMax"/>
        </c:scaling>
        <c:delete val="0"/>
        <c:axPos val="b"/>
        <c:title>
          <c:tx>
            <c:rich>
              <a:bodyPr/>
              <a:lstStyle/>
              <a:p>
                <a:pPr>
                  <a:defRPr/>
                </a:pPr>
                <a:r>
                  <a:rPr lang="en-US" altLang="zh-TW" dirty="0"/>
                  <a:t>Event Number</a:t>
                </a:r>
                <a:endParaRPr lang="zh-TW" altLang="en-US" dirty="0"/>
              </a:p>
            </c:rich>
          </c:tx>
          <c:overlay val="0"/>
        </c:title>
        <c:numFmt formatCode="General" sourceLinked="1"/>
        <c:majorTickMark val="none"/>
        <c:minorTickMark val="none"/>
        <c:tickLblPos val="low"/>
        <c:txPr>
          <a:bodyPr/>
          <a:lstStyle/>
          <a:p>
            <a:pPr>
              <a:defRPr b="0"/>
            </a:pPr>
            <a:endParaRPr lang="zh-TW"/>
          </a:p>
        </c:txPr>
        <c:crossAx val="251646720"/>
        <c:crosses val="autoZero"/>
        <c:auto val="1"/>
        <c:lblAlgn val="ctr"/>
        <c:lblOffset val="100"/>
        <c:noMultiLvlLbl val="0"/>
      </c:catAx>
      <c:valAx>
        <c:axId val="251646720"/>
        <c:scaling>
          <c:logBase val="10"/>
          <c:orientation val="minMax"/>
        </c:scaling>
        <c:delete val="0"/>
        <c:axPos val="l"/>
        <c:majorGridlines/>
        <c:title>
          <c:tx>
            <c:rich>
              <a:bodyPr rot="-5400000" vert="horz"/>
              <a:lstStyle/>
              <a:p>
                <a:pPr>
                  <a:defRPr/>
                </a:pPr>
                <a:r>
                  <a:rPr lang="en-US" altLang="zh-TW" sz="1800" b="1" i="0" u="none" strike="noStrike" baseline="0" dirty="0">
                    <a:effectLst/>
                  </a:rPr>
                  <a:t>Round-Trip Time (</a:t>
                </a:r>
                <a:r>
                  <a:rPr lang="en-US" altLang="zh-TW" sz="1800" b="1" i="0" u="none" strike="noStrike" baseline="0" dirty="0" err="1">
                    <a:effectLst/>
                  </a:rPr>
                  <a:t>ms</a:t>
                </a:r>
                <a:r>
                  <a:rPr lang="en-US" altLang="zh-TW" sz="1800" b="1" i="0" u="none" strike="noStrike" baseline="0" dirty="0">
                    <a:effectLst/>
                  </a:rPr>
                  <a:t>)</a:t>
                </a:r>
                <a:endParaRPr lang="zh-TW" altLang="en-US" dirty="0"/>
              </a:p>
            </c:rich>
          </c:tx>
          <c:overlay val="0"/>
        </c:title>
        <c:numFmt formatCode="General" sourceLinked="1"/>
        <c:majorTickMark val="none"/>
        <c:minorTickMark val="none"/>
        <c:tickLblPos val="nextTo"/>
        <c:crossAx val="251640448"/>
        <c:crosses val="autoZero"/>
        <c:crossBetween val="between"/>
      </c:valAx>
    </c:plotArea>
    <c:legend>
      <c:legendPos val="r"/>
      <c:overlay val="0"/>
    </c:legend>
    <c:plotVisOnly val="1"/>
    <c:dispBlanksAs val="gap"/>
    <c:showDLblsOverMax val="0"/>
  </c:chart>
  <c:txPr>
    <a:bodyPr/>
    <a:lstStyle/>
    <a:p>
      <a:pPr>
        <a:defRPr sz="1800"/>
      </a:pPr>
      <a:endParaRPr lang="zh-TW"/>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2160" b="1" i="0" u="none" strike="noStrike" kern="1200" baseline="0">
                <a:solidFill>
                  <a:prstClr val="black"/>
                </a:solidFill>
                <a:latin typeface="+mn-lt"/>
                <a:ea typeface="+mn-ea"/>
                <a:cs typeface="+mn-cs"/>
              </a:defRPr>
            </a:pPr>
            <a:r>
              <a:rPr lang="en-US" altLang="zh-TW" sz="2160" b="1" i="0" baseline="0" dirty="0">
                <a:effectLst/>
              </a:rPr>
              <a:t>Local MQTT </a:t>
            </a:r>
            <a:r>
              <a:rPr lang="en-US" altLang="zh-TW" sz="2160" b="1" i="0" baseline="0" dirty="0" err="1">
                <a:effectLst/>
              </a:rPr>
              <a:t>vs</a:t>
            </a:r>
            <a:r>
              <a:rPr lang="en-US" altLang="zh-TW" sz="2160" b="1" i="0" baseline="0" dirty="0">
                <a:effectLst/>
              </a:rPr>
              <a:t> </a:t>
            </a:r>
            <a:r>
              <a:rPr lang="en-US" altLang="zh-TW" sz="2160" b="1" i="0" baseline="0" dirty="0" err="1">
                <a:effectLst/>
              </a:rPr>
              <a:t>CoAP</a:t>
            </a:r>
            <a:r>
              <a:rPr lang="en-US" altLang="zh-TW" sz="2160" b="1" i="0" baseline="0" dirty="0">
                <a:effectLst/>
              </a:rPr>
              <a:t> </a:t>
            </a:r>
            <a:r>
              <a:rPr lang="en-US" altLang="zh-TW" sz="2160" b="1" i="0" baseline="0" dirty="0" err="1">
                <a:effectLst/>
              </a:rPr>
              <a:t>vs</a:t>
            </a:r>
            <a:r>
              <a:rPr lang="en-US" altLang="zh-TW" sz="2160" b="1" i="0" baseline="0" dirty="0">
                <a:effectLst/>
              </a:rPr>
              <a:t> HTTP</a:t>
            </a:r>
          </a:p>
          <a:p>
            <a:pPr marL="0" marR="0" indent="0" algn="ctr" defTabSz="914400" rtl="0" eaLnBrk="1" fontAlgn="auto" latinLnBrk="0" hangingPunct="1">
              <a:lnSpc>
                <a:spcPct val="100000"/>
              </a:lnSpc>
              <a:spcBef>
                <a:spcPts val="0"/>
              </a:spcBef>
              <a:spcAft>
                <a:spcPts val="0"/>
              </a:spcAft>
              <a:buClrTx/>
              <a:buSzTx/>
              <a:buFontTx/>
              <a:buNone/>
              <a:tabLst/>
              <a:defRPr sz="2160" b="1" i="0" u="none" strike="noStrike" kern="1200" baseline="0">
                <a:solidFill>
                  <a:prstClr val="black"/>
                </a:solidFill>
                <a:latin typeface="+mn-lt"/>
                <a:ea typeface="+mn-ea"/>
                <a:cs typeface="+mn-cs"/>
              </a:defRPr>
            </a:pPr>
            <a:r>
              <a:rPr lang="en-US" altLang="zh-TW" sz="2160" b="1" i="0" u="none" strike="noStrike" baseline="0" dirty="0">
                <a:effectLst/>
              </a:rPr>
              <a:t>Round-Trip Time (Image Event)</a:t>
            </a:r>
            <a:endParaRPr lang="zh-TW" altLang="zh-TW" sz="2160" dirty="0">
              <a:effectLst/>
            </a:endParaRPr>
          </a:p>
        </c:rich>
      </c:tx>
      <c:overlay val="0"/>
    </c:title>
    <c:autoTitleDeleted val="0"/>
    <c:plotArea>
      <c:layout/>
      <c:lineChart>
        <c:grouping val="standard"/>
        <c:varyColors val="0"/>
        <c:ser>
          <c:idx val="0"/>
          <c:order val="0"/>
          <c:tx>
            <c:strRef>
              <c:f>工作表1!$B$1</c:f>
              <c:strCache>
                <c:ptCount val="1"/>
                <c:pt idx="0">
                  <c:v>MQTT</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工作表1!$B$2:$B$101</c:f>
              <c:numCache>
                <c:formatCode>General</c:formatCode>
                <c:ptCount val="100"/>
                <c:pt idx="0">
                  <c:v>104.77</c:v>
                </c:pt>
                <c:pt idx="1">
                  <c:v>117.74590000000001</c:v>
                </c:pt>
                <c:pt idx="2">
                  <c:v>41.766799999999996</c:v>
                </c:pt>
                <c:pt idx="3">
                  <c:v>29.636699999999998</c:v>
                </c:pt>
                <c:pt idx="4">
                  <c:v>47.596499999999999</c:v>
                </c:pt>
                <c:pt idx="5">
                  <c:v>43.850899999999996</c:v>
                </c:pt>
                <c:pt idx="6">
                  <c:v>51.0777</c:v>
                </c:pt>
                <c:pt idx="7">
                  <c:v>41.552799999999998</c:v>
                </c:pt>
                <c:pt idx="8">
                  <c:v>32.480000000000004</c:v>
                </c:pt>
                <c:pt idx="9">
                  <c:v>49.923000000000002</c:v>
                </c:pt>
                <c:pt idx="10">
                  <c:v>55.432500000000005</c:v>
                </c:pt>
                <c:pt idx="11">
                  <c:v>36.147500000000001</c:v>
                </c:pt>
                <c:pt idx="12">
                  <c:v>55.912200000000006</c:v>
                </c:pt>
                <c:pt idx="13">
                  <c:v>44.388200000000005</c:v>
                </c:pt>
                <c:pt idx="14">
                  <c:v>36.705599999999997</c:v>
                </c:pt>
                <c:pt idx="15">
                  <c:v>52.155999999999999</c:v>
                </c:pt>
                <c:pt idx="16">
                  <c:v>26.5459</c:v>
                </c:pt>
                <c:pt idx="17">
                  <c:v>34.154499999999999</c:v>
                </c:pt>
                <c:pt idx="18">
                  <c:v>54.307699999999997</c:v>
                </c:pt>
                <c:pt idx="19">
                  <c:v>33.931400000000004</c:v>
                </c:pt>
                <c:pt idx="20">
                  <c:v>27.814</c:v>
                </c:pt>
                <c:pt idx="21">
                  <c:v>77.297599999999989</c:v>
                </c:pt>
                <c:pt idx="22">
                  <c:v>11.997199999999999</c:v>
                </c:pt>
                <c:pt idx="23">
                  <c:v>43.659499999999994</c:v>
                </c:pt>
                <c:pt idx="24">
                  <c:v>57.049299999999995</c:v>
                </c:pt>
                <c:pt idx="25">
                  <c:v>38.444099999999999</c:v>
                </c:pt>
                <c:pt idx="26">
                  <c:v>23.220199999999998</c:v>
                </c:pt>
                <c:pt idx="27">
                  <c:v>49.3598</c:v>
                </c:pt>
                <c:pt idx="28">
                  <c:v>41.189599999999999</c:v>
                </c:pt>
                <c:pt idx="29">
                  <c:v>51.346400000000003</c:v>
                </c:pt>
                <c:pt idx="30">
                  <c:v>66.2286</c:v>
                </c:pt>
                <c:pt idx="31">
                  <c:v>32.283200000000001</c:v>
                </c:pt>
                <c:pt idx="32">
                  <c:v>50.521099999999997</c:v>
                </c:pt>
                <c:pt idx="33">
                  <c:v>60.952199999999998</c:v>
                </c:pt>
                <c:pt idx="34">
                  <c:v>37.227600000000002</c:v>
                </c:pt>
                <c:pt idx="35">
                  <c:v>28.3263</c:v>
                </c:pt>
                <c:pt idx="36">
                  <c:v>63.607800000000005</c:v>
                </c:pt>
                <c:pt idx="37">
                  <c:v>28.655900000000003</c:v>
                </c:pt>
                <c:pt idx="38">
                  <c:v>34.975000000000001</c:v>
                </c:pt>
                <c:pt idx="39">
                  <c:v>56.345700000000001</c:v>
                </c:pt>
                <c:pt idx="40">
                  <c:v>37.345299999999995</c:v>
                </c:pt>
                <c:pt idx="41">
                  <c:v>31.7483</c:v>
                </c:pt>
                <c:pt idx="42">
                  <c:v>43.859700000000004</c:v>
                </c:pt>
                <c:pt idx="43">
                  <c:v>30.767200000000003</c:v>
                </c:pt>
                <c:pt idx="44">
                  <c:v>38.017600000000002</c:v>
                </c:pt>
                <c:pt idx="45">
                  <c:v>54.116900000000001</c:v>
                </c:pt>
                <c:pt idx="46">
                  <c:v>34.2973</c:v>
                </c:pt>
                <c:pt idx="47">
                  <c:v>40.8491</c:v>
                </c:pt>
                <c:pt idx="48">
                  <c:v>64.612399999999994</c:v>
                </c:pt>
                <c:pt idx="49">
                  <c:v>31.116499999999998</c:v>
                </c:pt>
                <c:pt idx="50">
                  <c:v>41.152200000000001</c:v>
                </c:pt>
                <c:pt idx="51">
                  <c:v>53.718799999999995</c:v>
                </c:pt>
                <c:pt idx="52">
                  <c:v>61.933299999999996</c:v>
                </c:pt>
                <c:pt idx="53">
                  <c:v>48.2256</c:v>
                </c:pt>
                <c:pt idx="54">
                  <c:v>56.706099999999999</c:v>
                </c:pt>
                <c:pt idx="55">
                  <c:v>39.740600000000001</c:v>
                </c:pt>
                <c:pt idx="56">
                  <c:v>52.202199999999998</c:v>
                </c:pt>
                <c:pt idx="57">
                  <c:v>51.127800000000001</c:v>
                </c:pt>
                <c:pt idx="58">
                  <c:v>37.308800000000005</c:v>
                </c:pt>
                <c:pt idx="59">
                  <c:v>68.616399999999999</c:v>
                </c:pt>
                <c:pt idx="60">
                  <c:v>55.177100000000003</c:v>
                </c:pt>
                <c:pt idx="61">
                  <c:v>36.250699999999995</c:v>
                </c:pt>
                <c:pt idx="62">
                  <c:v>33.7956</c:v>
                </c:pt>
                <c:pt idx="63">
                  <c:v>52.833999999999996</c:v>
                </c:pt>
                <c:pt idx="64">
                  <c:v>47.9099</c:v>
                </c:pt>
                <c:pt idx="65">
                  <c:v>53.294000000000004</c:v>
                </c:pt>
                <c:pt idx="66">
                  <c:v>58.032199999999996</c:v>
                </c:pt>
                <c:pt idx="67">
                  <c:v>23.9697</c:v>
                </c:pt>
                <c:pt idx="68">
                  <c:v>40.456400000000002</c:v>
                </c:pt>
                <c:pt idx="69">
                  <c:v>60.903300000000002</c:v>
                </c:pt>
                <c:pt idx="70">
                  <c:v>57.115399999999994</c:v>
                </c:pt>
                <c:pt idx="71">
                  <c:v>38.2699</c:v>
                </c:pt>
                <c:pt idx="72">
                  <c:v>47.253599999999999</c:v>
                </c:pt>
                <c:pt idx="73">
                  <c:v>39.1004</c:v>
                </c:pt>
                <c:pt idx="74">
                  <c:v>38.972699999999996</c:v>
                </c:pt>
                <c:pt idx="75">
                  <c:v>49.986400000000003</c:v>
                </c:pt>
                <c:pt idx="76">
                  <c:v>30.562899999999999</c:v>
                </c:pt>
                <c:pt idx="77">
                  <c:v>43.0501</c:v>
                </c:pt>
                <c:pt idx="78">
                  <c:v>63.022099999999995</c:v>
                </c:pt>
                <c:pt idx="79">
                  <c:v>29.1631</c:v>
                </c:pt>
                <c:pt idx="80">
                  <c:v>31.322099999999999</c:v>
                </c:pt>
                <c:pt idx="81">
                  <c:v>61.695100000000004</c:v>
                </c:pt>
                <c:pt idx="82">
                  <c:v>36.380500000000005</c:v>
                </c:pt>
                <c:pt idx="83">
                  <c:v>34.866300000000003</c:v>
                </c:pt>
                <c:pt idx="84">
                  <c:v>76.062299999999993</c:v>
                </c:pt>
                <c:pt idx="85">
                  <c:v>54.3521</c:v>
                </c:pt>
                <c:pt idx="86">
                  <c:v>27.069900000000001</c:v>
                </c:pt>
                <c:pt idx="87">
                  <c:v>59.192</c:v>
                </c:pt>
                <c:pt idx="88">
                  <c:v>31.675300000000004</c:v>
                </c:pt>
                <c:pt idx="89">
                  <c:v>71.718400000000003</c:v>
                </c:pt>
                <c:pt idx="90">
                  <c:v>29.809100000000001</c:v>
                </c:pt>
                <c:pt idx="91">
                  <c:v>60.760799999999996</c:v>
                </c:pt>
                <c:pt idx="92">
                  <c:v>58.6233</c:v>
                </c:pt>
                <c:pt idx="93">
                  <c:v>31.064899999999998</c:v>
                </c:pt>
                <c:pt idx="94">
                  <c:v>45.503399999999999</c:v>
                </c:pt>
                <c:pt idx="95">
                  <c:v>65.099900000000005</c:v>
                </c:pt>
                <c:pt idx="96">
                  <c:v>36.474399999999996</c:v>
                </c:pt>
                <c:pt idx="97">
                  <c:v>35.8187</c:v>
                </c:pt>
                <c:pt idx="98">
                  <c:v>57.0792</c:v>
                </c:pt>
                <c:pt idx="99">
                  <c:v>41.4251</c:v>
                </c:pt>
              </c:numCache>
            </c:numRef>
          </c:val>
          <c:smooth val="0"/>
          <c:extLst xmlns:c16r2="http://schemas.microsoft.com/office/drawing/2015/06/chart">
            <c:ext xmlns:c16="http://schemas.microsoft.com/office/drawing/2014/chart" uri="{C3380CC4-5D6E-409C-BE32-E72D297353CC}">
              <c16:uniqueId val="{00000000-D8F7-4748-AB8F-1CEA13B73C10}"/>
            </c:ext>
          </c:extLst>
        </c:ser>
        <c:ser>
          <c:idx val="1"/>
          <c:order val="1"/>
          <c:tx>
            <c:strRef>
              <c:f>工作表1!$C$1</c:f>
              <c:strCache>
                <c:ptCount val="1"/>
                <c:pt idx="0">
                  <c:v>CoAP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工作表1!$C$2:$C$101</c:f>
              <c:numCache>
                <c:formatCode>General</c:formatCode>
                <c:ptCount val="100"/>
                <c:pt idx="0">
                  <c:v>3156.2069999999999</c:v>
                </c:pt>
                <c:pt idx="1">
                  <c:v>3091.2339999999999</c:v>
                </c:pt>
                <c:pt idx="2">
                  <c:v>3037.2130000000002</c:v>
                </c:pt>
                <c:pt idx="3">
                  <c:v>3048.2310000000002</c:v>
                </c:pt>
                <c:pt idx="4">
                  <c:v>3026.2130000000002</c:v>
                </c:pt>
                <c:pt idx="5">
                  <c:v>3234.2139999999999</c:v>
                </c:pt>
                <c:pt idx="6">
                  <c:v>3548.2150000000001</c:v>
                </c:pt>
                <c:pt idx="7">
                  <c:v>3123.2130000000002</c:v>
                </c:pt>
                <c:pt idx="8">
                  <c:v>3022.2130000000002</c:v>
                </c:pt>
                <c:pt idx="9">
                  <c:v>3222.2190000000001</c:v>
                </c:pt>
                <c:pt idx="10">
                  <c:v>3197.2159999999999</c:v>
                </c:pt>
                <c:pt idx="11">
                  <c:v>3128.2130000000002</c:v>
                </c:pt>
                <c:pt idx="12">
                  <c:v>3214.2190000000001</c:v>
                </c:pt>
                <c:pt idx="13">
                  <c:v>3180.3218000000002</c:v>
                </c:pt>
                <c:pt idx="14">
                  <c:v>3683.21</c:v>
                </c:pt>
                <c:pt idx="15">
                  <c:v>3125.2190000000001</c:v>
                </c:pt>
                <c:pt idx="16">
                  <c:v>3261.2269999999999</c:v>
                </c:pt>
                <c:pt idx="17">
                  <c:v>3055.232</c:v>
                </c:pt>
                <c:pt idx="18">
                  <c:v>3294.2170000000001</c:v>
                </c:pt>
                <c:pt idx="19">
                  <c:v>3380.2220000000002</c:v>
                </c:pt>
                <c:pt idx="20">
                  <c:v>3205.223</c:v>
                </c:pt>
                <c:pt idx="21">
                  <c:v>3283.2280000000001</c:v>
                </c:pt>
                <c:pt idx="22">
                  <c:v>2996.2280000000001</c:v>
                </c:pt>
                <c:pt idx="23">
                  <c:v>2436.2280000000001</c:v>
                </c:pt>
                <c:pt idx="24">
                  <c:v>2367.25</c:v>
                </c:pt>
                <c:pt idx="25">
                  <c:v>1993.229</c:v>
                </c:pt>
                <c:pt idx="26">
                  <c:v>1963.2270000000001</c:v>
                </c:pt>
                <c:pt idx="27">
                  <c:v>3970.2269999999999</c:v>
                </c:pt>
                <c:pt idx="28">
                  <c:v>3107.2350000000001</c:v>
                </c:pt>
                <c:pt idx="29">
                  <c:v>3483.2559999999999</c:v>
                </c:pt>
                <c:pt idx="30">
                  <c:v>3467.2550000000001</c:v>
                </c:pt>
                <c:pt idx="31">
                  <c:v>3261.3580000000002</c:v>
                </c:pt>
                <c:pt idx="32">
                  <c:v>737.04200000000003</c:v>
                </c:pt>
                <c:pt idx="33">
                  <c:v>621.03499999999997</c:v>
                </c:pt>
                <c:pt idx="34">
                  <c:v>631.03600000000006</c:v>
                </c:pt>
                <c:pt idx="35">
                  <c:v>625.03600000000006</c:v>
                </c:pt>
                <c:pt idx="36">
                  <c:v>679.03899999999999</c:v>
                </c:pt>
                <c:pt idx="37">
                  <c:v>648.03699999999992</c:v>
                </c:pt>
                <c:pt idx="38">
                  <c:v>556.03199999999993</c:v>
                </c:pt>
                <c:pt idx="39">
                  <c:v>663.03800000000001</c:v>
                </c:pt>
                <c:pt idx="40">
                  <c:v>587.03300000000002</c:v>
                </c:pt>
                <c:pt idx="41">
                  <c:v>868.05</c:v>
                </c:pt>
                <c:pt idx="42">
                  <c:v>971.03200000000004</c:v>
                </c:pt>
                <c:pt idx="43">
                  <c:v>952.31370000000004</c:v>
                </c:pt>
                <c:pt idx="44">
                  <c:v>954.57349999999997</c:v>
                </c:pt>
                <c:pt idx="45">
                  <c:v>1619.4497999999999</c:v>
                </c:pt>
                <c:pt idx="46">
                  <c:v>904.86869999999999</c:v>
                </c:pt>
                <c:pt idx="47">
                  <c:v>940.11630000000002</c:v>
                </c:pt>
                <c:pt idx="48">
                  <c:v>879.66549999999995</c:v>
                </c:pt>
                <c:pt idx="49">
                  <c:v>1012.3956999999999</c:v>
                </c:pt>
                <c:pt idx="50">
                  <c:v>867.40379999999993</c:v>
                </c:pt>
                <c:pt idx="51">
                  <c:v>979.33090000000004</c:v>
                </c:pt>
                <c:pt idx="52">
                  <c:v>900.60989999999993</c:v>
                </c:pt>
                <c:pt idx="53">
                  <c:v>1058.6483000000001</c:v>
                </c:pt>
                <c:pt idx="54">
                  <c:v>954.93760000000009</c:v>
                </c:pt>
                <c:pt idx="55">
                  <c:v>2281.2337000000002</c:v>
                </c:pt>
                <c:pt idx="56">
                  <c:v>2256.0154000000002</c:v>
                </c:pt>
                <c:pt idx="57">
                  <c:v>2082.9863999999998</c:v>
                </c:pt>
                <c:pt idx="58">
                  <c:v>2138.3739</c:v>
                </c:pt>
                <c:pt idx="59">
                  <c:v>3401.7819</c:v>
                </c:pt>
                <c:pt idx="60">
                  <c:v>3404.1570000000002</c:v>
                </c:pt>
                <c:pt idx="61">
                  <c:v>3256.5659999999998</c:v>
                </c:pt>
                <c:pt idx="62">
                  <c:v>3955.1898999999999</c:v>
                </c:pt>
                <c:pt idx="63">
                  <c:v>4624.8665999999994</c:v>
                </c:pt>
                <c:pt idx="64">
                  <c:v>3338.1246000000001</c:v>
                </c:pt>
                <c:pt idx="65">
                  <c:v>3328.3629999999998</c:v>
                </c:pt>
                <c:pt idx="66">
                  <c:v>4186.2555000000002</c:v>
                </c:pt>
                <c:pt idx="67">
                  <c:v>3745.1422000000002</c:v>
                </c:pt>
                <c:pt idx="68">
                  <c:v>4234.8065999999999</c:v>
                </c:pt>
                <c:pt idx="69">
                  <c:v>3630.1994</c:v>
                </c:pt>
                <c:pt idx="70">
                  <c:v>6569.8418000000001</c:v>
                </c:pt>
                <c:pt idx="71">
                  <c:v>3727.9011</c:v>
                </c:pt>
                <c:pt idx="72">
                  <c:v>2978.451</c:v>
                </c:pt>
                <c:pt idx="73">
                  <c:v>3208.5250999999998</c:v>
                </c:pt>
                <c:pt idx="74">
                  <c:v>2250.69</c:v>
                </c:pt>
                <c:pt idx="75">
                  <c:v>2724.8874999999998</c:v>
                </c:pt>
                <c:pt idx="76">
                  <c:v>1616.8400999999999</c:v>
                </c:pt>
                <c:pt idx="77">
                  <c:v>5991.9903999999997</c:v>
                </c:pt>
                <c:pt idx="78">
                  <c:v>3485.884</c:v>
                </c:pt>
                <c:pt idx="79">
                  <c:v>3679.3081000000002</c:v>
                </c:pt>
                <c:pt idx="80">
                  <c:v>2360.1421</c:v>
                </c:pt>
                <c:pt idx="81">
                  <c:v>2405.5529000000001</c:v>
                </c:pt>
                <c:pt idx="82">
                  <c:v>2679.7186000000002</c:v>
                </c:pt>
                <c:pt idx="83">
                  <c:v>2157.5916000000002</c:v>
                </c:pt>
                <c:pt idx="84">
                  <c:v>2986.8305</c:v>
                </c:pt>
                <c:pt idx="85">
                  <c:v>2067.5308999999997</c:v>
                </c:pt>
                <c:pt idx="86">
                  <c:v>3436.1749</c:v>
                </c:pt>
                <c:pt idx="87">
                  <c:v>3483.569</c:v>
                </c:pt>
                <c:pt idx="88">
                  <c:v>904.86869999999999</c:v>
                </c:pt>
                <c:pt idx="89">
                  <c:v>940.11630000000002</c:v>
                </c:pt>
                <c:pt idx="90">
                  <c:v>879.66549999999995</c:v>
                </c:pt>
                <c:pt idx="91">
                  <c:v>1012.3956999999999</c:v>
                </c:pt>
                <c:pt idx="92">
                  <c:v>867.40379999999993</c:v>
                </c:pt>
                <c:pt idx="93">
                  <c:v>979.33090000000004</c:v>
                </c:pt>
                <c:pt idx="94">
                  <c:v>900.60989999999993</c:v>
                </c:pt>
                <c:pt idx="95">
                  <c:v>2658.6482999999998</c:v>
                </c:pt>
                <c:pt idx="96">
                  <c:v>2954.9376000000002</c:v>
                </c:pt>
                <c:pt idx="97">
                  <c:v>1979.3308999999999</c:v>
                </c:pt>
                <c:pt idx="98">
                  <c:v>1930.6098999999999</c:v>
                </c:pt>
                <c:pt idx="99">
                  <c:v>2058.6482999999998</c:v>
                </c:pt>
              </c:numCache>
            </c:numRef>
          </c:val>
          <c:smooth val="0"/>
          <c:extLst xmlns:c16r2="http://schemas.microsoft.com/office/drawing/2015/06/chart">
            <c:ext xmlns:c16="http://schemas.microsoft.com/office/drawing/2014/chart" uri="{C3380CC4-5D6E-409C-BE32-E72D297353CC}">
              <c16:uniqueId val="{00000001-D8F7-4748-AB8F-1CEA13B73C10}"/>
            </c:ext>
          </c:extLst>
        </c:ser>
        <c:ser>
          <c:idx val="2"/>
          <c:order val="2"/>
          <c:tx>
            <c:strRef>
              <c:f>工作表1!$D$1</c:f>
              <c:strCache>
                <c:ptCount val="1"/>
                <c:pt idx="0">
                  <c:v>HTTP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工作表1!$D$2:$D$101</c:f>
              <c:numCache>
                <c:formatCode>General</c:formatCode>
                <c:ptCount val="100"/>
                <c:pt idx="0">
                  <c:v>137.63699999999977</c:v>
                </c:pt>
                <c:pt idx="1">
                  <c:v>104.63399999999901</c:v>
                </c:pt>
                <c:pt idx="2">
                  <c:v>414.8050000000012</c:v>
                </c:pt>
                <c:pt idx="3">
                  <c:v>105.3120000000014</c:v>
                </c:pt>
                <c:pt idx="4">
                  <c:v>105.10400000000075</c:v>
                </c:pt>
                <c:pt idx="5">
                  <c:v>107.00199999999782</c:v>
                </c:pt>
                <c:pt idx="6">
                  <c:v>104.91299999999626</c:v>
                </c:pt>
                <c:pt idx="7">
                  <c:v>107.70300000000077</c:v>
                </c:pt>
                <c:pt idx="8">
                  <c:v>105.98600000000147</c:v>
                </c:pt>
                <c:pt idx="9">
                  <c:v>105.06099999999918</c:v>
                </c:pt>
                <c:pt idx="10">
                  <c:v>104.58500000000015</c:v>
                </c:pt>
                <c:pt idx="11">
                  <c:v>104.35100000000119</c:v>
                </c:pt>
                <c:pt idx="12">
                  <c:v>107.46199999999817</c:v>
                </c:pt>
                <c:pt idx="13">
                  <c:v>107.31499999999983</c:v>
                </c:pt>
                <c:pt idx="14">
                  <c:v>104.41600000000051</c:v>
                </c:pt>
                <c:pt idx="15">
                  <c:v>107.20100000000343</c:v>
                </c:pt>
                <c:pt idx="16">
                  <c:v>105.8309999999949</c:v>
                </c:pt>
                <c:pt idx="17">
                  <c:v>106.71700000000328</c:v>
                </c:pt>
                <c:pt idx="18">
                  <c:v>104.64199999999835</c:v>
                </c:pt>
                <c:pt idx="19">
                  <c:v>104.52200000000289</c:v>
                </c:pt>
                <c:pt idx="20">
                  <c:v>105.07599999999684</c:v>
                </c:pt>
                <c:pt idx="21">
                  <c:v>108.57799999999429</c:v>
                </c:pt>
                <c:pt idx="22">
                  <c:v>106.84700000000191</c:v>
                </c:pt>
                <c:pt idx="23">
                  <c:v>110.33400000000881</c:v>
                </c:pt>
                <c:pt idx="24">
                  <c:v>107.01699999999903</c:v>
                </c:pt>
                <c:pt idx="25">
                  <c:v>104.07800000001544</c:v>
                </c:pt>
                <c:pt idx="26">
                  <c:v>407.88700000001654</c:v>
                </c:pt>
                <c:pt idx="27">
                  <c:v>104.2810000000145</c:v>
                </c:pt>
                <c:pt idx="28">
                  <c:v>110.11000000002014</c:v>
                </c:pt>
                <c:pt idx="29">
                  <c:v>104.72099999998363</c:v>
                </c:pt>
                <c:pt idx="30">
                  <c:v>106.3750000000141</c:v>
                </c:pt>
                <c:pt idx="31">
                  <c:v>108.06400000001304</c:v>
                </c:pt>
                <c:pt idx="32">
                  <c:v>104.96900000001119</c:v>
                </c:pt>
                <c:pt idx="33">
                  <c:v>104.2460000000176</c:v>
                </c:pt>
                <c:pt idx="34">
                  <c:v>105.64099999999144</c:v>
                </c:pt>
                <c:pt idx="35">
                  <c:v>148.32400000000234</c:v>
                </c:pt>
                <c:pt idx="36">
                  <c:v>104.25200000000245</c:v>
                </c:pt>
                <c:pt idx="37">
                  <c:v>143.63299999999413</c:v>
                </c:pt>
                <c:pt idx="38">
                  <c:v>104.96499999999287</c:v>
                </c:pt>
                <c:pt idx="39">
                  <c:v>104.69900000001076</c:v>
                </c:pt>
                <c:pt idx="40">
                  <c:v>162.2340000000122</c:v>
                </c:pt>
                <c:pt idx="41">
                  <c:v>162.82000000001062</c:v>
                </c:pt>
                <c:pt idx="42">
                  <c:v>135.93499999998926</c:v>
                </c:pt>
                <c:pt idx="43">
                  <c:v>105.54900000002476</c:v>
                </c:pt>
                <c:pt idx="44">
                  <c:v>103.57700000000136</c:v>
                </c:pt>
                <c:pt idx="45">
                  <c:v>179.53800000000797</c:v>
                </c:pt>
                <c:pt idx="46">
                  <c:v>106.30400000002282</c:v>
                </c:pt>
                <c:pt idx="47">
                  <c:v>151.49499999998284</c:v>
                </c:pt>
                <c:pt idx="48">
                  <c:v>186.10300000000279</c:v>
                </c:pt>
                <c:pt idx="49">
                  <c:v>158.81399999997825</c:v>
                </c:pt>
                <c:pt idx="50">
                  <c:v>137.25400000001287</c:v>
                </c:pt>
                <c:pt idx="51">
                  <c:v>187.98200000003362</c:v>
                </c:pt>
                <c:pt idx="52">
                  <c:v>139.67999999999847</c:v>
                </c:pt>
                <c:pt idx="53">
                  <c:v>150.03200000001016</c:v>
                </c:pt>
                <c:pt idx="54">
                  <c:v>130.25199999998449</c:v>
                </c:pt>
                <c:pt idx="55">
                  <c:v>164.36899999996513</c:v>
                </c:pt>
                <c:pt idx="56">
                  <c:v>136.89299999998639</c:v>
                </c:pt>
                <c:pt idx="57">
                  <c:v>135.19600000000764</c:v>
                </c:pt>
                <c:pt idx="58">
                  <c:v>147.92499999998654</c:v>
                </c:pt>
                <c:pt idx="59">
                  <c:v>151.16199999999935</c:v>
                </c:pt>
                <c:pt idx="60">
                  <c:v>148.23600000005399</c:v>
                </c:pt>
                <c:pt idx="61">
                  <c:v>144.78600000001052</c:v>
                </c:pt>
                <c:pt idx="62">
                  <c:v>138.1120000000351</c:v>
                </c:pt>
                <c:pt idx="63">
                  <c:v>155.37000000000489</c:v>
                </c:pt>
                <c:pt idx="64">
                  <c:v>149.89500000001499</c:v>
                </c:pt>
                <c:pt idx="65">
                  <c:v>157.80999999998357</c:v>
                </c:pt>
                <c:pt idx="66">
                  <c:v>178.28600000001416</c:v>
                </c:pt>
                <c:pt idx="67">
                  <c:v>164.10199999995712</c:v>
                </c:pt>
                <c:pt idx="68">
                  <c:v>158.11199999996006</c:v>
                </c:pt>
                <c:pt idx="69">
                  <c:v>479.31200000004992</c:v>
                </c:pt>
                <c:pt idx="70">
                  <c:v>182.27200000001176</c:v>
                </c:pt>
                <c:pt idx="71">
                  <c:v>188.78699999999071</c:v>
                </c:pt>
                <c:pt idx="72">
                  <c:v>105.45000000001892</c:v>
                </c:pt>
                <c:pt idx="73">
                  <c:v>176.50499999996327</c:v>
                </c:pt>
                <c:pt idx="74">
                  <c:v>128.30000000008101</c:v>
                </c:pt>
                <c:pt idx="75">
                  <c:v>105.24599999996553</c:v>
                </c:pt>
                <c:pt idx="76">
                  <c:v>105.50000000000637</c:v>
                </c:pt>
                <c:pt idx="77">
                  <c:v>107.1730000000457</c:v>
                </c:pt>
                <c:pt idx="78">
                  <c:v>112.99999999892</c:v>
                </c:pt>
                <c:pt idx="79">
                  <c:v>105.92600000001084</c:v>
                </c:pt>
                <c:pt idx="80">
                  <c:v>181.84700000000475</c:v>
                </c:pt>
                <c:pt idx="81">
                  <c:v>104.77299999996603</c:v>
                </c:pt>
                <c:pt idx="82">
                  <c:v>105.45199999995702</c:v>
                </c:pt>
                <c:pt idx="83">
                  <c:v>106.51200000000927</c:v>
                </c:pt>
                <c:pt idx="84">
                  <c:v>105.8620000000019</c:v>
                </c:pt>
                <c:pt idx="85">
                  <c:v>106.47900000003574</c:v>
                </c:pt>
                <c:pt idx="86">
                  <c:v>104.22299999999041</c:v>
                </c:pt>
                <c:pt idx="87">
                  <c:v>107.28199999999788</c:v>
                </c:pt>
                <c:pt idx="88">
                  <c:v>105.26800000002368</c:v>
                </c:pt>
                <c:pt idx="89">
                  <c:v>103.8579999999456</c:v>
                </c:pt>
                <c:pt idx="90">
                  <c:v>108.14099999998916</c:v>
                </c:pt>
                <c:pt idx="91">
                  <c:v>106.08700000000226</c:v>
                </c:pt>
                <c:pt idx="92">
                  <c:v>105.12599999998429</c:v>
                </c:pt>
                <c:pt idx="93">
                  <c:v>173.34899999997333</c:v>
                </c:pt>
                <c:pt idx="94">
                  <c:v>175.32299999999168</c:v>
                </c:pt>
                <c:pt idx="95">
                  <c:v>146.27400000000534</c:v>
                </c:pt>
                <c:pt idx="96">
                  <c:v>165.25799999999435</c:v>
                </c:pt>
                <c:pt idx="97">
                  <c:v>105.92600000001084</c:v>
                </c:pt>
                <c:pt idx="98">
                  <c:v>181.84700000000475</c:v>
                </c:pt>
                <c:pt idx="99">
                  <c:v>104.77299999996603</c:v>
                </c:pt>
              </c:numCache>
            </c:numRef>
          </c:val>
          <c:smooth val="0"/>
          <c:extLst xmlns:c16r2="http://schemas.microsoft.com/office/drawing/2015/06/chart">
            <c:ext xmlns:c16="http://schemas.microsoft.com/office/drawing/2014/chart" uri="{C3380CC4-5D6E-409C-BE32-E72D297353CC}">
              <c16:uniqueId val="{00000002-D8F7-4748-AB8F-1CEA13B73C10}"/>
            </c:ext>
          </c:extLst>
        </c:ser>
        <c:dLbls>
          <c:showLegendKey val="0"/>
          <c:showVal val="0"/>
          <c:showCatName val="0"/>
          <c:showSerName val="0"/>
          <c:showPercent val="0"/>
          <c:showBubbleSize val="0"/>
        </c:dLbls>
        <c:marker val="1"/>
        <c:smooth val="0"/>
        <c:axId val="379822080"/>
        <c:axId val="379824000"/>
      </c:lineChart>
      <c:catAx>
        <c:axId val="379822080"/>
        <c:scaling>
          <c:orientation val="minMax"/>
        </c:scaling>
        <c:delete val="0"/>
        <c:axPos val="b"/>
        <c:title>
          <c:tx>
            <c:rich>
              <a:bodyPr/>
              <a:lstStyle/>
              <a:p>
                <a:pPr>
                  <a:defRPr/>
                </a:pPr>
                <a:r>
                  <a:rPr lang="en-US" altLang="zh-TW" dirty="0"/>
                  <a:t>Event Number</a:t>
                </a:r>
                <a:endParaRPr lang="zh-TW" altLang="en-US" dirty="0"/>
              </a:p>
            </c:rich>
          </c:tx>
          <c:overlay val="0"/>
        </c:title>
        <c:numFmt formatCode="General" sourceLinked="1"/>
        <c:majorTickMark val="none"/>
        <c:minorTickMark val="none"/>
        <c:tickLblPos val="low"/>
        <c:crossAx val="379824000"/>
        <c:crosses val="autoZero"/>
        <c:auto val="1"/>
        <c:lblAlgn val="ctr"/>
        <c:lblOffset val="100"/>
        <c:noMultiLvlLbl val="0"/>
      </c:catAx>
      <c:valAx>
        <c:axId val="379824000"/>
        <c:scaling>
          <c:logBase val="10"/>
          <c:orientation val="minMax"/>
        </c:scaling>
        <c:delete val="0"/>
        <c:axPos val="l"/>
        <c:majorGridlines/>
        <c:title>
          <c:tx>
            <c:rich>
              <a:bodyPr rot="-5400000" vert="horz"/>
              <a:lstStyle/>
              <a:p>
                <a:pPr>
                  <a:defRPr/>
                </a:pPr>
                <a:r>
                  <a:rPr lang="en-US" altLang="zh-TW" sz="1800" b="1" i="0" u="none" strike="noStrike" baseline="0" dirty="0">
                    <a:effectLst/>
                  </a:rPr>
                  <a:t>Round-Trip Time (</a:t>
                </a:r>
                <a:r>
                  <a:rPr lang="en-US" altLang="zh-TW" sz="1800" b="1" i="0" u="none" strike="noStrike" baseline="0" dirty="0" err="1">
                    <a:effectLst/>
                  </a:rPr>
                  <a:t>ms</a:t>
                </a:r>
                <a:r>
                  <a:rPr lang="en-US" altLang="zh-TW" sz="1800" b="1" i="0" u="none" strike="noStrike" baseline="0" dirty="0">
                    <a:effectLst/>
                  </a:rPr>
                  <a:t>)</a:t>
                </a:r>
                <a:endParaRPr lang="zh-TW" altLang="en-US" dirty="0"/>
              </a:p>
            </c:rich>
          </c:tx>
          <c:overlay val="0"/>
        </c:title>
        <c:numFmt formatCode="General" sourceLinked="1"/>
        <c:majorTickMark val="none"/>
        <c:minorTickMark val="none"/>
        <c:tickLblPos val="nextTo"/>
        <c:crossAx val="379822080"/>
        <c:crosses val="autoZero"/>
        <c:crossBetween val="between"/>
      </c:valAx>
    </c:plotArea>
    <c:legend>
      <c:legendPos val="r"/>
      <c:overlay val="0"/>
    </c:legend>
    <c:plotVisOnly val="1"/>
    <c:dispBlanksAs val="gap"/>
    <c:showDLblsOverMax val="0"/>
  </c:chart>
  <c:txPr>
    <a:bodyPr/>
    <a:lstStyle/>
    <a:p>
      <a:pPr>
        <a:defRPr sz="1800"/>
      </a:pPr>
      <a:endParaRPr lang="zh-TW"/>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2160"/>
            </a:pPr>
            <a:r>
              <a:rPr lang="en-US" altLang="zh-TW" sz="2160" b="1" i="0" u="none" strike="noStrike" baseline="0" dirty="0">
                <a:effectLst/>
              </a:rPr>
              <a:t>Intranet </a:t>
            </a:r>
            <a:r>
              <a:rPr lang="en-US" altLang="zh-TW" sz="2160" b="1" i="0" baseline="0" dirty="0">
                <a:effectLst/>
              </a:rPr>
              <a:t>MQTT </a:t>
            </a:r>
            <a:r>
              <a:rPr lang="en-US" altLang="zh-TW" sz="2160" b="1" i="0" baseline="0" dirty="0" err="1">
                <a:effectLst/>
              </a:rPr>
              <a:t>vs</a:t>
            </a:r>
            <a:r>
              <a:rPr lang="en-US" altLang="zh-TW" sz="2160" b="1" i="0" baseline="0" dirty="0">
                <a:effectLst/>
              </a:rPr>
              <a:t> </a:t>
            </a:r>
            <a:r>
              <a:rPr lang="en-US" altLang="zh-TW" sz="2160" b="1" i="0" baseline="0" dirty="0" err="1">
                <a:effectLst/>
              </a:rPr>
              <a:t>CoAP</a:t>
            </a:r>
            <a:r>
              <a:rPr lang="en-US" altLang="zh-TW" sz="2160" b="1" i="0" baseline="0" dirty="0">
                <a:effectLst/>
              </a:rPr>
              <a:t> </a:t>
            </a:r>
            <a:r>
              <a:rPr lang="en-US" altLang="zh-TW" sz="2160" b="1" i="0" baseline="0" dirty="0" err="1">
                <a:effectLst/>
              </a:rPr>
              <a:t>vs</a:t>
            </a:r>
            <a:r>
              <a:rPr lang="en-US" altLang="zh-TW" sz="2160" b="1" i="0" baseline="0" dirty="0">
                <a:effectLst/>
              </a:rPr>
              <a:t> HTTP</a:t>
            </a:r>
            <a:endParaRPr lang="zh-TW" altLang="zh-TW" sz="2160" dirty="0">
              <a:effectLst/>
            </a:endParaRPr>
          </a:p>
          <a:p>
            <a:pPr>
              <a:defRPr sz="2160"/>
            </a:pPr>
            <a:r>
              <a:rPr lang="en-US" altLang="zh-TW" sz="2160" b="1" i="0" baseline="0" dirty="0">
                <a:effectLst/>
              </a:rPr>
              <a:t>Round-Trip Time (Image Event)</a:t>
            </a:r>
            <a:endParaRPr lang="zh-TW" altLang="zh-TW" sz="2160" dirty="0">
              <a:effectLst/>
            </a:endParaRPr>
          </a:p>
        </c:rich>
      </c:tx>
      <c:overlay val="0"/>
    </c:title>
    <c:autoTitleDeleted val="0"/>
    <c:plotArea>
      <c:layout/>
      <c:lineChart>
        <c:grouping val="standard"/>
        <c:varyColors val="0"/>
        <c:ser>
          <c:idx val="0"/>
          <c:order val="0"/>
          <c:tx>
            <c:strRef>
              <c:f>工作表1!$B$1</c:f>
              <c:strCache>
                <c:ptCount val="1"/>
                <c:pt idx="0">
                  <c:v>MQTT</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工作表1!$B$2:$B$101</c:f>
              <c:numCache>
                <c:formatCode>General</c:formatCode>
                <c:ptCount val="100"/>
                <c:pt idx="0">
                  <c:v>106.35800000000017</c:v>
                </c:pt>
                <c:pt idx="1">
                  <c:v>101.44899999999967</c:v>
                </c:pt>
                <c:pt idx="2">
                  <c:v>103.92500000000027</c:v>
                </c:pt>
                <c:pt idx="3">
                  <c:v>102.09900000000083</c:v>
                </c:pt>
                <c:pt idx="4">
                  <c:v>103.3880000000007</c:v>
                </c:pt>
                <c:pt idx="5">
                  <c:v>103.15100000000044</c:v>
                </c:pt>
                <c:pt idx="6">
                  <c:v>103.20399999999985</c:v>
                </c:pt>
                <c:pt idx="7">
                  <c:v>103.52600000000223</c:v>
                </c:pt>
                <c:pt idx="8">
                  <c:v>103.68199999999916</c:v>
                </c:pt>
                <c:pt idx="9">
                  <c:v>102.55099999999828</c:v>
                </c:pt>
                <c:pt idx="10">
                  <c:v>103.155000000001</c:v>
                </c:pt>
                <c:pt idx="11">
                  <c:v>101.89499999999896</c:v>
                </c:pt>
                <c:pt idx="12">
                  <c:v>109.16699999999935</c:v>
                </c:pt>
                <c:pt idx="13">
                  <c:v>102.2020000000019</c:v>
                </c:pt>
                <c:pt idx="14">
                  <c:v>103.0079999999991</c:v>
                </c:pt>
                <c:pt idx="15">
                  <c:v>102.56400000000099</c:v>
                </c:pt>
                <c:pt idx="16">
                  <c:v>113.35600000000312</c:v>
                </c:pt>
                <c:pt idx="17">
                  <c:v>402.23700000000662</c:v>
                </c:pt>
                <c:pt idx="18">
                  <c:v>105.17300000000063</c:v>
                </c:pt>
                <c:pt idx="19">
                  <c:v>102.15199999999669</c:v>
                </c:pt>
                <c:pt idx="20">
                  <c:v>102.6250000000033</c:v>
                </c:pt>
                <c:pt idx="21">
                  <c:v>103.10499999999934</c:v>
                </c:pt>
                <c:pt idx="22">
                  <c:v>103.03000000000395</c:v>
                </c:pt>
                <c:pt idx="23">
                  <c:v>102.30800000000073</c:v>
                </c:pt>
                <c:pt idx="24">
                  <c:v>102.94100000000128</c:v>
                </c:pt>
                <c:pt idx="25">
                  <c:v>103.06400000000338</c:v>
                </c:pt>
                <c:pt idx="26">
                  <c:v>103.5140000000041</c:v>
                </c:pt>
                <c:pt idx="27">
                  <c:v>402.68700000000024</c:v>
                </c:pt>
                <c:pt idx="28">
                  <c:v>305.87500000000034</c:v>
                </c:pt>
                <c:pt idx="29">
                  <c:v>101.3850000000005</c:v>
                </c:pt>
                <c:pt idx="30">
                  <c:v>109.06199999999444</c:v>
                </c:pt>
                <c:pt idx="31">
                  <c:v>102.93799999999464</c:v>
                </c:pt>
                <c:pt idx="32">
                  <c:v>102.15300000000127</c:v>
                </c:pt>
                <c:pt idx="33">
                  <c:v>101.51799999999866</c:v>
                </c:pt>
                <c:pt idx="34">
                  <c:v>103.09000000000879</c:v>
                </c:pt>
                <c:pt idx="35">
                  <c:v>103.22599999999227</c:v>
                </c:pt>
                <c:pt idx="36">
                  <c:v>102.57300000000669</c:v>
                </c:pt>
                <c:pt idx="37">
                  <c:v>103.39199999999948</c:v>
                </c:pt>
                <c:pt idx="38">
                  <c:v>102.74800000000539</c:v>
                </c:pt>
                <c:pt idx="39">
                  <c:v>103.21299999999667</c:v>
                </c:pt>
                <c:pt idx="40">
                  <c:v>100.65099999999916</c:v>
                </c:pt>
                <c:pt idx="41">
                  <c:v>100.09200000000362</c:v>
                </c:pt>
                <c:pt idx="42">
                  <c:v>102.66800000000842</c:v>
                </c:pt>
                <c:pt idx="43">
                  <c:v>102.58299999999565</c:v>
                </c:pt>
                <c:pt idx="44">
                  <c:v>103.0980000000028</c:v>
                </c:pt>
                <c:pt idx="45">
                  <c:v>102.2829999999999</c:v>
                </c:pt>
                <c:pt idx="46">
                  <c:v>103.10400000000186</c:v>
                </c:pt>
                <c:pt idx="47">
                  <c:v>100.81599999999469</c:v>
                </c:pt>
                <c:pt idx="48">
                  <c:v>102.60399999999947</c:v>
                </c:pt>
                <c:pt idx="49">
                  <c:v>418.34700000001135</c:v>
                </c:pt>
                <c:pt idx="50">
                  <c:v>304.42000000000746</c:v>
                </c:pt>
                <c:pt idx="51">
                  <c:v>103.15100000001109</c:v>
                </c:pt>
                <c:pt idx="52">
                  <c:v>103.23700000000713</c:v>
                </c:pt>
                <c:pt idx="53">
                  <c:v>103.29300000000785</c:v>
                </c:pt>
                <c:pt idx="54">
                  <c:v>103.46900000000403</c:v>
                </c:pt>
                <c:pt idx="55">
                  <c:v>102.11999999999932</c:v>
                </c:pt>
                <c:pt idx="56">
                  <c:v>102.70199999999363</c:v>
                </c:pt>
                <c:pt idx="57">
                  <c:v>102.01800000000105</c:v>
                </c:pt>
                <c:pt idx="58">
                  <c:v>102.58300000000986</c:v>
                </c:pt>
                <c:pt idx="59">
                  <c:v>102.49500000000467</c:v>
                </c:pt>
                <c:pt idx="60">
                  <c:v>102.51800000000344</c:v>
                </c:pt>
                <c:pt idx="61">
                  <c:v>102.55800000000193</c:v>
                </c:pt>
                <c:pt idx="62">
                  <c:v>102.67100000000084</c:v>
                </c:pt>
                <c:pt idx="63">
                  <c:v>102.58699999999976</c:v>
                </c:pt>
                <c:pt idx="64">
                  <c:v>102.84500000000207</c:v>
                </c:pt>
                <c:pt idx="65">
                  <c:v>102.768999999995</c:v>
                </c:pt>
                <c:pt idx="66">
                  <c:v>99.997999999999365</c:v>
                </c:pt>
                <c:pt idx="67">
                  <c:v>103.11099999998419</c:v>
                </c:pt>
                <c:pt idx="68">
                  <c:v>103.21799999999826</c:v>
                </c:pt>
                <c:pt idx="69">
                  <c:v>102.58799999999724</c:v>
                </c:pt>
                <c:pt idx="70">
                  <c:v>101.84300000000235</c:v>
                </c:pt>
                <c:pt idx="71">
                  <c:v>103.36799999998902</c:v>
                </c:pt>
                <c:pt idx="72">
                  <c:v>102.7859999999805</c:v>
                </c:pt>
                <c:pt idx="73">
                  <c:v>101.85699999999542</c:v>
                </c:pt>
                <c:pt idx="74">
                  <c:v>100.7409999999993</c:v>
                </c:pt>
                <c:pt idx="75">
                  <c:v>100.8510000000058</c:v>
                </c:pt>
                <c:pt idx="76">
                  <c:v>103.23100000002228</c:v>
                </c:pt>
                <c:pt idx="77">
                  <c:v>103.01200000000676</c:v>
                </c:pt>
                <c:pt idx="78">
                  <c:v>103.01299999997582</c:v>
                </c:pt>
                <c:pt idx="79">
                  <c:v>102.37599999999247</c:v>
                </c:pt>
                <c:pt idx="80">
                  <c:v>101.17800000000443</c:v>
                </c:pt>
                <c:pt idx="81">
                  <c:v>103.05999999999926</c:v>
                </c:pt>
                <c:pt idx="82">
                  <c:v>103.18699999999126</c:v>
                </c:pt>
                <c:pt idx="83">
                  <c:v>103.22299999998563</c:v>
                </c:pt>
                <c:pt idx="84">
                  <c:v>102.86499999998</c:v>
                </c:pt>
                <c:pt idx="85">
                  <c:v>102.78999999999883</c:v>
                </c:pt>
                <c:pt idx="86">
                  <c:v>273.30500000001598</c:v>
                </c:pt>
                <c:pt idx="87">
                  <c:v>104.32600000001457</c:v>
                </c:pt>
                <c:pt idx="88">
                  <c:v>103.2859999999971</c:v>
                </c:pt>
                <c:pt idx="89">
                  <c:v>103.20200000001023</c:v>
                </c:pt>
                <c:pt idx="90">
                  <c:v>102.4449999999888</c:v>
                </c:pt>
                <c:pt idx="91">
                  <c:v>103.09100000000626</c:v>
                </c:pt>
                <c:pt idx="92">
                  <c:v>103.11400000000503</c:v>
                </c:pt>
                <c:pt idx="93">
                  <c:v>102.98399999999219</c:v>
                </c:pt>
                <c:pt idx="94">
                  <c:v>103.02899999999227</c:v>
                </c:pt>
                <c:pt idx="95">
                  <c:v>102.8660000000059</c:v>
                </c:pt>
                <c:pt idx="96">
                  <c:v>102.62800000000993</c:v>
                </c:pt>
                <c:pt idx="97">
                  <c:v>103.19400000000201</c:v>
                </c:pt>
                <c:pt idx="98">
                  <c:v>102.56400000000099</c:v>
                </c:pt>
                <c:pt idx="99">
                  <c:v>117.676999999998</c:v>
                </c:pt>
              </c:numCache>
            </c:numRef>
          </c:val>
          <c:smooth val="0"/>
          <c:extLst xmlns:c16r2="http://schemas.microsoft.com/office/drawing/2015/06/chart">
            <c:ext xmlns:c16="http://schemas.microsoft.com/office/drawing/2014/chart" uri="{C3380CC4-5D6E-409C-BE32-E72D297353CC}">
              <c16:uniqueId val="{00000000-AA79-4407-840C-F172853CDA41}"/>
            </c:ext>
          </c:extLst>
        </c:ser>
        <c:ser>
          <c:idx val="1"/>
          <c:order val="1"/>
          <c:tx>
            <c:strRef>
              <c:f>工作表1!$C$1</c:f>
              <c:strCache>
                <c:ptCount val="1"/>
                <c:pt idx="0">
                  <c:v>CoAP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工作表1!$C$2:$C$101</c:f>
              <c:numCache>
                <c:formatCode>General</c:formatCode>
                <c:ptCount val="100"/>
                <c:pt idx="0">
                  <c:v>6946.9909999999991</c:v>
                </c:pt>
                <c:pt idx="1">
                  <c:v>6375.434000000002</c:v>
                </c:pt>
                <c:pt idx="2">
                  <c:v>6255.7189999999991</c:v>
                </c:pt>
                <c:pt idx="3">
                  <c:v>6246.7139999999972</c:v>
                </c:pt>
                <c:pt idx="4">
                  <c:v>6323.0719999999965</c:v>
                </c:pt>
                <c:pt idx="5">
                  <c:v>6294.9860000000017</c:v>
                </c:pt>
                <c:pt idx="6">
                  <c:v>6343.8930000000009</c:v>
                </c:pt>
                <c:pt idx="7">
                  <c:v>6383.6100000000042</c:v>
                </c:pt>
                <c:pt idx="8">
                  <c:v>6309.5009999999975</c:v>
                </c:pt>
                <c:pt idx="9">
                  <c:v>6288.7809999999999</c:v>
                </c:pt>
                <c:pt idx="10">
                  <c:v>6191.6520000000046</c:v>
                </c:pt>
                <c:pt idx="11">
                  <c:v>6407.729000000003</c:v>
                </c:pt>
                <c:pt idx="12">
                  <c:v>6368.7970000000005</c:v>
                </c:pt>
                <c:pt idx="13">
                  <c:v>6326.654000000005</c:v>
                </c:pt>
                <c:pt idx="14">
                  <c:v>7061.9090000000142</c:v>
                </c:pt>
                <c:pt idx="15">
                  <c:v>6335.2959999999994</c:v>
                </c:pt>
                <c:pt idx="16">
                  <c:v>6311.8420000000133</c:v>
                </c:pt>
                <c:pt idx="17">
                  <c:v>6280.5419999999967</c:v>
                </c:pt>
                <c:pt idx="18">
                  <c:v>6287.7190000000101</c:v>
                </c:pt>
                <c:pt idx="19">
                  <c:v>6249.5279999999984</c:v>
                </c:pt>
                <c:pt idx="20">
                  <c:v>6230.2630000000081</c:v>
                </c:pt>
                <c:pt idx="21">
                  <c:v>6380.7710000000097</c:v>
                </c:pt>
                <c:pt idx="22">
                  <c:v>6273.7960000000039</c:v>
                </c:pt>
                <c:pt idx="23">
                  <c:v>6254.6129999999775</c:v>
                </c:pt>
                <c:pt idx="24">
                  <c:v>6327.8510000000097</c:v>
                </c:pt>
                <c:pt idx="25">
                  <c:v>6354.8030000000035</c:v>
                </c:pt>
                <c:pt idx="26">
                  <c:v>6393.4010000000117</c:v>
                </c:pt>
                <c:pt idx="27">
                  <c:v>6248.9750000000013</c:v>
                </c:pt>
                <c:pt idx="28">
                  <c:v>6757.8579999999993</c:v>
                </c:pt>
                <c:pt idx="29">
                  <c:v>6234.6309999999985</c:v>
                </c:pt>
                <c:pt idx="30">
                  <c:v>6292.4600000000019</c:v>
                </c:pt>
                <c:pt idx="31">
                  <c:v>6241.3410000000022</c:v>
                </c:pt>
                <c:pt idx="32">
                  <c:v>6228.4900000000007</c:v>
                </c:pt>
                <c:pt idx="33">
                  <c:v>6196.7659999999969</c:v>
                </c:pt>
                <c:pt idx="34">
                  <c:v>6348.8789999999963</c:v>
                </c:pt>
                <c:pt idx="35">
                  <c:v>6238.1759999999958</c:v>
                </c:pt>
                <c:pt idx="36">
                  <c:v>6162.3110000000024</c:v>
                </c:pt>
                <c:pt idx="37">
                  <c:v>6246.425000000002</c:v>
                </c:pt>
                <c:pt idx="38">
                  <c:v>6270.4750000000049</c:v>
                </c:pt>
                <c:pt idx="39">
                  <c:v>6158.04</c:v>
                </c:pt>
                <c:pt idx="40">
                  <c:v>6127.4310000000014</c:v>
                </c:pt>
                <c:pt idx="41">
                  <c:v>6153.4929999999977</c:v>
                </c:pt>
                <c:pt idx="42">
                  <c:v>6853.8689999999888</c:v>
                </c:pt>
                <c:pt idx="43">
                  <c:v>6125.6669999999931</c:v>
                </c:pt>
                <c:pt idx="44">
                  <c:v>6276.5820000000185</c:v>
                </c:pt>
                <c:pt idx="45">
                  <c:v>6268.093999999991</c:v>
                </c:pt>
                <c:pt idx="46">
                  <c:v>6133.0719999999983</c:v>
                </c:pt>
                <c:pt idx="47">
                  <c:v>6290.1769999999997</c:v>
                </c:pt>
                <c:pt idx="48">
                  <c:v>6125.9919999999966</c:v>
                </c:pt>
                <c:pt idx="49">
                  <c:v>6135.3850000000139</c:v>
                </c:pt>
                <c:pt idx="50">
                  <c:v>6273.7929999999833</c:v>
                </c:pt>
                <c:pt idx="51">
                  <c:v>6138.0200000000114</c:v>
                </c:pt>
                <c:pt idx="52">
                  <c:v>6266.7359999999808</c:v>
                </c:pt>
                <c:pt idx="53">
                  <c:v>6216.2109999999866</c:v>
                </c:pt>
                <c:pt idx="54">
                  <c:v>6281.8619999999901</c:v>
                </c:pt>
                <c:pt idx="55">
                  <c:v>6182.3669999999993</c:v>
                </c:pt>
                <c:pt idx="56">
                  <c:v>6665.7330000000029</c:v>
                </c:pt>
                <c:pt idx="57">
                  <c:v>6180.3409999999985</c:v>
                </c:pt>
                <c:pt idx="58">
                  <c:v>6120.1420000000016</c:v>
                </c:pt>
                <c:pt idx="59">
                  <c:v>6139.7589999999982</c:v>
                </c:pt>
                <c:pt idx="60">
                  <c:v>6089.9600000000046</c:v>
                </c:pt>
                <c:pt idx="61">
                  <c:v>6138.1710000000003</c:v>
                </c:pt>
                <c:pt idx="62">
                  <c:v>6158.3229999999958</c:v>
                </c:pt>
                <c:pt idx="63">
                  <c:v>6180.5740000000069</c:v>
                </c:pt>
                <c:pt idx="64">
                  <c:v>6229.5040000000054</c:v>
                </c:pt>
                <c:pt idx="65">
                  <c:v>6255.0280000000103</c:v>
                </c:pt>
                <c:pt idx="66">
                  <c:v>6194.1669999999931</c:v>
                </c:pt>
                <c:pt idx="67">
                  <c:v>6148.887999999999</c:v>
                </c:pt>
                <c:pt idx="68">
                  <c:v>6173.6009999999906</c:v>
                </c:pt>
                <c:pt idx="69">
                  <c:v>6299.3319999999931</c:v>
                </c:pt>
                <c:pt idx="70">
                  <c:v>6701.4890000000096</c:v>
                </c:pt>
                <c:pt idx="71">
                  <c:v>6237.3510000000178</c:v>
                </c:pt>
                <c:pt idx="72">
                  <c:v>6260.0459999999885</c:v>
                </c:pt>
                <c:pt idx="73">
                  <c:v>6250.8150000000169</c:v>
                </c:pt>
                <c:pt idx="74">
                  <c:v>6051.9050000000052</c:v>
                </c:pt>
                <c:pt idx="75">
                  <c:v>6311.9590000000017</c:v>
                </c:pt>
                <c:pt idx="76">
                  <c:v>6167.4329999999882</c:v>
                </c:pt>
                <c:pt idx="77">
                  <c:v>6214.7220000000234</c:v>
                </c:pt>
                <c:pt idx="78">
                  <c:v>6273.2429999999795</c:v>
                </c:pt>
                <c:pt idx="79">
                  <c:v>6232.8899999999976</c:v>
                </c:pt>
                <c:pt idx="80">
                  <c:v>6389.0499999999975</c:v>
                </c:pt>
                <c:pt idx="81">
                  <c:v>6202.9599999999618</c:v>
                </c:pt>
                <c:pt idx="82">
                  <c:v>6064.9610000000393</c:v>
                </c:pt>
                <c:pt idx="83">
                  <c:v>6113.8290000000097</c:v>
                </c:pt>
                <c:pt idx="84">
                  <c:v>6513.8100000000013</c:v>
                </c:pt>
                <c:pt idx="85">
                  <c:v>6270.42</c:v>
                </c:pt>
                <c:pt idx="86">
                  <c:v>6228.3720000000003</c:v>
                </c:pt>
                <c:pt idx="87">
                  <c:v>6220.7629999999981</c:v>
                </c:pt>
                <c:pt idx="88">
                  <c:v>6208.0349999999953</c:v>
                </c:pt>
                <c:pt idx="89">
                  <c:v>6142.3320000000031</c:v>
                </c:pt>
                <c:pt idx="90">
                  <c:v>6170.2879999999996</c:v>
                </c:pt>
                <c:pt idx="91">
                  <c:v>6182.0670000000036</c:v>
                </c:pt>
                <c:pt idx="92">
                  <c:v>6159.7849999999999</c:v>
                </c:pt>
                <c:pt idx="93">
                  <c:v>6240.6720000000032</c:v>
                </c:pt>
                <c:pt idx="94">
                  <c:v>6257.2839999999987</c:v>
                </c:pt>
                <c:pt idx="95">
                  <c:v>6221.0209999999934</c:v>
                </c:pt>
                <c:pt idx="96">
                  <c:v>6205.5379999999896</c:v>
                </c:pt>
                <c:pt idx="97">
                  <c:v>6020.9389999999985</c:v>
                </c:pt>
                <c:pt idx="98">
                  <c:v>6659.0529999999999</c:v>
                </c:pt>
                <c:pt idx="99">
                  <c:v>6218.0739999999869</c:v>
                </c:pt>
              </c:numCache>
            </c:numRef>
          </c:val>
          <c:smooth val="0"/>
          <c:extLst xmlns:c16r2="http://schemas.microsoft.com/office/drawing/2015/06/chart">
            <c:ext xmlns:c16="http://schemas.microsoft.com/office/drawing/2014/chart" uri="{C3380CC4-5D6E-409C-BE32-E72D297353CC}">
              <c16:uniqueId val="{00000001-AA79-4407-840C-F172853CDA41}"/>
            </c:ext>
          </c:extLst>
        </c:ser>
        <c:ser>
          <c:idx val="2"/>
          <c:order val="2"/>
          <c:tx>
            <c:strRef>
              <c:f>工作表1!$D$1</c:f>
              <c:strCache>
                <c:ptCount val="1"/>
                <c:pt idx="0">
                  <c:v>HTTP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工作表1!$D$2:$D$101</c:f>
              <c:numCache>
                <c:formatCode>General</c:formatCode>
                <c:ptCount val="100"/>
                <c:pt idx="0">
                  <c:v>1492.1768</c:v>
                </c:pt>
                <c:pt idx="1">
                  <c:v>672.87549999999999</c:v>
                </c:pt>
                <c:pt idx="2">
                  <c:v>7555.0230000000001</c:v>
                </c:pt>
                <c:pt idx="3">
                  <c:v>7463.1483000000007</c:v>
                </c:pt>
                <c:pt idx="4">
                  <c:v>8158.2469999999994</c:v>
                </c:pt>
                <c:pt idx="5">
                  <c:v>655.36760000000004</c:v>
                </c:pt>
                <c:pt idx="6">
                  <c:v>649.7401000000001</c:v>
                </c:pt>
                <c:pt idx="7">
                  <c:v>2866.6041</c:v>
                </c:pt>
                <c:pt idx="8">
                  <c:v>2294.6802000000002</c:v>
                </c:pt>
                <c:pt idx="9">
                  <c:v>8024.0077000000001</c:v>
                </c:pt>
                <c:pt idx="10">
                  <c:v>2085.5378000000001</c:v>
                </c:pt>
                <c:pt idx="11">
                  <c:v>613.58409999999992</c:v>
                </c:pt>
                <c:pt idx="12">
                  <c:v>669.64580000000001</c:v>
                </c:pt>
                <c:pt idx="13">
                  <c:v>615.16590000000008</c:v>
                </c:pt>
                <c:pt idx="14">
                  <c:v>1216.4195999999999</c:v>
                </c:pt>
                <c:pt idx="15">
                  <c:v>610.24149999999997</c:v>
                </c:pt>
                <c:pt idx="16">
                  <c:v>623.37739999999997</c:v>
                </c:pt>
                <c:pt idx="17">
                  <c:v>619.53340000000003</c:v>
                </c:pt>
                <c:pt idx="18">
                  <c:v>642.22529999999995</c:v>
                </c:pt>
                <c:pt idx="19">
                  <c:v>629.18240000000003</c:v>
                </c:pt>
                <c:pt idx="20">
                  <c:v>2695.5510999999997</c:v>
                </c:pt>
                <c:pt idx="21">
                  <c:v>2590.2509999999997</c:v>
                </c:pt>
                <c:pt idx="22">
                  <c:v>2458.0929000000001</c:v>
                </c:pt>
                <c:pt idx="23">
                  <c:v>619.03589999999997</c:v>
                </c:pt>
                <c:pt idx="24">
                  <c:v>611.72429999999997</c:v>
                </c:pt>
                <c:pt idx="25">
                  <c:v>614.50669999999991</c:v>
                </c:pt>
                <c:pt idx="26">
                  <c:v>617.40969999999993</c:v>
                </c:pt>
                <c:pt idx="27">
                  <c:v>598.41060000000004</c:v>
                </c:pt>
                <c:pt idx="28">
                  <c:v>614.22559999999999</c:v>
                </c:pt>
                <c:pt idx="29">
                  <c:v>676.47230000000002</c:v>
                </c:pt>
                <c:pt idx="30">
                  <c:v>634.5367</c:v>
                </c:pt>
                <c:pt idx="31">
                  <c:v>614.94619999999998</c:v>
                </c:pt>
                <c:pt idx="32">
                  <c:v>616.95209999999997</c:v>
                </c:pt>
                <c:pt idx="33">
                  <c:v>668.08240000000001</c:v>
                </c:pt>
                <c:pt idx="34">
                  <c:v>671.95870000000002</c:v>
                </c:pt>
                <c:pt idx="35">
                  <c:v>692.2179000000001</c:v>
                </c:pt>
                <c:pt idx="36">
                  <c:v>713.62139999999999</c:v>
                </c:pt>
                <c:pt idx="37">
                  <c:v>654.90719999999999</c:v>
                </c:pt>
                <c:pt idx="38">
                  <c:v>636.91</c:v>
                </c:pt>
                <c:pt idx="39">
                  <c:v>633.33950000000004</c:v>
                </c:pt>
                <c:pt idx="40">
                  <c:v>622.00480000000005</c:v>
                </c:pt>
                <c:pt idx="41">
                  <c:v>720.61299999999994</c:v>
                </c:pt>
                <c:pt idx="42">
                  <c:v>624.60699999999997</c:v>
                </c:pt>
                <c:pt idx="43">
                  <c:v>613.36440000000005</c:v>
                </c:pt>
                <c:pt idx="44">
                  <c:v>635.76259999999991</c:v>
                </c:pt>
                <c:pt idx="45">
                  <c:v>729.77660000000003</c:v>
                </c:pt>
                <c:pt idx="46">
                  <c:v>663.13080000000002</c:v>
                </c:pt>
                <c:pt idx="47">
                  <c:v>697.35659999999996</c:v>
                </c:pt>
                <c:pt idx="48">
                  <c:v>714.05819999999994</c:v>
                </c:pt>
                <c:pt idx="49">
                  <c:v>9344.8788999999997</c:v>
                </c:pt>
                <c:pt idx="50">
                  <c:v>8996.6628000000001</c:v>
                </c:pt>
                <c:pt idx="51">
                  <c:v>7050.7600999999995</c:v>
                </c:pt>
                <c:pt idx="52">
                  <c:v>6645.9549999999999</c:v>
                </c:pt>
                <c:pt idx="53">
                  <c:v>6692.5071000000007</c:v>
                </c:pt>
                <c:pt idx="54">
                  <c:v>7957.3676000000005</c:v>
                </c:pt>
                <c:pt idx="55">
                  <c:v>7570.2038000000002</c:v>
                </c:pt>
                <c:pt idx="56">
                  <c:v>6432.7312000000002</c:v>
                </c:pt>
                <c:pt idx="57">
                  <c:v>6790.8032000000003</c:v>
                </c:pt>
                <c:pt idx="58">
                  <c:v>6924.6198000000004</c:v>
                </c:pt>
                <c:pt idx="59">
                  <c:v>6397.7190000000001</c:v>
                </c:pt>
                <c:pt idx="60">
                  <c:v>6553.9836999999998</c:v>
                </c:pt>
                <c:pt idx="61">
                  <c:v>7087.5560999999998</c:v>
                </c:pt>
                <c:pt idx="62">
                  <c:v>3460.6433999999999</c:v>
                </c:pt>
                <c:pt idx="63">
                  <c:v>813.87270000000001</c:v>
                </c:pt>
                <c:pt idx="64">
                  <c:v>847.37620000000004</c:v>
                </c:pt>
                <c:pt idx="65">
                  <c:v>899.76739999999995</c:v>
                </c:pt>
                <c:pt idx="66">
                  <c:v>839.8350999999999</c:v>
                </c:pt>
                <c:pt idx="67">
                  <c:v>875.90049999999997</c:v>
                </c:pt>
                <c:pt idx="68">
                  <c:v>802.05150000000003</c:v>
                </c:pt>
                <c:pt idx="69">
                  <c:v>830.34940000000006</c:v>
                </c:pt>
                <c:pt idx="70">
                  <c:v>1654.1082000000001</c:v>
                </c:pt>
                <c:pt idx="71">
                  <c:v>873.78899999999999</c:v>
                </c:pt>
                <c:pt idx="72">
                  <c:v>869.22679999999991</c:v>
                </c:pt>
                <c:pt idx="73">
                  <c:v>8438.3981999999996</c:v>
                </c:pt>
                <c:pt idx="74">
                  <c:v>9495.9599000000017</c:v>
                </c:pt>
                <c:pt idx="75">
                  <c:v>1355.4782</c:v>
                </c:pt>
                <c:pt idx="76">
                  <c:v>1372.0328</c:v>
                </c:pt>
                <c:pt idx="77">
                  <c:v>1421.8829000000001</c:v>
                </c:pt>
                <c:pt idx="78">
                  <c:v>1381.0249999999999</c:v>
                </c:pt>
                <c:pt idx="79">
                  <c:v>1574.3696</c:v>
                </c:pt>
                <c:pt idx="80">
                  <c:v>1531.7061999999999</c:v>
                </c:pt>
                <c:pt idx="81">
                  <c:v>1545.3815999999999</c:v>
                </c:pt>
                <c:pt idx="82">
                  <c:v>1588.6747</c:v>
                </c:pt>
                <c:pt idx="83">
                  <c:v>1520.8988999999999</c:v>
                </c:pt>
                <c:pt idx="84">
                  <c:v>1607.6079999999999</c:v>
                </c:pt>
                <c:pt idx="85">
                  <c:v>1926.9260999999999</c:v>
                </c:pt>
                <c:pt idx="86">
                  <c:v>1679.1229999999998</c:v>
                </c:pt>
                <c:pt idx="87">
                  <c:v>1619.9421</c:v>
                </c:pt>
                <c:pt idx="88">
                  <c:v>1590.9443999999999</c:v>
                </c:pt>
                <c:pt idx="89">
                  <c:v>1725.7656999999999</c:v>
                </c:pt>
                <c:pt idx="90">
                  <c:v>1721.1669999999999</c:v>
                </c:pt>
                <c:pt idx="91">
                  <c:v>1699.038</c:v>
                </c:pt>
                <c:pt idx="92">
                  <c:v>1917.1627000000001</c:v>
                </c:pt>
                <c:pt idx="93">
                  <c:v>703.46350000000007</c:v>
                </c:pt>
                <c:pt idx="94">
                  <c:v>3401.0341999999996</c:v>
                </c:pt>
                <c:pt idx="95">
                  <c:v>636.02549999999997</c:v>
                </c:pt>
                <c:pt idx="96">
                  <c:v>609.66560000000004</c:v>
                </c:pt>
                <c:pt idx="97">
                  <c:v>673.35730000000001</c:v>
                </c:pt>
                <c:pt idx="98">
                  <c:v>647.52620000000002</c:v>
                </c:pt>
                <c:pt idx="99">
                  <c:v>647.59199999999998</c:v>
                </c:pt>
              </c:numCache>
            </c:numRef>
          </c:val>
          <c:smooth val="0"/>
          <c:extLst xmlns:c16r2="http://schemas.microsoft.com/office/drawing/2015/06/chart">
            <c:ext xmlns:c16="http://schemas.microsoft.com/office/drawing/2014/chart" uri="{C3380CC4-5D6E-409C-BE32-E72D297353CC}">
              <c16:uniqueId val="{00000002-AA79-4407-840C-F172853CDA41}"/>
            </c:ext>
          </c:extLst>
        </c:ser>
        <c:dLbls>
          <c:showLegendKey val="0"/>
          <c:showVal val="0"/>
          <c:showCatName val="0"/>
          <c:showSerName val="0"/>
          <c:showPercent val="0"/>
          <c:showBubbleSize val="0"/>
        </c:dLbls>
        <c:marker val="1"/>
        <c:smooth val="0"/>
        <c:axId val="265634944"/>
        <c:axId val="265636864"/>
      </c:lineChart>
      <c:catAx>
        <c:axId val="265634944"/>
        <c:scaling>
          <c:orientation val="minMax"/>
        </c:scaling>
        <c:delete val="0"/>
        <c:axPos val="b"/>
        <c:title>
          <c:tx>
            <c:rich>
              <a:bodyPr/>
              <a:lstStyle/>
              <a:p>
                <a:pPr>
                  <a:defRPr/>
                </a:pPr>
                <a:r>
                  <a:rPr lang="en-US" altLang="zh-TW" dirty="0"/>
                  <a:t>Event Number</a:t>
                </a:r>
                <a:endParaRPr lang="zh-TW" altLang="en-US" dirty="0"/>
              </a:p>
            </c:rich>
          </c:tx>
          <c:overlay val="0"/>
        </c:title>
        <c:numFmt formatCode="General" sourceLinked="1"/>
        <c:majorTickMark val="none"/>
        <c:minorTickMark val="none"/>
        <c:tickLblPos val="low"/>
        <c:crossAx val="265636864"/>
        <c:crosses val="autoZero"/>
        <c:auto val="1"/>
        <c:lblAlgn val="ctr"/>
        <c:lblOffset val="100"/>
        <c:noMultiLvlLbl val="0"/>
      </c:catAx>
      <c:valAx>
        <c:axId val="265636864"/>
        <c:scaling>
          <c:logBase val="10"/>
          <c:orientation val="minMax"/>
        </c:scaling>
        <c:delete val="0"/>
        <c:axPos val="l"/>
        <c:majorGridlines/>
        <c:title>
          <c:tx>
            <c:rich>
              <a:bodyPr rot="-5400000" vert="horz"/>
              <a:lstStyle/>
              <a:p>
                <a:pPr>
                  <a:defRPr/>
                </a:pPr>
                <a:r>
                  <a:rPr lang="en-US" altLang="zh-TW" sz="1800" b="1" i="0" u="none" strike="noStrike" baseline="0" dirty="0">
                    <a:effectLst/>
                  </a:rPr>
                  <a:t>Round-Trip Time (</a:t>
                </a:r>
                <a:r>
                  <a:rPr lang="en-US" altLang="zh-TW" sz="1800" b="1" i="0" u="none" strike="noStrike" baseline="0" dirty="0" err="1">
                    <a:effectLst/>
                  </a:rPr>
                  <a:t>ms</a:t>
                </a:r>
                <a:r>
                  <a:rPr lang="en-US" altLang="zh-TW" sz="1800" b="1" i="0" u="none" strike="noStrike" baseline="0" dirty="0">
                    <a:effectLst/>
                  </a:rPr>
                  <a:t>)</a:t>
                </a:r>
                <a:endParaRPr lang="zh-TW" altLang="en-US" dirty="0"/>
              </a:p>
            </c:rich>
          </c:tx>
          <c:overlay val="0"/>
        </c:title>
        <c:numFmt formatCode="General" sourceLinked="1"/>
        <c:majorTickMark val="none"/>
        <c:minorTickMark val="none"/>
        <c:tickLblPos val="nextTo"/>
        <c:crossAx val="265634944"/>
        <c:crosses val="autoZero"/>
        <c:crossBetween val="between"/>
      </c:valAx>
    </c:plotArea>
    <c:legend>
      <c:legendPos val="r"/>
      <c:overlay val="0"/>
    </c:legend>
    <c:plotVisOnly val="1"/>
    <c:dispBlanksAs val="gap"/>
    <c:showDLblsOverMax val="0"/>
  </c:chart>
  <c:txPr>
    <a:bodyPr/>
    <a:lstStyle/>
    <a:p>
      <a:pPr>
        <a:defRPr sz="1800"/>
      </a:pPr>
      <a:endParaRPr lang="zh-TW"/>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2160"/>
            </a:pPr>
            <a:r>
              <a:rPr lang="en-US" altLang="zh-TW" sz="2160" b="1" i="0" baseline="0" dirty="0">
                <a:effectLst/>
              </a:rPr>
              <a:t>Internet MQTT </a:t>
            </a:r>
            <a:r>
              <a:rPr lang="en-US" altLang="zh-TW" sz="2160" b="1" i="0" baseline="0" dirty="0" err="1">
                <a:effectLst/>
              </a:rPr>
              <a:t>vs</a:t>
            </a:r>
            <a:r>
              <a:rPr lang="en-US" altLang="zh-TW" sz="2160" b="1" i="0" baseline="0" dirty="0">
                <a:effectLst/>
              </a:rPr>
              <a:t> </a:t>
            </a:r>
            <a:r>
              <a:rPr lang="en-US" altLang="zh-TW" sz="2160" b="1" i="0" baseline="0" dirty="0" err="1">
                <a:effectLst/>
              </a:rPr>
              <a:t>CoAP</a:t>
            </a:r>
            <a:r>
              <a:rPr lang="en-US" altLang="zh-TW" sz="2160" b="1" i="0" baseline="0" dirty="0">
                <a:effectLst/>
              </a:rPr>
              <a:t> </a:t>
            </a:r>
            <a:r>
              <a:rPr lang="en-US" altLang="zh-TW" sz="2160" b="1" i="0" baseline="0" dirty="0" err="1">
                <a:effectLst/>
              </a:rPr>
              <a:t>vs</a:t>
            </a:r>
            <a:r>
              <a:rPr lang="en-US" altLang="zh-TW" sz="2160" b="1" i="0" baseline="0" dirty="0">
                <a:effectLst/>
              </a:rPr>
              <a:t> HTTP</a:t>
            </a:r>
            <a:endParaRPr lang="zh-TW" altLang="zh-TW" sz="2160" dirty="0">
              <a:effectLst/>
            </a:endParaRPr>
          </a:p>
          <a:p>
            <a:pPr>
              <a:defRPr sz="2160"/>
            </a:pPr>
            <a:r>
              <a:rPr lang="en-US" altLang="zh-TW" sz="2160" b="1" i="0" baseline="0" dirty="0">
                <a:effectLst/>
              </a:rPr>
              <a:t>Round-Trip Time (Image Event)</a:t>
            </a:r>
            <a:endParaRPr lang="zh-TW" altLang="zh-TW" sz="2160" dirty="0">
              <a:effectLst/>
            </a:endParaRPr>
          </a:p>
        </c:rich>
      </c:tx>
      <c:overlay val="0"/>
    </c:title>
    <c:autoTitleDeleted val="0"/>
    <c:plotArea>
      <c:layout/>
      <c:lineChart>
        <c:grouping val="standard"/>
        <c:varyColors val="0"/>
        <c:ser>
          <c:idx val="0"/>
          <c:order val="0"/>
          <c:tx>
            <c:strRef>
              <c:f>工作表1!$B$1</c:f>
              <c:strCache>
                <c:ptCount val="1"/>
                <c:pt idx="0">
                  <c:v>MQTT</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工作表1!$B$2:$B$101</c:f>
              <c:numCache>
                <c:formatCode>General</c:formatCode>
                <c:ptCount val="100"/>
                <c:pt idx="0">
                  <c:v>1113.5979</c:v>
                </c:pt>
                <c:pt idx="1">
                  <c:v>1058.5979</c:v>
                </c:pt>
                <c:pt idx="2">
                  <c:v>1038.5979</c:v>
                </c:pt>
                <c:pt idx="3">
                  <c:v>1136.5979</c:v>
                </c:pt>
                <c:pt idx="4">
                  <c:v>1197.5979</c:v>
                </c:pt>
                <c:pt idx="5">
                  <c:v>1077.5979</c:v>
                </c:pt>
                <c:pt idx="6">
                  <c:v>1126.5979</c:v>
                </c:pt>
                <c:pt idx="7">
                  <c:v>1064.5979</c:v>
                </c:pt>
                <c:pt idx="8">
                  <c:v>1133.5979</c:v>
                </c:pt>
                <c:pt idx="9">
                  <c:v>1132.5979</c:v>
                </c:pt>
                <c:pt idx="10">
                  <c:v>1111.5979</c:v>
                </c:pt>
                <c:pt idx="11">
                  <c:v>1166.5979</c:v>
                </c:pt>
                <c:pt idx="12">
                  <c:v>1141.5979</c:v>
                </c:pt>
                <c:pt idx="13">
                  <c:v>1142.5979</c:v>
                </c:pt>
                <c:pt idx="14">
                  <c:v>1122.5979</c:v>
                </c:pt>
                <c:pt idx="15">
                  <c:v>1121.5979</c:v>
                </c:pt>
                <c:pt idx="16">
                  <c:v>1141.5979</c:v>
                </c:pt>
                <c:pt idx="17">
                  <c:v>1116.5979</c:v>
                </c:pt>
                <c:pt idx="18">
                  <c:v>1130.5979</c:v>
                </c:pt>
                <c:pt idx="19">
                  <c:v>1175.5979</c:v>
                </c:pt>
                <c:pt idx="20">
                  <c:v>1136.5979</c:v>
                </c:pt>
                <c:pt idx="21">
                  <c:v>1063.5979</c:v>
                </c:pt>
                <c:pt idx="22">
                  <c:v>1052.5979</c:v>
                </c:pt>
                <c:pt idx="23">
                  <c:v>1181.5979</c:v>
                </c:pt>
                <c:pt idx="24">
                  <c:v>1170.5979</c:v>
                </c:pt>
                <c:pt idx="25">
                  <c:v>1139.5979</c:v>
                </c:pt>
                <c:pt idx="26">
                  <c:v>1096.5979</c:v>
                </c:pt>
                <c:pt idx="27">
                  <c:v>1043.5979</c:v>
                </c:pt>
                <c:pt idx="28">
                  <c:v>1110.5979</c:v>
                </c:pt>
                <c:pt idx="29">
                  <c:v>1168.5979</c:v>
                </c:pt>
                <c:pt idx="30">
                  <c:v>1072.5979</c:v>
                </c:pt>
                <c:pt idx="31">
                  <c:v>1159.5979</c:v>
                </c:pt>
                <c:pt idx="32">
                  <c:v>1087.5979</c:v>
                </c:pt>
                <c:pt idx="33">
                  <c:v>1096.5979</c:v>
                </c:pt>
                <c:pt idx="34">
                  <c:v>1047.5979</c:v>
                </c:pt>
                <c:pt idx="35">
                  <c:v>1162.5979</c:v>
                </c:pt>
                <c:pt idx="36">
                  <c:v>1132.5979</c:v>
                </c:pt>
                <c:pt idx="37">
                  <c:v>1167.5979</c:v>
                </c:pt>
                <c:pt idx="38">
                  <c:v>1184.5979</c:v>
                </c:pt>
                <c:pt idx="39">
                  <c:v>1143.5979</c:v>
                </c:pt>
                <c:pt idx="40">
                  <c:v>1114.5979</c:v>
                </c:pt>
                <c:pt idx="41">
                  <c:v>1076.5979</c:v>
                </c:pt>
                <c:pt idx="42">
                  <c:v>1158.5979</c:v>
                </c:pt>
                <c:pt idx="43">
                  <c:v>1137.5979</c:v>
                </c:pt>
                <c:pt idx="44">
                  <c:v>1050.5979</c:v>
                </c:pt>
                <c:pt idx="45">
                  <c:v>1091.5979</c:v>
                </c:pt>
                <c:pt idx="46">
                  <c:v>1108.5979</c:v>
                </c:pt>
                <c:pt idx="47">
                  <c:v>1052.5979</c:v>
                </c:pt>
                <c:pt idx="48">
                  <c:v>1106.5979</c:v>
                </c:pt>
                <c:pt idx="49">
                  <c:v>1073.5979</c:v>
                </c:pt>
                <c:pt idx="50">
                  <c:v>1121.5979</c:v>
                </c:pt>
                <c:pt idx="51">
                  <c:v>1095.5979</c:v>
                </c:pt>
                <c:pt idx="52">
                  <c:v>1060.5979</c:v>
                </c:pt>
                <c:pt idx="53">
                  <c:v>1163.5979</c:v>
                </c:pt>
                <c:pt idx="54">
                  <c:v>1048.5979</c:v>
                </c:pt>
                <c:pt idx="55">
                  <c:v>1138.5979</c:v>
                </c:pt>
                <c:pt idx="56">
                  <c:v>1047.5979</c:v>
                </c:pt>
                <c:pt idx="57">
                  <c:v>1060.5979</c:v>
                </c:pt>
                <c:pt idx="58">
                  <c:v>1092.5979</c:v>
                </c:pt>
                <c:pt idx="59">
                  <c:v>1042.5979</c:v>
                </c:pt>
                <c:pt idx="60">
                  <c:v>1051.5979</c:v>
                </c:pt>
                <c:pt idx="61">
                  <c:v>1174.5979</c:v>
                </c:pt>
                <c:pt idx="62">
                  <c:v>1163.5979</c:v>
                </c:pt>
                <c:pt idx="63">
                  <c:v>1127.5979</c:v>
                </c:pt>
                <c:pt idx="64">
                  <c:v>1089.5979</c:v>
                </c:pt>
                <c:pt idx="65">
                  <c:v>1123.5979</c:v>
                </c:pt>
                <c:pt idx="66">
                  <c:v>1025.5979</c:v>
                </c:pt>
                <c:pt idx="67">
                  <c:v>1047.5979</c:v>
                </c:pt>
                <c:pt idx="68">
                  <c:v>1126.5979</c:v>
                </c:pt>
                <c:pt idx="69">
                  <c:v>1146.5979</c:v>
                </c:pt>
                <c:pt idx="70">
                  <c:v>1170.5979</c:v>
                </c:pt>
                <c:pt idx="71">
                  <c:v>1154.5979</c:v>
                </c:pt>
                <c:pt idx="72">
                  <c:v>1095.5979</c:v>
                </c:pt>
                <c:pt idx="73">
                  <c:v>1132.5979</c:v>
                </c:pt>
                <c:pt idx="74">
                  <c:v>1053.5979</c:v>
                </c:pt>
                <c:pt idx="75">
                  <c:v>1069.5979</c:v>
                </c:pt>
                <c:pt idx="76">
                  <c:v>1145.5979</c:v>
                </c:pt>
                <c:pt idx="77">
                  <c:v>1122.5979</c:v>
                </c:pt>
                <c:pt idx="78">
                  <c:v>1058.5979</c:v>
                </c:pt>
                <c:pt idx="79">
                  <c:v>1073.5979</c:v>
                </c:pt>
                <c:pt idx="80">
                  <c:v>1122.5979</c:v>
                </c:pt>
                <c:pt idx="81">
                  <c:v>1129.5979</c:v>
                </c:pt>
                <c:pt idx="82">
                  <c:v>1156.5979</c:v>
                </c:pt>
                <c:pt idx="83">
                  <c:v>1132.5979</c:v>
                </c:pt>
                <c:pt idx="84">
                  <c:v>1118.5979</c:v>
                </c:pt>
                <c:pt idx="85">
                  <c:v>1058.5979</c:v>
                </c:pt>
                <c:pt idx="86">
                  <c:v>1144.5979</c:v>
                </c:pt>
                <c:pt idx="87">
                  <c:v>1035.5979</c:v>
                </c:pt>
                <c:pt idx="88">
                  <c:v>1110.5979</c:v>
                </c:pt>
                <c:pt idx="89">
                  <c:v>1053.5979</c:v>
                </c:pt>
                <c:pt idx="90">
                  <c:v>1088.5979</c:v>
                </c:pt>
                <c:pt idx="91">
                  <c:v>1110.5979</c:v>
                </c:pt>
                <c:pt idx="92">
                  <c:v>1109.5979</c:v>
                </c:pt>
                <c:pt idx="93">
                  <c:v>1075.5979</c:v>
                </c:pt>
                <c:pt idx="94">
                  <c:v>1071.5979</c:v>
                </c:pt>
                <c:pt idx="95">
                  <c:v>1041.5979</c:v>
                </c:pt>
                <c:pt idx="96">
                  <c:v>1140.5979</c:v>
                </c:pt>
                <c:pt idx="97">
                  <c:v>1101.5979</c:v>
                </c:pt>
                <c:pt idx="98">
                  <c:v>1060.5979</c:v>
                </c:pt>
                <c:pt idx="99">
                  <c:v>1032.5979</c:v>
                </c:pt>
              </c:numCache>
            </c:numRef>
          </c:val>
          <c:smooth val="0"/>
          <c:extLst xmlns:c16r2="http://schemas.microsoft.com/office/drawing/2015/06/chart">
            <c:ext xmlns:c16="http://schemas.microsoft.com/office/drawing/2014/chart" uri="{C3380CC4-5D6E-409C-BE32-E72D297353CC}">
              <c16:uniqueId val="{00000000-7518-4DC7-A5BF-EA459114E613}"/>
            </c:ext>
          </c:extLst>
        </c:ser>
        <c:ser>
          <c:idx val="1"/>
          <c:order val="1"/>
          <c:tx>
            <c:strRef>
              <c:f>工作表1!$C$1</c:f>
              <c:strCache>
                <c:ptCount val="1"/>
                <c:pt idx="0">
                  <c:v>CoAP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工作表1!$C$2:$C$101</c:f>
              <c:numCache>
                <c:formatCode>General</c:formatCode>
                <c:ptCount val="100"/>
                <c:pt idx="0">
                  <c:v>23832.31</c:v>
                </c:pt>
                <c:pt idx="1">
                  <c:v>21372.572</c:v>
                </c:pt>
                <c:pt idx="2">
                  <c:v>18800.731999999996</c:v>
                </c:pt>
                <c:pt idx="3">
                  <c:v>18719.871999999996</c:v>
                </c:pt>
                <c:pt idx="4">
                  <c:v>20538.674999999999</c:v>
                </c:pt>
                <c:pt idx="5">
                  <c:v>23604.776999999998</c:v>
                </c:pt>
                <c:pt idx="6">
                  <c:v>18734.934000000008</c:v>
                </c:pt>
                <c:pt idx="7">
                  <c:v>18338.619999999992</c:v>
                </c:pt>
                <c:pt idx="8">
                  <c:v>20577.673999999999</c:v>
                </c:pt>
                <c:pt idx="9">
                  <c:v>20511.662999999971</c:v>
                </c:pt>
                <c:pt idx="10">
                  <c:v>19964.302000000032</c:v>
                </c:pt>
                <c:pt idx="11">
                  <c:v>18231.71199999996</c:v>
                </c:pt>
                <c:pt idx="12">
                  <c:v>20944.487000000037</c:v>
                </c:pt>
                <c:pt idx="13">
                  <c:v>18379.957999999988</c:v>
                </c:pt>
                <c:pt idx="14">
                  <c:v>18365.031000000046</c:v>
                </c:pt>
                <c:pt idx="15">
                  <c:v>18037.167000000012</c:v>
                </c:pt>
                <c:pt idx="16">
                  <c:v>18053.570000000036</c:v>
                </c:pt>
                <c:pt idx="17">
                  <c:v>18571.402999999977</c:v>
                </c:pt>
                <c:pt idx="18">
                  <c:v>20109.400999999991</c:v>
                </c:pt>
                <c:pt idx="19">
                  <c:v>18344.95300000003</c:v>
                </c:pt>
                <c:pt idx="20">
                  <c:v>18426.602000000003</c:v>
                </c:pt>
                <c:pt idx="21">
                  <c:v>18551.782999999999</c:v>
                </c:pt>
                <c:pt idx="22">
                  <c:v>19557.845000000045</c:v>
                </c:pt>
                <c:pt idx="23">
                  <c:v>18643.472999999973</c:v>
                </c:pt>
                <c:pt idx="24">
                  <c:v>18593.689000000042</c:v>
                </c:pt>
                <c:pt idx="25">
                  <c:v>15422.747000000099</c:v>
                </c:pt>
                <c:pt idx="26">
                  <c:v>15178.71</c:v>
                </c:pt>
                <c:pt idx="27">
                  <c:v>16488.263999999999</c:v>
                </c:pt>
                <c:pt idx="28">
                  <c:v>18272.100999999999</c:v>
                </c:pt>
                <c:pt idx="29">
                  <c:v>20359.375</c:v>
                </c:pt>
                <c:pt idx="30">
                  <c:v>20719.46</c:v>
                </c:pt>
                <c:pt idx="31">
                  <c:v>20575.174000000101</c:v>
                </c:pt>
                <c:pt idx="32">
                  <c:v>20562.738000000001</c:v>
                </c:pt>
                <c:pt idx="33">
                  <c:v>21129.717999999899</c:v>
                </c:pt>
                <c:pt idx="34">
                  <c:v>12491.701999999999</c:v>
                </c:pt>
                <c:pt idx="35">
                  <c:v>20607.397000000001</c:v>
                </c:pt>
                <c:pt idx="36">
                  <c:v>21174.923000000035</c:v>
                </c:pt>
                <c:pt idx="37">
                  <c:v>23904.673999999999</c:v>
                </c:pt>
                <c:pt idx="38">
                  <c:v>24689.684000000099</c:v>
                </c:pt>
                <c:pt idx="39">
                  <c:v>22262.49</c:v>
                </c:pt>
                <c:pt idx="40">
                  <c:v>22181.949999999899</c:v>
                </c:pt>
                <c:pt idx="41">
                  <c:v>23239.526999999998</c:v>
                </c:pt>
                <c:pt idx="42">
                  <c:v>25925.520999999899</c:v>
                </c:pt>
                <c:pt idx="43">
                  <c:v>22562.544999999998</c:v>
                </c:pt>
                <c:pt idx="44">
                  <c:v>22230.831999999966</c:v>
                </c:pt>
                <c:pt idx="45">
                  <c:v>23625.0089999999</c:v>
                </c:pt>
                <c:pt idx="46">
                  <c:v>21464.526000000202</c:v>
                </c:pt>
                <c:pt idx="47">
                  <c:v>19204.8299999999</c:v>
                </c:pt>
                <c:pt idx="48">
                  <c:v>25185.061999999802</c:v>
                </c:pt>
                <c:pt idx="49">
                  <c:v>26513.942999999927</c:v>
                </c:pt>
                <c:pt idx="50">
                  <c:v>18379.957999999988</c:v>
                </c:pt>
                <c:pt idx="51">
                  <c:v>18345.821</c:v>
                </c:pt>
                <c:pt idx="52">
                  <c:v>18066.767</c:v>
                </c:pt>
                <c:pt idx="53">
                  <c:v>21372.572</c:v>
                </c:pt>
                <c:pt idx="54">
                  <c:v>18800.731999999996</c:v>
                </c:pt>
                <c:pt idx="55">
                  <c:v>18719.871999999996</c:v>
                </c:pt>
                <c:pt idx="56">
                  <c:v>20538.674999999999</c:v>
                </c:pt>
                <c:pt idx="57">
                  <c:v>23604.776999999998</c:v>
                </c:pt>
                <c:pt idx="58">
                  <c:v>27269.068199999998</c:v>
                </c:pt>
                <c:pt idx="59">
                  <c:v>22971.223600000001</c:v>
                </c:pt>
                <c:pt idx="60">
                  <c:v>26385.759600000001</c:v>
                </c:pt>
                <c:pt idx="61">
                  <c:v>18815.3953</c:v>
                </c:pt>
                <c:pt idx="62">
                  <c:v>18740.288199999999</c:v>
                </c:pt>
                <c:pt idx="63">
                  <c:v>20558.812000000002</c:v>
                </c:pt>
                <c:pt idx="64">
                  <c:v>20617.424900000002</c:v>
                </c:pt>
                <c:pt idx="65">
                  <c:v>18747.9512</c:v>
                </c:pt>
                <c:pt idx="66">
                  <c:v>18351.0674</c:v>
                </c:pt>
                <c:pt idx="67">
                  <c:v>22595.1204</c:v>
                </c:pt>
                <c:pt idx="68">
                  <c:v>20522.963699999997</c:v>
                </c:pt>
                <c:pt idx="69">
                  <c:v>19977.7438</c:v>
                </c:pt>
                <c:pt idx="70">
                  <c:v>18246.6188</c:v>
                </c:pt>
                <c:pt idx="71">
                  <c:v>20958.5249</c:v>
                </c:pt>
                <c:pt idx="72">
                  <c:v>18393.462499999998</c:v>
                </c:pt>
                <c:pt idx="73">
                  <c:v>18376.414000000001</c:v>
                </c:pt>
                <c:pt idx="74">
                  <c:v>18051.582499999997</c:v>
                </c:pt>
                <c:pt idx="75">
                  <c:v>18066.9581</c:v>
                </c:pt>
                <c:pt idx="76">
                  <c:v>18591.056800000002</c:v>
                </c:pt>
                <c:pt idx="77">
                  <c:v>20127.869900000002</c:v>
                </c:pt>
                <c:pt idx="78">
                  <c:v>18357.481899999999</c:v>
                </c:pt>
                <c:pt idx="79">
                  <c:v>18444.593399999998</c:v>
                </c:pt>
                <c:pt idx="80">
                  <c:v>18562.828600000001</c:v>
                </c:pt>
                <c:pt idx="81">
                  <c:v>19575.7271</c:v>
                </c:pt>
                <c:pt idx="82">
                  <c:v>18662.146799999999</c:v>
                </c:pt>
                <c:pt idx="83">
                  <c:v>18612.610799999999</c:v>
                </c:pt>
                <c:pt idx="84">
                  <c:v>23414.3802</c:v>
                </c:pt>
                <c:pt idx="85">
                  <c:v>22803.060700000002</c:v>
                </c:pt>
                <c:pt idx="86">
                  <c:v>21507.254300000001</c:v>
                </c:pt>
                <c:pt idx="87">
                  <c:v>22290.424800000001</c:v>
                </c:pt>
                <c:pt idx="88">
                  <c:v>24374.3734</c:v>
                </c:pt>
                <c:pt idx="89">
                  <c:v>23737.645100000002</c:v>
                </c:pt>
                <c:pt idx="90">
                  <c:v>26163.2147</c:v>
                </c:pt>
                <c:pt idx="91">
                  <c:v>21581.513200000001</c:v>
                </c:pt>
                <c:pt idx="92">
                  <c:v>19143.0154</c:v>
                </c:pt>
                <c:pt idx="93">
                  <c:v>22163.2147</c:v>
                </c:pt>
                <c:pt idx="94">
                  <c:v>21623.201300000001</c:v>
                </c:pt>
                <c:pt idx="95">
                  <c:v>19219.380099999998</c:v>
                </c:pt>
                <c:pt idx="96">
                  <c:v>22918.0056</c:v>
                </c:pt>
                <c:pt idx="97">
                  <c:v>24704.395199999999</c:v>
                </c:pt>
                <c:pt idx="98">
                  <c:v>24276.838100000001</c:v>
                </c:pt>
                <c:pt idx="99">
                  <c:v>20289.233100000001</c:v>
                </c:pt>
              </c:numCache>
            </c:numRef>
          </c:val>
          <c:smooth val="0"/>
          <c:extLst xmlns:c16r2="http://schemas.microsoft.com/office/drawing/2015/06/chart">
            <c:ext xmlns:c16="http://schemas.microsoft.com/office/drawing/2014/chart" uri="{C3380CC4-5D6E-409C-BE32-E72D297353CC}">
              <c16:uniqueId val="{00000001-7518-4DC7-A5BF-EA459114E613}"/>
            </c:ext>
          </c:extLst>
        </c:ser>
        <c:ser>
          <c:idx val="2"/>
          <c:order val="2"/>
          <c:tx>
            <c:strRef>
              <c:f>工作表1!$D$1</c:f>
              <c:strCache>
                <c:ptCount val="1"/>
                <c:pt idx="0">
                  <c:v>HTTP</c:v>
                </c:pt>
              </c:strCache>
            </c:strRef>
          </c:tx>
          <c:marker>
            <c:symbol val="none"/>
          </c:marker>
          <c:cat>
            <c:numRef>
              <c:f>工作表1!$A$2:$A$101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工作表1!$D$2:$D$101</c:f>
              <c:numCache>
                <c:formatCode>General</c:formatCode>
                <c:ptCount val="100"/>
                <c:pt idx="0">
                  <c:v>2500.7030000000004</c:v>
                </c:pt>
                <c:pt idx="1">
                  <c:v>2520.7400000000002</c:v>
                </c:pt>
                <c:pt idx="2">
                  <c:v>2539.9829999999997</c:v>
                </c:pt>
                <c:pt idx="3">
                  <c:v>2521.487000000001</c:v>
                </c:pt>
                <c:pt idx="4">
                  <c:v>2676.5160000000001</c:v>
                </c:pt>
                <c:pt idx="5">
                  <c:v>13656.25</c:v>
                </c:pt>
                <c:pt idx="6">
                  <c:v>12682.184999999994</c:v>
                </c:pt>
                <c:pt idx="7">
                  <c:v>12395.878999999997</c:v>
                </c:pt>
                <c:pt idx="8">
                  <c:v>22032.187000000002</c:v>
                </c:pt>
                <c:pt idx="9">
                  <c:v>22110.296999999999</c:v>
                </c:pt>
                <c:pt idx="10">
                  <c:v>12068.0279999999</c:v>
                </c:pt>
                <c:pt idx="11">
                  <c:v>2049.2239999999993</c:v>
                </c:pt>
                <c:pt idx="12">
                  <c:v>12060.725</c:v>
                </c:pt>
                <c:pt idx="13">
                  <c:v>2091.0449999999983</c:v>
                </c:pt>
                <c:pt idx="14">
                  <c:v>2064.7619999999915</c:v>
                </c:pt>
                <c:pt idx="15">
                  <c:v>2044.7850000000085</c:v>
                </c:pt>
                <c:pt idx="16">
                  <c:v>13622.1000000001</c:v>
                </c:pt>
                <c:pt idx="17">
                  <c:v>2942.1489999999903</c:v>
                </c:pt>
                <c:pt idx="18">
                  <c:v>2864.9800000000209</c:v>
                </c:pt>
                <c:pt idx="19">
                  <c:v>20845.405999999999</c:v>
                </c:pt>
                <c:pt idx="20">
                  <c:v>2873.9159999999983</c:v>
                </c:pt>
                <c:pt idx="21">
                  <c:v>3187.5040000000081</c:v>
                </c:pt>
                <c:pt idx="22">
                  <c:v>3712.071999999996</c:v>
                </c:pt>
                <c:pt idx="23">
                  <c:v>10874.778000000009</c:v>
                </c:pt>
                <c:pt idx="24">
                  <c:v>3089.4520000000125</c:v>
                </c:pt>
                <c:pt idx="25">
                  <c:v>22946.240000000002</c:v>
                </c:pt>
                <c:pt idx="26">
                  <c:v>22952.425999999901</c:v>
                </c:pt>
                <c:pt idx="27">
                  <c:v>3123.8499999999945</c:v>
                </c:pt>
                <c:pt idx="28">
                  <c:v>3134.8879999999795</c:v>
                </c:pt>
                <c:pt idx="29">
                  <c:v>3103.7289999999771</c:v>
                </c:pt>
                <c:pt idx="30">
                  <c:v>3194.9920000000034</c:v>
                </c:pt>
                <c:pt idx="31">
                  <c:v>6861.8489999999956</c:v>
                </c:pt>
                <c:pt idx="32">
                  <c:v>3133.837999999987</c:v>
                </c:pt>
                <c:pt idx="33">
                  <c:v>23245.619999999901</c:v>
                </c:pt>
                <c:pt idx="34">
                  <c:v>3221.8229999999903</c:v>
                </c:pt>
                <c:pt idx="35">
                  <c:v>3303.0630000000269</c:v>
                </c:pt>
                <c:pt idx="36">
                  <c:v>23688.929999999898</c:v>
                </c:pt>
                <c:pt idx="37">
                  <c:v>10853.25</c:v>
                </c:pt>
                <c:pt idx="38">
                  <c:v>12724.295</c:v>
                </c:pt>
                <c:pt idx="39">
                  <c:v>2513.5680000000002</c:v>
                </c:pt>
                <c:pt idx="40">
                  <c:v>2531.0655999999999</c:v>
                </c:pt>
                <c:pt idx="41">
                  <c:v>2518.0150000000003</c:v>
                </c:pt>
                <c:pt idx="42">
                  <c:v>2667.8839000000003</c:v>
                </c:pt>
                <c:pt idx="43">
                  <c:v>13647.763700000001</c:v>
                </c:pt>
                <c:pt idx="44">
                  <c:v>122672.20480000001</c:v>
                </c:pt>
                <c:pt idx="45">
                  <c:v>12397.585299999999</c:v>
                </c:pt>
                <c:pt idx="46">
                  <c:v>12667.647300000001</c:v>
                </c:pt>
                <c:pt idx="47">
                  <c:v>13071.259</c:v>
                </c:pt>
                <c:pt idx="48">
                  <c:v>12900.983699999999</c:v>
                </c:pt>
                <c:pt idx="49">
                  <c:v>13136.7724</c:v>
                </c:pt>
                <c:pt idx="50">
                  <c:v>14359.078800000001</c:v>
                </c:pt>
                <c:pt idx="51">
                  <c:v>2687.337</c:v>
                </c:pt>
                <c:pt idx="52">
                  <c:v>212894.49179999999</c:v>
                </c:pt>
                <c:pt idx="53">
                  <c:v>13327.644200000001</c:v>
                </c:pt>
                <c:pt idx="54">
                  <c:v>2936.0670999999998</c:v>
                </c:pt>
                <c:pt idx="55">
                  <c:v>2881.2245000000003</c:v>
                </c:pt>
                <c:pt idx="56">
                  <c:v>10838.3506</c:v>
                </c:pt>
                <c:pt idx="57">
                  <c:v>2874.5328</c:v>
                </c:pt>
                <c:pt idx="58">
                  <c:v>13197.75</c:v>
                </c:pt>
                <c:pt idx="59">
                  <c:v>13700.292299999999</c:v>
                </c:pt>
                <c:pt idx="60">
                  <c:v>118869.5992</c:v>
                </c:pt>
                <c:pt idx="61">
                  <c:v>3090.5207</c:v>
                </c:pt>
                <c:pt idx="62">
                  <c:v>2939.9187999999999</c:v>
                </c:pt>
                <c:pt idx="63">
                  <c:v>2936.6648</c:v>
                </c:pt>
                <c:pt idx="64">
                  <c:v>23108.492900000001</c:v>
                </c:pt>
                <c:pt idx="65">
                  <c:v>23119.830699999999</c:v>
                </c:pt>
                <c:pt idx="66">
                  <c:v>23095.055199999999</c:v>
                </c:pt>
                <c:pt idx="67">
                  <c:v>3178.9477000000002</c:v>
                </c:pt>
                <c:pt idx="68">
                  <c:v>6849.1814000000004</c:v>
                </c:pt>
                <c:pt idx="69">
                  <c:v>13120.1531</c:v>
                </c:pt>
                <c:pt idx="70">
                  <c:v>13230.190399999999</c:v>
                </c:pt>
                <c:pt idx="71">
                  <c:v>9514.4313999999995</c:v>
                </c:pt>
                <c:pt idx="72">
                  <c:v>7306.8364000000001</c:v>
                </c:pt>
                <c:pt idx="73">
                  <c:v>13673.3452</c:v>
                </c:pt>
                <c:pt idx="74">
                  <c:v>12064.761999999901</c:v>
                </c:pt>
                <c:pt idx="75">
                  <c:v>10874.778000000009</c:v>
                </c:pt>
                <c:pt idx="76">
                  <c:v>13284.53</c:v>
                </c:pt>
                <c:pt idx="77">
                  <c:v>12305.23</c:v>
                </c:pt>
                <c:pt idx="78">
                  <c:v>22949.088</c:v>
                </c:pt>
                <c:pt idx="79">
                  <c:v>20874.777999999998</c:v>
                </c:pt>
                <c:pt idx="80">
                  <c:v>18303.43</c:v>
                </c:pt>
                <c:pt idx="81">
                  <c:v>18305.22</c:v>
                </c:pt>
                <c:pt idx="82">
                  <c:v>21943.83</c:v>
                </c:pt>
                <c:pt idx="83">
                  <c:v>14959.99</c:v>
                </c:pt>
                <c:pt idx="84">
                  <c:v>16028.12</c:v>
                </c:pt>
                <c:pt idx="85">
                  <c:v>17294.532200000001</c:v>
                </c:pt>
                <c:pt idx="86">
                  <c:v>10927.12</c:v>
                </c:pt>
                <c:pt idx="87">
                  <c:v>23245.619999999901</c:v>
                </c:pt>
                <c:pt idx="88">
                  <c:v>10838.3506</c:v>
                </c:pt>
                <c:pt idx="89">
                  <c:v>10874.778000000009</c:v>
                </c:pt>
                <c:pt idx="90">
                  <c:v>18291.21</c:v>
                </c:pt>
                <c:pt idx="91">
                  <c:v>20293.2</c:v>
                </c:pt>
                <c:pt idx="92">
                  <c:v>19273.099999999999</c:v>
                </c:pt>
                <c:pt idx="93">
                  <c:v>9201.19</c:v>
                </c:pt>
                <c:pt idx="94">
                  <c:v>8475.1200000000008</c:v>
                </c:pt>
                <c:pt idx="95">
                  <c:v>12954.83</c:v>
                </c:pt>
                <c:pt idx="96">
                  <c:v>17483.91</c:v>
                </c:pt>
                <c:pt idx="97">
                  <c:v>22394.21</c:v>
                </c:pt>
                <c:pt idx="98">
                  <c:v>20183.79</c:v>
                </c:pt>
                <c:pt idx="99">
                  <c:v>20983.599999999999</c:v>
                </c:pt>
              </c:numCache>
            </c:numRef>
          </c:val>
          <c:smooth val="0"/>
          <c:extLst xmlns:c16r2="http://schemas.microsoft.com/office/drawing/2015/06/chart">
            <c:ext xmlns:c16="http://schemas.microsoft.com/office/drawing/2014/chart" uri="{C3380CC4-5D6E-409C-BE32-E72D297353CC}">
              <c16:uniqueId val="{00000002-7518-4DC7-A5BF-EA459114E613}"/>
            </c:ext>
          </c:extLst>
        </c:ser>
        <c:dLbls>
          <c:showLegendKey val="0"/>
          <c:showVal val="0"/>
          <c:showCatName val="0"/>
          <c:showSerName val="0"/>
          <c:showPercent val="0"/>
          <c:showBubbleSize val="0"/>
        </c:dLbls>
        <c:marker val="1"/>
        <c:smooth val="0"/>
        <c:axId val="381880576"/>
        <c:axId val="381886848"/>
      </c:lineChart>
      <c:catAx>
        <c:axId val="381880576"/>
        <c:scaling>
          <c:orientation val="minMax"/>
        </c:scaling>
        <c:delete val="0"/>
        <c:axPos val="b"/>
        <c:title>
          <c:tx>
            <c:rich>
              <a:bodyPr/>
              <a:lstStyle/>
              <a:p>
                <a:pPr>
                  <a:defRPr/>
                </a:pPr>
                <a:r>
                  <a:rPr lang="en-US" altLang="zh-TW" dirty="0"/>
                  <a:t>Event Number</a:t>
                </a:r>
                <a:endParaRPr lang="zh-TW" altLang="en-US" dirty="0"/>
              </a:p>
            </c:rich>
          </c:tx>
          <c:overlay val="0"/>
        </c:title>
        <c:numFmt formatCode="General" sourceLinked="1"/>
        <c:majorTickMark val="none"/>
        <c:minorTickMark val="none"/>
        <c:tickLblPos val="low"/>
        <c:txPr>
          <a:bodyPr/>
          <a:lstStyle/>
          <a:p>
            <a:pPr>
              <a:defRPr b="0"/>
            </a:pPr>
            <a:endParaRPr lang="zh-TW"/>
          </a:p>
        </c:txPr>
        <c:crossAx val="381886848"/>
        <c:crosses val="autoZero"/>
        <c:auto val="1"/>
        <c:lblAlgn val="ctr"/>
        <c:lblOffset val="100"/>
        <c:noMultiLvlLbl val="0"/>
      </c:catAx>
      <c:valAx>
        <c:axId val="381886848"/>
        <c:scaling>
          <c:logBase val="10"/>
          <c:orientation val="minMax"/>
        </c:scaling>
        <c:delete val="0"/>
        <c:axPos val="l"/>
        <c:majorGridlines/>
        <c:title>
          <c:tx>
            <c:rich>
              <a:bodyPr rot="-5400000" vert="horz"/>
              <a:lstStyle/>
              <a:p>
                <a:pPr>
                  <a:defRPr/>
                </a:pPr>
                <a:r>
                  <a:rPr lang="en-US" altLang="zh-TW" sz="1800" b="1" i="0" u="none" strike="noStrike" baseline="0" dirty="0">
                    <a:effectLst/>
                  </a:rPr>
                  <a:t>Round-Trip Time (</a:t>
                </a:r>
                <a:r>
                  <a:rPr lang="en-US" altLang="zh-TW" sz="1800" b="1" i="0" u="none" strike="noStrike" baseline="0" dirty="0" err="1">
                    <a:effectLst/>
                  </a:rPr>
                  <a:t>ms</a:t>
                </a:r>
                <a:r>
                  <a:rPr lang="en-US" altLang="zh-TW" sz="1800" b="1" i="0" u="none" strike="noStrike" baseline="0" dirty="0">
                    <a:effectLst/>
                  </a:rPr>
                  <a:t>)</a:t>
                </a:r>
                <a:endParaRPr lang="zh-TW" altLang="en-US" dirty="0"/>
              </a:p>
            </c:rich>
          </c:tx>
          <c:overlay val="0"/>
        </c:title>
        <c:numFmt formatCode="General" sourceLinked="1"/>
        <c:majorTickMark val="none"/>
        <c:minorTickMark val="none"/>
        <c:tickLblPos val="nextTo"/>
        <c:crossAx val="381880576"/>
        <c:crosses val="autoZero"/>
        <c:crossBetween val="between"/>
      </c:valAx>
    </c:plotArea>
    <c:legend>
      <c:legendPos val="r"/>
      <c:overlay val="0"/>
    </c:legend>
    <c:plotVisOnly val="1"/>
    <c:dispBlanksAs val="gap"/>
    <c:showDLblsOverMax val="0"/>
  </c:chart>
  <c:txPr>
    <a:bodyPr/>
    <a:lstStyle/>
    <a:p>
      <a:pPr>
        <a:defRPr sz="1800"/>
      </a:pPr>
      <a:endParaRPr lang="zh-TW"/>
    </a:p>
  </c:txPr>
  <c:externalData r:id="rId1">
    <c:autoUpdate val="0"/>
  </c:externalData>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E4F935F-EBF7-4144-99B1-102625186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173</Pages>
  <Words>15528</Words>
  <Characters>88511</Characters>
  <Application>Microsoft Office Word</Application>
  <DocSecurity>0</DocSecurity>
  <Lines>737</Lines>
  <Paragraphs>207</Paragraphs>
  <ScaleCrop>false</ScaleCrop>
  <Company/>
  <LinksUpToDate>false</LinksUpToDate>
  <CharactersWithSpaces>103832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Kyle</dc:creator>
  <cp:lastModifiedBy>Kyle</cp:lastModifiedBy>
  <cp:revision>72</cp:revision>
  <dcterms:created xsi:type="dcterms:W3CDTF">2017-06-13T02:48:00Z</dcterms:created>
  <dcterms:modified xsi:type="dcterms:W3CDTF">2017-06-13T10:29:00Z</dcterms:modified>
</cp:coreProperties>
</file>